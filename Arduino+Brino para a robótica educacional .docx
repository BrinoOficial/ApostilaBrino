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 xml:space="preserve">Gabriel Rodrigues Pacheco, Giulia </w:t>
      </w:r>
      <w:proofErr w:type="spellStart"/>
      <w:r w:rsidRPr="007D7E6F">
        <w:rPr>
          <w:rFonts w:ascii="Times New Roman" w:hAnsi="Times New Roman" w:cs="Times New Roman"/>
          <w:sz w:val="24"/>
          <w:szCs w:val="24"/>
        </w:rPr>
        <w:t>Fricke</w:t>
      </w:r>
      <w:proofErr w:type="spellEnd"/>
      <w:r w:rsidRPr="007D7E6F">
        <w:rPr>
          <w:rFonts w:ascii="Times New Roman" w:hAnsi="Times New Roman" w:cs="Times New Roman"/>
          <w:sz w:val="24"/>
          <w:szCs w:val="24"/>
        </w:rPr>
        <w:t xml:space="preserve"> </w:t>
      </w:r>
      <w:proofErr w:type="spellStart"/>
      <w:r w:rsidRPr="007D7E6F">
        <w:rPr>
          <w:rFonts w:ascii="Times New Roman" w:hAnsi="Times New Roman" w:cs="Times New Roman"/>
          <w:sz w:val="24"/>
          <w:szCs w:val="24"/>
        </w:rPr>
        <w:t>Ga</w:t>
      </w:r>
      <w:r w:rsidR="00B1515E" w:rsidRPr="007D7E6F">
        <w:rPr>
          <w:rFonts w:ascii="Times New Roman" w:hAnsi="Times New Roman" w:cs="Times New Roman"/>
          <w:sz w:val="24"/>
          <w:szCs w:val="24"/>
        </w:rPr>
        <w:t>lice</w:t>
      </w:r>
      <w:proofErr w:type="spellEnd"/>
      <w:r w:rsidR="00B1515E" w:rsidRPr="007D7E6F">
        <w:rPr>
          <w:rFonts w:ascii="Times New Roman" w:hAnsi="Times New Roman" w:cs="Times New Roman"/>
          <w:sz w:val="24"/>
          <w:szCs w:val="24"/>
        </w:rPr>
        <w:t>,</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proofErr w:type="gramStart"/>
      <w:r w:rsidRPr="00213194">
        <w:rPr>
          <w:rFonts w:ascii="Times New Roman" w:hAnsi="Times New Roman" w:cs="Times New Roman"/>
          <w:sz w:val="24"/>
          <w:szCs w:val="24"/>
        </w:rPr>
        <w:t>Tensão(</w:t>
      </w:r>
      <w:proofErr w:type="gramEnd"/>
      <w:r w:rsidRPr="00213194">
        <w:rPr>
          <w:rFonts w:ascii="Times New Roman" w:hAnsi="Times New Roman" w:cs="Times New Roman"/>
          <w:sz w:val="24"/>
          <w:szCs w:val="24"/>
        </w:rPr>
        <w:t>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4" w:author="granix pacheco" w:date="2016-02-08T11:24:00Z"/>
        </w:rPr>
      </w:pPr>
    </w:p>
    <w:p w14:paraId="42689491" w14:textId="77777777" w:rsidR="0064551F" w:rsidRPr="007D7E6F" w:rsidDel="0017119E" w:rsidRDefault="0064551F" w:rsidP="00D10AC0">
      <w:pPr>
        <w:pStyle w:val="PargrafodaLista"/>
        <w:rPr>
          <w:del w:id="5"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6"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val="en-US"/>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8"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9"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10"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1"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 xml:space="preserve">Numero: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Numero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2"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Numero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4"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4"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5"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6"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8"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9"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val="en-US"/>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val="en-US"/>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val="en-US"/>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A tensão é medida em Volt (V</w:t>
      </w:r>
      <w:proofErr w:type="gramStart"/>
      <w:r w:rsidRPr="003636D9">
        <w:t xml:space="preserve">) </w:t>
      </w:r>
      <w:r w:rsidR="007E7879">
        <w:t>,</w:t>
      </w:r>
      <w:r w:rsidRPr="003636D9">
        <w:t>em</w:t>
      </w:r>
      <w:proofErr w:type="gramEnd"/>
      <w:r w:rsidRPr="003636D9">
        <w:t xml:space="preserve"> homenagem ao </w:t>
      </w:r>
      <w:r w:rsidRPr="003636D9">
        <w:rPr>
          <w:lang w:val="pt-PT"/>
        </w:rPr>
        <w:t xml:space="preserve">físico italiano </w:t>
      </w:r>
      <w:r w:rsidRPr="003636D9">
        <w:fldChar w:fldCharType="begin"/>
      </w:r>
      <w:r w:rsidRPr="003636D9">
        <w:instrText xml:space="preserve"> HYPERLINK "https://pt.wikipedia.org/wiki/Alessandro_Volta" \o "Alessandro Volta" </w:instrText>
      </w:r>
      <w:r w:rsidRPr="003636D9">
        <w:fldChar w:fldCharType="separate"/>
      </w:r>
      <w:r w:rsidRPr="003636D9">
        <w:rPr>
          <w:rStyle w:val="Hyperlink"/>
          <w:color w:val="auto"/>
          <w:u w:val="none"/>
          <w:lang w:val="pt-PT"/>
        </w:rPr>
        <w:t>Alessandro Volta</w:t>
      </w:r>
      <w:r w:rsidRPr="003636D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1"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2"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val="en-US"/>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val="en-US"/>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noProof/>
          <w:color w:val="0000FF"/>
          <w:sz w:val="27"/>
          <w:szCs w:val="27"/>
          <w:lang w:val="en-US"/>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3"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val="en-US"/>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val="en-US"/>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6"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7"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8"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9"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0"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1"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2"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val="en-US"/>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val="en-US"/>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6" w:author="Unknown">
            <w:rPr>
              <w:noProof/>
              <w:lang w:val="en-US"/>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7"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8"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9" w:author="Unknown">
            <w:rPr>
              <w:noProof/>
              <w:lang w:val="en-US"/>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0" w:author="Mateus Berardo de Souza Terra" w:date="2016-02-08T22:27:00Z"/>
          <w:b/>
          <w:sz w:val="32"/>
          <w:szCs w:val="32"/>
        </w:rPr>
        <w:pPrChange w:id="51"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2" w:author="Mateus Berardo de Souza Terra" w:date="2016-02-08T22:27:00Z"/>
        </w:rPr>
        <w:pPrChange w:id="53"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4"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5" w:author="Mateus Berardo de Souza Terra" w:date="2016-02-08T20:05:00Z">
            <w:rPr/>
          </w:rPrChange>
        </w:rPr>
        <w:t>LEDs</w:t>
      </w:r>
      <w:proofErr w:type="spellEnd"/>
      <w:r w:rsidRPr="003636D9">
        <w:rPr>
          <w:b/>
          <w:sz w:val="32"/>
          <w:szCs w:val="32"/>
          <w:rPrChange w:id="56"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7" w:author="granix pacheco" w:date="2016-02-08T12:11:00Z">
          <w:pPr>
            <w:pStyle w:val="NormalWeb"/>
            <w:shd w:val="clear" w:color="auto" w:fill="FFFFFF"/>
            <w:spacing w:before="0" w:beforeAutospacing="0" w:after="160" w:afterAutospacing="0"/>
            <w:jc w:val="both"/>
          </w:pPr>
        </w:pPrChange>
      </w:pPr>
      <w:r w:rsidRPr="003636D9">
        <w:rPr>
          <w:rPrChange w:id="58" w:author="Mateus Berardo de Souza Terra" w:date="2016-02-08T20:05:00Z">
            <w:rPr>
              <w:b/>
              <w:bCs/>
            </w:rPr>
          </w:rPrChange>
        </w:rPr>
        <w:t xml:space="preserve">Um </w:t>
      </w:r>
      <w:r w:rsidRPr="003636D9">
        <w:t>LED (</w:t>
      </w:r>
      <w:ins w:id="59" w:author="Mateus Berardo de Souza Terra" w:date="2016-02-08T19:11:00Z">
        <w:r w:rsidRPr="003636D9">
          <w:rPr>
            <w:rStyle w:val="Forte"/>
            <w:b w:val="0"/>
          </w:rPr>
          <w:t>L</w:t>
        </w:r>
      </w:ins>
      <w:ins w:id="60" w:author="granix pacheco" w:date="2016-02-08T11:48:00Z">
        <w:del w:id="61" w:author="Mateus Berardo de Souza Terra" w:date="2016-02-08T19:11:00Z">
          <w:r w:rsidRPr="003636D9" w:rsidDel="006D3AB1">
            <w:rPr>
              <w:rStyle w:val="Forte"/>
              <w:b w:val="0"/>
              <w:rPrChange w:id="62" w:author="Mateus Berardo de Souza Terra" w:date="2016-02-08T20:05:00Z">
                <w:rPr>
                  <w:rStyle w:val="Forte"/>
                </w:rPr>
              </w:rPrChange>
            </w:rPr>
            <w:delText>l</w:delText>
          </w:r>
        </w:del>
        <w:r w:rsidRPr="003636D9">
          <w:rPr>
            <w:rStyle w:val="Forte"/>
            <w:b w:val="0"/>
            <w:rPrChange w:id="63" w:author="Mateus Berardo de Souza Terra" w:date="2016-02-08T20:05:00Z">
              <w:rPr>
                <w:rStyle w:val="Forte"/>
              </w:rPr>
            </w:rPrChange>
          </w:rPr>
          <w:t xml:space="preserve">ight </w:t>
        </w:r>
      </w:ins>
      <w:proofErr w:type="spellStart"/>
      <w:ins w:id="64" w:author="Mateus Berardo de Souza Terra" w:date="2016-02-08T19:11:00Z">
        <w:r w:rsidRPr="003636D9">
          <w:rPr>
            <w:rStyle w:val="Forte"/>
            <w:b w:val="0"/>
          </w:rPr>
          <w:t>E</w:t>
        </w:r>
      </w:ins>
      <w:ins w:id="65" w:author="granix pacheco" w:date="2016-02-08T11:48:00Z">
        <w:del w:id="66" w:author="Mateus Berardo de Souza Terra" w:date="2016-02-08T19:11:00Z">
          <w:r w:rsidRPr="003636D9" w:rsidDel="006D3AB1">
            <w:rPr>
              <w:rStyle w:val="Forte"/>
              <w:b w:val="0"/>
              <w:rPrChange w:id="67" w:author="Mateus Berardo de Souza Terra" w:date="2016-02-08T20:05:00Z">
                <w:rPr>
                  <w:rStyle w:val="Forte"/>
                </w:rPr>
              </w:rPrChange>
            </w:rPr>
            <w:delText>e</w:delText>
          </w:r>
        </w:del>
        <w:r w:rsidRPr="003636D9">
          <w:rPr>
            <w:rStyle w:val="Forte"/>
            <w:b w:val="0"/>
            <w:rPrChange w:id="68" w:author="Mateus Berardo de Souza Terra" w:date="2016-02-08T20:05:00Z">
              <w:rPr>
                <w:rStyle w:val="Forte"/>
              </w:rPr>
            </w:rPrChange>
          </w:rPr>
          <w:t>mitting</w:t>
        </w:r>
        <w:proofErr w:type="spellEnd"/>
        <w:r w:rsidRPr="003636D9">
          <w:rPr>
            <w:rStyle w:val="Forte"/>
            <w:b w:val="0"/>
            <w:rPrChange w:id="69" w:author="Mateus Berardo de Souza Terra" w:date="2016-02-08T20:05:00Z">
              <w:rPr>
                <w:rStyle w:val="Forte"/>
              </w:rPr>
            </w:rPrChange>
          </w:rPr>
          <w:t xml:space="preserve"> </w:t>
        </w:r>
      </w:ins>
      <w:proofErr w:type="spellStart"/>
      <w:ins w:id="70" w:author="Mateus Berardo de Souza Terra" w:date="2016-02-08T19:11:00Z">
        <w:r w:rsidRPr="003636D9">
          <w:rPr>
            <w:rStyle w:val="Forte"/>
            <w:b w:val="0"/>
          </w:rPr>
          <w:t>D</w:t>
        </w:r>
      </w:ins>
      <w:del w:id="71" w:author="Mateus Berardo de Souza Terra" w:date="2016-02-08T19:11:00Z">
        <w:r w:rsidRPr="003636D9" w:rsidDel="006D3AB1">
          <w:rPr>
            <w:rStyle w:val="Forte"/>
            <w:b w:val="0"/>
            <w:rPrChange w:id="72" w:author="Mateus Berardo de Souza Terra" w:date="2016-02-08T20:05:00Z">
              <w:rPr>
                <w:rStyle w:val="Forte"/>
              </w:rPr>
            </w:rPrChange>
          </w:rPr>
          <w:delText>d</w:delText>
        </w:r>
      </w:del>
      <w:r w:rsidRPr="003636D9">
        <w:rPr>
          <w:rStyle w:val="Forte"/>
          <w:b w:val="0"/>
          <w:rPrChange w:id="73" w:author="Mateus Berardo de Souza Terra" w:date="2016-02-08T20:05:00Z">
            <w:rPr>
              <w:rStyle w:val="Forte"/>
            </w:rPr>
          </w:rPrChange>
        </w:rPr>
        <w:t>iode</w:t>
      </w:r>
      <w:proofErr w:type="spellEnd"/>
      <w:r w:rsidRPr="003636D9">
        <w:rPr>
          <w:rStyle w:val="Forte"/>
          <w:b w:val="0"/>
          <w:rPrChange w:id="74"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5" w:author="granix pacheco" w:date="2016-02-08T12:11:00Z">
        <w:r w:rsidRPr="003636D9">
          <w:rPr>
            <w:noProof/>
            <w:lang w:val="en-US"/>
            <w:rPrChange w:id="76" w:author="Mateus Berardo de Souza Terra" w:date="2016-02-08T20:05:00Z">
              <w:rPr>
                <w:noProof/>
                <w:u w:val="single"/>
                <w:lang w:val="en-US"/>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val="en-US"/>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7"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eastAsia="en-US"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val="en-US"/>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val="en-US"/>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val="en-US"/>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1"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Numero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8"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val="en-US"/>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2"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val="en-US"/>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0877E443"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b/>
          <w:color w:val="000000"/>
        </w:rPr>
        <w:t>Nota:</w:t>
      </w:r>
      <w:r w:rsidRPr="003636D9">
        <w:rPr>
          <w:color w:val="000000"/>
        </w:rPr>
        <w:t xml:space="preserve"> O </w:t>
      </w:r>
      <w:proofErr w:type="spellStart"/>
      <w:r w:rsidRPr="003636D9">
        <w:rPr>
          <w:color w:val="000000"/>
        </w:rPr>
        <w:t>datasheet</w:t>
      </w:r>
      <w:proofErr w:type="spellEnd"/>
      <w:r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3806A133" w14:textId="3BE29630" w:rsidR="00125819" w:rsidRPr="003636D9" w:rsidRDefault="00624DED" w:rsidP="003636D9">
      <w:pPr>
        <w:pStyle w:val="NormalWeb"/>
        <w:shd w:val="clear" w:color="auto" w:fill="FFFFFF"/>
        <w:spacing w:before="0" w:beforeAutospacing="0" w:after="30" w:afterAutospacing="0"/>
        <w:ind w:firstLine="720"/>
        <w:jc w:val="both"/>
        <w:rPr>
          <w:strike/>
          <w:color w:val="C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9" w:author="Mateus Berardo de Souza Terra" w:date="2016-02-09T11:42:00Z">
        <w:r w:rsidRPr="003636D9">
          <w:rPr>
            <w:color w:val="000000"/>
          </w:rPr>
          <w:t xml:space="preserve"> </w:t>
        </w:r>
      </w:ins>
    </w:p>
    <w:p w14:paraId="232C32E6" w14:textId="4324901F" w:rsidR="001D7DCF" w:rsidRPr="003636D9" w:rsidRDefault="002D455D" w:rsidP="003636D9">
      <w:pPr>
        <w:pStyle w:val="NormalWeb"/>
        <w:shd w:val="clear" w:color="auto" w:fill="FFFFFF"/>
        <w:spacing w:before="0" w:beforeAutospacing="0" w:after="30" w:afterAutospacing="0"/>
        <w:ind w:firstLine="720"/>
        <w:jc w:val="both"/>
        <w:rPr>
          <w:b/>
          <w:color w:val="000000"/>
          <w:sz w:val="28"/>
          <w:szCs w:val="28"/>
          <w:u w:val="single"/>
        </w:rPr>
      </w:pPr>
      <w:r w:rsidRPr="003636D9">
        <w:rPr>
          <w:noProof/>
          <w:color w:val="000000"/>
          <w:lang w:val="en-US"/>
        </w:rPr>
        <w:lastRenderedPageBreak/>
        <w:drawing>
          <wp:anchor distT="0" distB="0" distL="114300" distR="114300" simplePos="0" relativeHeight="251669504" behindDoc="0" locked="0" layoutInCell="1" allowOverlap="1" wp14:anchorId="6A6C19DC" wp14:editId="40276498">
            <wp:simplePos x="0" y="0"/>
            <wp:positionH relativeFrom="margin">
              <wp:posOffset>1228725</wp:posOffset>
            </wp:positionH>
            <wp:positionV relativeFrom="paragraph">
              <wp:posOffset>2343150</wp:posOffset>
            </wp:positionV>
            <wp:extent cx="3102610" cy="3581400"/>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02610" cy="3581400"/>
                    </a:xfrm>
                    <a:prstGeom prst="rect">
                      <a:avLst/>
                    </a:prstGeom>
                  </pic:spPr>
                </pic:pic>
              </a:graphicData>
            </a:graphic>
            <wp14:sizeRelH relativeFrom="margin">
              <wp14:pctWidth>0</wp14:pctWidth>
            </wp14:sizeRelH>
            <wp14:sizeRelV relativeFrom="margin">
              <wp14:pctHeight>0</wp14:pctHeight>
            </wp14:sizeRelV>
          </wp:anchor>
        </w:drawing>
      </w:r>
      <w:r w:rsidR="003636D9" w:rsidRPr="003636D9">
        <w:rPr>
          <w:noProof/>
          <w:color w:val="000000"/>
          <w:lang w:val="en-US"/>
        </w:rPr>
        <w:drawing>
          <wp:anchor distT="0" distB="0" distL="114300" distR="114300" simplePos="0" relativeHeight="251668480" behindDoc="0" locked="0" layoutInCell="1" allowOverlap="1" wp14:anchorId="7F4A5659" wp14:editId="6EBF2AF7">
            <wp:simplePos x="0" y="0"/>
            <wp:positionH relativeFrom="margin">
              <wp:align>right</wp:align>
            </wp:positionH>
            <wp:positionV relativeFrom="paragraph">
              <wp:posOffset>281305</wp:posOffset>
            </wp:positionV>
            <wp:extent cx="5943600" cy="2133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to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margin">
              <wp14:pctWidth>0</wp14:pctWidth>
            </wp14:sizeRelH>
            <wp14:sizeRelV relativeFrom="margin">
              <wp14:pctHeight>0</wp14:pctHeight>
            </wp14:sizeRelV>
          </wp:anchor>
        </w:drawing>
      </w:r>
      <w:r w:rsidR="005B73EA" w:rsidRPr="003636D9">
        <w:rPr>
          <w:b/>
          <w:color w:val="000000" w:themeColor="text1"/>
        </w:rPr>
        <w:t xml:space="preserve">Nota: </w:t>
      </w:r>
      <w:r w:rsidR="005533D5" w:rsidRPr="003636D9">
        <w:rPr>
          <w:color w:val="000000" w:themeColor="text1"/>
        </w:rPr>
        <w:t>nunca</w:t>
      </w:r>
      <w:r w:rsidR="003F5D34" w:rsidRPr="003636D9">
        <w:rPr>
          <w:color w:val="000000" w:themeColor="text1"/>
        </w:rPr>
        <w:t xml:space="preserve"> monte seus circuitos com o seu Arduino conectado/ligado.</w:t>
      </w:r>
    </w:p>
    <w:p w14:paraId="33107FDE" w14:textId="6FA23357"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70F548FE" w14:textId="22BD774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6EAA794E" w14:textId="734680C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2B290071" w14:textId="57A65208" w:rsidR="003636D9" w:rsidRPr="003636D9" w:rsidRDefault="003636D9" w:rsidP="003636D9">
      <w:pPr>
        <w:pStyle w:val="NormalWeb"/>
        <w:shd w:val="clear" w:color="auto" w:fill="FFFFFF"/>
        <w:spacing w:before="0" w:beforeAutospacing="0" w:after="30" w:afterAutospacing="0"/>
        <w:jc w:val="both"/>
        <w:rPr>
          <w:noProof/>
          <w:color w:val="000000"/>
        </w:rPr>
      </w:pPr>
    </w:p>
    <w:p w14:paraId="543A8DAC" w14:textId="2E5B32A2" w:rsidR="003636D9" w:rsidRPr="003636D9" w:rsidRDefault="003636D9" w:rsidP="003636D9">
      <w:pPr>
        <w:pStyle w:val="NormalWeb"/>
        <w:shd w:val="clear" w:color="auto" w:fill="FFFFFF"/>
        <w:spacing w:before="0" w:beforeAutospacing="0" w:after="30" w:afterAutospacing="0"/>
        <w:jc w:val="both"/>
        <w:rPr>
          <w:noProof/>
          <w:color w:val="000000"/>
        </w:rPr>
      </w:pPr>
    </w:p>
    <w:p w14:paraId="5F02AD3D" w14:textId="6E6FD237" w:rsidR="003636D9" w:rsidRDefault="003636D9" w:rsidP="003636D9">
      <w:pPr>
        <w:pStyle w:val="NormalWeb"/>
        <w:shd w:val="clear" w:color="auto" w:fill="FFFFFF"/>
        <w:spacing w:before="0" w:beforeAutospacing="0" w:after="30" w:afterAutospacing="0"/>
        <w:jc w:val="both"/>
        <w:rPr>
          <w:noProof/>
          <w:color w:val="000000"/>
        </w:rPr>
      </w:pPr>
    </w:p>
    <w:p w14:paraId="1CB618EA" w14:textId="77777777" w:rsidR="00D45940" w:rsidRDefault="00D45940" w:rsidP="003636D9">
      <w:pPr>
        <w:pStyle w:val="NormalWeb"/>
        <w:shd w:val="clear" w:color="auto" w:fill="FFFFFF"/>
        <w:spacing w:before="0" w:beforeAutospacing="0" w:after="30" w:afterAutospacing="0"/>
        <w:jc w:val="both"/>
        <w:rPr>
          <w:noProof/>
          <w:color w:val="000000"/>
        </w:rPr>
      </w:pPr>
    </w:p>
    <w:p w14:paraId="10E69AE8" w14:textId="77777777" w:rsidR="00D45940" w:rsidRDefault="00D45940" w:rsidP="003636D9">
      <w:pPr>
        <w:pStyle w:val="NormalWeb"/>
        <w:shd w:val="clear" w:color="auto" w:fill="FFFFFF"/>
        <w:spacing w:before="0" w:beforeAutospacing="0" w:after="30" w:afterAutospacing="0"/>
        <w:jc w:val="both"/>
        <w:rPr>
          <w:noProof/>
          <w:color w:val="000000"/>
        </w:rPr>
      </w:pPr>
    </w:p>
    <w:p w14:paraId="79D17E36" w14:textId="77777777" w:rsidR="00D45940" w:rsidRDefault="00D45940" w:rsidP="003636D9">
      <w:pPr>
        <w:pStyle w:val="NormalWeb"/>
        <w:shd w:val="clear" w:color="auto" w:fill="FFFFFF"/>
        <w:spacing w:before="0" w:beforeAutospacing="0" w:after="30" w:afterAutospacing="0"/>
        <w:jc w:val="both"/>
        <w:rPr>
          <w:noProof/>
          <w:color w:val="000000"/>
        </w:rPr>
      </w:pPr>
    </w:p>
    <w:p w14:paraId="74E3C5D7" w14:textId="77777777" w:rsidR="00D45940" w:rsidRDefault="00D45940" w:rsidP="003636D9">
      <w:pPr>
        <w:pStyle w:val="NormalWeb"/>
        <w:shd w:val="clear" w:color="auto" w:fill="FFFFFF"/>
        <w:spacing w:before="0" w:beforeAutospacing="0" w:after="30" w:afterAutospacing="0"/>
        <w:jc w:val="both"/>
        <w:rPr>
          <w:noProof/>
          <w:color w:val="000000"/>
        </w:rPr>
      </w:pPr>
    </w:p>
    <w:p w14:paraId="6129BC6B" w14:textId="77777777" w:rsidR="00D45940" w:rsidRDefault="00D45940" w:rsidP="003636D9">
      <w:pPr>
        <w:pStyle w:val="NormalWeb"/>
        <w:shd w:val="clear" w:color="auto" w:fill="FFFFFF"/>
        <w:spacing w:before="0" w:beforeAutospacing="0" w:after="30" w:afterAutospacing="0"/>
        <w:jc w:val="both"/>
        <w:rPr>
          <w:noProof/>
          <w:color w:val="000000"/>
        </w:rPr>
      </w:pPr>
    </w:p>
    <w:p w14:paraId="192E43B1" w14:textId="77777777" w:rsidR="00D45940" w:rsidRPr="003636D9" w:rsidRDefault="00D45940" w:rsidP="003636D9">
      <w:pPr>
        <w:pStyle w:val="NormalWeb"/>
        <w:shd w:val="clear" w:color="auto" w:fill="FFFFFF"/>
        <w:spacing w:before="0" w:beforeAutospacing="0" w:after="30" w:afterAutospacing="0"/>
        <w:jc w:val="both"/>
        <w:rPr>
          <w:noProof/>
          <w:color w:val="000000"/>
        </w:rPr>
      </w:pPr>
    </w:p>
    <w:p w14:paraId="04BCF43A" w14:textId="25ADE04D" w:rsidR="003636D9" w:rsidRPr="003636D9" w:rsidRDefault="003636D9" w:rsidP="003636D9">
      <w:pPr>
        <w:pStyle w:val="NormalWeb"/>
        <w:shd w:val="clear" w:color="auto" w:fill="FFFFFF"/>
        <w:spacing w:before="0" w:beforeAutospacing="0" w:after="30" w:afterAutospacing="0"/>
        <w:jc w:val="both"/>
        <w:rPr>
          <w:noProof/>
          <w:color w:val="000000"/>
        </w:rPr>
      </w:pPr>
    </w:p>
    <w:p w14:paraId="5FF1FA3C" w14:textId="3E8B2FFD" w:rsidR="003636D9" w:rsidRPr="003636D9" w:rsidRDefault="003636D9" w:rsidP="003636D9">
      <w:pPr>
        <w:pStyle w:val="NormalWeb"/>
        <w:shd w:val="clear" w:color="auto" w:fill="FFFFFF"/>
        <w:spacing w:before="0" w:beforeAutospacing="0" w:after="30" w:afterAutospacing="0"/>
        <w:jc w:val="both"/>
        <w:rPr>
          <w:noProof/>
          <w:color w:val="000000"/>
        </w:rPr>
      </w:pPr>
    </w:p>
    <w:p w14:paraId="6119AD3B" w14:textId="075A9966" w:rsidR="003636D9" w:rsidRPr="003636D9" w:rsidRDefault="003636D9" w:rsidP="003636D9">
      <w:pPr>
        <w:pStyle w:val="NormalWeb"/>
        <w:shd w:val="clear" w:color="auto" w:fill="FFFFFF"/>
        <w:spacing w:before="0" w:beforeAutospacing="0" w:after="30" w:afterAutospacing="0"/>
        <w:jc w:val="both"/>
        <w:rPr>
          <w:noProof/>
          <w:color w:val="000000"/>
        </w:rPr>
      </w:pPr>
    </w:p>
    <w:p w14:paraId="31179DAE" w14:textId="38F59263" w:rsidR="003636D9" w:rsidRPr="003636D9" w:rsidRDefault="003636D9" w:rsidP="003636D9">
      <w:pPr>
        <w:pStyle w:val="NormalWeb"/>
        <w:shd w:val="clear" w:color="auto" w:fill="FFFFFF"/>
        <w:spacing w:before="0" w:beforeAutospacing="0" w:after="30" w:afterAutospacing="0"/>
        <w:jc w:val="both"/>
        <w:rPr>
          <w:noProof/>
          <w:color w:val="000000"/>
        </w:rPr>
      </w:pPr>
    </w:p>
    <w:p w14:paraId="7208EF9A" w14:textId="77777777" w:rsidR="003636D9" w:rsidRPr="003636D9" w:rsidRDefault="003636D9" w:rsidP="003636D9">
      <w:pPr>
        <w:pStyle w:val="NormalWeb"/>
        <w:shd w:val="clear" w:color="auto" w:fill="FFFFFF"/>
        <w:spacing w:before="0" w:beforeAutospacing="0" w:after="30" w:afterAutospacing="0"/>
        <w:jc w:val="both"/>
        <w:rPr>
          <w:noProof/>
          <w:color w:val="000000"/>
        </w:rPr>
      </w:pP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ground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val="en-US"/>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6">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80" w:author="Mateus Berardo de Souza Terra" w:date="2016-02-09T11:44:00Z"/>
          <w:b/>
          <w:sz w:val="28"/>
          <w:szCs w:val="28"/>
          <w:u w:val="single"/>
        </w:rPr>
      </w:pPr>
      <w:ins w:id="81"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82" w:author="Mateus Berardo de Souza Terra" w:date="2016-02-09T11:45:00Z">
          <w:pPr>
            <w:pStyle w:val="NormalWeb"/>
            <w:shd w:val="clear" w:color="auto" w:fill="FFFFFF"/>
            <w:spacing w:before="0" w:beforeAutospacing="0" w:after="160" w:afterAutospacing="0"/>
            <w:jc w:val="both"/>
          </w:pPr>
        </w:pPrChange>
      </w:pPr>
      <w:ins w:id="83"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4" w:author="Mateus Berardo de Souza Terra" w:date="2016-02-09T11:44:00Z">
        <w:r w:rsidRPr="003636D9">
          <w:rPr>
            <w:color w:val="000000"/>
          </w:rPr>
          <w:t xml:space="preserve"> da página do </w:t>
        </w:r>
      </w:ins>
      <w:proofErr w:type="spellStart"/>
      <w:r w:rsidR="00301F06" w:rsidRPr="003636D9">
        <w:rPr>
          <w:color w:val="000000"/>
        </w:rPr>
        <w:t>G</w:t>
      </w:r>
      <w:ins w:id="85" w:author="Mateus Berardo de Souza Terra" w:date="2016-02-09T11:44:00Z">
        <w:r w:rsidRPr="003636D9">
          <w:rPr>
            <w:color w:val="000000"/>
          </w:rPr>
          <w:t>ithub</w:t>
        </w:r>
        <w:proofErr w:type="spellEnd"/>
        <w:r w:rsidRPr="003636D9">
          <w:rPr>
            <w:color w:val="000000"/>
          </w:rPr>
          <w:t xml:space="preserve"> da apostila</w:t>
        </w:r>
      </w:ins>
      <w:ins w:id="86"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7"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8"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9" w:author="Mateus Berardo de Souza Terra" w:date="2016-02-09T11:46:00Z"/>
                <w:color w:val="000000"/>
              </w:rPr>
              <w:pPrChange w:id="90" w:author="Mateus Berardo de Souza Terra" w:date="2016-02-09T11:46:00Z">
                <w:pPr>
                  <w:pStyle w:val="NormalWeb"/>
                  <w:spacing w:before="0" w:beforeAutospacing="0" w:after="160" w:afterAutospacing="0"/>
                  <w:jc w:val="both"/>
                </w:pPr>
              </w:pPrChange>
            </w:pPr>
            <w:ins w:id="91" w:author="Mateus Berardo de Souza Terra" w:date="2016-02-09T11:45:00Z">
              <w:r w:rsidRPr="003636D9">
                <w:rPr>
                  <w:color w:val="000000"/>
                </w:rPr>
                <w:t xml:space="preserve">//Projeto 2 </w:t>
              </w:r>
            </w:ins>
            <w:ins w:id="92" w:author="Mateus Berardo de Souza Terra" w:date="2016-02-09T11:46:00Z">
              <w:r w:rsidRPr="003636D9">
                <w:rPr>
                  <w:color w:val="000000"/>
                </w:rPr>
                <w:t>–</w:t>
              </w:r>
            </w:ins>
            <w:ins w:id="93" w:author="Mateus Berardo de Souza Terra" w:date="2016-02-09T11:45:00Z">
              <w:r w:rsidRPr="003636D9">
                <w:rPr>
                  <w:color w:val="000000"/>
                </w:rPr>
                <w:t xml:space="preserve"> </w:t>
              </w:r>
            </w:ins>
            <w:ins w:id="94"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5" w:author="Mateus Berardo de Souza Terra" w:date="2016-02-09T11:46:00Z"/>
                <w:color w:val="000000"/>
              </w:rPr>
              <w:pPrChange w:id="96"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7" w:author="Mateus Berardo de Souza Terra" w:date="2016-02-09T11:46:00Z"/>
                <w:color w:val="000000"/>
              </w:rPr>
              <w:pPrChange w:id="98"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99" w:author="Mateus Berardo de Souza Terra" w:date="2016-02-09T11:46:00Z">
              <w:r w:rsidR="00624DED" w:rsidRPr="003636D9">
                <w:rPr>
                  <w:color w:val="000000"/>
                </w:rPr>
                <w:t>Numero</w:t>
              </w:r>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100"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01" w:author="Mateus Berardo de Souza Terra" w:date="2016-02-09T11:46:00Z">
              <w:r w:rsidR="00624DED" w:rsidRPr="003636D9">
                <w:rPr>
                  <w:color w:val="000000"/>
                </w:rPr>
                <w:t xml:space="preserve">Numero </w:t>
              </w:r>
            </w:ins>
            <w:ins w:id="102" w:author="Mateus Berardo de Souza Terra" w:date="2016-02-09T11:45:00Z">
              <w:r w:rsidR="00624DED" w:rsidRPr="003636D9">
                <w:rPr>
                  <w:color w:val="000000"/>
                </w:rPr>
                <w:t xml:space="preserve"> </w:t>
              </w:r>
            </w:ins>
            <w:proofErr w:type="spellStart"/>
            <w:ins w:id="103"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4" w:author="Mateus Berardo de Souza Terra" w:date="2016-02-09T11:47:00Z"/>
                <w:color w:val="000000"/>
              </w:rPr>
              <w:pPrChange w:id="105"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6" w:author="Mateus Berardo de Souza Terra" w:date="2016-02-09T11:47:00Z"/>
                <w:color w:val="000000"/>
              </w:rPr>
              <w:pPrChange w:id="107" w:author="Mateus Berardo de Souza Terra" w:date="2016-02-09T11:46:00Z">
                <w:pPr>
                  <w:pStyle w:val="NormalWeb"/>
                  <w:spacing w:before="0" w:beforeAutospacing="0" w:after="160" w:afterAutospacing="0"/>
                  <w:jc w:val="both"/>
                </w:pPr>
              </w:pPrChange>
            </w:pPr>
            <w:proofErr w:type="spellStart"/>
            <w:proofErr w:type="gramStart"/>
            <w:ins w:id="108"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09" w:author="Mateus Berardo de Souza Terra" w:date="2016-02-09T11:47:00Z"/>
                <w:color w:val="000000"/>
              </w:rPr>
              <w:pPrChange w:id="110" w:author="Mateus Berardo de Souza Terra" w:date="2016-02-09T11:47:00Z">
                <w:pPr>
                  <w:pStyle w:val="NormalWeb"/>
                  <w:spacing w:before="0" w:beforeAutospacing="0" w:after="160" w:afterAutospacing="0"/>
                  <w:jc w:val="both"/>
                </w:pPr>
              </w:pPrChange>
            </w:pPr>
            <w:proofErr w:type="spellStart"/>
            <w:ins w:id="11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12" w:author="Mateus Berardo de Souza Terra" w:date="2016-02-09T11:47:00Z">
                <w:pPr>
                  <w:pStyle w:val="NormalWeb"/>
                  <w:spacing w:before="0" w:beforeAutospacing="0" w:after="160" w:afterAutospacing="0"/>
                  <w:jc w:val="both"/>
                </w:pPr>
              </w:pPrChange>
            </w:pPr>
            <w:proofErr w:type="spellStart"/>
            <w:ins w:id="113"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4"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5"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Constante Numero</w:t>
      </w:r>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Numero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val="en-US"/>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7"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6" w:author="Mateus Berardo de Souza Terra" w:date="2016-02-09T11:46:00Z"/>
                <w:color w:val="000000"/>
              </w:rPr>
              <w:pPrChange w:id="117" w:author="Mateus Berardo de Souza Terra" w:date="2016-02-09T11:46:00Z">
                <w:pPr>
                  <w:pStyle w:val="NormalWeb"/>
                  <w:spacing w:before="0" w:beforeAutospacing="0" w:after="160" w:afterAutospacing="0"/>
                  <w:jc w:val="both"/>
                </w:pPr>
              </w:pPrChange>
            </w:pPr>
            <w:ins w:id="118" w:author="Mateus Berardo de Souza Terra" w:date="2016-02-09T11:45:00Z">
              <w:r w:rsidRPr="003636D9">
                <w:rPr>
                  <w:color w:val="000000"/>
                </w:rPr>
                <w:t>//Projeto 2</w:t>
              </w:r>
            </w:ins>
            <w:r w:rsidRPr="003636D9">
              <w:rPr>
                <w:color w:val="000000"/>
              </w:rPr>
              <w:t>.1</w:t>
            </w:r>
            <w:ins w:id="119" w:author="Mateus Berardo de Souza Terra" w:date="2016-02-09T11:45:00Z">
              <w:r w:rsidRPr="003636D9">
                <w:rPr>
                  <w:color w:val="000000"/>
                </w:rPr>
                <w:t xml:space="preserve"> </w:t>
              </w:r>
            </w:ins>
            <w:ins w:id="120" w:author="Mateus Berardo de Souza Terra" w:date="2016-02-09T11:46:00Z">
              <w:r w:rsidRPr="003636D9">
                <w:rPr>
                  <w:color w:val="000000"/>
                </w:rPr>
                <w:t>–</w:t>
              </w:r>
            </w:ins>
            <w:ins w:id="121" w:author="Mateus Berardo de Souza Terra" w:date="2016-02-09T11:45:00Z">
              <w:r w:rsidRPr="003636D9">
                <w:rPr>
                  <w:color w:val="000000"/>
                </w:rPr>
                <w:t xml:space="preserve"> </w:t>
              </w:r>
            </w:ins>
            <w:ins w:id="122"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3" w:author="Mateus Berardo de Souza Terra" w:date="2016-02-09T11:46:00Z"/>
                <w:color w:val="000000"/>
              </w:rPr>
              <w:pPrChange w:id="124"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5" w:author="Mateus Berardo de Souza Terra" w:date="2016-02-09T11:46:00Z"/>
                <w:color w:val="000000"/>
              </w:rPr>
              <w:pPrChange w:id="126"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27" w:author="Mateus Berardo de Souza Terra" w:date="2016-02-09T11:46:00Z">
              <w:r w:rsidRPr="003636D9">
                <w:rPr>
                  <w:color w:val="000000"/>
                </w:rPr>
                <w:t>Numero</w:t>
              </w:r>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28"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29" w:author="Mateus Berardo de Souza Terra" w:date="2016-02-09T11:46:00Z">
              <w:r w:rsidRPr="003636D9">
                <w:rPr>
                  <w:color w:val="000000"/>
                </w:rPr>
                <w:t xml:space="preserve">Numero </w:t>
              </w:r>
            </w:ins>
            <w:ins w:id="130" w:author="Mateus Berardo de Souza Terra" w:date="2016-02-09T11:45:00Z">
              <w:r w:rsidRPr="003636D9">
                <w:rPr>
                  <w:color w:val="000000"/>
                </w:rPr>
                <w:t xml:space="preserve"> </w:t>
              </w:r>
            </w:ins>
            <w:proofErr w:type="spellStart"/>
            <w:ins w:id="131"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32" w:author="Mateus Berardo de Souza Terra" w:date="2016-02-09T11:47:00Z"/>
                <w:color w:val="000000"/>
              </w:rPr>
              <w:pPrChange w:id="133"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4" w:author="Mateus Berardo de Souza Terra" w:date="2016-02-09T11:47:00Z"/>
                <w:color w:val="000000"/>
              </w:rPr>
              <w:pPrChange w:id="135" w:author="Mateus Berardo de Souza Terra" w:date="2016-02-09T11:46:00Z">
                <w:pPr>
                  <w:pStyle w:val="NormalWeb"/>
                  <w:spacing w:before="0" w:beforeAutospacing="0" w:after="160" w:afterAutospacing="0"/>
                  <w:jc w:val="both"/>
                </w:pPr>
              </w:pPrChange>
            </w:pPr>
            <w:proofErr w:type="spellStart"/>
            <w:proofErr w:type="gramStart"/>
            <w:ins w:id="136"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37" w:author="Mateus Berardo de Souza Terra" w:date="2016-02-09T11:47:00Z"/>
                <w:color w:val="000000"/>
              </w:rPr>
              <w:pPrChange w:id="138" w:author="Mateus Berardo de Souza Terra" w:date="2016-02-09T11:47:00Z">
                <w:pPr>
                  <w:pStyle w:val="NormalWeb"/>
                  <w:spacing w:before="0" w:beforeAutospacing="0" w:after="160" w:afterAutospacing="0"/>
                  <w:jc w:val="both"/>
                </w:pPr>
              </w:pPrChange>
            </w:pPr>
            <w:proofErr w:type="spellStart"/>
            <w:ins w:id="139"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40" w:author="Mateus Berardo de Souza Terra" w:date="2016-02-09T11:47:00Z">
                <w:pPr>
                  <w:pStyle w:val="NormalWeb"/>
                  <w:spacing w:before="0" w:beforeAutospacing="0" w:after="160" w:afterAutospacing="0"/>
                  <w:jc w:val="both"/>
                </w:pPr>
              </w:pPrChange>
            </w:pPr>
            <w:proofErr w:type="spellStart"/>
            <w:ins w:id="14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42" w:author="Mateus Berardo de Souza Terra" w:date="2016-02-09T11:48:00Z">
              <w:r w:rsidRPr="003636D9">
                <w:rPr>
                  <w:color w:val="000000"/>
                </w:rPr>
                <w:t>ntrada</w:t>
              </w:r>
            </w:ins>
            <w:r w:rsidRPr="003636D9">
              <w:rPr>
                <w:color w:val="000000"/>
              </w:rPr>
              <w:t>_PULLUP</w:t>
            </w:r>
            <w:proofErr w:type="spellEnd"/>
            <w:ins w:id="143"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lastRenderedPageBreak/>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4"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val="en-US"/>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val="en-US"/>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5" w:author="Mateus Berardo de Souza Terra" w:date="2016-02-09T11:44:00Z"/>
          <w:b/>
          <w:color w:val="000000"/>
          <w:sz w:val="28"/>
          <w:szCs w:val="28"/>
          <w:u w:val="single"/>
        </w:rPr>
      </w:pPr>
      <w:ins w:id="146"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7"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8"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9" w:author="Mateus Berardo de Souza Terra" w:date="2016-02-09T11:44:00Z">
        <w:r w:rsidRPr="003636D9">
          <w:rPr>
            <w:rFonts w:ascii="Times New Roman" w:hAnsi="Times New Roman" w:cs="Times New Roman"/>
            <w:color w:val="000000"/>
          </w:rPr>
          <w:t xml:space="preserve"> da apostila</w:t>
        </w:r>
      </w:ins>
      <w:ins w:id="150"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val="en-US"/>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val="en-US"/>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51"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52"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lastRenderedPageBreak/>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2"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 xml:space="preserve">Numero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w:t>
      </w:r>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 xml:space="preserve">Numero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val="en-US"/>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val="en-US"/>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3"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4"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bookmarkStart w:id="155" w:name="_GoBack"/>
      <w:bookmarkEnd w:id="155"/>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7"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6" w:author="Mateus Berardo de Souza Terra" w:date="2016-02-08T22:22:00Z"/>
          <w:color w:val="000000"/>
        </w:rPr>
        <w:pPrChange w:id="157"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8"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9"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60"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1"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val="en-US"/>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8"/>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val="en-US"/>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Pr="003636D9" w:rsidRDefault="0068627D" w:rsidP="00F13774">
      <w:pPr>
        <w:pStyle w:val="NormalWeb"/>
        <w:shd w:val="clear" w:color="auto" w:fill="FFFFFF"/>
        <w:spacing w:before="0" w:beforeAutospacing="0" w:after="30" w:afterAutospacing="0"/>
        <w:ind w:firstLine="720"/>
        <w:jc w:val="center"/>
        <w:rPr>
          <w:rPrChange w:id="162" w:author="Mateus Berardo de Souza Terra" w:date="2016-02-08T20:05:00Z">
            <w:rPr>
              <w:sz w:val="32"/>
              <w:szCs w:val="32"/>
            </w:rPr>
          </w:rPrChange>
        </w:rPr>
      </w:pPr>
      <w:r w:rsidRPr="003636D9">
        <w:rPr>
          <w:noProof/>
          <w:color w:val="0033BB"/>
          <w:sz w:val="20"/>
          <w:szCs w:val="20"/>
          <w:lang w:val="en-US"/>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3"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4"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5"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6"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val="en-US"/>
          <w:rPrChange w:id="167" w:author="Unknown">
            <w:rPr>
              <w:noProof/>
              <w:lang w:val="en-US"/>
            </w:rPr>
          </w:rPrChange>
        </w:rPr>
        <w:lastRenderedPageBreak/>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8" w:author="Mateus Berardo de Souza Terra" w:date="2016-02-08T20:05:00Z">
            <w:rPr>
              <w:sz w:val="32"/>
              <w:szCs w:val="32"/>
            </w:rPr>
          </w:rPrChange>
        </w:rPr>
        <w:t>É um ap</w:t>
      </w:r>
      <w:r w:rsidRPr="003636D9">
        <w:t>arelho</w:t>
      </w:r>
      <w:r w:rsidRPr="003636D9">
        <w:rPr>
          <w:rPrChange w:id="16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70" w:author="Mateus Berardo de Souza Terra" w:date="2016-02-08T20:05:00Z">
            <w:rPr>
              <w:sz w:val="32"/>
              <w:szCs w:val="32"/>
            </w:rPr>
          </w:rPrChange>
        </w:rPr>
        <w:pPrChange w:id="171"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2"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3"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4"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5"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6" w:author="Mateus Berardo de Souza Terra" w:date="2016-02-08T22:30:00Z">
          <w:pPr>
            <w:pStyle w:val="NormalWeb"/>
            <w:shd w:val="clear" w:color="auto" w:fill="FFFFFF"/>
            <w:spacing w:before="0" w:beforeAutospacing="0" w:after="160" w:afterAutospacing="0"/>
            <w:jc w:val="both"/>
          </w:pPr>
        </w:pPrChange>
      </w:pPr>
      <w:ins w:id="177" w:author="granix pacheco" w:date="2016-02-08T08:59:00Z">
        <w:r w:rsidRPr="0068627D">
          <w:rPr>
            <w:b/>
            <w:sz w:val="28"/>
            <w:szCs w:val="28"/>
            <w:rPrChange w:id="178" w:author="Mateus Berardo de Souza Terra" w:date="2016-02-08T20:05:00Z">
              <w:rPr>
                <w:b/>
                <w:sz w:val="36"/>
                <w:szCs w:val="36"/>
                <w:u w:val="single"/>
              </w:rPr>
            </w:rPrChange>
          </w:rPr>
          <w:t xml:space="preserve">Valor </w:t>
        </w:r>
      </w:ins>
      <w:ins w:id="179" w:author="granix pacheco" w:date="2016-02-08T11:31:00Z">
        <w:r w:rsidR="0017119E" w:rsidRPr="0068627D">
          <w:rPr>
            <w:b/>
            <w:sz w:val="28"/>
            <w:szCs w:val="28"/>
            <w:rPrChange w:id="180" w:author="Mateus Berardo de Souza Terra" w:date="2016-02-08T20:05:00Z">
              <w:rPr>
                <w:b/>
                <w:sz w:val="32"/>
                <w:szCs w:val="32"/>
                <w:u w:val="single"/>
              </w:rPr>
            </w:rPrChange>
          </w:rPr>
          <w:t xml:space="preserve">de </w:t>
        </w:r>
      </w:ins>
      <w:ins w:id="181" w:author="granix pacheco" w:date="2016-02-08T08:59:00Z">
        <w:r w:rsidRPr="0068627D">
          <w:rPr>
            <w:b/>
            <w:sz w:val="28"/>
            <w:szCs w:val="28"/>
            <w:rPrChange w:id="182"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3" w:author="granix pacheco" w:date="2016-02-08T08:59:00Z"/>
          <w:b/>
          <w:sz w:val="28"/>
          <w:szCs w:val="28"/>
          <w:rPrChange w:id="184" w:author="Mateus Berardo de Souza Terra" w:date="2016-02-08T20:05:00Z">
            <w:rPr>
              <w:ins w:id="185"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6" w:author="granix pacheco" w:date="2016-02-08T09:55:00Z">
          <w:pPr>
            <w:pStyle w:val="NormalWeb"/>
            <w:shd w:val="clear" w:color="auto" w:fill="FFFFFF"/>
            <w:spacing w:before="0" w:beforeAutospacing="0" w:after="160" w:afterAutospacing="0"/>
            <w:jc w:val="both"/>
          </w:pPr>
        </w:pPrChange>
      </w:pPr>
      <w:ins w:id="187" w:author="granix pacheco" w:date="2016-02-08T09:51:00Z">
        <w:r w:rsidRPr="003636D9">
          <w:t>A unidade de medida de resistência é o ohm</w:t>
        </w:r>
      </w:ins>
      <w:ins w:id="188" w:author="granix pacheco" w:date="2016-02-08T09:53:00Z">
        <w:r w:rsidR="0070445C" w:rsidRPr="003636D9">
          <w:t>, representado pelo símbolo grego Ômega</w:t>
        </w:r>
      </w:ins>
      <w:ins w:id="189" w:author="granix pacheco" w:date="2016-02-08T09:51:00Z">
        <w:r w:rsidRPr="003636D9">
          <w:t>.</w:t>
        </w:r>
      </w:ins>
      <w:ins w:id="190" w:author="granix pacheco" w:date="2016-02-08T09:52:00Z">
        <w:r w:rsidRPr="003636D9">
          <w:t xml:space="preserve"> Para saber a resistência de um resistor basta </w:t>
        </w:r>
      </w:ins>
      <w:ins w:id="191" w:author="granix pacheco" w:date="2016-02-08T09:54:00Z">
        <w:r w:rsidR="0070445C" w:rsidRPr="003636D9">
          <w:t>ler as duas primeiras faixas e multiplicar esse valor pela terceira. A quarta mostra a tolerância do resistor</w:t>
        </w:r>
      </w:ins>
      <w:r w:rsidR="0068627D">
        <w:t>,</w:t>
      </w:r>
      <w:ins w:id="192" w:author="granix pacheco" w:date="2016-02-08T10:05:00Z">
        <w:r w:rsidR="00FA772E" w:rsidRPr="003636D9">
          <w:t xml:space="preserve"> que </w:t>
        </w:r>
      </w:ins>
      <w:ins w:id="193" w:author="granix pacheco" w:date="2016-02-08T10:06:00Z">
        <w:r w:rsidR="00FA772E" w:rsidRPr="003636D9">
          <w:t>é o valor de sua variação em relação ao valor nominal</w:t>
        </w:r>
      </w:ins>
      <w:ins w:id="194" w:author="granix pacheco" w:date="2016-02-08T09:54:00Z">
        <w:r w:rsidR="0070445C" w:rsidRPr="003636D9">
          <w:t>.</w:t>
        </w:r>
      </w:ins>
      <w:ins w:id="195" w:author="granix pacheco" w:date="2016-02-08T12:24:00Z">
        <w:r w:rsidR="001C7BBA" w:rsidRPr="003636D9">
          <w:t xml:space="preserve"> Alguns resistores </w:t>
        </w:r>
      </w:ins>
      <w:ins w:id="196"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7"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8" w:author="granix pacheco" w:date="2016-02-08T09:51:00Z">
          <w:pPr>
            <w:pStyle w:val="NormalWeb"/>
            <w:shd w:val="clear" w:color="auto" w:fill="FFFFFF"/>
            <w:spacing w:before="0" w:beforeAutospacing="0" w:after="160" w:afterAutospacing="0"/>
            <w:jc w:val="both"/>
          </w:pPr>
        </w:pPrChange>
      </w:pPr>
      <w:ins w:id="199" w:author="granix pacheco" w:date="2016-02-08T09:55:00Z">
        <w:r w:rsidRPr="003636D9">
          <w:rPr>
            <w:noProof/>
            <w:lang w:val="en-US"/>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200"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1"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202" w:author="granix pacheco" w:date="2016-02-08T09:56:00Z"/>
                <w:sz w:val="28"/>
                <w:szCs w:val="28"/>
              </w:rPr>
              <w:pPrChange w:id="203" w:author="Mateus Berardo de Souza Terra" w:date="2016-02-08T22:31:00Z">
                <w:pPr>
                  <w:pStyle w:val="NormalWeb"/>
                  <w:spacing w:before="0" w:beforeAutospacing="0" w:after="160" w:afterAutospacing="0"/>
                  <w:jc w:val="both"/>
                </w:pPr>
              </w:pPrChange>
            </w:pPr>
            <w:ins w:id="204"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5" w:author="granix pacheco" w:date="2016-02-08T09:56:00Z"/>
                <w:sz w:val="28"/>
                <w:szCs w:val="28"/>
              </w:rPr>
              <w:pPrChange w:id="206" w:author="Mateus Berardo de Souza Terra" w:date="2016-02-08T22:31:00Z">
                <w:pPr>
                  <w:pStyle w:val="NormalWeb"/>
                  <w:spacing w:before="0" w:beforeAutospacing="0" w:after="160" w:afterAutospacing="0"/>
                  <w:jc w:val="both"/>
                </w:pPr>
              </w:pPrChange>
            </w:pPr>
            <w:ins w:id="207"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08" w:author="granix pacheco" w:date="2016-02-08T09:56:00Z"/>
                <w:sz w:val="28"/>
                <w:szCs w:val="28"/>
              </w:rPr>
              <w:pPrChange w:id="209" w:author="Mateus Berardo de Souza Terra" w:date="2016-02-08T22:31:00Z">
                <w:pPr>
                  <w:pStyle w:val="NormalWeb"/>
                  <w:spacing w:before="0" w:beforeAutospacing="0" w:after="160" w:afterAutospacing="0"/>
                  <w:jc w:val="both"/>
                </w:pPr>
              </w:pPrChange>
            </w:pPr>
            <w:ins w:id="210"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11" w:author="granix pacheco" w:date="2016-02-08T10:01:00Z"/>
                <w:sz w:val="28"/>
                <w:szCs w:val="28"/>
              </w:rPr>
              <w:pPrChange w:id="212" w:author="Mateus Berardo de Souza Terra" w:date="2016-02-08T22:31:00Z">
                <w:pPr>
                  <w:pStyle w:val="NormalWeb"/>
                  <w:spacing w:before="0" w:beforeAutospacing="0" w:after="160" w:afterAutospacing="0"/>
                  <w:jc w:val="both"/>
                </w:pPr>
              </w:pPrChange>
            </w:pPr>
            <w:ins w:id="213"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4" w:author="granix pacheco" w:date="2016-02-08T09:56:00Z"/>
                <w:sz w:val="28"/>
                <w:szCs w:val="28"/>
              </w:rPr>
              <w:pPrChange w:id="215" w:author="Mateus Berardo de Souza Terra" w:date="2016-02-08T22:31:00Z">
                <w:pPr>
                  <w:pStyle w:val="NormalWeb"/>
                  <w:spacing w:before="0" w:beforeAutospacing="0" w:after="160" w:afterAutospacing="0"/>
                  <w:jc w:val="both"/>
                </w:pPr>
              </w:pPrChange>
            </w:pPr>
            <w:ins w:id="216" w:author="granix pacheco" w:date="2016-02-08T09:56:00Z">
              <w:r w:rsidRPr="0010474F">
                <w:rPr>
                  <w:sz w:val="28"/>
                  <w:szCs w:val="28"/>
                </w:rPr>
                <w:t>Tolerância</w:t>
              </w:r>
            </w:ins>
          </w:p>
        </w:tc>
      </w:tr>
      <w:tr w:rsidR="0070445C" w:rsidRPr="0010474F" w14:paraId="155231DB" w14:textId="77777777" w:rsidTr="0010474F">
        <w:trPr>
          <w:jc w:val="center"/>
          <w:ins w:id="217"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18" w:author="granix pacheco" w:date="2016-02-08T10:01:00Z"/>
                <w:sz w:val="28"/>
                <w:szCs w:val="28"/>
              </w:rPr>
              <w:pPrChange w:id="219" w:author="Mateus Berardo de Souza Terra" w:date="2016-02-08T22:31:00Z">
                <w:pPr>
                  <w:pStyle w:val="NormalWeb"/>
                  <w:spacing w:before="0" w:beforeAutospacing="0" w:after="160" w:afterAutospacing="0"/>
                  <w:jc w:val="both"/>
                </w:pPr>
              </w:pPrChange>
            </w:pPr>
            <w:ins w:id="220"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21" w:author="granix pacheco" w:date="2016-02-08T10:01:00Z"/>
                <w:sz w:val="28"/>
                <w:szCs w:val="28"/>
              </w:rPr>
              <w:pPrChange w:id="222" w:author="Mateus Berardo de Souza Terra" w:date="2016-02-08T22:31:00Z">
                <w:pPr>
                  <w:pStyle w:val="NormalWeb"/>
                  <w:spacing w:before="0" w:beforeAutospacing="0" w:after="160" w:afterAutospacing="0"/>
                  <w:jc w:val="both"/>
                </w:pPr>
              </w:pPrChange>
            </w:pPr>
            <w:ins w:id="223"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4" w:author="granix pacheco" w:date="2016-02-08T10:01:00Z"/>
                <w:sz w:val="28"/>
                <w:szCs w:val="28"/>
              </w:rPr>
              <w:pPrChange w:id="225" w:author="Mateus Berardo de Souza Terra" w:date="2016-02-08T22:31:00Z">
                <w:pPr>
                  <w:pStyle w:val="NormalWeb"/>
                  <w:spacing w:before="0" w:beforeAutospacing="0" w:after="160" w:afterAutospacing="0"/>
                  <w:jc w:val="both"/>
                </w:pPr>
              </w:pPrChange>
            </w:pPr>
            <w:ins w:id="226"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7" w:author="granix pacheco" w:date="2016-02-08T10:01:00Z"/>
                <w:sz w:val="28"/>
                <w:szCs w:val="28"/>
              </w:rPr>
              <w:pPrChange w:id="228" w:author="Mateus Berardo de Souza Terra" w:date="2016-02-08T22:31:00Z">
                <w:pPr>
                  <w:pStyle w:val="NormalWeb"/>
                  <w:spacing w:before="0" w:beforeAutospacing="0" w:after="160" w:afterAutospacing="0"/>
                  <w:jc w:val="both"/>
                </w:pPr>
              </w:pPrChange>
            </w:pPr>
            <w:ins w:id="229"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30" w:author="granix pacheco" w:date="2016-02-08T10:01:00Z"/>
                <w:sz w:val="28"/>
                <w:szCs w:val="28"/>
              </w:rPr>
              <w:pPrChange w:id="231" w:author="Mateus Berardo de Souza Terra" w:date="2016-02-08T22:31:00Z">
                <w:pPr>
                  <w:pStyle w:val="NormalWeb"/>
                  <w:spacing w:before="0" w:beforeAutospacing="0" w:after="160" w:afterAutospacing="0"/>
                  <w:jc w:val="both"/>
                </w:pPr>
              </w:pPrChange>
            </w:pPr>
            <w:ins w:id="232" w:author="granix pacheco" w:date="2016-02-08T10:04:00Z">
              <w:r w:rsidRPr="0010474F">
                <w:rPr>
                  <w:sz w:val="28"/>
                  <w:szCs w:val="28"/>
                </w:rPr>
                <w:t>10%</w:t>
              </w:r>
            </w:ins>
          </w:p>
        </w:tc>
      </w:tr>
      <w:tr w:rsidR="0070445C" w:rsidRPr="0010474F" w14:paraId="48118C94" w14:textId="77777777" w:rsidTr="0010474F">
        <w:trPr>
          <w:jc w:val="center"/>
          <w:ins w:id="233"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4" w:author="granix pacheco" w:date="2016-02-08T09:56:00Z"/>
                <w:sz w:val="28"/>
                <w:szCs w:val="28"/>
              </w:rPr>
              <w:pPrChange w:id="235" w:author="Mateus Berardo de Souza Terra" w:date="2016-02-08T22:31:00Z">
                <w:pPr>
                  <w:pStyle w:val="NormalWeb"/>
                  <w:spacing w:before="0" w:beforeAutospacing="0" w:after="160" w:afterAutospacing="0"/>
                  <w:jc w:val="both"/>
                </w:pPr>
              </w:pPrChange>
            </w:pPr>
            <w:ins w:id="236"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7" w:author="granix pacheco" w:date="2016-02-08T09:56:00Z"/>
                <w:sz w:val="28"/>
                <w:szCs w:val="28"/>
              </w:rPr>
              <w:pPrChange w:id="238" w:author="Mateus Berardo de Souza Terra" w:date="2016-02-08T22:31:00Z">
                <w:pPr>
                  <w:pStyle w:val="NormalWeb"/>
                  <w:spacing w:before="0" w:beforeAutospacing="0" w:after="160" w:afterAutospacing="0"/>
                  <w:jc w:val="both"/>
                </w:pPr>
              </w:pPrChange>
            </w:pPr>
            <w:ins w:id="239"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40" w:author="granix pacheco" w:date="2016-02-08T09:56:00Z"/>
                <w:sz w:val="28"/>
                <w:szCs w:val="28"/>
              </w:rPr>
              <w:pPrChange w:id="241" w:author="Mateus Berardo de Souza Terra" w:date="2016-02-08T22:31:00Z">
                <w:pPr>
                  <w:pStyle w:val="NormalWeb"/>
                  <w:spacing w:before="0" w:beforeAutospacing="0" w:after="160" w:afterAutospacing="0"/>
                  <w:jc w:val="both"/>
                </w:pPr>
              </w:pPrChange>
            </w:pPr>
            <w:ins w:id="242"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3" w:author="granix pacheco" w:date="2016-02-08T10:01:00Z"/>
                <w:sz w:val="28"/>
                <w:szCs w:val="28"/>
              </w:rPr>
              <w:pPrChange w:id="244" w:author="Mateus Berardo de Souza Terra" w:date="2016-02-08T22:31:00Z">
                <w:pPr>
                  <w:pStyle w:val="NormalWeb"/>
                  <w:spacing w:before="0" w:beforeAutospacing="0" w:after="160" w:afterAutospacing="0"/>
                  <w:jc w:val="both"/>
                </w:pPr>
              </w:pPrChange>
            </w:pPr>
            <w:ins w:id="245"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6" w:author="granix pacheco" w:date="2016-02-08T09:56:00Z"/>
                <w:sz w:val="28"/>
                <w:szCs w:val="28"/>
              </w:rPr>
              <w:pPrChange w:id="247" w:author="Mateus Berardo de Souza Terra" w:date="2016-02-08T22:31:00Z">
                <w:pPr>
                  <w:pStyle w:val="NormalWeb"/>
                  <w:spacing w:before="0" w:beforeAutospacing="0" w:after="160" w:afterAutospacing="0"/>
                  <w:jc w:val="both"/>
                </w:pPr>
              </w:pPrChange>
            </w:pPr>
            <w:ins w:id="248" w:author="granix pacheco" w:date="2016-02-08T10:04:00Z">
              <w:r w:rsidRPr="0010474F">
                <w:rPr>
                  <w:sz w:val="28"/>
                  <w:szCs w:val="28"/>
                </w:rPr>
                <w:t>5%</w:t>
              </w:r>
            </w:ins>
          </w:p>
        </w:tc>
      </w:tr>
      <w:tr w:rsidR="0070445C" w:rsidRPr="0010474F" w14:paraId="163158D9" w14:textId="77777777" w:rsidTr="0010474F">
        <w:trPr>
          <w:jc w:val="center"/>
          <w:ins w:id="249"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50" w:author="granix pacheco" w:date="2016-02-08T09:56:00Z"/>
                <w:sz w:val="28"/>
                <w:szCs w:val="28"/>
              </w:rPr>
              <w:pPrChange w:id="251" w:author="Mateus Berardo de Souza Terra" w:date="2016-02-08T22:31:00Z">
                <w:pPr>
                  <w:pStyle w:val="NormalWeb"/>
                  <w:spacing w:before="0" w:beforeAutospacing="0" w:after="160" w:afterAutospacing="0"/>
                  <w:jc w:val="both"/>
                </w:pPr>
              </w:pPrChange>
            </w:pPr>
            <w:ins w:id="252"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3" w:author="granix pacheco" w:date="2016-02-08T09:56:00Z"/>
                <w:sz w:val="28"/>
                <w:szCs w:val="28"/>
              </w:rPr>
              <w:pPrChange w:id="254" w:author="Mateus Berardo de Souza Terra" w:date="2016-02-08T22:31:00Z">
                <w:pPr>
                  <w:pStyle w:val="NormalWeb"/>
                  <w:spacing w:before="0" w:beforeAutospacing="0" w:after="160" w:afterAutospacing="0"/>
                  <w:jc w:val="both"/>
                </w:pPr>
              </w:pPrChange>
            </w:pPr>
            <w:ins w:id="255"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6" w:author="granix pacheco" w:date="2016-02-08T09:56:00Z"/>
                <w:sz w:val="28"/>
                <w:szCs w:val="28"/>
              </w:rPr>
              <w:pPrChange w:id="257" w:author="Mateus Berardo de Souza Terra" w:date="2016-02-08T22:31:00Z">
                <w:pPr>
                  <w:pStyle w:val="NormalWeb"/>
                  <w:spacing w:before="0" w:beforeAutospacing="0" w:after="160" w:afterAutospacing="0"/>
                  <w:jc w:val="both"/>
                </w:pPr>
              </w:pPrChange>
            </w:pPr>
            <w:ins w:id="258"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59" w:author="granix pacheco" w:date="2016-02-08T10:01:00Z"/>
                <w:sz w:val="28"/>
                <w:szCs w:val="28"/>
              </w:rPr>
              <w:pPrChange w:id="260" w:author="Mateus Berardo de Souza Terra" w:date="2016-02-08T22:31:00Z">
                <w:pPr>
                  <w:pStyle w:val="NormalWeb"/>
                  <w:spacing w:before="0" w:beforeAutospacing="0" w:after="160" w:afterAutospacing="0"/>
                  <w:jc w:val="both"/>
                </w:pPr>
              </w:pPrChange>
            </w:pPr>
            <w:ins w:id="261"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62" w:author="granix pacheco" w:date="2016-02-08T09:56:00Z"/>
                <w:sz w:val="28"/>
                <w:szCs w:val="28"/>
              </w:rPr>
              <w:pPrChange w:id="263" w:author="Mateus Berardo de Souza Terra" w:date="2016-02-08T22:31:00Z">
                <w:pPr>
                  <w:pStyle w:val="NormalWeb"/>
                  <w:spacing w:before="0" w:beforeAutospacing="0" w:after="160" w:afterAutospacing="0"/>
                  <w:jc w:val="both"/>
                </w:pPr>
              </w:pPrChange>
            </w:pPr>
            <w:ins w:id="264" w:author="granix pacheco" w:date="2016-02-08T10:04:00Z">
              <w:r w:rsidRPr="0010474F">
                <w:rPr>
                  <w:sz w:val="28"/>
                  <w:szCs w:val="28"/>
                </w:rPr>
                <w:t>4%</w:t>
              </w:r>
            </w:ins>
          </w:p>
        </w:tc>
      </w:tr>
      <w:tr w:rsidR="0070445C" w:rsidRPr="0010474F" w14:paraId="46EC4489" w14:textId="77777777" w:rsidTr="0010474F">
        <w:trPr>
          <w:jc w:val="center"/>
          <w:ins w:id="265"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6" w:author="granix pacheco" w:date="2016-02-08T09:56:00Z"/>
                <w:sz w:val="28"/>
                <w:szCs w:val="28"/>
              </w:rPr>
              <w:pPrChange w:id="267" w:author="Mateus Berardo de Souza Terra" w:date="2016-02-08T22:31:00Z">
                <w:pPr>
                  <w:pStyle w:val="NormalWeb"/>
                  <w:spacing w:before="0" w:beforeAutospacing="0" w:after="160" w:afterAutospacing="0"/>
                  <w:jc w:val="both"/>
                </w:pPr>
              </w:pPrChange>
            </w:pPr>
            <w:ins w:id="268"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69" w:author="granix pacheco" w:date="2016-02-08T09:56:00Z"/>
                <w:sz w:val="28"/>
                <w:szCs w:val="28"/>
              </w:rPr>
              <w:pPrChange w:id="270" w:author="Mateus Berardo de Souza Terra" w:date="2016-02-08T22:31:00Z">
                <w:pPr>
                  <w:pStyle w:val="NormalWeb"/>
                  <w:spacing w:before="0" w:beforeAutospacing="0" w:after="160" w:afterAutospacing="0"/>
                  <w:jc w:val="both"/>
                </w:pPr>
              </w:pPrChange>
            </w:pPr>
            <w:ins w:id="271"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72" w:author="granix pacheco" w:date="2016-02-08T09:56:00Z"/>
                <w:sz w:val="28"/>
                <w:szCs w:val="28"/>
              </w:rPr>
              <w:pPrChange w:id="273" w:author="Mateus Berardo de Souza Terra" w:date="2016-02-08T22:31:00Z">
                <w:pPr>
                  <w:pStyle w:val="NormalWeb"/>
                  <w:spacing w:before="0" w:beforeAutospacing="0" w:after="160" w:afterAutospacing="0"/>
                  <w:jc w:val="both"/>
                </w:pPr>
              </w:pPrChange>
            </w:pPr>
            <w:ins w:id="274"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5" w:author="granix pacheco" w:date="2016-02-08T10:01:00Z"/>
                <w:sz w:val="28"/>
                <w:szCs w:val="28"/>
              </w:rPr>
              <w:pPrChange w:id="276" w:author="Mateus Berardo de Souza Terra" w:date="2016-02-08T22:31:00Z">
                <w:pPr>
                  <w:pStyle w:val="NormalWeb"/>
                  <w:spacing w:before="0" w:beforeAutospacing="0" w:after="160" w:afterAutospacing="0"/>
                  <w:jc w:val="both"/>
                </w:pPr>
              </w:pPrChange>
            </w:pPr>
            <w:ins w:id="277"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78" w:author="granix pacheco" w:date="2016-02-08T09:56: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3%</w:t>
              </w:r>
            </w:ins>
          </w:p>
        </w:tc>
      </w:tr>
      <w:tr w:rsidR="0070445C" w:rsidRPr="0010474F" w14:paraId="3EA9F942" w14:textId="77777777" w:rsidTr="0010474F">
        <w:trPr>
          <w:jc w:val="center"/>
          <w:ins w:id="281"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82" w:author="granix pacheco" w:date="2016-02-08T09:56:00Z"/>
                <w:sz w:val="28"/>
                <w:szCs w:val="28"/>
              </w:rPr>
              <w:pPrChange w:id="283" w:author="Mateus Berardo de Souza Terra" w:date="2016-02-08T22:31:00Z">
                <w:pPr>
                  <w:pStyle w:val="NormalWeb"/>
                  <w:spacing w:before="0" w:beforeAutospacing="0" w:after="160" w:afterAutospacing="0"/>
                  <w:jc w:val="both"/>
                </w:pPr>
              </w:pPrChange>
            </w:pPr>
            <w:ins w:id="284"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10:02:00Z">
              <w:r w:rsidRPr="0010474F">
                <w:rPr>
                  <w:sz w:val="28"/>
                  <w:szCs w:val="28"/>
                </w:rPr>
                <w:t>1</w:t>
              </w:r>
            </w:ins>
            <w:ins w:id="291" w:author="granix pacheco" w:date="2016-02-08T10:03:00Z">
              <w:r w:rsidR="00892EE5" w:rsidRPr="0010474F">
                <w:rPr>
                  <w:sz w:val="28"/>
                  <w:szCs w:val="28"/>
                </w:rPr>
                <w:t>.</w:t>
              </w:r>
            </w:ins>
            <w:ins w:id="292"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3" w:author="granix pacheco" w:date="2016-02-08T10:01:00Z"/>
                <w:sz w:val="28"/>
                <w:szCs w:val="28"/>
              </w:rPr>
              <w:pPrChange w:id="294" w:author="Mateus Berardo de Souza Terra" w:date="2016-02-08T22:31:00Z">
                <w:pPr>
                  <w:pStyle w:val="NormalWeb"/>
                  <w:spacing w:before="0" w:beforeAutospacing="0" w:after="160" w:afterAutospacing="0"/>
                  <w:jc w:val="both"/>
                </w:pPr>
              </w:pPrChange>
            </w:pPr>
            <w:ins w:id="295"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6" w:author="granix pacheco" w:date="2016-02-08T09:56: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2%</w:t>
              </w:r>
            </w:ins>
          </w:p>
        </w:tc>
      </w:tr>
      <w:tr w:rsidR="0070445C" w:rsidRPr="0010474F" w14:paraId="70D378A2" w14:textId="77777777" w:rsidTr="0010474F">
        <w:trPr>
          <w:jc w:val="center"/>
          <w:ins w:id="299"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300" w:author="granix pacheco" w:date="2016-02-08T09:56:00Z"/>
                <w:sz w:val="28"/>
                <w:szCs w:val="28"/>
              </w:rPr>
              <w:pPrChange w:id="301" w:author="Mateus Berardo de Souza Terra" w:date="2016-02-08T22:31:00Z">
                <w:pPr>
                  <w:pStyle w:val="NormalWeb"/>
                  <w:spacing w:before="0" w:beforeAutospacing="0" w:after="160" w:afterAutospacing="0"/>
                  <w:jc w:val="both"/>
                </w:pPr>
              </w:pPrChange>
            </w:pPr>
            <w:ins w:id="302"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10:02:00Z">
              <w:r w:rsidRPr="0010474F">
                <w:rPr>
                  <w:sz w:val="28"/>
                  <w:szCs w:val="28"/>
                </w:rPr>
                <w:t>10</w:t>
              </w:r>
            </w:ins>
            <w:ins w:id="309" w:author="granix pacheco" w:date="2016-02-08T10:03:00Z">
              <w:r w:rsidR="00892EE5" w:rsidRPr="0010474F">
                <w:rPr>
                  <w:sz w:val="28"/>
                  <w:szCs w:val="28"/>
                </w:rPr>
                <w:t>.</w:t>
              </w:r>
            </w:ins>
            <w:ins w:id="310"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11" w:author="granix pacheco" w:date="2016-02-08T10:01:00Z"/>
                <w:sz w:val="28"/>
                <w:szCs w:val="28"/>
              </w:rPr>
              <w:pPrChange w:id="312" w:author="Mateus Berardo de Souza Terra" w:date="2016-02-08T22:31:00Z">
                <w:pPr>
                  <w:pStyle w:val="NormalWeb"/>
                  <w:spacing w:before="0" w:beforeAutospacing="0" w:after="160" w:afterAutospacing="0"/>
                  <w:jc w:val="both"/>
                </w:pPr>
              </w:pPrChange>
            </w:pPr>
            <w:ins w:id="313"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4" w:author="granix pacheco" w:date="2016-02-08T09:56:00Z"/>
                <w:sz w:val="28"/>
                <w:szCs w:val="28"/>
              </w:rPr>
              <w:pPrChange w:id="315" w:author="Mateus Berardo de Souza Terra" w:date="2016-02-08T22:31:00Z">
                <w:pPr>
                  <w:pStyle w:val="NormalWeb"/>
                  <w:spacing w:before="0" w:beforeAutospacing="0" w:after="160" w:afterAutospacing="0"/>
                  <w:jc w:val="both"/>
                </w:pPr>
              </w:pPrChange>
            </w:pPr>
            <w:ins w:id="316" w:author="granix pacheco" w:date="2016-02-08T10:04:00Z">
              <w:r w:rsidRPr="0010474F">
                <w:rPr>
                  <w:sz w:val="28"/>
                  <w:szCs w:val="28"/>
                </w:rPr>
                <w:t>1%</w:t>
              </w:r>
            </w:ins>
          </w:p>
        </w:tc>
      </w:tr>
      <w:tr w:rsidR="0070445C" w:rsidRPr="0010474F" w14:paraId="6B57D16F" w14:textId="77777777" w:rsidTr="0010474F">
        <w:trPr>
          <w:jc w:val="center"/>
          <w:ins w:id="317"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18" w:author="granix pacheco" w:date="2016-02-08T09:56:00Z"/>
                <w:sz w:val="28"/>
                <w:szCs w:val="28"/>
              </w:rPr>
              <w:pPrChange w:id="319" w:author="Mateus Berardo de Souza Terra" w:date="2016-02-08T22:31:00Z">
                <w:pPr>
                  <w:pStyle w:val="NormalWeb"/>
                  <w:spacing w:before="0" w:beforeAutospacing="0" w:after="160" w:afterAutospacing="0"/>
                  <w:jc w:val="both"/>
                </w:pPr>
              </w:pPrChange>
            </w:pPr>
            <w:ins w:id="320"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21" w:author="granix pacheco" w:date="2016-02-08T09:56:00Z"/>
                <w:sz w:val="28"/>
                <w:szCs w:val="28"/>
              </w:rPr>
              <w:pPrChange w:id="322" w:author="Mateus Berardo de Souza Terra" w:date="2016-02-08T22:31:00Z">
                <w:pPr>
                  <w:pStyle w:val="NormalWeb"/>
                  <w:spacing w:before="0" w:beforeAutospacing="0" w:after="160" w:afterAutospacing="0"/>
                  <w:jc w:val="both"/>
                </w:pPr>
              </w:pPrChange>
            </w:pPr>
            <w:ins w:id="323"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4" w:author="granix pacheco" w:date="2016-02-08T09:56:00Z"/>
                <w:sz w:val="28"/>
                <w:szCs w:val="28"/>
              </w:rPr>
              <w:pPrChange w:id="325" w:author="Mateus Berardo de Souza Terra" w:date="2016-02-08T22:31:00Z">
                <w:pPr>
                  <w:pStyle w:val="NormalWeb"/>
                  <w:spacing w:before="0" w:beforeAutospacing="0" w:after="160" w:afterAutospacing="0"/>
                  <w:jc w:val="both"/>
                </w:pPr>
              </w:pPrChange>
            </w:pPr>
            <w:ins w:id="326"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7" w:author="granix pacheco" w:date="2016-02-08T10:01:00Z"/>
                <w:sz w:val="28"/>
                <w:szCs w:val="28"/>
              </w:rPr>
              <w:pPrChange w:id="328" w:author="Mateus Berardo de Souza Terra" w:date="2016-02-08T22:31:00Z">
                <w:pPr>
                  <w:pStyle w:val="NormalWeb"/>
                  <w:spacing w:before="0" w:beforeAutospacing="0" w:after="160" w:afterAutospacing="0"/>
                  <w:jc w:val="both"/>
                </w:pPr>
              </w:pPrChange>
            </w:pPr>
            <w:ins w:id="329"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30" w:author="granix pacheco" w:date="2016-02-08T09:56: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r>
      <w:tr w:rsidR="0070445C" w:rsidRPr="0010474F" w14:paraId="0A6C8C92" w14:textId="77777777" w:rsidTr="0010474F">
        <w:trPr>
          <w:jc w:val="center"/>
          <w:ins w:id="333"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4" w:author="granix pacheco" w:date="2016-02-08T09:56:00Z"/>
                <w:sz w:val="28"/>
                <w:szCs w:val="28"/>
              </w:rPr>
              <w:pPrChange w:id="335" w:author="Mateus Berardo de Souza Terra" w:date="2016-02-08T22:31:00Z">
                <w:pPr>
                  <w:pStyle w:val="NormalWeb"/>
                  <w:spacing w:before="0" w:beforeAutospacing="0" w:after="160" w:afterAutospacing="0"/>
                  <w:jc w:val="both"/>
                </w:pPr>
              </w:pPrChange>
            </w:pPr>
            <w:ins w:id="336"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10:02:00Z">
              <w:r w:rsidRPr="0010474F">
                <w:rPr>
                  <w:sz w:val="28"/>
                  <w:szCs w:val="28"/>
                </w:rPr>
                <w:t>1000</w:t>
              </w:r>
            </w:ins>
            <w:ins w:id="343" w:author="granix pacheco" w:date="2016-02-08T10:03:00Z">
              <w:r w:rsidRPr="0010474F">
                <w:rPr>
                  <w:sz w:val="28"/>
                  <w:szCs w:val="28"/>
                </w:rPr>
                <w:t>.</w:t>
              </w:r>
            </w:ins>
            <w:ins w:id="344"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5" w:author="granix pacheco" w:date="2016-02-08T10:01:00Z"/>
                <w:sz w:val="28"/>
                <w:szCs w:val="28"/>
              </w:rPr>
              <w:pPrChange w:id="346" w:author="Mateus Berardo de Souza Terra" w:date="2016-02-08T22:31:00Z">
                <w:pPr>
                  <w:pStyle w:val="NormalWeb"/>
                  <w:spacing w:before="0" w:beforeAutospacing="0" w:after="160" w:afterAutospacing="0"/>
                  <w:jc w:val="both"/>
                </w:pPr>
              </w:pPrChange>
            </w:pPr>
            <w:ins w:id="347"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48" w:author="granix pacheco" w:date="2016-02-08T09:56:00Z"/>
                <w:sz w:val="28"/>
                <w:szCs w:val="28"/>
              </w:rPr>
              <w:pPrChange w:id="349" w:author="Mateus Berardo de Souza Terra" w:date="2016-02-08T22:31:00Z">
                <w:pPr>
                  <w:pStyle w:val="NormalWeb"/>
                  <w:spacing w:before="0" w:beforeAutospacing="0" w:after="160" w:afterAutospacing="0"/>
                  <w:jc w:val="both"/>
                </w:pPr>
              </w:pPrChange>
            </w:pPr>
            <w:ins w:id="350" w:author="granix pacheco" w:date="2016-02-08T10:07:00Z">
              <w:r w:rsidRPr="0010474F">
                <w:rPr>
                  <w:sz w:val="28"/>
                  <w:szCs w:val="28"/>
                </w:rPr>
                <w:t>-</w:t>
              </w:r>
            </w:ins>
          </w:p>
        </w:tc>
      </w:tr>
      <w:tr w:rsidR="0070445C" w:rsidRPr="0010474F" w14:paraId="259C0E32" w14:textId="77777777" w:rsidTr="0010474F">
        <w:trPr>
          <w:jc w:val="center"/>
          <w:ins w:id="351"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52" w:author="granix pacheco" w:date="2016-02-08T09:56:00Z"/>
                <w:sz w:val="28"/>
                <w:szCs w:val="28"/>
              </w:rPr>
              <w:pPrChange w:id="353" w:author="Mateus Berardo de Souza Terra" w:date="2016-02-08T22:31:00Z">
                <w:pPr>
                  <w:pStyle w:val="NormalWeb"/>
                  <w:spacing w:before="0" w:beforeAutospacing="0" w:after="160" w:afterAutospacing="0"/>
                  <w:jc w:val="both"/>
                </w:pPr>
              </w:pPrChange>
            </w:pPr>
            <w:ins w:id="354"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5" w:author="granix pacheco" w:date="2016-02-08T09:56:00Z"/>
                <w:sz w:val="28"/>
                <w:szCs w:val="28"/>
              </w:rPr>
              <w:pPrChange w:id="356" w:author="Mateus Berardo de Souza Terra" w:date="2016-02-08T22:31:00Z">
                <w:pPr>
                  <w:pStyle w:val="NormalWeb"/>
                  <w:spacing w:before="0" w:beforeAutospacing="0" w:after="160" w:afterAutospacing="0"/>
                  <w:jc w:val="both"/>
                </w:pPr>
              </w:pPrChange>
            </w:pPr>
            <w:ins w:id="357"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58" w:author="granix pacheco" w:date="2016-02-08T09:56:00Z"/>
                <w:sz w:val="28"/>
                <w:szCs w:val="28"/>
              </w:rPr>
              <w:pPrChange w:id="359" w:author="Mateus Berardo de Souza Terra" w:date="2016-02-08T22:31:00Z">
                <w:pPr>
                  <w:pStyle w:val="NormalWeb"/>
                  <w:spacing w:before="0" w:beforeAutospacing="0" w:after="160" w:afterAutospacing="0"/>
                  <w:jc w:val="both"/>
                </w:pPr>
              </w:pPrChange>
            </w:pPr>
            <w:ins w:id="360"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61" w:author="granix pacheco" w:date="2016-02-08T10:01:00Z"/>
                <w:sz w:val="28"/>
                <w:szCs w:val="28"/>
              </w:rPr>
              <w:pPrChange w:id="362" w:author="Mateus Berardo de Souza Terra" w:date="2016-02-08T22:31:00Z">
                <w:pPr>
                  <w:pStyle w:val="NormalWeb"/>
                  <w:spacing w:before="0" w:beforeAutospacing="0" w:after="160" w:afterAutospacing="0"/>
                  <w:jc w:val="both"/>
                </w:pPr>
              </w:pPrChange>
            </w:pPr>
            <w:ins w:id="363"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4" w:author="granix pacheco" w:date="2016-02-08T09:56:00Z"/>
                <w:sz w:val="28"/>
                <w:szCs w:val="28"/>
              </w:rPr>
              <w:pPrChange w:id="365" w:author="Mateus Berardo de Souza Terra" w:date="2016-02-08T22:31:00Z">
                <w:pPr>
                  <w:pStyle w:val="NormalWeb"/>
                  <w:spacing w:before="0" w:beforeAutospacing="0" w:after="160" w:afterAutospacing="0"/>
                  <w:jc w:val="both"/>
                </w:pPr>
              </w:pPrChange>
            </w:pPr>
            <w:ins w:id="366" w:author="granix pacheco" w:date="2016-02-08T10:07:00Z">
              <w:r w:rsidRPr="0010474F">
                <w:rPr>
                  <w:sz w:val="28"/>
                  <w:szCs w:val="28"/>
                </w:rPr>
                <w:t>-</w:t>
              </w:r>
            </w:ins>
          </w:p>
        </w:tc>
      </w:tr>
      <w:tr w:rsidR="0070445C" w:rsidRPr="0010474F" w14:paraId="0F136FC9" w14:textId="77777777" w:rsidTr="0010474F">
        <w:trPr>
          <w:jc w:val="center"/>
          <w:ins w:id="367"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68" w:author="granix pacheco" w:date="2016-02-08T09:56:00Z"/>
                <w:sz w:val="28"/>
                <w:szCs w:val="28"/>
              </w:rPr>
              <w:pPrChange w:id="369" w:author="Mateus Berardo de Souza Terra" w:date="2016-02-08T22:31:00Z">
                <w:pPr>
                  <w:pStyle w:val="NormalWeb"/>
                  <w:spacing w:before="0" w:beforeAutospacing="0" w:after="160" w:afterAutospacing="0"/>
                  <w:jc w:val="both"/>
                </w:pPr>
              </w:pPrChange>
            </w:pPr>
            <w:ins w:id="370"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71" w:author="granix pacheco" w:date="2016-02-08T09:56:00Z"/>
                <w:sz w:val="28"/>
                <w:szCs w:val="28"/>
              </w:rPr>
              <w:pPrChange w:id="372" w:author="Mateus Berardo de Souza Terra" w:date="2016-02-08T22:31:00Z">
                <w:pPr>
                  <w:pStyle w:val="NormalWeb"/>
                  <w:spacing w:before="0" w:beforeAutospacing="0" w:after="160" w:afterAutospacing="0"/>
                  <w:jc w:val="both"/>
                </w:pPr>
              </w:pPrChange>
            </w:pPr>
            <w:ins w:id="373"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4" w:author="granix pacheco" w:date="2016-02-08T09:56:00Z"/>
                <w:sz w:val="28"/>
                <w:szCs w:val="28"/>
              </w:rPr>
              <w:pPrChange w:id="375" w:author="Mateus Berardo de Souza Terra" w:date="2016-02-08T22:31:00Z">
                <w:pPr>
                  <w:pStyle w:val="NormalWeb"/>
                  <w:spacing w:before="0" w:beforeAutospacing="0" w:after="160" w:afterAutospacing="0"/>
                  <w:jc w:val="both"/>
                </w:pPr>
              </w:pPrChange>
            </w:pPr>
            <w:ins w:id="376"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7" w:author="granix pacheco" w:date="2016-02-08T10:01:00Z"/>
                <w:sz w:val="28"/>
                <w:szCs w:val="28"/>
              </w:rPr>
              <w:pPrChange w:id="378" w:author="Mateus Berardo de Souza Terra" w:date="2016-02-08T22:31:00Z">
                <w:pPr>
                  <w:pStyle w:val="NormalWeb"/>
                  <w:spacing w:before="0" w:beforeAutospacing="0" w:after="160" w:afterAutospacing="0"/>
                  <w:jc w:val="both"/>
                </w:pPr>
              </w:pPrChange>
            </w:pPr>
            <w:ins w:id="379"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80" w:author="granix pacheco" w:date="2016-02-08T09:56:00Z"/>
                <w:sz w:val="28"/>
                <w:szCs w:val="28"/>
              </w:rPr>
              <w:pPrChange w:id="381" w:author="Mateus Berardo de Souza Terra" w:date="2016-02-08T22:31:00Z">
                <w:pPr>
                  <w:pStyle w:val="NormalWeb"/>
                  <w:spacing w:before="0" w:beforeAutospacing="0" w:after="160" w:afterAutospacing="0"/>
                  <w:jc w:val="both"/>
                </w:pPr>
              </w:pPrChange>
            </w:pPr>
            <w:ins w:id="382" w:author="granix pacheco" w:date="2016-02-08T10:07:00Z">
              <w:r w:rsidRPr="0010474F">
                <w:rPr>
                  <w:sz w:val="28"/>
                  <w:szCs w:val="28"/>
                </w:rPr>
                <w:t>-</w:t>
              </w:r>
            </w:ins>
          </w:p>
        </w:tc>
      </w:tr>
      <w:tr w:rsidR="0070445C" w:rsidRPr="0010474F" w14:paraId="48B2C436" w14:textId="77777777" w:rsidTr="0010474F">
        <w:trPr>
          <w:jc w:val="center"/>
          <w:ins w:id="383"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4" w:author="granix pacheco" w:date="2016-02-08T09:56:00Z"/>
                <w:sz w:val="28"/>
                <w:szCs w:val="28"/>
              </w:rPr>
              <w:pPrChange w:id="385" w:author="Mateus Berardo de Souza Terra" w:date="2016-02-08T22:31:00Z">
                <w:pPr>
                  <w:pStyle w:val="NormalWeb"/>
                  <w:spacing w:before="0" w:beforeAutospacing="0" w:after="160" w:afterAutospacing="0"/>
                  <w:jc w:val="both"/>
                </w:pPr>
              </w:pPrChange>
            </w:pPr>
            <w:ins w:id="386"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7" w:author="granix pacheco" w:date="2016-02-08T09:56:00Z"/>
                <w:sz w:val="28"/>
                <w:szCs w:val="28"/>
              </w:rPr>
              <w:pPrChange w:id="388" w:author="Mateus Berardo de Souza Terra" w:date="2016-02-08T22:31:00Z">
                <w:pPr>
                  <w:pStyle w:val="NormalWeb"/>
                  <w:spacing w:before="0" w:beforeAutospacing="0" w:after="160" w:afterAutospacing="0"/>
                  <w:jc w:val="both"/>
                </w:pPr>
              </w:pPrChange>
            </w:pPr>
            <w:ins w:id="389"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90" w:author="granix pacheco" w:date="2016-02-08T09:56:00Z"/>
                <w:sz w:val="28"/>
                <w:szCs w:val="28"/>
              </w:rPr>
              <w:pPrChange w:id="391" w:author="Mateus Berardo de Souza Terra" w:date="2016-02-08T22:31:00Z">
                <w:pPr>
                  <w:pStyle w:val="NormalWeb"/>
                  <w:spacing w:before="0" w:beforeAutospacing="0" w:after="160" w:afterAutospacing="0"/>
                  <w:jc w:val="both"/>
                </w:pPr>
              </w:pPrChange>
            </w:pPr>
            <w:ins w:id="392"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3" w:author="granix pacheco" w:date="2016-02-08T10:01:00Z"/>
                <w:sz w:val="28"/>
                <w:szCs w:val="28"/>
              </w:rPr>
              <w:pPrChange w:id="394" w:author="Mateus Berardo de Souza Terra" w:date="2016-02-08T22:31:00Z">
                <w:pPr>
                  <w:pStyle w:val="NormalWeb"/>
                  <w:spacing w:before="0" w:beforeAutospacing="0" w:after="160" w:afterAutospacing="0"/>
                  <w:jc w:val="both"/>
                </w:pPr>
              </w:pPrChange>
            </w:pPr>
            <w:ins w:id="395"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6" w:author="granix pacheco" w:date="2016-02-08T09:56:00Z"/>
                <w:sz w:val="28"/>
                <w:szCs w:val="28"/>
              </w:rPr>
              <w:pPrChange w:id="397" w:author="Mateus Berardo de Souza Terra" w:date="2016-02-08T22:31:00Z">
                <w:pPr>
                  <w:pStyle w:val="NormalWeb"/>
                  <w:spacing w:before="0" w:beforeAutospacing="0" w:after="160" w:afterAutospacing="0"/>
                  <w:jc w:val="both"/>
                </w:pPr>
              </w:pPrChange>
            </w:pPr>
            <w:ins w:id="398"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399" w:author="granix pacheco" w:date="2016-02-08T08:59:00Z"/>
          <w:u w:val="single"/>
          <w:rPrChange w:id="400" w:author="Mateus Berardo de Souza Terra" w:date="2016-02-08T20:05:00Z">
            <w:rPr>
              <w:ins w:id="401"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2"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3" w:author="granix pacheco" w:date="2016-02-08T08:59:00Z">
        <w:r w:rsidRPr="007D7E6F">
          <w:rPr>
            <w:b/>
            <w:sz w:val="32"/>
            <w:szCs w:val="32"/>
            <w:rPrChange w:id="404"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5" w:author="granix pacheco" w:date="2016-02-08T09:13:00Z"/>
        </w:rPr>
      </w:pPr>
      <w:ins w:id="406" w:author="granix pacheco" w:date="2016-02-08T09:00:00Z">
        <w:r w:rsidRPr="007D7E6F">
          <w:t xml:space="preserve">A </w:t>
        </w:r>
      </w:ins>
      <w:ins w:id="407" w:author="granix pacheco" w:date="2016-02-08T09:02:00Z">
        <w:r w:rsidRPr="007D7E6F">
          <w:t>memória</w:t>
        </w:r>
      </w:ins>
      <w:ins w:id="408" w:author="granix pacheco" w:date="2016-02-08T09:00:00Z">
        <w:r w:rsidRPr="007D7E6F">
          <w:t xml:space="preserve"> do computador </w:t>
        </w:r>
      </w:ins>
      <w:ins w:id="409" w:author="granix pacheco" w:date="2016-02-08T09:01:00Z">
        <w:r w:rsidRPr="007D7E6F">
          <w:t>não</w:t>
        </w:r>
      </w:ins>
      <w:ins w:id="410" w:author="granix pacheco" w:date="2016-02-08T09:00:00Z">
        <w:r w:rsidRPr="007D7E6F">
          <w:t xml:space="preserve"> </w:t>
        </w:r>
      </w:ins>
      <w:ins w:id="411" w:author="granix pacheco" w:date="2016-02-08T09:01:00Z">
        <w:r w:rsidRPr="007D7E6F">
          <w:t xml:space="preserve">é capaz de armazenar diretamente caracteres, tendo que </w:t>
        </w:r>
      </w:ins>
      <w:ins w:id="412" w:author="granix pacheco" w:date="2016-02-08T09:08:00Z">
        <w:r w:rsidRPr="007D7E6F">
          <w:t>os armazena</w:t>
        </w:r>
      </w:ins>
      <w:ins w:id="413" w:author="Mateus Berardo de Souza Terra" w:date="2016-02-08T19:13:00Z">
        <w:r w:rsidRPr="007D7E6F">
          <w:t>r</w:t>
        </w:r>
      </w:ins>
      <w:ins w:id="414" w:author="granix pacheco" w:date="2016-02-08T09:08:00Z">
        <w:del w:id="415" w:author="Mateus Berardo de Souza Terra" w:date="2016-02-08T19:13:00Z">
          <w:r w:rsidRPr="007D7E6F" w:rsidDel="006D3AB1">
            <w:delText>s</w:delText>
          </w:r>
        </w:del>
      </w:ins>
      <w:ins w:id="416" w:author="granix pacheco" w:date="2016-02-08T09:01:00Z">
        <w:r w:rsidRPr="007D7E6F">
          <w:t xml:space="preserve"> na forma de </w:t>
        </w:r>
      </w:ins>
      <w:ins w:id="417" w:author="granix pacheco" w:date="2016-02-08T09:02:00Z">
        <w:r w:rsidRPr="007D7E6F">
          <w:t>números</w:t>
        </w:r>
      </w:ins>
      <w:ins w:id="418" w:author="granix pacheco" w:date="2016-02-08T09:08:00Z">
        <w:r w:rsidRPr="007D7E6F">
          <w:t xml:space="preserve">. </w:t>
        </w:r>
      </w:ins>
      <w:ins w:id="419" w:author="granix pacheco" w:date="2016-02-08T09:09:00Z">
        <w:r w:rsidRPr="007D7E6F">
          <w:rPr>
            <w:color w:val="303030"/>
            <w:rPrChange w:id="420" w:author="Mateus Berardo de Souza Terra" w:date="2016-02-08T20:05:00Z">
              <w:rPr>
                <w:rFonts w:ascii="Arial" w:hAnsi="Arial" w:cs="Arial"/>
                <w:color w:val="303030"/>
                <w:sz w:val="19"/>
                <w:szCs w:val="19"/>
                <w:lang w:val="pt-PT"/>
              </w:rPr>
            </w:rPrChange>
          </w:rPr>
          <w:t xml:space="preserve">Cada </w:t>
        </w:r>
        <w:del w:id="421" w:author="Mateus Berardo de Souza Terra" w:date="2016-02-08T19:13:00Z">
          <w:r w:rsidRPr="007D7E6F" w:rsidDel="006D3AB1">
            <w:rPr>
              <w:color w:val="303030"/>
              <w:rPrChange w:id="422" w:author="Mateus Berardo de Souza Terra" w:date="2016-02-08T20:05:00Z">
                <w:rPr>
                  <w:rFonts w:ascii="Arial" w:hAnsi="Arial" w:cs="Arial"/>
                  <w:color w:val="303030"/>
                  <w:sz w:val="19"/>
                  <w:szCs w:val="19"/>
                  <w:lang w:val="pt-PT"/>
                </w:rPr>
              </w:rPrChange>
            </w:rPr>
            <w:delText>caracter</w:delText>
          </w:r>
        </w:del>
      </w:ins>
      <w:ins w:id="423" w:author="Mateus Berardo de Souza Terra" w:date="2016-02-08T19:13:00Z">
        <w:r w:rsidRPr="007D7E6F">
          <w:rPr>
            <w:color w:val="303030"/>
          </w:rPr>
          <w:t>caractere</w:t>
        </w:r>
      </w:ins>
      <w:ins w:id="424" w:author="granix pacheco" w:date="2016-02-08T09:09:00Z">
        <w:r w:rsidRPr="007D7E6F">
          <w:rPr>
            <w:color w:val="303030"/>
            <w:rPrChange w:id="425"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6" w:author="granix pacheco" w:date="2016-02-08T09:09:00Z">
        <w:r w:rsidRPr="007D7E6F">
          <w:rPr>
            <w:color w:val="303030"/>
            <w:rPrChange w:id="427"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8" w:author="granix pacheco" w:date="2016-02-08T09:09:00Z">
        <w:r w:rsidRPr="007D7E6F">
          <w:rPr>
            <w:color w:val="303030"/>
            <w:rPrChange w:id="429"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30" w:author="Mateus Berardo de Souza Terra" w:date="2016-02-08T20:05:00Z">
              <w:rPr>
                <w:rFonts w:ascii="Arial" w:hAnsi="Arial" w:cs="Arial"/>
                <w:b/>
                <w:bCs/>
                <w:color w:val="303030"/>
                <w:sz w:val="19"/>
                <w:szCs w:val="19"/>
                <w:lang w:val="pt-PT"/>
              </w:rPr>
            </w:rPrChange>
          </w:rPr>
          <w:t>código ASCII</w:t>
        </w:r>
        <w:r w:rsidRPr="007D7E6F">
          <w:rPr>
            <w:color w:val="303030"/>
            <w:rPrChange w:id="431" w:author="Mateus Berardo de Souza Terra" w:date="2016-02-08T20:05:00Z">
              <w:rPr>
                <w:rFonts w:ascii="Arial" w:hAnsi="Arial" w:cs="Arial"/>
                <w:color w:val="303030"/>
                <w:sz w:val="19"/>
                <w:szCs w:val="19"/>
                <w:lang w:val="pt-PT"/>
              </w:rPr>
            </w:rPrChange>
          </w:rPr>
          <w:t xml:space="preserve"> </w:t>
        </w:r>
        <w:r w:rsidRPr="0068627D">
          <w:rPr>
            <w:rPrChange w:id="432" w:author="Mateus Berardo de Souza Terra" w:date="2016-02-08T20:05:00Z">
              <w:rPr>
                <w:rFonts w:ascii="Arial" w:hAnsi="Arial" w:cs="Arial"/>
                <w:color w:val="303030"/>
                <w:sz w:val="19"/>
                <w:szCs w:val="19"/>
                <w:lang w:val="pt-PT"/>
              </w:rPr>
            </w:rPrChange>
          </w:rPr>
          <w:t>(</w:t>
        </w:r>
        <w:r w:rsidRPr="0068627D">
          <w:rPr>
            <w:i/>
            <w:iCs/>
            <w:rPrChange w:id="433"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4" w:author="Mateus Berardo de Souza Terra" w:date="2016-02-08T20:05:00Z">
              <w:rPr>
                <w:rFonts w:ascii="Arial" w:hAnsi="Arial" w:cs="Arial"/>
                <w:i/>
                <w:iCs/>
                <w:color w:val="303030"/>
                <w:sz w:val="19"/>
                <w:szCs w:val="19"/>
                <w:lang w:val="pt-PT"/>
              </w:rPr>
            </w:rPrChange>
          </w:rPr>
          <w:t>Code</w:t>
        </w:r>
        <w:proofErr w:type="spellEnd"/>
        <w:r w:rsidRPr="0068627D">
          <w:rPr>
            <w:i/>
            <w:iCs/>
            <w:rPrChange w:id="435"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6"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37"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38" w:author="Mateus Berardo de Souza Terra" w:date="2016-02-08T20:05:00Z">
              <w:rPr>
                <w:rFonts w:ascii="Arial" w:hAnsi="Arial" w:cs="Arial"/>
                <w:i/>
                <w:iCs/>
                <w:color w:val="303030"/>
                <w:sz w:val="19"/>
                <w:szCs w:val="19"/>
                <w:lang w:val="pt-PT"/>
              </w:rPr>
            </w:rPrChange>
          </w:rPr>
          <w:t>Interchange</w:t>
        </w:r>
        <w:proofErr w:type="spellEnd"/>
        <w:r w:rsidRPr="0068627D">
          <w:rPr>
            <w:rPrChange w:id="439" w:author="Mateus Berardo de Souza Terra" w:date="2016-02-08T20:05:00Z">
              <w:rPr>
                <w:rFonts w:ascii="Arial" w:hAnsi="Arial" w:cs="Arial"/>
                <w:color w:val="303030"/>
                <w:sz w:val="19"/>
                <w:szCs w:val="19"/>
                <w:lang w:val="pt-PT"/>
              </w:rPr>
            </w:rPrChange>
          </w:rPr>
          <w:t xml:space="preserve"> - Código Americano </w:t>
        </w:r>
      </w:ins>
      <w:ins w:id="440" w:author="Mateus Berardo de Souza Terra" w:date="2016-02-08T19:13:00Z">
        <w:r w:rsidRPr="0068627D">
          <w:t>Padrão</w:t>
        </w:r>
      </w:ins>
      <w:ins w:id="441" w:author="granix pacheco" w:date="2016-02-08T09:09:00Z">
        <w:del w:id="442" w:author="Mateus Berardo de Souza Terra" w:date="2016-02-08T19:13:00Z">
          <w:r w:rsidRPr="0068627D" w:rsidDel="006D3AB1">
            <w:rPr>
              <w:rPrChange w:id="443" w:author="Mateus Berardo de Souza Terra" w:date="2016-02-08T20:05:00Z">
                <w:rPr>
                  <w:rFonts w:ascii="Arial" w:hAnsi="Arial" w:cs="Arial"/>
                  <w:color w:val="303030"/>
                  <w:sz w:val="19"/>
                  <w:szCs w:val="19"/>
                  <w:lang w:val="pt-PT"/>
                </w:rPr>
              </w:rPrChange>
            </w:rPr>
            <w:delText>Stand</w:delText>
          </w:r>
          <w:r w:rsidRPr="0068627D" w:rsidDel="006D3AB1">
            <w:rPr>
              <w:rPrChange w:id="444" w:author="Mateus Berardo de Souza Terra" w:date="2016-02-08T20:05:00Z">
                <w:rPr>
                  <w:color w:val="303030"/>
                  <w:lang w:val="pt-PT"/>
                </w:rPr>
              </w:rPrChange>
            </w:rPr>
            <w:delText>ard</w:delText>
          </w:r>
        </w:del>
        <w:r w:rsidRPr="0068627D">
          <w:rPr>
            <w:rPrChange w:id="445" w:author="Mateus Berardo de Souza Terra" w:date="2016-02-08T20:05:00Z">
              <w:rPr>
                <w:color w:val="303030"/>
                <w:lang w:val="pt-PT"/>
              </w:rPr>
            </w:rPrChange>
          </w:rPr>
          <w:t xml:space="preserve"> para a Troca de Informações</w:t>
        </w:r>
        <w:r w:rsidRPr="0068627D">
          <w:rPr>
            <w:rPrChange w:id="446"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47" w:author="Mateus Berardo de Souza Terra" w:date="2016-02-08T20:05:00Z">
              <w:rPr>
                <w:rFonts w:ascii="Arial" w:hAnsi="Arial" w:cs="Arial"/>
                <w:color w:val="303030"/>
                <w:sz w:val="19"/>
                <w:szCs w:val="19"/>
                <w:lang w:val="pt-PT"/>
              </w:rPr>
            </w:rPrChange>
          </w:rPr>
          <w:t xml:space="preserve"> </w:t>
        </w:r>
      </w:ins>
      <w:ins w:id="448" w:author="granix pacheco" w:date="2016-02-08T09:01:00Z">
        <w:r w:rsidRPr="0068627D">
          <w:t xml:space="preserve"> </w:t>
        </w:r>
      </w:ins>
      <w:ins w:id="449" w:author="granix pacheco" w:date="2016-02-08T09:10:00Z">
        <w:r w:rsidRPr="007D7E6F">
          <w:t>Existem versões estendidas desse código, mas aqui trataremos da sua versão básica que possui 7 bits</w:t>
        </w:r>
      </w:ins>
      <w:ins w:id="450"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1" w:author="granix pacheco" w:date="2016-02-08T09:18:00Z"/>
          <w:rPrChange w:id="452" w:author="Mateus Berardo de Souza Terra" w:date="2016-02-08T20:05:00Z">
            <w:rPr>
              <w:ins w:id="453" w:author="granix pacheco" w:date="2016-02-08T09:18:00Z"/>
              <w:color w:val="303030"/>
              <w:lang w:val="pt-PT"/>
            </w:rPr>
          </w:rPrChange>
        </w:rPr>
      </w:pPr>
      <w:ins w:id="454" w:author="granix pacheco" w:date="2016-02-08T09:13:00Z">
        <w:r w:rsidRPr="007D7E6F">
          <w:t xml:space="preserve">Nessa tabela o código 0 a 31 não são realmente caracteres, sendo chamados de </w:t>
        </w:r>
      </w:ins>
      <w:ins w:id="455" w:author="granix pacheco" w:date="2016-02-08T09:14:00Z">
        <w:r w:rsidRPr="007D7E6F">
          <w:rPr>
            <w:i/>
          </w:rPr>
          <w:t xml:space="preserve">caracteres de </w:t>
        </w:r>
        <w:r w:rsidRPr="0068627D">
          <w:rPr>
            <w:i/>
          </w:rPr>
          <w:t>controle</w:t>
        </w:r>
        <w:r w:rsidRPr="0068627D">
          <w:t xml:space="preserve">. </w:t>
        </w:r>
      </w:ins>
      <w:ins w:id="456" w:author="granix pacheco" w:date="2016-02-08T09:17:00Z">
        <w:r w:rsidRPr="0068627D">
          <w:rPr>
            <w:rPrChange w:id="457" w:author="Mateus Berardo de Souza Terra" w:date="2016-02-08T20:05:00Z">
              <w:rPr>
                <w:rFonts w:ascii="Arial" w:hAnsi="Arial" w:cs="Arial"/>
                <w:color w:val="303030"/>
                <w:sz w:val="19"/>
                <w:szCs w:val="19"/>
                <w:lang w:val="pt-PT"/>
              </w:rPr>
            </w:rPrChange>
          </w:rPr>
          <w:t xml:space="preserve">Os códigos 65 a 90 representam as </w:t>
        </w:r>
      </w:ins>
      <w:ins w:id="458" w:author="granix pacheco" w:date="2016-02-08T09:21:00Z">
        <w:r w:rsidRPr="0068627D">
          <w:rPr>
            <w:rPrChange w:id="459" w:author="Mateus Berardo de Souza Terra" w:date="2016-02-08T20:05:00Z">
              <w:rPr>
                <w:color w:val="303030"/>
                <w:lang w:val="pt-PT"/>
              </w:rPr>
            </w:rPrChange>
          </w:rPr>
          <w:t xml:space="preserve">letras </w:t>
        </w:r>
      </w:ins>
      <w:ins w:id="460" w:author="granix pacheco" w:date="2016-02-08T09:17:00Z">
        <w:r w:rsidRPr="0068627D">
          <w:rPr>
            <w:rPrChange w:id="461" w:author="Mateus Berardo de Souza Terra" w:date="2016-02-08T20:05:00Z">
              <w:rPr>
                <w:rFonts w:ascii="Arial" w:hAnsi="Arial" w:cs="Arial"/>
                <w:color w:val="303030"/>
                <w:sz w:val="19"/>
                <w:szCs w:val="19"/>
                <w:lang w:val="pt-PT"/>
              </w:rPr>
            </w:rPrChange>
          </w:rPr>
          <w:t xml:space="preserve">maiúsculas e os códigos 97 a 122 representam as </w:t>
        </w:r>
      </w:ins>
      <w:ins w:id="462" w:author="granix pacheco" w:date="2016-02-08T09:21:00Z">
        <w:r w:rsidRPr="0068627D">
          <w:rPr>
            <w:rPrChange w:id="463" w:author="Mateus Berardo de Souza Terra" w:date="2016-02-08T20:05:00Z">
              <w:rPr>
                <w:color w:val="303030"/>
                <w:lang w:val="pt-PT"/>
              </w:rPr>
            </w:rPrChange>
          </w:rPr>
          <w:t xml:space="preserve">letras </w:t>
        </w:r>
      </w:ins>
      <w:ins w:id="464" w:author="granix pacheco" w:date="2016-02-08T09:17:00Z">
        <w:r w:rsidRPr="0068627D">
          <w:rPr>
            <w:rPrChange w:id="465" w:author="Mateus Berardo de Souza Terra" w:date="2016-02-08T20:05:00Z">
              <w:rPr>
                <w:rFonts w:ascii="Arial" w:hAnsi="Arial" w:cs="Arial"/>
                <w:color w:val="303030"/>
                <w:sz w:val="19"/>
                <w:szCs w:val="19"/>
                <w:lang w:val="pt-PT"/>
              </w:rPr>
            </w:rPrChange>
          </w:rPr>
          <w:t>minúsculas.</w:t>
        </w:r>
      </w:ins>
      <w:ins w:id="466" w:author="granix pacheco" w:date="2016-02-08T09:25:00Z">
        <w:r w:rsidRPr="0068627D">
          <w:rPr>
            <w:rPrChange w:id="467" w:author="Mateus Berardo de Souza Terra" w:date="2016-02-08T20:05:00Z">
              <w:rPr>
                <w:color w:val="303030"/>
                <w:lang w:val="pt-PT"/>
              </w:rPr>
            </w:rPrChange>
          </w:rPr>
          <w:t xml:space="preserve"> </w:t>
        </w:r>
      </w:ins>
      <w:ins w:id="468" w:author="Mateus Berardo de Souza Terra" w:date="2016-02-08T22:07:00Z">
        <w:r w:rsidRPr="0068627D">
          <w:t>Abaixo representamos a tabela a partir do código 32.</w:t>
        </w:r>
      </w:ins>
      <w:ins w:id="469" w:author="granix pacheco" w:date="2016-02-08T09:25:00Z">
        <w:del w:id="470" w:author="Mateus Berardo de Souza Terra" w:date="2016-02-08T22:07:00Z">
          <w:r w:rsidRPr="0068627D" w:rsidDel="00A76C84">
            <w:rPr>
              <w:rPrChange w:id="471" w:author="Mateus Berardo de Souza Terra" w:date="2016-02-08T20:05:00Z">
                <w:rPr>
                  <w:color w:val="303030"/>
                  <w:lang w:val="pt-PT"/>
                </w:rPr>
              </w:rPrChange>
            </w:rPr>
            <w:delText>O</w:delText>
          </w:r>
        </w:del>
        <w:r w:rsidRPr="0068627D">
          <w:rPr>
            <w:rPrChange w:id="472" w:author="Mateus Berardo de Souza Terra" w:date="2016-02-08T20:05:00Z">
              <w:rPr>
                <w:color w:val="303030"/>
                <w:lang w:val="pt-PT"/>
              </w:rPr>
            </w:rPrChange>
          </w:rPr>
          <w:t xml:space="preserve"> </w:t>
        </w:r>
        <w:del w:id="473" w:author="Mateus Berardo de Souza Terra" w:date="2016-02-08T19:14:00Z">
          <w:r w:rsidRPr="0068627D" w:rsidDel="006D3AB1">
            <w:rPr>
              <w:rPrChange w:id="474" w:author="Mateus Berardo de Souza Terra" w:date="2016-02-08T20:05:00Z">
                <w:rPr>
                  <w:color w:val="303030"/>
                  <w:lang w:val="pt-PT"/>
                </w:rPr>
              </w:rPrChange>
            </w:rPr>
            <w:delText>codigo</w:delText>
          </w:r>
        </w:del>
        <w:del w:id="475" w:author="Mateus Berardo de Souza Terra" w:date="2016-02-08T22:07:00Z">
          <w:r w:rsidRPr="0068627D" w:rsidDel="00A76C84">
            <w:rPr>
              <w:rPrChange w:id="476" w:author="Mateus Berardo de Souza Terra" w:date="2016-02-08T20:05:00Z">
                <w:rPr>
                  <w:color w:val="303030"/>
                  <w:lang w:val="pt-PT"/>
                </w:rPr>
              </w:rPrChange>
            </w:rPr>
            <w:delText xml:space="preserve"> 32 representa o espaço.</w:delText>
          </w:r>
        </w:del>
      </w:ins>
      <w:ins w:id="477" w:author="granix pacheco" w:date="2016-02-08T09:26:00Z">
        <w:del w:id="478" w:author="Mateus Berardo de Souza Terra" w:date="2016-02-08T22:07:00Z">
          <w:r w:rsidRPr="0068627D" w:rsidDel="00A76C84">
            <w:rPr>
              <w:rPrChange w:id="479" w:author="Mateus Berardo de Souza Terra" w:date="2016-02-08T20:05:00Z">
                <w:rPr>
                  <w:color w:val="303030"/>
                  <w:lang w:val="pt-PT"/>
                </w:rPr>
              </w:rPrChange>
            </w:rPr>
            <w:delText xml:space="preserve"> </w:delText>
          </w:r>
        </w:del>
        <w:del w:id="480" w:author="Mateus Berardo de Souza Terra" w:date="2016-02-08T19:16:00Z">
          <w:r w:rsidRPr="0068627D" w:rsidDel="006D3AB1">
            <w:rPr>
              <w:rPrChange w:id="481" w:author="Mateus Berardo de Souza Terra" w:date="2016-02-08T20:05:00Z">
                <w:rPr>
                  <w:color w:val="303030"/>
                  <w:lang w:val="pt-PT"/>
                </w:rPr>
              </w:rPrChange>
            </w:rPr>
            <w:delText>Infelizmente pelo tamanho dessa tabela n</w:delText>
          </w:r>
        </w:del>
        <w:del w:id="482" w:author="Mateus Berardo de Souza Terra" w:date="2016-02-08T19:14:00Z">
          <w:r w:rsidRPr="0068627D" w:rsidDel="006D3AB1">
            <w:rPr>
              <w:rPrChange w:id="483" w:author="Mateus Berardo de Souza Terra" w:date="2016-02-08T20:05:00Z">
                <w:rPr>
                  <w:color w:val="303030"/>
                  <w:lang w:val="pt-PT"/>
                </w:rPr>
              </w:rPrChange>
            </w:rPr>
            <w:delText>o</w:delText>
          </w:r>
        </w:del>
        <w:del w:id="484" w:author="Mateus Berardo de Souza Terra" w:date="2016-02-08T19:16:00Z">
          <w:r w:rsidRPr="0068627D" w:rsidDel="006D3AB1">
            <w:rPr>
              <w:rPrChange w:id="485" w:author="Mateus Berardo de Souza Terra" w:date="2016-02-08T20:05:00Z">
                <w:rPr>
                  <w:color w:val="303030"/>
                  <w:lang w:val="pt-PT"/>
                </w:rPr>
              </w:rPrChange>
            </w:rPr>
            <w:delText xml:space="preserve">s iremos </w:delText>
          </w:r>
        </w:del>
        <w:del w:id="486" w:author="Mateus Berardo de Souza Terra" w:date="2016-02-08T19:14:00Z">
          <w:r w:rsidRPr="0068627D" w:rsidDel="006D3AB1">
            <w:rPr>
              <w:rPrChange w:id="487" w:author="Mateus Berardo de Souza Terra" w:date="2016-02-08T20:05:00Z">
                <w:rPr>
                  <w:color w:val="303030"/>
                  <w:lang w:val="pt-PT"/>
                </w:rPr>
              </w:rPrChange>
            </w:rPr>
            <w:delText>reprsentar</w:delText>
          </w:r>
        </w:del>
        <w:del w:id="488" w:author="Mateus Berardo de Souza Terra" w:date="2016-02-08T19:16:00Z">
          <w:r w:rsidRPr="0068627D" w:rsidDel="006D3AB1">
            <w:rPr>
              <w:rPrChange w:id="489"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90" w:author="granix pacheco" w:date="2016-02-08T09:18:00Z">
        <w:r w:rsidRPr="0068627D">
          <w:rPr>
            <w:b/>
            <w:rPrChange w:id="491" w:author="Mateus Berardo de Souza Terra" w:date="2016-02-08T20:05:00Z">
              <w:rPr>
                <w:b/>
                <w:color w:val="303030"/>
                <w:lang w:val="pt-PT"/>
              </w:rPr>
            </w:rPrChange>
          </w:rPr>
          <w:t>Nota:</w:t>
        </w:r>
        <w:r w:rsidRPr="0068627D">
          <w:rPr>
            <w:rPrChange w:id="492" w:author="Mateus Berardo de Souza Terra" w:date="2016-02-08T20:05:00Z">
              <w:rPr>
                <w:rFonts w:ascii="Arial" w:hAnsi="Arial" w:cs="Arial"/>
                <w:color w:val="303030"/>
                <w:sz w:val="19"/>
                <w:szCs w:val="19"/>
                <w:lang w:val="pt-PT"/>
              </w:rPr>
            </w:rPrChange>
          </w:rPr>
          <w:t xml:space="preserve"> Bastar somar ou subtrair 32 ao código ASCII</w:t>
        </w:r>
      </w:ins>
      <w:ins w:id="493" w:author="granix pacheco" w:date="2016-02-08T09:19:00Z">
        <w:r w:rsidRPr="0068627D">
          <w:rPr>
            <w:rPrChange w:id="494" w:author="Mateus Berardo de Souza Terra" w:date="2016-02-08T20:05:00Z">
              <w:rPr>
                <w:color w:val="303030"/>
                <w:lang w:val="pt-PT"/>
              </w:rPr>
            </w:rPrChange>
          </w:rPr>
          <w:t xml:space="preserve"> para trocar entre as letras mai</w:t>
        </w:r>
      </w:ins>
      <w:ins w:id="495" w:author="granix pacheco" w:date="2016-02-08T09:20:00Z">
        <w:r w:rsidRPr="0068627D">
          <w:rPr>
            <w:rPrChange w:id="496" w:author="Mateus Berardo de Souza Terra" w:date="2016-02-08T20:05:00Z">
              <w:rPr>
                <w:color w:val="303030"/>
                <w:lang w:val="pt-PT"/>
              </w:rPr>
            </w:rPrChange>
          </w:rPr>
          <w:t>ú</w:t>
        </w:r>
      </w:ins>
      <w:ins w:id="497" w:author="granix pacheco" w:date="2016-02-08T09:19:00Z">
        <w:r w:rsidRPr="0068627D">
          <w:rPr>
            <w:rPrChange w:id="498" w:author="Mateus Berardo de Souza Terra" w:date="2016-02-08T20:05:00Z">
              <w:rPr>
                <w:color w:val="303030"/>
                <w:lang w:val="pt-PT"/>
              </w:rPr>
            </w:rPrChange>
          </w:rPr>
          <w:t>sculas e min</w:t>
        </w:r>
      </w:ins>
      <w:ins w:id="499" w:author="granix pacheco" w:date="2016-02-08T09:20:00Z">
        <w:r w:rsidRPr="0068627D">
          <w:rPr>
            <w:rPrChange w:id="500" w:author="Mateus Berardo de Souza Terra" w:date="2016-02-08T20:05:00Z">
              <w:rPr>
                <w:color w:val="303030"/>
                <w:lang w:val="pt-PT"/>
              </w:rPr>
            </w:rPrChange>
          </w:rPr>
          <w:t>ú</w:t>
        </w:r>
      </w:ins>
      <w:ins w:id="501" w:author="granix pacheco" w:date="2016-02-08T09:19:00Z">
        <w:r w:rsidRPr="0068627D">
          <w:rPr>
            <w:rPrChange w:id="502" w:author="Mateus Berardo de Souza Terra" w:date="2016-02-08T20:05:00Z">
              <w:rPr>
                <w:color w:val="303030"/>
                <w:lang w:val="pt-PT"/>
              </w:rPr>
            </w:rPrChange>
          </w:rPr>
          <w:t xml:space="preserve">sculas. Isso representa a troca do 6° bit da </w:t>
        </w:r>
        <w:del w:id="503" w:author="Mateus Berardo de Souza Terra" w:date="2016-02-08T19:14:00Z">
          <w:r w:rsidRPr="0068627D" w:rsidDel="006D3AB1">
            <w:rPr>
              <w:rPrChange w:id="504" w:author="Mateus Berardo de Souza Terra" w:date="2016-02-08T20:05:00Z">
                <w:rPr>
                  <w:color w:val="303030"/>
                  <w:lang w:val="pt-PT"/>
                </w:rPr>
              </w:rPrChange>
            </w:rPr>
            <w:delText>representaçao</w:delText>
          </w:r>
        </w:del>
      </w:ins>
      <w:ins w:id="505" w:author="Mateus Berardo de Souza Terra" w:date="2016-02-08T19:14:00Z">
        <w:r w:rsidRPr="0068627D">
          <w:t>representação</w:t>
        </w:r>
      </w:ins>
      <w:ins w:id="506" w:author="granix pacheco" w:date="2016-02-08T09:19:00Z">
        <w:r w:rsidRPr="0068627D">
          <w:rPr>
            <w:rPrChange w:id="507" w:author="Mateus Berardo de Souza Terra" w:date="2016-02-08T20:05:00Z">
              <w:rPr>
                <w:color w:val="303030"/>
                <w:lang w:val="pt-PT"/>
              </w:rPr>
            </w:rPrChange>
          </w:rPr>
          <w:t xml:space="preserve"> bin</w:t>
        </w:r>
      </w:ins>
      <w:r w:rsidR="0068627D">
        <w:t>á</w:t>
      </w:r>
      <w:ins w:id="508" w:author="granix pacheco" w:date="2016-02-08T09:19:00Z">
        <w:r w:rsidRPr="0068627D">
          <w:rPr>
            <w:rPrChange w:id="509" w:author="Mateus Berardo de Souza Terra" w:date="2016-02-08T20:05:00Z">
              <w:rPr>
                <w:color w:val="303030"/>
                <w:lang w:val="pt-PT"/>
              </w:rPr>
            </w:rPrChange>
          </w:rPr>
          <w:t>ria</w:t>
        </w:r>
      </w:ins>
      <w:ins w:id="510" w:author="granix pacheco" w:date="2016-02-08T09:18:00Z">
        <w:r w:rsidRPr="0068627D">
          <w:rPr>
            <w:rPrChange w:id="511"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2" w:author="Mateus Berardo de Souza Terra" w:date="2016-02-08T19:45:00Z"/>
        </w:rPr>
      </w:pPr>
    </w:p>
    <w:tbl>
      <w:tblPr>
        <w:tblStyle w:val="Tabelacomgrade"/>
        <w:tblW w:w="0" w:type="auto"/>
        <w:tblLook w:val="04A0" w:firstRow="1" w:lastRow="0" w:firstColumn="1" w:lastColumn="0" w:noHBand="0" w:noVBand="1"/>
        <w:tblPrChange w:id="513"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4">
          <w:tblGrid>
            <w:gridCol w:w="1558"/>
            <w:gridCol w:w="1558"/>
            <w:gridCol w:w="1558"/>
            <w:gridCol w:w="1558"/>
            <w:gridCol w:w="1559"/>
            <w:gridCol w:w="1559"/>
          </w:tblGrid>
        </w:tblGridChange>
      </w:tblGrid>
      <w:tr w:rsidR="006868CB" w:rsidRPr="0068627D" w14:paraId="1C090423" w14:textId="77777777" w:rsidTr="007031A8">
        <w:trPr>
          <w:trHeight w:val="20"/>
          <w:ins w:id="515" w:author="Mateus Berardo de Souza Terra" w:date="2016-02-08T20:04:00Z"/>
        </w:trPr>
        <w:tc>
          <w:tcPr>
            <w:tcW w:w="1558" w:type="dxa"/>
            <w:tcPrChange w:id="516"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17" w:author="Mateus Berardo de Souza Terra" w:date="2016-02-08T20:04:00Z"/>
                <w:sz w:val="16"/>
                <w:szCs w:val="16"/>
                <w:rPrChange w:id="518" w:author="Mateus Berardo de Souza Terra" w:date="2016-02-08T22:05:00Z">
                  <w:rPr>
                    <w:ins w:id="519" w:author="Mateus Berardo de Souza Terra" w:date="2016-02-08T20:04:00Z"/>
                    <w:color w:val="303030"/>
                  </w:rPr>
                </w:rPrChange>
              </w:rPr>
              <w:pPrChange w:id="520" w:author="Mateus Berardo de Souza Terra" w:date="2016-02-08T22:05:00Z">
                <w:pPr>
                  <w:pStyle w:val="NormalWeb"/>
                  <w:spacing w:before="0" w:beforeAutospacing="0" w:after="160" w:afterAutospacing="0"/>
                  <w:jc w:val="center"/>
                </w:pPr>
              </w:pPrChange>
            </w:pPr>
            <w:ins w:id="521" w:author="Mateus Berardo de Souza Terra" w:date="2016-02-08T20:05:00Z">
              <w:r w:rsidRPr="0068627D">
                <w:rPr>
                  <w:b/>
                  <w:sz w:val="16"/>
                  <w:szCs w:val="16"/>
                  <w:rPrChange w:id="522" w:author="Mateus Berardo de Souza Terra" w:date="2016-02-08T22:05:00Z">
                    <w:rPr>
                      <w:b/>
                      <w:color w:val="303030"/>
                    </w:rPr>
                  </w:rPrChange>
                </w:rPr>
                <w:t>Código</w:t>
              </w:r>
            </w:ins>
          </w:p>
        </w:tc>
        <w:tc>
          <w:tcPr>
            <w:tcW w:w="1558" w:type="dxa"/>
            <w:tcPrChange w:id="523"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4" w:author="Mateus Berardo de Souza Terra" w:date="2016-02-08T20:04:00Z"/>
                <w:sz w:val="16"/>
                <w:szCs w:val="16"/>
                <w:rPrChange w:id="525" w:author="Mateus Berardo de Souza Terra" w:date="2016-02-08T22:05:00Z">
                  <w:rPr>
                    <w:ins w:id="526" w:author="Mateus Berardo de Souza Terra" w:date="2016-02-08T20:04:00Z"/>
                    <w:color w:val="303030"/>
                  </w:rPr>
                </w:rPrChange>
              </w:rPr>
              <w:pPrChange w:id="527" w:author="Mateus Berardo de Souza Terra" w:date="2016-02-08T22:05:00Z">
                <w:pPr>
                  <w:pStyle w:val="NormalWeb"/>
                  <w:spacing w:before="0" w:beforeAutospacing="0" w:after="160" w:afterAutospacing="0"/>
                  <w:jc w:val="center"/>
                </w:pPr>
              </w:pPrChange>
            </w:pPr>
            <w:ins w:id="528" w:author="Mateus Berardo de Souza Terra" w:date="2016-02-08T20:05:00Z">
              <w:r w:rsidRPr="0068627D">
                <w:rPr>
                  <w:b/>
                  <w:sz w:val="16"/>
                  <w:szCs w:val="16"/>
                  <w:rPrChange w:id="529" w:author="Mateus Berardo de Souza Terra" w:date="2016-02-08T22:05:00Z">
                    <w:rPr>
                      <w:b/>
                      <w:color w:val="303030"/>
                    </w:rPr>
                  </w:rPrChange>
                </w:rPr>
                <w:t>Caractere</w:t>
              </w:r>
            </w:ins>
          </w:p>
        </w:tc>
        <w:tc>
          <w:tcPr>
            <w:tcW w:w="1558" w:type="dxa"/>
            <w:tcPrChange w:id="530"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1" w:author="Mateus Berardo de Souza Terra" w:date="2016-02-08T20:04:00Z"/>
                <w:sz w:val="16"/>
                <w:szCs w:val="16"/>
                <w:rPrChange w:id="532" w:author="Mateus Berardo de Souza Terra" w:date="2016-02-08T22:05:00Z">
                  <w:rPr>
                    <w:ins w:id="533" w:author="Mateus Berardo de Souza Terra" w:date="2016-02-08T20:04:00Z"/>
                    <w:color w:val="303030"/>
                  </w:rPr>
                </w:rPrChange>
              </w:rPr>
              <w:pPrChange w:id="534" w:author="Mateus Berardo de Souza Terra" w:date="2016-02-08T22:05:00Z">
                <w:pPr>
                  <w:pStyle w:val="NormalWeb"/>
                  <w:spacing w:before="0" w:beforeAutospacing="0" w:after="160" w:afterAutospacing="0"/>
                  <w:jc w:val="center"/>
                </w:pPr>
              </w:pPrChange>
            </w:pPr>
            <w:ins w:id="535" w:author="Mateus Berardo de Souza Terra" w:date="2016-02-08T20:05:00Z">
              <w:r w:rsidRPr="0068627D">
                <w:rPr>
                  <w:b/>
                  <w:sz w:val="16"/>
                  <w:szCs w:val="16"/>
                  <w:rPrChange w:id="536" w:author="Mateus Berardo de Souza Terra" w:date="2016-02-08T22:05:00Z">
                    <w:rPr>
                      <w:b/>
                      <w:color w:val="303030"/>
                    </w:rPr>
                  </w:rPrChange>
                </w:rPr>
                <w:t>Código</w:t>
              </w:r>
            </w:ins>
          </w:p>
        </w:tc>
        <w:tc>
          <w:tcPr>
            <w:tcW w:w="1558" w:type="dxa"/>
            <w:tcPrChange w:id="537"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38" w:author="Mateus Berardo de Souza Terra" w:date="2016-02-08T20:04:00Z"/>
                <w:sz w:val="16"/>
                <w:szCs w:val="16"/>
                <w:rPrChange w:id="539" w:author="Mateus Berardo de Souza Terra" w:date="2016-02-08T22:05:00Z">
                  <w:rPr>
                    <w:ins w:id="540" w:author="Mateus Berardo de Souza Terra" w:date="2016-02-08T20:04:00Z"/>
                    <w:color w:val="303030"/>
                  </w:rPr>
                </w:rPrChange>
              </w:rPr>
              <w:pPrChange w:id="541" w:author="Mateus Berardo de Souza Terra" w:date="2016-02-08T22:05:00Z">
                <w:pPr>
                  <w:pStyle w:val="NormalWeb"/>
                  <w:spacing w:before="0" w:beforeAutospacing="0" w:after="160" w:afterAutospacing="0"/>
                  <w:jc w:val="center"/>
                </w:pPr>
              </w:pPrChange>
            </w:pPr>
            <w:ins w:id="542" w:author="Mateus Berardo de Souza Terra" w:date="2016-02-08T20:05:00Z">
              <w:r w:rsidRPr="0068627D">
                <w:rPr>
                  <w:b/>
                  <w:sz w:val="16"/>
                  <w:szCs w:val="16"/>
                  <w:rPrChange w:id="543" w:author="Mateus Berardo de Souza Terra" w:date="2016-02-08T22:05:00Z">
                    <w:rPr>
                      <w:b/>
                      <w:color w:val="303030"/>
                    </w:rPr>
                  </w:rPrChange>
                </w:rPr>
                <w:t>Caractere</w:t>
              </w:r>
            </w:ins>
          </w:p>
        </w:tc>
        <w:tc>
          <w:tcPr>
            <w:tcW w:w="1559" w:type="dxa"/>
            <w:tcPrChange w:id="544"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5" w:author="Mateus Berardo de Souza Terra" w:date="2016-02-08T20:04:00Z"/>
                <w:sz w:val="16"/>
                <w:szCs w:val="16"/>
                <w:rPrChange w:id="546" w:author="Mateus Berardo de Souza Terra" w:date="2016-02-08T22:05:00Z">
                  <w:rPr>
                    <w:ins w:id="547" w:author="Mateus Berardo de Souza Terra" w:date="2016-02-08T20:04:00Z"/>
                    <w:color w:val="303030"/>
                  </w:rPr>
                </w:rPrChange>
              </w:rPr>
              <w:pPrChange w:id="548" w:author="Mateus Berardo de Souza Terra" w:date="2016-02-08T22:05:00Z">
                <w:pPr>
                  <w:pStyle w:val="NormalWeb"/>
                  <w:spacing w:before="0" w:beforeAutospacing="0" w:after="160" w:afterAutospacing="0"/>
                  <w:jc w:val="center"/>
                </w:pPr>
              </w:pPrChange>
            </w:pPr>
            <w:ins w:id="549" w:author="Mateus Berardo de Souza Terra" w:date="2016-02-08T20:05:00Z">
              <w:r w:rsidRPr="0068627D">
                <w:rPr>
                  <w:b/>
                  <w:sz w:val="16"/>
                  <w:szCs w:val="16"/>
                  <w:rPrChange w:id="550" w:author="Mateus Berardo de Souza Terra" w:date="2016-02-08T22:05:00Z">
                    <w:rPr>
                      <w:b/>
                      <w:color w:val="303030"/>
                    </w:rPr>
                  </w:rPrChange>
                </w:rPr>
                <w:t>Código</w:t>
              </w:r>
            </w:ins>
          </w:p>
        </w:tc>
        <w:tc>
          <w:tcPr>
            <w:tcW w:w="1559" w:type="dxa"/>
            <w:tcPrChange w:id="551"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2" w:author="Mateus Berardo de Souza Terra" w:date="2016-02-08T20:04:00Z"/>
                <w:sz w:val="16"/>
                <w:szCs w:val="16"/>
                <w:rPrChange w:id="553" w:author="Mateus Berardo de Souza Terra" w:date="2016-02-08T22:05:00Z">
                  <w:rPr>
                    <w:ins w:id="554" w:author="Mateus Berardo de Souza Terra" w:date="2016-02-08T20:04:00Z"/>
                    <w:color w:val="303030"/>
                  </w:rPr>
                </w:rPrChange>
              </w:rPr>
              <w:pPrChange w:id="555" w:author="Mateus Berardo de Souza Terra" w:date="2016-02-08T22:05:00Z">
                <w:pPr>
                  <w:pStyle w:val="NormalWeb"/>
                  <w:spacing w:before="0" w:beforeAutospacing="0" w:after="160" w:afterAutospacing="0"/>
                  <w:jc w:val="center"/>
                </w:pPr>
              </w:pPrChange>
            </w:pPr>
            <w:ins w:id="556" w:author="Mateus Berardo de Souza Terra" w:date="2016-02-08T20:05:00Z">
              <w:r w:rsidRPr="0068627D">
                <w:rPr>
                  <w:b/>
                  <w:sz w:val="16"/>
                  <w:szCs w:val="16"/>
                  <w:rPrChange w:id="557" w:author="Mateus Berardo de Souza Terra" w:date="2016-02-08T22:05:00Z">
                    <w:rPr>
                      <w:b/>
                      <w:color w:val="303030"/>
                    </w:rPr>
                  </w:rPrChange>
                </w:rPr>
                <w:t>Caractere</w:t>
              </w:r>
            </w:ins>
          </w:p>
        </w:tc>
      </w:tr>
      <w:tr w:rsidR="006868CB" w:rsidRPr="0068627D" w14:paraId="238D33C3" w14:textId="77777777" w:rsidTr="007031A8">
        <w:trPr>
          <w:trHeight w:val="20"/>
          <w:ins w:id="558" w:author="Mateus Berardo de Souza Terra" w:date="2016-02-08T20:04:00Z"/>
        </w:trPr>
        <w:tc>
          <w:tcPr>
            <w:tcW w:w="1558" w:type="dxa"/>
            <w:tcPrChange w:id="559"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60" w:author="Mateus Berardo de Souza Terra" w:date="2016-02-08T20:04:00Z"/>
                <w:sz w:val="16"/>
                <w:szCs w:val="16"/>
                <w:rPrChange w:id="561" w:author="Mateus Berardo de Souza Terra" w:date="2016-02-08T22:05:00Z">
                  <w:rPr>
                    <w:ins w:id="562" w:author="Mateus Berardo de Souza Terra" w:date="2016-02-08T20:04:00Z"/>
                    <w:color w:val="303030"/>
                  </w:rPr>
                </w:rPrChange>
              </w:rPr>
              <w:pPrChange w:id="563" w:author="Mateus Berardo de Souza Terra" w:date="2016-02-08T22:05:00Z">
                <w:pPr>
                  <w:pStyle w:val="NormalWeb"/>
                  <w:spacing w:before="0" w:beforeAutospacing="0" w:after="160" w:afterAutospacing="0"/>
                  <w:jc w:val="center"/>
                </w:pPr>
              </w:pPrChange>
            </w:pPr>
            <w:ins w:id="564" w:author="Mateus Berardo de Souza Terra" w:date="2016-02-08T20:05:00Z">
              <w:r w:rsidRPr="0068627D">
                <w:rPr>
                  <w:sz w:val="16"/>
                  <w:szCs w:val="16"/>
                  <w:rPrChange w:id="565" w:author="Mateus Berardo de Souza Terra" w:date="2016-02-08T22:05:00Z">
                    <w:rPr>
                      <w:color w:val="303030"/>
                    </w:rPr>
                  </w:rPrChange>
                </w:rPr>
                <w:t>32</w:t>
              </w:r>
            </w:ins>
          </w:p>
        </w:tc>
        <w:tc>
          <w:tcPr>
            <w:tcW w:w="1558" w:type="dxa"/>
            <w:tcPrChange w:id="566"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67" w:author="Mateus Berardo de Souza Terra" w:date="2016-02-08T20:04:00Z"/>
                <w:sz w:val="16"/>
                <w:szCs w:val="16"/>
                <w:rPrChange w:id="568" w:author="Mateus Berardo de Souza Terra" w:date="2016-02-08T22:05:00Z">
                  <w:rPr>
                    <w:ins w:id="569" w:author="Mateus Berardo de Souza Terra" w:date="2016-02-08T20:04:00Z"/>
                    <w:color w:val="303030"/>
                  </w:rPr>
                </w:rPrChange>
              </w:rPr>
              <w:pPrChange w:id="570" w:author="Mateus Berardo de Souza Terra" w:date="2016-02-08T22:05:00Z">
                <w:pPr>
                  <w:pStyle w:val="NormalWeb"/>
                  <w:spacing w:before="0" w:beforeAutospacing="0" w:after="160" w:afterAutospacing="0"/>
                  <w:jc w:val="center"/>
                </w:pPr>
              </w:pPrChange>
            </w:pPr>
            <w:ins w:id="571" w:author="Mateus Berardo de Souza Terra" w:date="2016-02-08T22:10:00Z">
              <w:r w:rsidRPr="0068627D">
                <w:rPr>
                  <w:sz w:val="16"/>
                  <w:szCs w:val="16"/>
                </w:rPr>
                <w:t>ESPAÇO</w:t>
              </w:r>
            </w:ins>
          </w:p>
        </w:tc>
        <w:tc>
          <w:tcPr>
            <w:tcW w:w="1558" w:type="dxa"/>
            <w:tcPrChange w:id="572"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3" w:author="Mateus Berardo de Souza Terra" w:date="2016-02-08T20:04:00Z"/>
                <w:sz w:val="16"/>
                <w:szCs w:val="16"/>
                <w:rPrChange w:id="574" w:author="Mateus Berardo de Souza Terra" w:date="2016-02-08T22:05:00Z">
                  <w:rPr>
                    <w:ins w:id="575" w:author="Mateus Berardo de Souza Terra" w:date="2016-02-08T20:04:00Z"/>
                    <w:color w:val="303030"/>
                  </w:rPr>
                </w:rPrChange>
              </w:rPr>
              <w:pPrChange w:id="576" w:author="Mateus Berardo de Souza Terra" w:date="2016-02-08T22:05:00Z">
                <w:pPr>
                  <w:pStyle w:val="NormalWeb"/>
                  <w:spacing w:before="0" w:beforeAutospacing="0" w:after="160" w:afterAutospacing="0"/>
                  <w:jc w:val="center"/>
                </w:pPr>
              </w:pPrChange>
            </w:pPr>
            <w:ins w:id="577" w:author="Mateus Berardo de Souza Terra" w:date="2016-02-08T22:09:00Z">
              <w:r w:rsidRPr="0068627D">
                <w:rPr>
                  <w:sz w:val="16"/>
                  <w:szCs w:val="16"/>
                </w:rPr>
                <w:t>64</w:t>
              </w:r>
            </w:ins>
          </w:p>
        </w:tc>
        <w:tc>
          <w:tcPr>
            <w:tcW w:w="1558" w:type="dxa"/>
            <w:tcPrChange w:id="578"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9" w:author="Mateus Berardo de Souza Terra" w:date="2016-02-08T20:04:00Z"/>
                <w:sz w:val="16"/>
                <w:szCs w:val="16"/>
                <w:rPrChange w:id="580" w:author="Mateus Berardo de Souza Terra" w:date="2016-02-08T22:05:00Z">
                  <w:rPr>
                    <w:ins w:id="581" w:author="Mateus Berardo de Souza Terra" w:date="2016-02-08T20:04:00Z"/>
                    <w:color w:val="303030"/>
                  </w:rPr>
                </w:rPrChange>
              </w:rPr>
              <w:pPrChange w:id="582" w:author="Mateus Berardo de Souza Terra" w:date="2016-02-08T22:05:00Z">
                <w:pPr>
                  <w:pStyle w:val="NormalWeb"/>
                  <w:spacing w:before="0" w:beforeAutospacing="0" w:after="160" w:afterAutospacing="0"/>
                  <w:jc w:val="center"/>
                </w:pPr>
              </w:pPrChange>
            </w:pPr>
            <w:ins w:id="583" w:author="Mateus Berardo de Souza Terra" w:date="2016-02-08T22:12:00Z">
              <w:r w:rsidRPr="0068627D">
                <w:rPr>
                  <w:sz w:val="16"/>
                  <w:szCs w:val="16"/>
                </w:rPr>
                <w:t>@</w:t>
              </w:r>
            </w:ins>
          </w:p>
        </w:tc>
        <w:tc>
          <w:tcPr>
            <w:tcW w:w="1559" w:type="dxa"/>
            <w:tcPrChange w:id="584"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5" w:author="Mateus Berardo de Souza Terra" w:date="2016-02-08T20:04:00Z"/>
                <w:sz w:val="16"/>
                <w:szCs w:val="16"/>
                <w:rPrChange w:id="586" w:author="Mateus Berardo de Souza Terra" w:date="2016-02-08T22:05:00Z">
                  <w:rPr>
                    <w:ins w:id="587" w:author="Mateus Berardo de Souza Terra" w:date="2016-02-08T20:04:00Z"/>
                    <w:color w:val="303030"/>
                  </w:rPr>
                </w:rPrChange>
              </w:rPr>
              <w:pPrChange w:id="588" w:author="Mateus Berardo de Souza Terra" w:date="2016-02-08T22:05:00Z">
                <w:pPr>
                  <w:pStyle w:val="NormalWeb"/>
                  <w:spacing w:before="0" w:beforeAutospacing="0" w:after="160" w:afterAutospacing="0"/>
                  <w:jc w:val="center"/>
                </w:pPr>
              </w:pPrChange>
            </w:pPr>
            <w:ins w:id="589" w:author="Mateus Berardo de Souza Terra" w:date="2016-02-08T22:09:00Z">
              <w:r w:rsidRPr="0068627D">
                <w:rPr>
                  <w:sz w:val="16"/>
                  <w:szCs w:val="16"/>
                </w:rPr>
                <w:t>96</w:t>
              </w:r>
            </w:ins>
          </w:p>
        </w:tc>
        <w:tc>
          <w:tcPr>
            <w:tcW w:w="1559" w:type="dxa"/>
            <w:tcPrChange w:id="590"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1" w:author="Mateus Berardo de Souza Terra" w:date="2016-02-08T20:04:00Z"/>
                <w:sz w:val="16"/>
                <w:szCs w:val="16"/>
                <w:rPrChange w:id="592" w:author="Mateus Berardo de Souza Terra" w:date="2016-02-08T22:05:00Z">
                  <w:rPr>
                    <w:ins w:id="593" w:author="Mateus Berardo de Souza Terra" w:date="2016-02-08T20:04:00Z"/>
                    <w:color w:val="303030"/>
                  </w:rPr>
                </w:rPrChange>
              </w:rPr>
              <w:pPrChange w:id="594" w:author="Mateus Berardo de Souza Terra" w:date="2016-02-08T22:05:00Z">
                <w:pPr>
                  <w:pStyle w:val="NormalWeb"/>
                  <w:spacing w:before="0" w:beforeAutospacing="0" w:after="160" w:afterAutospacing="0"/>
                  <w:jc w:val="center"/>
                </w:pPr>
              </w:pPrChange>
            </w:pPr>
            <w:ins w:id="595" w:author="Mateus Berardo de Souza Terra" w:date="2016-02-08T22:12:00Z">
              <w:r w:rsidRPr="0068627D">
                <w:rPr>
                  <w:sz w:val="16"/>
                  <w:szCs w:val="16"/>
                </w:rPr>
                <w:t>`</w:t>
              </w:r>
            </w:ins>
          </w:p>
        </w:tc>
      </w:tr>
      <w:tr w:rsidR="006868CB" w:rsidRPr="0068627D" w14:paraId="08EE441D" w14:textId="77777777" w:rsidTr="007031A8">
        <w:trPr>
          <w:trHeight w:val="20"/>
          <w:ins w:id="596" w:author="Mateus Berardo de Souza Terra" w:date="2016-02-08T20:04:00Z"/>
        </w:trPr>
        <w:tc>
          <w:tcPr>
            <w:tcW w:w="1558" w:type="dxa"/>
            <w:tcPrChange w:id="597"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98" w:author="Mateus Berardo de Souza Terra" w:date="2016-02-08T20:04:00Z"/>
                <w:sz w:val="16"/>
                <w:szCs w:val="16"/>
                <w:rPrChange w:id="599" w:author="Mateus Berardo de Souza Terra" w:date="2016-02-08T22:05:00Z">
                  <w:rPr>
                    <w:ins w:id="600" w:author="Mateus Berardo de Souza Terra" w:date="2016-02-08T20:04:00Z"/>
                    <w:color w:val="303030"/>
                  </w:rPr>
                </w:rPrChange>
              </w:rPr>
              <w:pPrChange w:id="601" w:author="Mateus Berardo de Souza Terra" w:date="2016-02-08T22:05:00Z">
                <w:pPr>
                  <w:pStyle w:val="NormalWeb"/>
                  <w:spacing w:before="0" w:beforeAutospacing="0" w:after="160" w:afterAutospacing="0"/>
                  <w:jc w:val="center"/>
                </w:pPr>
              </w:pPrChange>
            </w:pPr>
            <w:ins w:id="602" w:author="Mateus Berardo de Souza Terra" w:date="2016-02-08T20:05:00Z">
              <w:r w:rsidRPr="0068627D">
                <w:rPr>
                  <w:sz w:val="16"/>
                  <w:szCs w:val="16"/>
                  <w:rPrChange w:id="603" w:author="Mateus Berardo de Souza Terra" w:date="2016-02-08T22:05:00Z">
                    <w:rPr>
                      <w:color w:val="303030"/>
                    </w:rPr>
                  </w:rPrChange>
                </w:rPr>
                <w:t>33</w:t>
              </w:r>
            </w:ins>
          </w:p>
        </w:tc>
        <w:tc>
          <w:tcPr>
            <w:tcW w:w="1558" w:type="dxa"/>
            <w:tcPrChange w:id="604"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5" w:author="Mateus Berardo de Souza Terra" w:date="2016-02-08T20:04:00Z"/>
                <w:sz w:val="16"/>
                <w:szCs w:val="16"/>
                <w:rPrChange w:id="606" w:author="Mateus Berardo de Souza Terra" w:date="2016-02-08T22:05:00Z">
                  <w:rPr>
                    <w:ins w:id="607" w:author="Mateus Berardo de Souza Terra" w:date="2016-02-08T20:04:00Z"/>
                    <w:color w:val="303030"/>
                  </w:rPr>
                </w:rPrChange>
              </w:rPr>
              <w:pPrChange w:id="608" w:author="Mateus Berardo de Souza Terra" w:date="2016-02-08T22:05:00Z">
                <w:pPr>
                  <w:pStyle w:val="NormalWeb"/>
                  <w:spacing w:before="0" w:beforeAutospacing="0" w:after="160" w:afterAutospacing="0"/>
                  <w:jc w:val="center"/>
                </w:pPr>
              </w:pPrChange>
            </w:pPr>
            <w:ins w:id="609" w:author="Mateus Berardo de Souza Terra" w:date="2016-02-08T22:13:00Z">
              <w:r w:rsidRPr="0068627D">
                <w:rPr>
                  <w:sz w:val="16"/>
                  <w:szCs w:val="16"/>
                </w:rPr>
                <w:t>!</w:t>
              </w:r>
            </w:ins>
          </w:p>
        </w:tc>
        <w:tc>
          <w:tcPr>
            <w:tcW w:w="1558" w:type="dxa"/>
            <w:tcPrChange w:id="610"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1" w:author="Mateus Berardo de Souza Terra" w:date="2016-02-08T20:04:00Z"/>
                <w:sz w:val="16"/>
                <w:szCs w:val="16"/>
                <w:rPrChange w:id="612" w:author="Mateus Berardo de Souza Terra" w:date="2016-02-08T22:05:00Z">
                  <w:rPr>
                    <w:ins w:id="613" w:author="Mateus Berardo de Souza Terra" w:date="2016-02-08T20:04:00Z"/>
                    <w:color w:val="303030"/>
                  </w:rPr>
                </w:rPrChange>
              </w:rPr>
              <w:pPrChange w:id="614" w:author="Mateus Berardo de Souza Terra" w:date="2016-02-08T22:05:00Z">
                <w:pPr>
                  <w:pStyle w:val="NormalWeb"/>
                  <w:spacing w:before="0" w:beforeAutospacing="0" w:after="160" w:afterAutospacing="0"/>
                  <w:jc w:val="center"/>
                </w:pPr>
              </w:pPrChange>
            </w:pPr>
            <w:ins w:id="615" w:author="Mateus Berardo de Souza Terra" w:date="2016-02-08T22:09:00Z">
              <w:r w:rsidRPr="0068627D">
                <w:rPr>
                  <w:sz w:val="16"/>
                  <w:szCs w:val="16"/>
                </w:rPr>
                <w:t>65</w:t>
              </w:r>
            </w:ins>
          </w:p>
        </w:tc>
        <w:tc>
          <w:tcPr>
            <w:tcW w:w="1558" w:type="dxa"/>
            <w:tcPrChange w:id="616"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17" w:author="Mateus Berardo de Souza Terra" w:date="2016-02-08T20:04:00Z"/>
                <w:sz w:val="16"/>
                <w:szCs w:val="16"/>
                <w:rPrChange w:id="618" w:author="Mateus Berardo de Souza Terra" w:date="2016-02-08T22:05:00Z">
                  <w:rPr>
                    <w:ins w:id="619" w:author="Mateus Berardo de Souza Terra" w:date="2016-02-08T20:04:00Z"/>
                    <w:color w:val="303030"/>
                  </w:rPr>
                </w:rPrChange>
              </w:rPr>
              <w:pPrChange w:id="620" w:author="Mateus Berardo de Souza Terra" w:date="2016-02-08T22:05:00Z">
                <w:pPr>
                  <w:pStyle w:val="NormalWeb"/>
                  <w:spacing w:before="0" w:beforeAutospacing="0" w:after="160" w:afterAutospacing="0"/>
                  <w:jc w:val="center"/>
                </w:pPr>
              </w:pPrChange>
            </w:pPr>
            <w:ins w:id="621" w:author="Mateus Berardo de Souza Terra" w:date="2016-02-08T22:10:00Z">
              <w:r w:rsidRPr="0068627D">
                <w:rPr>
                  <w:sz w:val="16"/>
                  <w:szCs w:val="16"/>
                </w:rPr>
                <w:t>A</w:t>
              </w:r>
            </w:ins>
          </w:p>
        </w:tc>
        <w:tc>
          <w:tcPr>
            <w:tcW w:w="1559" w:type="dxa"/>
            <w:tcPrChange w:id="622"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3" w:author="Mateus Berardo de Souza Terra" w:date="2016-02-08T20:04:00Z"/>
                <w:sz w:val="16"/>
                <w:szCs w:val="16"/>
                <w:rPrChange w:id="624" w:author="Mateus Berardo de Souza Terra" w:date="2016-02-08T22:05:00Z">
                  <w:rPr>
                    <w:ins w:id="625" w:author="Mateus Berardo de Souza Terra" w:date="2016-02-08T20:04:00Z"/>
                    <w:color w:val="303030"/>
                  </w:rPr>
                </w:rPrChange>
              </w:rPr>
              <w:pPrChange w:id="626" w:author="Mateus Berardo de Souza Terra" w:date="2016-02-08T22:05:00Z">
                <w:pPr>
                  <w:pStyle w:val="NormalWeb"/>
                  <w:spacing w:before="0" w:beforeAutospacing="0" w:after="160" w:afterAutospacing="0"/>
                  <w:jc w:val="center"/>
                </w:pPr>
              </w:pPrChange>
            </w:pPr>
            <w:ins w:id="627" w:author="Mateus Berardo de Souza Terra" w:date="2016-02-08T22:09:00Z">
              <w:r w:rsidRPr="0068627D">
                <w:rPr>
                  <w:sz w:val="16"/>
                  <w:szCs w:val="16"/>
                </w:rPr>
                <w:t>97</w:t>
              </w:r>
            </w:ins>
          </w:p>
        </w:tc>
        <w:tc>
          <w:tcPr>
            <w:tcW w:w="1559" w:type="dxa"/>
            <w:tcPrChange w:id="628"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9" w:author="Mateus Berardo de Souza Terra" w:date="2016-02-08T20:04:00Z"/>
                <w:sz w:val="16"/>
                <w:szCs w:val="16"/>
                <w:rPrChange w:id="630" w:author="Mateus Berardo de Souza Terra" w:date="2016-02-08T22:05:00Z">
                  <w:rPr>
                    <w:ins w:id="631" w:author="Mateus Berardo de Souza Terra" w:date="2016-02-08T20:04:00Z"/>
                    <w:color w:val="303030"/>
                  </w:rPr>
                </w:rPrChange>
              </w:rPr>
              <w:pPrChange w:id="632" w:author="Mateus Berardo de Souza Terra" w:date="2016-02-08T22:05:00Z">
                <w:pPr>
                  <w:pStyle w:val="NormalWeb"/>
                  <w:spacing w:before="0" w:beforeAutospacing="0" w:after="160" w:afterAutospacing="0"/>
                  <w:jc w:val="center"/>
                </w:pPr>
              </w:pPrChange>
            </w:pPr>
            <w:proofErr w:type="gramStart"/>
            <w:ins w:id="633"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34" w:author="Mateus Berardo de Souza Terra" w:date="2016-02-08T20:04:00Z"/>
        </w:trPr>
        <w:tc>
          <w:tcPr>
            <w:tcW w:w="1558" w:type="dxa"/>
            <w:tcPrChange w:id="635"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6" w:author="Mateus Berardo de Souza Terra" w:date="2016-02-08T20:04:00Z"/>
                <w:sz w:val="16"/>
                <w:szCs w:val="16"/>
                <w:rPrChange w:id="637" w:author="Mateus Berardo de Souza Terra" w:date="2016-02-08T22:05:00Z">
                  <w:rPr>
                    <w:ins w:id="638" w:author="Mateus Berardo de Souza Terra" w:date="2016-02-08T20:04:00Z"/>
                    <w:color w:val="303030"/>
                  </w:rPr>
                </w:rPrChange>
              </w:rPr>
              <w:pPrChange w:id="639" w:author="Mateus Berardo de Souza Terra" w:date="2016-02-08T22:05:00Z">
                <w:pPr>
                  <w:pStyle w:val="NormalWeb"/>
                  <w:spacing w:before="0" w:beforeAutospacing="0" w:after="160" w:afterAutospacing="0"/>
                  <w:jc w:val="center"/>
                </w:pPr>
              </w:pPrChange>
            </w:pPr>
            <w:ins w:id="640" w:author="Mateus Berardo de Souza Terra" w:date="2016-02-08T20:05:00Z">
              <w:r w:rsidRPr="0068627D">
                <w:rPr>
                  <w:sz w:val="16"/>
                  <w:szCs w:val="16"/>
                  <w:rPrChange w:id="641" w:author="Mateus Berardo de Souza Terra" w:date="2016-02-08T22:05:00Z">
                    <w:rPr>
                      <w:color w:val="303030"/>
                    </w:rPr>
                  </w:rPrChange>
                </w:rPr>
                <w:t>34</w:t>
              </w:r>
            </w:ins>
          </w:p>
        </w:tc>
        <w:tc>
          <w:tcPr>
            <w:tcW w:w="1558" w:type="dxa"/>
            <w:tcPrChange w:id="642"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3" w:author="Mateus Berardo de Souza Terra" w:date="2016-02-08T20:04:00Z"/>
                <w:sz w:val="16"/>
                <w:szCs w:val="16"/>
                <w:rPrChange w:id="644" w:author="Mateus Berardo de Souza Terra" w:date="2016-02-08T22:05:00Z">
                  <w:rPr>
                    <w:ins w:id="645" w:author="Mateus Berardo de Souza Terra" w:date="2016-02-08T20:04:00Z"/>
                    <w:color w:val="303030"/>
                  </w:rPr>
                </w:rPrChange>
              </w:rPr>
              <w:pPrChange w:id="646" w:author="Mateus Berardo de Souza Terra" w:date="2016-02-08T22:05:00Z">
                <w:pPr>
                  <w:pStyle w:val="NormalWeb"/>
                  <w:spacing w:before="0" w:beforeAutospacing="0" w:after="160" w:afterAutospacing="0"/>
                  <w:jc w:val="center"/>
                </w:pPr>
              </w:pPrChange>
            </w:pPr>
            <w:ins w:id="647" w:author="Mateus Berardo de Souza Terra" w:date="2016-02-08T22:13:00Z">
              <w:r w:rsidRPr="0068627D">
                <w:rPr>
                  <w:sz w:val="16"/>
                  <w:szCs w:val="16"/>
                </w:rPr>
                <w:t>“</w:t>
              </w:r>
            </w:ins>
          </w:p>
        </w:tc>
        <w:tc>
          <w:tcPr>
            <w:tcW w:w="1558" w:type="dxa"/>
            <w:tcPrChange w:id="648"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9" w:author="Mateus Berardo de Souza Terra" w:date="2016-02-08T20:04:00Z"/>
                <w:sz w:val="16"/>
                <w:szCs w:val="16"/>
                <w:rPrChange w:id="650" w:author="Mateus Berardo de Souza Terra" w:date="2016-02-08T22:05:00Z">
                  <w:rPr>
                    <w:ins w:id="651" w:author="Mateus Berardo de Souza Terra" w:date="2016-02-08T20:04:00Z"/>
                    <w:color w:val="303030"/>
                  </w:rPr>
                </w:rPrChange>
              </w:rPr>
              <w:pPrChange w:id="652" w:author="Mateus Berardo de Souza Terra" w:date="2016-02-08T22:05:00Z">
                <w:pPr>
                  <w:pStyle w:val="NormalWeb"/>
                  <w:spacing w:before="0" w:beforeAutospacing="0" w:after="160" w:afterAutospacing="0"/>
                  <w:jc w:val="center"/>
                </w:pPr>
              </w:pPrChange>
            </w:pPr>
            <w:ins w:id="653" w:author="Mateus Berardo de Souza Terra" w:date="2016-02-08T22:09:00Z">
              <w:r w:rsidRPr="0068627D">
                <w:rPr>
                  <w:sz w:val="16"/>
                  <w:szCs w:val="16"/>
                </w:rPr>
                <w:t>66</w:t>
              </w:r>
            </w:ins>
          </w:p>
        </w:tc>
        <w:tc>
          <w:tcPr>
            <w:tcW w:w="1558" w:type="dxa"/>
            <w:tcPrChange w:id="654"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5" w:author="Mateus Berardo de Souza Terra" w:date="2016-02-08T20:04:00Z"/>
                <w:sz w:val="16"/>
                <w:szCs w:val="16"/>
                <w:rPrChange w:id="656" w:author="Mateus Berardo de Souza Terra" w:date="2016-02-08T22:05:00Z">
                  <w:rPr>
                    <w:ins w:id="657" w:author="Mateus Berardo de Souza Terra" w:date="2016-02-08T20:04:00Z"/>
                    <w:color w:val="303030"/>
                  </w:rPr>
                </w:rPrChange>
              </w:rPr>
              <w:pPrChange w:id="658" w:author="Mateus Berardo de Souza Terra" w:date="2016-02-08T22:05:00Z">
                <w:pPr>
                  <w:pStyle w:val="NormalWeb"/>
                  <w:spacing w:before="0" w:beforeAutospacing="0" w:after="160" w:afterAutospacing="0"/>
                  <w:jc w:val="center"/>
                </w:pPr>
              </w:pPrChange>
            </w:pPr>
            <w:ins w:id="659" w:author="Mateus Berardo de Souza Terra" w:date="2016-02-08T22:10:00Z">
              <w:r w:rsidRPr="0068627D">
                <w:rPr>
                  <w:sz w:val="16"/>
                  <w:szCs w:val="16"/>
                </w:rPr>
                <w:t>B</w:t>
              </w:r>
            </w:ins>
          </w:p>
        </w:tc>
        <w:tc>
          <w:tcPr>
            <w:tcW w:w="1559" w:type="dxa"/>
            <w:tcPrChange w:id="660"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1" w:author="Mateus Berardo de Souza Terra" w:date="2016-02-08T20:04:00Z"/>
                <w:sz w:val="16"/>
                <w:szCs w:val="16"/>
                <w:rPrChange w:id="662" w:author="Mateus Berardo de Souza Terra" w:date="2016-02-08T22:05:00Z">
                  <w:rPr>
                    <w:ins w:id="663" w:author="Mateus Berardo de Souza Terra" w:date="2016-02-08T20:04:00Z"/>
                    <w:color w:val="303030"/>
                  </w:rPr>
                </w:rPrChange>
              </w:rPr>
              <w:pPrChange w:id="664" w:author="Mateus Berardo de Souza Terra" w:date="2016-02-08T22:05:00Z">
                <w:pPr>
                  <w:pStyle w:val="NormalWeb"/>
                  <w:spacing w:before="0" w:beforeAutospacing="0" w:after="160" w:afterAutospacing="0"/>
                  <w:jc w:val="center"/>
                </w:pPr>
              </w:pPrChange>
            </w:pPr>
            <w:ins w:id="665" w:author="Mateus Berardo de Souza Terra" w:date="2016-02-08T22:09:00Z">
              <w:r w:rsidRPr="0068627D">
                <w:rPr>
                  <w:sz w:val="16"/>
                  <w:szCs w:val="16"/>
                </w:rPr>
                <w:t>98</w:t>
              </w:r>
            </w:ins>
          </w:p>
        </w:tc>
        <w:tc>
          <w:tcPr>
            <w:tcW w:w="1559" w:type="dxa"/>
            <w:tcPrChange w:id="666"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67" w:author="Mateus Berardo de Souza Terra" w:date="2016-02-08T20:04:00Z"/>
                <w:sz w:val="16"/>
                <w:szCs w:val="16"/>
                <w:rPrChange w:id="668" w:author="Mateus Berardo de Souza Terra" w:date="2016-02-08T22:05:00Z">
                  <w:rPr>
                    <w:ins w:id="669" w:author="Mateus Berardo de Souza Terra" w:date="2016-02-08T20:04:00Z"/>
                    <w:color w:val="303030"/>
                  </w:rPr>
                </w:rPrChange>
              </w:rPr>
              <w:pPrChange w:id="670" w:author="Mateus Berardo de Souza Terra" w:date="2016-02-08T22:05:00Z">
                <w:pPr>
                  <w:pStyle w:val="NormalWeb"/>
                  <w:spacing w:before="0" w:beforeAutospacing="0" w:after="160" w:afterAutospacing="0"/>
                  <w:jc w:val="center"/>
                </w:pPr>
              </w:pPrChange>
            </w:pPr>
            <w:proofErr w:type="gramStart"/>
            <w:ins w:id="671"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72" w:author="Mateus Berardo de Souza Terra" w:date="2016-02-08T20:04:00Z"/>
        </w:trPr>
        <w:tc>
          <w:tcPr>
            <w:tcW w:w="1558" w:type="dxa"/>
            <w:tcPrChange w:id="673"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4" w:author="Mateus Berardo de Souza Terra" w:date="2016-02-08T20:04:00Z"/>
                <w:sz w:val="16"/>
                <w:szCs w:val="16"/>
                <w:rPrChange w:id="675" w:author="Mateus Berardo de Souza Terra" w:date="2016-02-08T22:05:00Z">
                  <w:rPr>
                    <w:ins w:id="676" w:author="Mateus Berardo de Souza Terra" w:date="2016-02-08T20:04:00Z"/>
                    <w:color w:val="303030"/>
                  </w:rPr>
                </w:rPrChange>
              </w:rPr>
              <w:pPrChange w:id="677" w:author="Mateus Berardo de Souza Terra" w:date="2016-02-08T22:05:00Z">
                <w:pPr>
                  <w:pStyle w:val="NormalWeb"/>
                  <w:spacing w:before="0" w:beforeAutospacing="0" w:after="160" w:afterAutospacing="0"/>
                  <w:jc w:val="center"/>
                </w:pPr>
              </w:pPrChange>
            </w:pPr>
            <w:ins w:id="678" w:author="Mateus Berardo de Souza Terra" w:date="2016-02-08T20:05:00Z">
              <w:r w:rsidRPr="0068627D">
                <w:rPr>
                  <w:sz w:val="16"/>
                  <w:szCs w:val="16"/>
                  <w:rPrChange w:id="679" w:author="Mateus Berardo de Souza Terra" w:date="2016-02-08T22:05:00Z">
                    <w:rPr>
                      <w:color w:val="303030"/>
                    </w:rPr>
                  </w:rPrChange>
                </w:rPr>
                <w:t>35</w:t>
              </w:r>
            </w:ins>
          </w:p>
        </w:tc>
        <w:tc>
          <w:tcPr>
            <w:tcW w:w="1558" w:type="dxa"/>
            <w:tcPrChange w:id="680"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1" w:author="Mateus Berardo de Souza Terra" w:date="2016-02-08T20:04:00Z"/>
                <w:sz w:val="16"/>
                <w:szCs w:val="16"/>
                <w:rPrChange w:id="682" w:author="Mateus Berardo de Souza Terra" w:date="2016-02-08T22:05:00Z">
                  <w:rPr>
                    <w:ins w:id="683" w:author="Mateus Berardo de Souza Terra" w:date="2016-02-08T20:04:00Z"/>
                    <w:color w:val="303030"/>
                  </w:rPr>
                </w:rPrChange>
              </w:rPr>
              <w:pPrChange w:id="684" w:author="Mateus Berardo de Souza Terra" w:date="2016-02-08T22:05:00Z">
                <w:pPr>
                  <w:pStyle w:val="NormalWeb"/>
                  <w:spacing w:before="0" w:beforeAutospacing="0" w:after="160" w:afterAutospacing="0"/>
                  <w:jc w:val="center"/>
                </w:pPr>
              </w:pPrChange>
            </w:pPr>
            <w:ins w:id="685" w:author="Mateus Berardo de Souza Terra" w:date="2016-02-08T22:13:00Z">
              <w:r w:rsidRPr="0068627D">
                <w:rPr>
                  <w:sz w:val="16"/>
                  <w:szCs w:val="16"/>
                </w:rPr>
                <w:t>#</w:t>
              </w:r>
            </w:ins>
          </w:p>
        </w:tc>
        <w:tc>
          <w:tcPr>
            <w:tcW w:w="1558" w:type="dxa"/>
            <w:tcPrChange w:id="686"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87" w:author="Mateus Berardo de Souza Terra" w:date="2016-02-08T20:04:00Z"/>
                <w:sz w:val="16"/>
                <w:szCs w:val="16"/>
                <w:rPrChange w:id="688" w:author="Mateus Berardo de Souza Terra" w:date="2016-02-08T22:05:00Z">
                  <w:rPr>
                    <w:ins w:id="689" w:author="Mateus Berardo de Souza Terra" w:date="2016-02-08T20:04:00Z"/>
                    <w:color w:val="303030"/>
                  </w:rPr>
                </w:rPrChange>
              </w:rPr>
              <w:pPrChange w:id="690" w:author="Mateus Berardo de Souza Terra" w:date="2016-02-08T22:05:00Z">
                <w:pPr>
                  <w:pStyle w:val="NormalWeb"/>
                  <w:spacing w:before="0" w:beforeAutospacing="0" w:after="160" w:afterAutospacing="0"/>
                  <w:jc w:val="center"/>
                </w:pPr>
              </w:pPrChange>
            </w:pPr>
            <w:ins w:id="691" w:author="Mateus Berardo de Souza Terra" w:date="2016-02-08T22:09:00Z">
              <w:r w:rsidRPr="0068627D">
                <w:rPr>
                  <w:sz w:val="16"/>
                  <w:szCs w:val="16"/>
                </w:rPr>
                <w:t>67</w:t>
              </w:r>
            </w:ins>
          </w:p>
        </w:tc>
        <w:tc>
          <w:tcPr>
            <w:tcW w:w="1558" w:type="dxa"/>
            <w:tcPrChange w:id="692"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3" w:author="Mateus Berardo de Souza Terra" w:date="2016-02-08T20:04:00Z"/>
                <w:sz w:val="16"/>
                <w:szCs w:val="16"/>
                <w:rPrChange w:id="694" w:author="Mateus Berardo de Souza Terra" w:date="2016-02-08T22:05:00Z">
                  <w:rPr>
                    <w:ins w:id="695" w:author="Mateus Berardo de Souza Terra" w:date="2016-02-08T20:04:00Z"/>
                    <w:color w:val="303030"/>
                  </w:rPr>
                </w:rPrChange>
              </w:rPr>
              <w:pPrChange w:id="696" w:author="Mateus Berardo de Souza Terra" w:date="2016-02-08T22:05:00Z">
                <w:pPr>
                  <w:pStyle w:val="NormalWeb"/>
                  <w:spacing w:before="0" w:beforeAutospacing="0" w:after="160" w:afterAutospacing="0"/>
                  <w:jc w:val="center"/>
                </w:pPr>
              </w:pPrChange>
            </w:pPr>
            <w:ins w:id="697" w:author="Mateus Berardo de Souza Terra" w:date="2016-02-08T22:10:00Z">
              <w:r w:rsidRPr="0068627D">
                <w:rPr>
                  <w:sz w:val="16"/>
                  <w:szCs w:val="16"/>
                </w:rPr>
                <w:t>C</w:t>
              </w:r>
            </w:ins>
          </w:p>
        </w:tc>
        <w:tc>
          <w:tcPr>
            <w:tcW w:w="1559" w:type="dxa"/>
            <w:tcPrChange w:id="698"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9" w:author="Mateus Berardo de Souza Terra" w:date="2016-02-08T20:04:00Z"/>
                <w:sz w:val="16"/>
                <w:szCs w:val="16"/>
                <w:rPrChange w:id="700" w:author="Mateus Berardo de Souza Terra" w:date="2016-02-08T22:05:00Z">
                  <w:rPr>
                    <w:ins w:id="701" w:author="Mateus Berardo de Souza Terra" w:date="2016-02-08T20:04:00Z"/>
                    <w:color w:val="303030"/>
                  </w:rPr>
                </w:rPrChange>
              </w:rPr>
              <w:pPrChange w:id="702" w:author="Mateus Berardo de Souza Terra" w:date="2016-02-08T22:05:00Z">
                <w:pPr>
                  <w:pStyle w:val="NormalWeb"/>
                  <w:spacing w:before="0" w:beforeAutospacing="0" w:after="160" w:afterAutospacing="0"/>
                  <w:jc w:val="center"/>
                </w:pPr>
              </w:pPrChange>
            </w:pPr>
            <w:ins w:id="703" w:author="Mateus Berardo de Souza Terra" w:date="2016-02-08T22:09:00Z">
              <w:r w:rsidRPr="0068627D">
                <w:rPr>
                  <w:sz w:val="16"/>
                  <w:szCs w:val="16"/>
                </w:rPr>
                <w:t>99</w:t>
              </w:r>
            </w:ins>
          </w:p>
        </w:tc>
        <w:tc>
          <w:tcPr>
            <w:tcW w:w="1559" w:type="dxa"/>
            <w:tcPrChange w:id="704"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5" w:author="Mateus Berardo de Souza Terra" w:date="2016-02-08T20:04:00Z"/>
                <w:sz w:val="16"/>
                <w:szCs w:val="16"/>
                <w:rPrChange w:id="706" w:author="Mateus Berardo de Souza Terra" w:date="2016-02-08T22:05:00Z">
                  <w:rPr>
                    <w:ins w:id="707" w:author="Mateus Berardo de Souza Terra" w:date="2016-02-08T20:04:00Z"/>
                    <w:color w:val="303030"/>
                  </w:rPr>
                </w:rPrChange>
              </w:rPr>
              <w:pPrChange w:id="708" w:author="Mateus Berardo de Souza Terra" w:date="2016-02-08T22:05:00Z">
                <w:pPr>
                  <w:pStyle w:val="NormalWeb"/>
                  <w:spacing w:before="0" w:beforeAutospacing="0" w:after="160" w:afterAutospacing="0"/>
                  <w:jc w:val="center"/>
                </w:pPr>
              </w:pPrChange>
            </w:pPr>
            <w:proofErr w:type="gramStart"/>
            <w:ins w:id="709"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710" w:author="Mateus Berardo de Souza Terra" w:date="2016-02-08T20:04:00Z"/>
        </w:trPr>
        <w:tc>
          <w:tcPr>
            <w:tcW w:w="1558" w:type="dxa"/>
            <w:tcPrChange w:id="711"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2" w:author="Mateus Berardo de Souza Terra" w:date="2016-02-08T20:04:00Z"/>
                <w:sz w:val="16"/>
                <w:szCs w:val="16"/>
                <w:rPrChange w:id="713" w:author="Mateus Berardo de Souza Terra" w:date="2016-02-08T22:05:00Z">
                  <w:rPr>
                    <w:ins w:id="714" w:author="Mateus Berardo de Souza Terra" w:date="2016-02-08T20:04:00Z"/>
                    <w:color w:val="303030"/>
                  </w:rPr>
                </w:rPrChange>
              </w:rPr>
              <w:pPrChange w:id="715" w:author="Mateus Berardo de Souza Terra" w:date="2016-02-08T22:05:00Z">
                <w:pPr>
                  <w:pStyle w:val="NormalWeb"/>
                  <w:spacing w:before="0" w:beforeAutospacing="0" w:after="160" w:afterAutospacing="0"/>
                  <w:jc w:val="center"/>
                </w:pPr>
              </w:pPrChange>
            </w:pPr>
            <w:ins w:id="716" w:author="Mateus Berardo de Souza Terra" w:date="2016-02-08T20:05:00Z">
              <w:r w:rsidRPr="0068627D">
                <w:rPr>
                  <w:sz w:val="16"/>
                  <w:szCs w:val="16"/>
                  <w:rPrChange w:id="717" w:author="Mateus Berardo de Souza Terra" w:date="2016-02-08T22:05:00Z">
                    <w:rPr>
                      <w:color w:val="303030"/>
                    </w:rPr>
                  </w:rPrChange>
                </w:rPr>
                <w:t>36</w:t>
              </w:r>
            </w:ins>
          </w:p>
        </w:tc>
        <w:tc>
          <w:tcPr>
            <w:tcW w:w="1558" w:type="dxa"/>
            <w:tcPrChange w:id="718"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9" w:author="Mateus Berardo de Souza Terra" w:date="2016-02-08T20:04:00Z"/>
                <w:sz w:val="16"/>
                <w:szCs w:val="16"/>
                <w:rPrChange w:id="720" w:author="Mateus Berardo de Souza Terra" w:date="2016-02-08T22:05:00Z">
                  <w:rPr>
                    <w:ins w:id="721" w:author="Mateus Berardo de Souza Terra" w:date="2016-02-08T20:04:00Z"/>
                    <w:color w:val="303030"/>
                  </w:rPr>
                </w:rPrChange>
              </w:rPr>
              <w:pPrChange w:id="722" w:author="Mateus Berardo de Souza Terra" w:date="2016-02-08T22:05:00Z">
                <w:pPr>
                  <w:pStyle w:val="NormalWeb"/>
                  <w:spacing w:before="0" w:beforeAutospacing="0" w:after="160" w:afterAutospacing="0"/>
                  <w:jc w:val="center"/>
                </w:pPr>
              </w:pPrChange>
            </w:pPr>
            <w:ins w:id="723" w:author="Mateus Berardo de Souza Terra" w:date="2016-02-08T22:13:00Z">
              <w:r w:rsidRPr="0068627D">
                <w:rPr>
                  <w:sz w:val="16"/>
                  <w:szCs w:val="16"/>
                </w:rPr>
                <w:t>$</w:t>
              </w:r>
            </w:ins>
          </w:p>
        </w:tc>
        <w:tc>
          <w:tcPr>
            <w:tcW w:w="1558" w:type="dxa"/>
            <w:tcPrChange w:id="724"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5" w:author="Mateus Berardo de Souza Terra" w:date="2016-02-08T20:04:00Z"/>
                <w:sz w:val="16"/>
                <w:szCs w:val="16"/>
                <w:rPrChange w:id="726" w:author="Mateus Berardo de Souza Terra" w:date="2016-02-08T22:05:00Z">
                  <w:rPr>
                    <w:ins w:id="727" w:author="Mateus Berardo de Souza Terra" w:date="2016-02-08T20:04:00Z"/>
                    <w:color w:val="303030"/>
                  </w:rPr>
                </w:rPrChange>
              </w:rPr>
              <w:pPrChange w:id="728" w:author="Mateus Berardo de Souza Terra" w:date="2016-02-08T22:05:00Z">
                <w:pPr>
                  <w:pStyle w:val="NormalWeb"/>
                  <w:spacing w:before="0" w:beforeAutospacing="0" w:after="160" w:afterAutospacing="0"/>
                  <w:jc w:val="center"/>
                </w:pPr>
              </w:pPrChange>
            </w:pPr>
            <w:ins w:id="729" w:author="Mateus Berardo de Souza Terra" w:date="2016-02-08T22:09:00Z">
              <w:r w:rsidRPr="0068627D">
                <w:rPr>
                  <w:sz w:val="16"/>
                  <w:szCs w:val="16"/>
                </w:rPr>
                <w:t>68</w:t>
              </w:r>
            </w:ins>
          </w:p>
        </w:tc>
        <w:tc>
          <w:tcPr>
            <w:tcW w:w="1558" w:type="dxa"/>
            <w:tcPrChange w:id="730"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1" w:author="Mateus Berardo de Souza Terra" w:date="2016-02-08T20:04:00Z"/>
                <w:sz w:val="16"/>
                <w:szCs w:val="16"/>
                <w:rPrChange w:id="732" w:author="Mateus Berardo de Souza Terra" w:date="2016-02-08T22:05:00Z">
                  <w:rPr>
                    <w:ins w:id="733" w:author="Mateus Berardo de Souza Terra" w:date="2016-02-08T20:04:00Z"/>
                    <w:color w:val="303030"/>
                  </w:rPr>
                </w:rPrChange>
              </w:rPr>
              <w:pPrChange w:id="734" w:author="Mateus Berardo de Souza Terra" w:date="2016-02-08T22:05:00Z">
                <w:pPr>
                  <w:pStyle w:val="NormalWeb"/>
                  <w:spacing w:before="0" w:beforeAutospacing="0" w:after="160" w:afterAutospacing="0"/>
                  <w:jc w:val="center"/>
                </w:pPr>
              </w:pPrChange>
            </w:pPr>
            <w:ins w:id="735" w:author="Mateus Berardo de Souza Terra" w:date="2016-02-08T22:10:00Z">
              <w:r w:rsidRPr="0068627D">
                <w:rPr>
                  <w:sz w:val="16"/>
                  <w:szCs w:val="16"/>
                </w:rPr>
                <w:t>D</w:t>
              </w:r>
            </w:ins>
          </w:p>
        </w:tc>
        <w:tc>
          <w:tcPr>
            <w:tcW w:w="1559" w:type="dxa"/>
            <w:tcPrChange w:id="736"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37" w:author="Mateus Berardo de Souza Terra" w:date="2016-02-08T20:04:00Z"/>
                <w:sz w:val="16"/>
                <w:szCs w:val="16"/>
                <w:rPrChange w:id="738" w:author="Mateus Berardo de Souza Terra" w:date="2016-02-08T22:05:00Z">
                  <w:rPr>
                    <w:ins w:id="739" w:author="Mateus Berardo de Souza Terra" w:date="2016-02-08T20:04:00Z"/>
                    <w:color w:val="303030"/>
                  </w:rPr>
                </w:rPrChange>
              </w:rPr>
              <w:pPrChange w:id="740" w:author="Mateus Berardo de Souza Terra" w:date="2016-02-08T22:05:00Z">
                <w:pPr>
                  <w:pStyle w:val="NormalWeb"/>
                  <w:spacing w:before="0" w:beforeAutospacing="0" w:after="160" w:afterAutospacing="0"/>
                  <w:jc w:val="center"/>
                </w:pPr>
              </w:pPrChange>
            </w:pPr>
            <w:ins w:id="741" w:author="Mateus Berardo de Souza Terra" w:date="2016-02-08T22:09:00Z">
              <w:r w:rsidRPr="0068627D">
                <w:rPr>
                  <w:sz w:val="16"/>
                  <w:szCs w:val="16"/>
                </w:rPr>
                <w:t>100</w:t>
              </w:r>
            </w:ins>
          </w:p>
        </w:tc>
        <w:tc>
          <w:tcPr>
            <w:tcW w:w="1559" w:type="dxa"/>
            <w:tcPrChange w:id="742"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3" w:author="Mateus Berardo de Souza Terra" w:date="2016-02-08T20:04:00Z"/>
                <w:sz w:val="16"/>
                <w:szCs w:val="16"/>
                <w:rPrChange w:id="744" w:author="Mateus Berardo de Souza Terra" w:date="2016-02-08T22:05:00Z">
                  <w:rPr>
                    <w:ins w:id="745" w:author="Mateus Berardo de Souza Terra" w:date="2016-02-08T20:04:00Z"/>
                    <w:color w:val="303030"/>
                  </w:rPr>
                </w:rPrChange>
              </w:rPr>
              <w:pPrChange w:id="746" w:author="Mateus Berardo de Souza Terra" w:date="2016-02-08T22:05:00Z">
                <w:pPr>
                  <w:pStyle w:val="NormalWeb"/>
                  <w:spacing w:before="0" w:beforeAutospacing="0" w:after="160" w:afterAutospacing="0"/>
                  <w:jc w:val="center"/>
                </w:pPr>
              </w:pPrChange>
            </w:pPr>
            <w:proofErr w:type="gramStart"/>
            <w:ins w:id="747"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48" w:author="Mateus Berardo de Souza Terra" w:date="2016-02-08T20:04:00Z"/>
        </w:trPr>
        <w:tc>
          <w:tcPr>
            <w:tcW w:w="1558" w:type="dxa"/>
            <w:tcPrChange w:id="749"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50" w:author="Mateus Berardo de Souza Terra" w:date="2016-02-08T20:04:00Z"/>
                <w:sz w:val="16"/>
                <w:szCs w:val="16"/>
                <w:rPrChange w:id="751" w:author="Mateus Berardo de Souza Terra" w:date="2016-02-08T22:05:00Z">
                  <w:rPr>
                    <w:ins w:id="752" w:author="Mateus Berardo de Souza Terra" w:date="2016-02-08T20:04:00Z"/>
                    <w:color w:val="303030"/>
                  </w:rPr>
                </w:rPrChange>
              </w:rPr>
              <w:pPrChange w:id="753" w:author="Mateus Berardo de Souza Terra" w:date="2016-02-08T22:05:00Z">
                <w:pPr>
                  <w:pStyle w:val="NormalWeb"/>
                  <w:spacing w:before="0" w:beforeAutospacing="0" w:after="160" w:afterAutospacing="0"/>
                  <w:jc w:val="center"/>
                </w:pPr>
              </w:pPrChange>
            </w:pPr>
            <w:ins w:id="754" w:author="Mateus Berardo de Souza Terra" w:date="2016-02-08T20:05:00Z">
              <w:r w:rsidRPr="0068627D">
                <w:rPr>
                  <w:sz w:val="16"/>
                  <w:szCs w:val="16"/>
                  <w:rPrChange w:id="755" w:author="Mateus Berardo de Souza Terra" w:date="2016-02-08T22:05:00Z">
                    <w:rPr>
                      <w:color w:val="303030"/>
                    </w:rPr>
                  </w:rPrChange>
                </w:rPr>
                <w:t>37</w:t>
              </w:r>
            </w:ins>
          </w:p>
        </w:tc>
        <w:tc>
          <w:tcPr>
            <w:tcW w:w="1558" w:type="dxa"/>
            <w:tcPrChange w:id="756"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57" w:author="Mateus Berardo de Souza Terra" w:date="2016-02-08T20:04:00Z"/>
                <w:sz w:val="16"/>
                <w:szCs w:val="16"/>
                <w:rPrChange w:id="758" w:author="Mateus Berardo de Souza Terra" w:date="2016-02-08T22:05:00Z">
                  <w:rPr>
                    <w:ins w:id="759" w:author="Mateus Berardo de Souza Terra" w:date="2016-02-08T20:04:00Z"/>
                    <w:color w:val="303030"/>
                  </w:rPr>
                </w:rPrChange>
              </w:rPr>
              <w:pPrChange w:id="760" w:author="Mateus Berardo de Souza Terra" w:date="2016-02-08T22:05:00Z">
                <w:pPr>
                  <w:pStyle w:val="NormalWeb"/>
                  <w:spacing w:before="0" w:beforeAutospacing="0" w:after="160" w:afterAutospacing="0"/>
                  <w:jc w:val="center"/>
                </w:pPr>
              </w:pPrChange>
            </w:pPr>
            <w:ins w:id="761" w:author="Mateus Berardo de Souza Terra" w:date="2016-02-08T22:13:00Z">
              <w:r w:rsidRPr="0068627D">
                <w:rPr>
                  <w:sz w:val="16"/>
                  <w:szCs w:val="16"/>
                </w:rPr>
                <w:t>%</w:t>
              </w:r>
            </w:ins>
          </w:p>
        </w:tc>
        <w:tc>
          <w:tcPr>
            <w:tcW w:w="1558" w:type="dxa"/>
            <w:tcPrChange w:id="762"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2:09:00Z">
              <w:r w:rsidRPr="0068627D">
                <w:rPr>
                  <w:sz w:val="16"/>
                  <w:szCs w:val="16"/>
                </w:rPr>
                <w:t>69</w:t>
              </w:r>
            </w:ins>
          </w:p>
        </w:tc>
        <w:tc>
          <w:tcPr>
            <w:tcW w:w="1558" w:type="dxa"/>
            <w:tcPrChange w:id="768"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9" w:author="Mateus Berardo de Souza Terra" w:date="2016-02-08T20:04:00Z"/>
                <w:sz w:val="16"/>
                <w:szCs w:val="16"/>
                <w:rPrChange w:id="770" w:author="Mateus Berardo de Souza Terra" w:date="2016-02-08T22:05:00Z">
                  <w:rPr>
                    <w:ins w:id="771" w:author="Mateus Berardo de Souza Terra" w:date="2016-02-08T20:04:00Z"/>
                    <w:color w:val="303030"/>
                  </w:rPr>
                </w:rPrChange>
              </w:rPr>
              <w:pPrChange w:id="772" w:author="Mateus Berardo de Souza Terra" w:date="2016-02-08T22:05:00Z">
                <w:pPr>
                  <w:pStyle w:val="NormalWeb"/>
                  <w:spacing w:before="0" w:beforeAutospacing="0" w:after="160" w:afterAutospacing="0"/>
                  <w:jc w:val="center"/>
                </w:pPr>
              </w:pPrChange>
            </w:pPr>
            <w:ins w:id="773" w:author="Mateus Berardo de Souza Terra" w:date="2016-02-08T22:10:00Z">
              <w:r w:rsidRPr="0068627D">
                <w:rPr>
                  <w:sz w:val="16"/>
                  <w:szCs w:val="16"/>
                </w:rPr>
                <w:t>E</w:t>
              </w:r>
            </w:ins>
          </w:p>
        </w:tc>
        <w:tc>
          <w:tcPr>
            <w:tcW w:w="1559" w:type="dxa"/>
            <w:tcPrChange w:id="774"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5" w:author="Mateus Berardo de Souza Terra" w:date="2016-02-08T20:04:00Z"/>
                <w:sz w:val="16"/>
                <w:szCs w:val="16"/>
                <w:rPrChange w:id="776" w:author="Mateus Berardo de Souza Terra" w:date="2016-02-08T22:05:00Z">
                  <w:rPr>
                    <w:ins w:id="777" w:author="Mateus Berardo de Souza Terra" w:date="2016-02-08T20:04:00Z"/>
                    <w:color w:val="303030"/>
                  </w:rPr>
                </w:rPrChange>
              </w:rPr>
              <w:pPrChange w:id="778" w:author="Mateus Berardo de Souza Terra" w:date="2016-02-08T22:05:00Z">
                <w:pPr>
                  <w:pStyle w:val="NormalWeb"/>
                  <w:spacing w:before="0" w:beforeAutospacing="0" w:after="160" w:afterAutospacing="0"/>
                  <w:jc w:val="center"/>
                </w:pPr>
              </w:pPrChange>
            </w:pPr>
            <w:ins w:id="779" w:author="Mateus Berardo de Souza Terra" w:date="2016-02-08T22:09:00Z">
              <w:r w:rsidRPr="0068627D">
                <w:rPr>
                  <w:sz w:val="16"/>
                  <w:szCs w:val="16"/>
                </w:rPr>
                <w:t>101</w:t>
              </w:r>
            </w:ins>
          </w:p>
        </w:tc>
        <w:tc>
          <w:tcPr>
            <w:tcW w:w="1559" w:type="dxa"/>
            <w:tcPrChange w:id="780"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1" w:author="Mateus Berardo de Souza Terra" w:date="2016-02-08T20:04:00Z"/>
                <w:sz w:val="16"/>
                <w:szCs w:val="16"/>
                <w:rPrChange w:id="782" w:author="Mateus Berardo de Souza Terra" w:date="2016-02-08T22:05:00Z">
                  <w:rPr>
                    <w:ins w:id="783" w:author="Mateus Berardo de Souza Terra" w:date="2016-02-08T20:04:00Z"/>
                    <w:color w:val="303030"/>
                  </w:rPr>
                </w:rPrChange>
              </w:rPr>
              <w:pPrChange w:id="784" w:author="Mateus Berardo de Souza Terra" w:date="2016-02-08T22:05:00Z">
                <w:pPr>
                  <w:pStyle w:val="NormalWeb"/>
                  <w:spacing w:before="0" w:beforeAutospacing="0" w:after="160" w:afterAutospacing="0"/>
                  <w:jc w:val="center"/>
                </w:pPr>
              </w:pPrChange>
            </w:pPr>
            <w:proofErr w:type="gramStart"/>
            <w:ins w:id="785"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86" w:author="Mateus Berardo de Souza Terra" w:date="2016-02-08T20:04:00Z"/>
        </w:trPr>
        <w:tc>
          <w:tcPr>
            <w:tcW w:w="1558" w:type="dxa"/>
            <w:tcPrChange w:id="787"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88" w:author="Mateus Berardo de Souza Terra" w:date="2016-02-08T20:04:00Z"/>
                <w:sz w:val="16"/>
                <w:szCs w:val="16"/>
                <w:rPrChange w:id="789" w:author="Mateus Berardo de Souza Terra" w:date="2016-02-08T22:05:00Z">
                  <w:rPr>
                    <w:ins w:id="790" w:author="Mateus Berardo de Souza Terra" w:date="2016-02-08T20:04:00Z"/>
                    <w:color w:val="303030"/>
                  </w:rPr>
                </w:rPrChange>
              </w:rPr>
              <w:pPrChange w:id="791" w:author="Mateus Berardo de Souza Terra" w:date="2016-02-08T22:05:00Z">
                <w:pPr>
                  <w:pStyle w:val="NormalWeb"/>
                  <w:spacing w:before="0" w:beforeAutospacing="0" w:after="160" w:afterAutospacing="0"/>
                  <w:jc w:val="center"/>
                </w:pPr>
              </w:pPrChange>
            </w:pPr>
            <w:ins w:id="792" w:author="Mateus Berardo de Souza Terra" w:date="2016-02-08T20:05:00Z">
              <w:r w:rsidRPr="0068627D">
                <w:rPr>
                  <w:sz w:val="16"/>
                  <w:szCs w:val="16"/>
                  <w:rPrChange w:id="793" w:author="Mateus Berardo de Souza Terra" w:date="2016-02-08T22:05:00Z">
                    <w:rPr>
                      <w:color w:val="303030"/>
                    </w:rPr>
                  </w:rPrChange>
                </w:rPr>
                <w:t>38</w:t>
              </w:r>
            </w:ins>
          </w:p>
        </w:tc>
        <w:tc>
          <w:tcPr>
            <w:tcW w:w="1558" w:type="dxa"/>
            <w:tcPrChange w:id="794"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5" w:author="Mateus Berardo de Souza Terra" w:date="2016-02-08T20:04:00Z"/>
                <w:sz w:val="16"/>
                <w:szCs w:val="16"/>
                <w:rPrChange w:id="796" w:author="Mateus Berardo de Souza Terra" w:date="2016-02-08T22:13:00Z">
                  <w:rPr>
                    <w:ins w:id="797" w:author="Mateus Berardo de Souza Terra" w:date="2016-02-08T20:04:00Z"/>
                    <w:color w:val="303030"/>
                  </w:rPr>
                </w:rPrChange>
              </w:rPr>
              <w:pPrChange w:id="798" w:author="Mateus Berardo de Souza Terra" w:date="2016-02-08T22:05:00Z">
                <w:pPr>
                  <w:pStyle w:val="NormalWeb"/>
                  <w:spacing w:before="0" w:beforeAutospacing="0" w:after="160" w:afterAutospacing="0"/>
                  <w:jc w:val="center"/>
                </w:pPr>
              </w:pPrChange>
            </w:pPr>
            <w:ins w:id="799" w:author="Mateus Berardo de Souza Terra" w:date="2016-02-08T22:13:00Z">
              <w:r w:rsidRPr="0068627D">
                <w:rPr>
                  <w:sz w:val="16"/>
                  <w:szCs w:val="16"/>
                </w:rPr>
                <w:t>&amp;</w:t>
              </w:r>
            </w:ins>
          </w:p>
        </w:tc>
        <w:tc>
          <w:tcPr>
            <w:tcW w:w="1558" w:type="dxa"/>
            <w:tcPrChange w:id="800"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1" w:author="Mateus Berardo de Souza Terra" w:date="2016-02-08T20:04:00Z"/>
                <w:sz w:val="16"/>
                <w:szCs w:val="16"/>
                <w:rPrChange w:id="802" w:author="Mateus Berardo de Souza Terra" w:date="2016-02-08T22:05:00Z">
                  <w:rPr>
                    <w:ins w:id="803" w:author="Mateus Berardo de Souza Terra" w:date="2016-02-08T20:04:00Z"/>
                    <w:color w:val="303030"/>
                  </w:rPr>
                </w:rPrChange>
              </w:rPr>
              <w:pPrChange w:id="804" w:author="Mateus Berardo de Souza Terra" w:date="2016-02-08T22:05:00Z">
                <w:pPr>
                  <w:pStyle w:val="NormalWeb"/>
                  <w:spacing w:before="0" w:beforeAutospacing="0" w:after="160" w:afterAutospacing="0"/>
                  <w:jc w:val="center"/>
                </w:pPr>
              </w:pPrChange>
            </w:pPr>
            <w:ins w:id="805" w:author="Mateus Berardo de Souza Terra" w:date="2016-02-08T22:09:00Z">
              <w:r w:rsidRPr="0068627D">
                <w:rPr>
                  <w:sz w:val="16"/>
                  <w:szCs w:val="16"/>
                </w:rPr>
                <w:t>70</w:t>
              </w:r>
            </w:ins>
          </w:p>
        </w:tc>
        <w:tc>
          <w:tcPr>
            <w:tcW w:w="1558" w:type="dxa"/>
            <w:tcPrChange w:id="806"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07" w:author="Mateus Berardo de Souza Terra" w:date="2016-02-08T20:04:00Z"/>
                <w:sz w:val="16"/>
                <w:szCs w:val="16"/>
                <w:rPrChange w:id="808" w:author="Mateus Berardo de Souza Terra" w:date="2016-02-08T22:05:00Z">
                  <w:rPr>
                    <w:ins w:id="809" w:author="Mateus Berardo de Souza Terra" w:date="2016-02-08T20:04:00Z"/>
                    <w:color w:val="303030"/>
                  </w:rPr>
                </w:rPrChange>
              </w:rPr>
              <w:pPrChange w:id="810" w:author="Mateus Berardo de Souza Terra" w:date="2016-02-08T22:05:00Z">
                <w:pPr>
                  <w:pStyle w:val="NormalWeb"/>
                  <w:spacing w:before="0" w:beforeAutospacing="0" w:after="160" w:afterAutospacing="0"/>
                  <w:jc w:val="center"/>
                </w:pPr>
              </w:pPrChange>
            </w:pPr>
            <w:ins w:id="811" w:author="Mateus Berardo de Souza Terra" w:date="2016-02-08T22:10:00Z">
              <w:r w:rsidRPr="0068627D">
                <w:rPr>
                  <w:sz w:val="16"/>
                  <w:szCs w:val="16"/>
                </w:rPr>
                <w:t>F</w:t>
              </w:r>
            </w:ins>
          </w:p>
        </w:tc>
        <w:tc>
          <w:tcPr>
            <w:tcW w:w="1559" w:type="dxa"/>
            <w:tcPrChange w:id="812"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3" w:author="Mateus Berardo de Souza Terra" w:date="2016-02-08T20:04:00Z"/>
                <w:sz w:val="16"/>
                <w:szCs w:val="16"/>
                <w:rPrChange w:id="814" w:author="Mateus Berardo de Souza Terra" w:date="2016-02-08T22:05:00Z">
                  <w:rPr>
                    <w:ins w:id="815" w:author="Mateus Berardo de Souza Terra" w:date="2016-02-08T20:04:00Z"/>
                    <w:color w:val="303030"/>
                  </w:rPr>
                </w:rPrChange>
              </w:rPr>
              <w:pPrChange w:id="816" w:author="Mateus Berardo de Souza Terra" w:date="2016-02-08T22:05:00Z">
                <w:pPr>
                  <w:pStyle w:val="NormalWeb"/>
                  <w:spacing w:before="0" w:beforeAutospacing="0" w:after="160" w:afterAutospacing="0"/>
                  <w:jc w:val="center"/>
                </w:pPr>
              </w:pPrChange>
            </w:pPr>
            <w:ins w:id="817" w:author="Mateus Berardo de Souza Terra" w:date="2016-02-08T22:09:00Z">
              <w:r w:rsidRPr="0068627D">
                <w:rPr>
                  <w:sz w:val="16"/>
                  <w:szCs w:val="16"/>
                </w:rPr>
                <w:t>102</w:t>
              </w:r>
            </w:ins>
          </w:p>
        </w:tc>
        <w:tc>
          <w:tcPr>
            <w:tcW w:w="1559" w:type="dxa"/>
            <w:tcPrChange w:id="818"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9" w:author="Mateus Berardo de Souza Terra" w:date="2016-02-08T20:04:00Z"/>
                <w:sz w:val="16"/>
                <w:szCs w:val="16"/>
                <w:rPrChange w:id="820" w:author="Mateus Berardo de Souza Terra" w:date="2016-02-08T22:05:00Z">
                  <w:rPr>
                    <w:ins w:id="821" w:author="Mateus Berardo de Souza Terra" w:date="2016-02-08T20:04:00Z"/>
                    <w:color w:val="303030"/>
                  </w:rPr>
                </w:rPrChange>
              </w:rPr>
              <w:pPrChange w:id="822" w:author="Mateus Berardo de Souza Terra" w:date="2016-02-08T22:05:00Z">
                <w:pPr>
                  <w:pStyle w:val="NormalWeb"/>
                  <w:spacing w:before="0" w:beforeAutospacing="0" w:after="160" w:afterAutospacing="0"/>
                  <w:jc w:val="center"/>
                </w:pPr>
              </w:pPrChange>
            </w:pPr>
            <w:proofErr w:type="gramStart"/>
            <w:ins w:id="823"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24" w:author="Mateus Berardo de Souza Terra" w:date="2016-02-08T20:04:00Z"/>
        </w:trPr>
        <w:tc>
          <w:tcPr>
            <w:tcW w:w="1558" w:type="dxa"/>
            <w:tcPrChange w:id="825"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6" w:author="Mateus Berardo de Souza Terra" w:date="2016-02-08T20:04:00Z"/>
                <w:sz w:val="16"/>
                <w:szCs w:val="16"/>
                <w:rPrChange w:id="827" w:author="Mateus Berardo de Souza Terra" w:date="2016-02-08T22:05:00Z">
                  <w:rPr>
                    <w:ins w:id="828" w:author="Mateus Berardo de Souza Terra" w:date="2016-02-08T20:04:00Z"/>
                    <w:color w:val="303030"/>
                  </w:rPr>
                </w:rPrChange>
              </w:rPr>
              <w:pPrChange w:id="829" w:author="Mateus Berardo de Souza Terra" w:date="2016-02-08T22:05:00Z">
                <w:pPr>
                  <w:pStyle w:val="NormalWeb"/>
                  <w:spacing w:before="0" w:beforeAutospacing="0" w:after="160" w:afterAutospacing="0"/>
                  <w:jc w:val="center"/>
                </w:pPr>
              </w:pPrChange>
            </w:pPr>
            <w:ins w:id="830" w:author="Mateus Berardo de Souza Terra" w:date="2016-02-08T20:05:00Z">
              <w:r w:rsidRPr="0068627D">
                <w:rPr>
                  <w:sz w:val="16"/>
                  <w:szCs w:val="16"/>
                  <w:rPrChange w:id="831" w:author="Mateus Berardo de Souza Terra" w:date="2016-02-08T22:05:00Z">
                    <w:rPr>
                      <w:color w:val="303030"/>
                    </w:rPr>
                  </w:rPrChange>
                </w:rPr>
                <w:t>39</w:t>
              </w:r>
            </w:ins>
          </w:p>
        </w:tc>
        <w:tc>
          <w:tcPr>
            <w:tcW w:w="1558" w:type="dxa"/>
            <w:tcPrChange w:id="832"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3" w:author="Mateus Berardo de Souza Terra" w:date="2016-02-08T20:04:00Z"/>
                <w:sz w:val="16"/>
                <w:szCs w:val="16"/>
                <w:rPrChange w:id="834" w:author="Mateus Berardo de Souza Terra" w:date="2016-02-08T22:05:00Z">
                  <w:rPr>
                    <w:ins w:id="835" w:author="Mateus Berardo de Souza Terra" w:date="2016-02-08T20:04:00Z"/>
                    <w:color w:val="303030"/>
                  </w:rPr>
                </w:rPrChange>
              </w:rPr>
              <w:pPrChange w:id="836" w:author="Mateus Berardo de Souza Terra" w:date="2016-02-08T22:05:00Z">
                <w:pPr>
                  <w:pStyle w:val="NormalWeb"/>
                  <w:spacing w:before="0" w:beforeAutospacing="0" w:after="160" w:afterAutospacing="0"/>
                  <w:jc w:val="center"/>
                </w:pPr>
              </w:pPrChange>
            </w:pPr>
            <w:ins w:id="837" w:author="Mateus Berardo de Souza Terra" w:date="2016-02-08T22:13:00Z">
              <w:r w:rsidRPr="0068627D">
                <w:rPr>
                  <w:sz w:val="16"/>
                  <w:szCs w:val="16"/>
                </w:rPr>
                <w:t>‘</w:t>
              </w:r>
            </w:ins>
          </w:p>
        </w:tc>
        <w:tc>
          <w:tcPr>
            <w:tcW w:w="1558" w:type="dxa"/>
            <w:tcPrChange w:id="838"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9" w:author="Mateus Berardo de Souza Terra" w:date="2016-02-08T20:04:00Z"/>
                <w:sz w:val="16"/>
                <w:szCs w:val="16"/>
                <w:rPrChange w:id="840" w:author="Mateus Berardo de Souza Terra" w:date="2016-02-08T22:05:00Z">
                  <w:rPr>
                    <w:ins w:id="841" w:author="Mateus Berardo de Souza Terra" w:date="2016-02-08T20:04:00Z"/>
                    <w:color w:val="303030"/>
                  </w:rPr>
                </w:rPrChange>
              </w:rPr>
              <w:pPrChange w:id="842" w:author="Mateus Berardo de Souza Terra" w:date="2016-02-08T22:05:00Z">
                <w:pPr>
                  <w:pStyle w:val="NormalWeb"/>
                  <w:spacing w:before="0" w:beforeAutospacing="0" w:after="160" w:afterAutospacing="0"/>
                  <w:jc w:val="center"/>
                </w:pPr>
              </w:pPrChange>
            </w:pPr>
            <w:ins w:id="843" w:author="Mateus Berardo de Souza Terra" w:date="2016-02-08T22:09:00Z">
              <w:r w:rsidRPr="0068627D">
                <w:rPr>
                  <w:sz w:val="16"/>
                  <w:szCs w:val="16"/>
                </w:rPr>
                <w:t>71</w:t>
              </w:r>
            </w:ins>
          </w:p>
        </w:tc>
        <w:tc>
          <w:tcPr>
            <w:tcW w:w="1558" w:type="dxa"/>
            <w:tcPrChange w:id="844"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5" w:author="Mateus Berardo de Souza Terra" w:date="2016-02-08T20:04:00Z"/>
                <w:sz w:val="16"/>
                <w:szCs w:val="16"/>
                <w:rPrChange w:id="846" w:author="Mateus Berardo de Souza Terra" w:date="2016-02-08T22:05:00Z">
                  <w:rPr>
                    <w:ins w:id="847" w:author="Mateus Berardo de Souza Terra" w:date="2016-02-08T20:04:00Z"/>
                    <w:color w:val="303030"/>
                  </w:rPr>
                </w:rPrChange>
              </w:rPr>
              <w:pPrChange w:id="848" w:author="Mateus Berardo de Souza Terra" w:date="2016-02-08T22:05:00Z">
                <w:pPr>
                  <w:pStyle w:val="NormalWeb"/>
                  <w:spacing w:before="0" w:beforeAutospacing="0" w:after="160" w:afterAutospacing="0"/>
                  <w:jc w:val="center"/>
                </w:pPr>
              </w:pPrChange>
            </w:pPr>
            <w:ins w:id="849" w:author="Mateus Berardo de Souza Terra" w:date="2016-02-08T22:10:00Z">
              <w:r w:rsidRPr="0068627D">
                <w:rPr>
                  <w:sz w:val="16"/>
                  <w:szCs w:val="16"/>
                </w:rPr>
                <w:t>G</w:t>
              </w:r>
            </w:ins>
          </w:p>
        </w:tc>
        <w:tc>
          <w:tcPr>
            <w:tcW w:w="1559" w:type="dxa"/>
            <w:tcPrChange w:id="850"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1" w:author="Mateus Berardo de Souza Terra" w:date="2016-02-08T20:04:00Z"/>
                <w:sz w:val="16"/>
                <w:szCs w:val="16"/>
                <w:rPrChange w:id="852" w:author="Mateus Berardo de Souza Terra" w:date="2016-02-08T22:05:00Z">
                  <w:rPr>
                    <w:ins w:id="853" w:author="Mateus Berardo de Souza Terra" w:date="2016-02-08T20:04:00Z"/>
                    <w:color w:val="303030"/>
                  </w:rPr>
                </w:rPrChange>
              </w:rPr>
              <w:pPrChange w:id="854" w:author="Mateus Berardo de Souza Terra" w:date="2016-02-08T22:05:00Z">
                <w:pPr>
                  <w:pStyle w:val="NormalWeb"/>
                  <w:spacing w:before="0" w:beforeAutospacing="0" w:after="160" w:afterAutospacing="0"/>
                  <w:jc w:val="center"/>
                </w:pPr>
              </w:pPrChange>
            </w:pPr>
            <w:ins w:id="855" w:author="Mateus Berardo de Souza Terra" w:date="2016-02-08T22:09:00Z">
              <w:r w:rsidRPr="0068627D">
                <w:rPr>
                  <w:sz w:val="16"/>
                  <w:szCs w:val="16"/>
                </w:rPr>
                <w:t>103</w:t>
              </w:r>
            </w:ins>
          </w:p>
        </w:tc>
        <w:tc>
          <w:tcPr>
            <w:tcW w:w="1559" w:type="dxa"/>
            <w:tcPrChange w:id="856"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57" w:author="Mateus Berardo de Souza Terra" w:date="2016-02-08T20:04:00Z"/>
                <w:sz w:val="16"/>
                <w:szCs w:val="16"/>
                <w:rPrChange w:id="858" w:author="Mateus Berardo de Souza Terra" w:date="2016-02-08T22:05:00Z">
                  <w:rPr>
                    <w:ins w:id="859" w:author="Mateus Berardo de Souza Terra" w:date="2016-02-08T20:04:00Z"/>
                    <w:color w:val="303030"/>
                  </w:rPr>
                </w:rPrChange>
              </w:rPr>
              <w:pPrChange w:id="860" w:author="Mateus Berardo de Souza Terra" w:date="2016-02-08T22:05:00Z">
                <w:pPr>
                  <w:pStyle w:val="NormalWeb"/>
                  <w:spacing w:before="0" w:beforeAutospacing="0" w:after="160" w:afterAutospacing="0"/>
                  <w:jc w:val="center"/>
                </w:pPr>
              </w:pPrChange>
            </w:pPr>
            <w:proofErr w:type="gramStart"/>
            <w:ins w:id="861"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62" w:author="Mateus Berardo de Souza Terra" w:date="2016-02-08T20:04:00Z"/>
        </w:trPr>
        <w:tc>
          <w:tcPr>
            <w:tcW w:w="1558" w:type="dxa"/>
            <w:tcPrChange w:id="863"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4" w:author="Mateus Berardo de Souza Terra" w:date="2016-02-08T20:04:00Z"/>
                <w:sz w:val="16"/>
                <w:szCs w:val="16"/>
                <w:rPrChange w:id="865" w:author="Mateus Berardo de Souza Terra" w:date="2016-02-08T22:05:00Z">
                  <w:rPr>
                    <w:ins w:id="866" w:author="Mateus Berardo de Souza Terra" w:date="2016-02-08T20:04:00Z"/>
                    <w:color w:val="303030"/>
                  </w:rPr>
                </w:rPrChange>
              </w:rPr>
              <w:pPrChange w:id="867" w:author="Mateus Berardo de Souza Terra" w:date="2016-02-08T22:05:00Z">
                <w:pPr>
                  <w:pStyle w:val="NormalWeb"/>
                  <w:spacing w:before="0" w:beforeAutospacing="0" w:after="160" w:afterAutospacing="0"/>
                  <w:jc w:val="center"/>
                </w:pPr>
              </w:pPrChange>
            </w:pPr>
            <w:ins w:id="868" w:author="Mateus Berardo de Souza Terra" w:date="2016-02-08T20:05:00Z">
              <w:r w:rsidRPr="0068627D">
                <w:rPr>
                  <w:sz w:val="16"/>
                  <w:szCs w:val="16"/>
                  <w:rPrChange w:id="869" w:author="Mateus Berardo de Souza Terra" w:date="2016-02-08T22:05:00Z">
                    <w:rPr>
                      <w:color w:val="303030"/>
                    </w:rPr>
                  </w:rPrChange>
                </w:rPr>
                <w:t>40</w:t>
              </w:r>
            </w:ins>
          </w:p>
        </w:tc>
        <w:tc>
          <w:tcPr>
            <w:tcW w:w="1558" w:type="dxa"/>
            <w:tcPrChange w:id="870"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1" w:author="Mateus Berardo de Souza Terra" w:date="2016-02-08T20:04:00Z"/>
                <w:sz w:val="16"/>
                <w:szCs w:val="16"/>
                <w:rPrChange w:id="872" w:author="Mateus Berardo de Souza Terra" w:date="2016-02-08T22:05:00Z">
                  <w:rPr>
                    <w:ins w:id="873" w:author="Mateus Berardo de Souza Terra" w:date="2016-02-08T20:04:00Z"/>
                    <w:color w:val="303030"/>
                  </w:rPr>
                </w:rPrChange>
              </w:rPr>
              <w:pPrChange w:id="874" w:author="Mateus Berardo de Souza Terra" w:date="2016-02-08T22:05:00Z">
                <w:pPr>
                  <w:pStyle w:val="NormalWeb"/>
                  <w:spacing w:before="0" w:beforeAutospacing="0" w:after="160" w:afterAutospacing="0"/>
                  <w:jc w:val="center"/>
                </w:pPr>
              </w:pPrChange>
            </w:pPr>
            <w:ins w:id="875" w:author="Mateus Berardo de Souza Terra" w:date="2016-02-08T22:13:00Z">
              <w:r w:rsidRPr="0068627D">
                <w:rPr>
                  <w:sz w:val="16"/>
                  <w:szCs w:val="16"/>
                </w:rPr>
                <w:t>(</w:t>
              </w:r>
            </w:ins>
          </w:p>
        </w:tc>
        <w:tc>
          <w:tcPr>
            <w:tcW w:w="1558" w:type="dxa"/>
            <w:tcPrChange w:id="876"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77" w:author="Mateus Berardo de Souza Terra" w:date="2016-02-08T20:04:00Z"/>
                <w:sz w:val="16"/>
                <w:szCs w:val="16"/>
                <w:rPrChange w:id="878" w:author="Mateus Berardo de Souza Terra" w:date="2016-02-08T22:05:00Z">
                  <w:rPr>
                    <w:ins w:id="879" w:author="Mateus Berardo de Souza Terra" w:date="2016-02-08T20:04:00Z"/>
                    <w:color w:val="303030"/>
                  </w:rPr>
                </w:rPrChange>
              </w:rPr>
              <w:pPrChange w:id="880" w:author="Mateus Berardo de Souza Terra" w:date="2016-02-08T22:05:00Z">
                <w:pPr>
                  <w:pStyle w:val="NormalWeb"/>
                  <w:spacing w:before="0" w:beforeAutospacing="0" w:after="160" w:afterAutospacing="0"/>
                  <w:jc w:val="center"/>
                </w:pPr>
              </w:pPrChange>
            </w:pPr>
            <w:ins w:id="881" w:author="Mateus Berardo de Souza Terra" w:date="2016-02-08T22:09:00Z">
              <w:r w:rsidRPr="0068627D">
                <w:rPr>
                  <w:sz w:val="16"/>
                  <w:szCs w:val="16"/>
                </w:rPr>
                <w:t>72</w:t>
              </w:r>
            </w:ins>
          </w:p>
        </w:tc>
        <w:tc>
          <w:tcPr>
            <w:tcW w:w="1558" w:type="dxa"/>
            <w:tcPrChange w:id="882"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3" w:author="Mateus Berardo de Souza Terra" w:date="2016-02-08T20:04:00Z"/>
                <w:sz w:val="16"/>
                <w:szCs w:val="16"/>
                <w:rPrChange w:id="884" w:author="Mateus Berardo de Souza Terra" w:date="2016-02-08T22:05:00Z">
                  <w:rPr>
                    <w:ins w:id="885" w:author="Mateus Berardo de Souza Terra" w:date="2016-02-08T20:04:00Z"/>
                    <w:color w:val="303030"/>
                  </w:rPr>
                </w:rPrChange>
              </w:rPr>
              <w:pPrChange w:id="886" w:author="Mateus Berardo de Souza Terra" w:date="2016-02-08T22:05:00Z">
                <w:pPr>
                  <w:pStyle w:val="NormalWeb"/>
                  <w:spacing w:before="0" w:beforeAutospacing="0" w:after="160" w:afterAutospacing="0"/>
                  <w:jc w:val="center"/>
                </w:pPr>
              </w:pPrChange>
            </w:pPr>
            <w:ins w:id="887" w:author="Mateus Berardo de Souza Terra" w:date="2016-02-08T22:10:00Z">
              <w:r w:rsidRPr="0068627D">
                <w:rPr>
                  <w:sz w:val="16"/>
                  <w:szCs w:val="16"/>
                </w:rPr>
                <w:t>H</w:t>
              </w:r>
            </w:ins>
          </w:p>
        </w:tc>
        <w:tc>
          <w:tcPr>
            <w:tcW w:w="1559" w:type="dxa"/>
            <w:tcPrChange w:id="888"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9" w:author="Mateus Berardo de Souza Terra" w:date="2016-02-08T20:04:00Z"/>
                <w:sz w:val="16"/>
                <w:szCs w:val="16"/>
                <w:rPrChange w:id="890" w:author="Mateus Berardo de Souza Terra" w:date="2016-02-08T22:05:00Z">
                  <w:rPr>
                    <w:ins w:id="891" w:author="Mateus Berardo de Souza Terra" w:date="2016-02-08T20:04:00Z"/>
                    <w:color w:val="303030"/>
                  </w:rPr>
                </w:rPrChange>
              </w:rPr>
              <w:pPrChange w:id="892" w:author="Mateus Berardo de Souza Terra" w:date="2016-02-08T22:05:00Z">
                <w:pPr>
                  <w:pStyle w:val="NormalWeb"/>
                  <w:spacing w:before="0" w:beforeAutospacing="0" w:after="160" w:afterAutospacing="0"/>
                  <w:jc w:val="center"/>
                </w:pPr>
              </w:pPrChange>
            </w:pPr>
            <w:ins w:id="893" w:author="Mateus Berardo de Souza Terra" w:date="2016-02-08T22:09:00Z">
              <w:r w:rsidRPr="0068627D">
                <w:rPr>
                  <w:sz w:val="16"/>
                  <w:szCs w:val="16"/>
                </w:rPr>
                <w:t>104</w:t>
              </w:r>
            </w:ins>
          </w:p>
        </w:tc>
        <w:tc>
          <w:tcPr>
            <w:tcW w:w="1559" w:type="dxa"/>
            <w:tcPrChange w:id="894"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5" w:author="Mateus Berardo de Souza Terra" w:date="2016-02-08T20:04:00Z"/>
                <w:sz w:val="16"/>
                <w:szCs w:val="16"/>
                <w:rPrChange w:id="896" w:author="Mateus Berardo de Souza Terra" w:date="2016-02-08T22:05:00Z">
                  <w:rPr>
                    <w:ins w:id="897" w:author="Mateus Berardo de Souza Terra" w:date="2016-02-08T20:04:00Z"/>
                    <w:color w:val="303030"/>
                  </w:rPr>
                </w:rPrChange>
              </w:rPr>
              <w:pPrChange w:id="898" w:author="Mateus Berardo de Souza Terra" w:date="2016-02-08T22:05:00Z">
                <w:pPr>
                  <w:pStyle w:val="NormalWeb"/>
                  <w:spacing w:before="0" w:beforeAutospacing="0" w:after="160" w:afterAutospacing="0"/>
                  <w:jc w:val="center"/>
                </w:pPr>
              </w:pPrChange>
            </w:pPr>
            <w:proofErr w:type="gramStart"/>
            <w:ins w:id="899"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900" w:author="Mateus Berardo de Souza Terra" w:date="2016-02-08T20:04:00Z"/>
        </w:trPr>
        <w:tc>
          <w:tcPr>
            <w:tcW w:w="1558" w:type="dxa"/>
            <w:tcPrChange w:id="901"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2" w:author="Mateus Berardo de Souza Terra" w:date="2016-02-08T20:04:00Z"/>
                <w:sz w:val="16"/>
                <w:szCs w:val="16"/>
                <w:rPrChange w:id="903" w:author="Mateus Berardo de Souza Terra" w:date="2016-02-08T22:05:00Z">
                  <w:rPr>
                    <w:ins w:id="904" w:author="Mateus Berardo de Souza Terra" w:date="2016-02-08T20:04:00Z"/>
                    <w:color w:val="303030"/>
                  </w:rPr>
                </w:rPrChange>
              </w:rPr>
              <w:pPrChange w:id="905" w:author="Mateus Berardo de Souza Terra" w:date="2016-02-08T22:05:00Z">
                <w:pPr>
                  <w:pStyle w:val="NormalWeb"/>
                  <w:spacing w:before="0" w:beforeAutospacing="0" w:after="160" w:afterAutospacing="0"/>
                  <w:jc w:val="center"/>
                </w:pPr>
              </w:pPrChange>
            </w:pPr>
            <w:ins w:id="906" w:author="Mateus Berardo de Souza Terra" w:date="2016-02-08T20:05:00Z">
              <w:r w:rsidRPr="0068627D">
                <w:rPr>
                  <w:sz w:val="16"/>
                  <w:szCs w:val="16"/>
                  <w:rPrChange w:id="907" w:author="Mateus Berardo de Souza Terra" w:date="2016-02-08T22:05:00Z">
                    <w:rPr>
                      <w:color w:val="303030"/>
                    </w:rPr>
                  </w:rPrChange>
                </w:rPr>
                <w:t>41</w:t>
              </w:r>
            </w:ins>
          </w:p>
        </w:tc>
        <w:tc>
          <w:tcPr>
            <w:tcW w:w="1558" w:type="dxa"/>
            <w:tcPrChange w:id="908"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9" w:author="Mateus Berardo de Souza Terra" w:date="2016-02-08T20:04:00Z"/>
                <w:sz w:val="16"/>
                <w:szCs w:val="16"/>
                <w:rPrChange w:id="910" w:author="Mateus Berardo de Souza Terra" w:date="2016-02-08T22:05:00Z">
                  <w:rPr>
                    <w:ins w:id="911" w:author="Mateus Berardo de Souza Terra" w:date="2016-02-08T20:04:00Z"/>
                    <w:color w:val="303030"/>
                  </w:rPr>
                </w:rPrChange>
              </w:rPr>
              <w:pPrChange w:id="912" w:author="Mateus Berardo de Souza Terra" w:date="2016-02-08T22:05:00Z">
                <w:pPr>
                  <w:pStyle w:val="NormalWeb"/>
                  <w:spacing w:before="0" w:beforeAutospacing="0" w:after="160" w:afterAutospacing="0"/>
                  <w:jc w:val="center"/>
                </w:pPr>
              </w:pPrChange>
            </w:pPr>
            <w:ins w:id="913" w:author="Mateus Berardo de Souza Terra" w:date="2016-02-08T22:13:00Z">
              <w:r w:rsidRPr="0068627D">
                <w:rPr>
                  <w:sz w:val="16"/>
                  <w:szCs w:val="16"/>
                </w:rPr>
                <w:t>)</w:t>
              </w:r>
            </w:ins>
          </w:p>
        </w:tc>
        <w:tc>
          <w:tcPr>
            <w:tcW w:w="1558" w:type="dxa"/>
            <w:tcPrChange w:id="914"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5" w:author="Mateus Berardo de Souza Terra" w:date="2016-02-08T20:04:00Z"/>
                <w:sz w:val="16"/>
                <w:szCs w:val="16"/>
                <w:rPrChange w:id="916" w:author="Mateus Berardo de Souza Terra" w:date="2016-02-08T22:05:00Z">
                  <w:rPr>
                    <w:ins w:id="917" w:author="Mateus Berardo de Souza Terra" w:date="2016-02-08T20:04:00Z"/>
                    <w:color w:val="303030"/>
                  </w:rPr>
                </w:rPrChange>
              </w:rPr>
              <w:pPrChange w:id="918" w:author="Mateus Berardo de Souza Terra" w:date="2016-02-08T22:05:00Z">
                <w:pPr>
                  <w:pStyle w:val="NormalWeb"/>
                  <w:spacing w:before="0" w:beforeAutospacing="0" w:after="160" w:afterAutospacing="0"/>
                  <w:jc w:val="center"/>
                </w:pPr>
              </w:pPrChange>
            </w:pPr>
            <w:ins w:id="919" w:author="Mateus Berardo de Souza Terra" w:date="2016-02-08T22:09:00Z">
              <w:r w:rsidRPr="0068627D">
                <w:rPr>
                  <w:sz w:val="16"/>
                  <w:szCs w:val="16"/>
                </w:rPr>
                <w:t>73</w:t>
              </w:r>
            </w:ins>
          </w:p>
        </w:tc>
        <w:tc>
          <w:tcPr>
            <w:tcW w:w="1558" w:type="dxa"/>
            <w:tcPrChange w:id="920"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1" w:author="Mateus Berardo de Souza Terra" w:date="2016-02-08T20:04:00Z"/>
                <w:sz w:val="16"/>
                <w:szCs w:val="16"/>
                <w:rPrChange w:id="922" w:author="Mateus Berardo de Souza Terra" w:date="2016-02-08T22:05:00Z">
                  <w:rPr>
                    <w:ins w:id="923" w:author="Mateus Berardo de Souza Terra" w:date="2016-02-08T20:04:00Z"/>
                    <w:color w:val="303030"/>
                  </w:rPr>
                </w:rPrChange>
              </w:rPr>
              <w:pPrChange w:id="924" w:author="Mateus Berardo de Souza Terra" w:date="2016-02-08T22:05:00Z">
                <w:pPr>
                  <w:pStyle w:val="NormalWeb"/>
                  <w:spacing w:before="0" w:beforeAutospacing="0" w:after="160" w:afterAutospacing="0"/>
                  <w:jc w:val="center"/>
                </w:pPr>
              </w:pPrChange>
            </w:pPr>
            <w:ins w:id="925" w:author="Mateus Berardo de Souza Terra" w:date="2016-02-08T22:10:00Z">
              <w:r w:rsidRPr="0068627D">
                <w:rPr>
                  <w:sz w:val="16"/>
                  <w:szCs w:val="16"/>
                </w:rPr>
                <w:t>I</w:t>
              </w:r>
            </w:ins>
          </w:p>
        </w:tc>
        <w:tc>
          <w:tcPr>
            <w:tcW w:w="1559" w:type="dxa"/>
            <w:tcPrChange w:id="926"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27" w:author="Mateus Berardo de Souza Terra" w:date="2016-02-08T20:04:00Z"/>
                <w:sz w:val="16"/>
                <w:szCs w:val="16"/>
                <w:rPrChange w:id="928" w:author="Mateus Berardo de Souza Terra" w:date="2016-02-08T22:05:00Z">
                  <w:rPr>
                    <w:ins w:id="929" w:author="Mateus Berardo de Souza Terra" w:date="2016-02-08T20:04:00Z"/>
                    <w:color w:val="303030"/>
                  </w:rPr>
                </w:rPrChange>
              </w:rPr>
              <w:pPrChange w:id="930" w:author="Mateus Berardo de Souza Terra" w:date="2016-02-08T22:05:00Z">
                <w:pPr>
                  <w:pStyle w:val="NormalWeb"/>
                  <w:spacing w:before="0" w:beforeAutospacing="0" w:after="160" w:afterAutospacing="0"/>
                  <w:jc w:val="center"/>
                </w:pPr>
              </w:pPrChange>
            </w:pPr>
            <w:ins w:id="931" w:author="Mateus Berardo de Souza Terra" w:date="2016-02-08T22:09:00Z">
              <w:r w:rsidRPr="0068627D">
                <w:rPr>
                  <w:sz w:val="16"/>
                  <w:szCs w:val="16"/>
                </w:rPr>
                <w:t>105</w:t>
              </w:r>
            </w:ins>
          </w:p>
        </w:tc>
        <w:tc>
          <w:tcPr>
            <w:tcW w:w="1559" w:type="dxa"/>
            <w:tcPrChange w:id="932"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3" w:author="Mateus Berardo de Souza Terra" w:date="2016-02-08T20:04:00Z"/>
                <w:sz w:val="16"/>
                <w:szCs w:val="16"/>
                <w:rPrChange w:id="934" w:author="Mateus Berardo de Souza Terra" w:date="2016-02-08T22:05:00Z">
                  <w:rPr>
                    <w:ins w:id="935" w:author="Mateus Berardo de Souza Terra" w:date="2016-02-08T20:04:00Z"/>
                    <w:color w:val="303030"/>
                  </w:rPr>
                </w:rPrChange>
              </w:rPr>
              <w:pPrChange w:id="936" w:author="Mateus Berardo de Souza Terra" w:date="2016-02-08T22:05:00Z">
                <w:pPr>
                  <w:pStyle w:val="NormalWeb"/>
                  <w:spacing w:before="0" w:beforeAutospacing="0" w:after="160" w:afterAutospacing="0"/>
                  <w:jc w:val="center"/>
                </w:pPr>
              </w:pPrChange>
            </w:pPr>
            <w:proofErr w:type="gramStart"/>
            <w:ins w:id="937"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38" w:author="Mateus Berardo de Souza Terra" w:date="2016-02-08T20:04:00Z"/>
        </w:trPr>
        <w:tc>
          <w:tcPr>
            <w:tcW w:w="1558" w:type="dxa"/>
            <w:tcPrChange w:id="939"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40" w:author="Mateus Berardo de Souza Terra" w:date="2016-02-08T20:04:00Z"/>
                <w:sz w:val="16"/>
                <w:szCs w:val="16"/>
                <w:rPrChange w:id="941" w:author="Mateus Berardo de Souza Terra" w:date="2016-02-08T22:05:00Z">
                  <w:rPr>
                    <w:ins w:id="942" w:author="Mateus Berardo de Souza Terra" w:date="2016-02-08T20:04:00Z"/>
                    <w:color w:val="303030"/>
                  </w:rPr>
                </w:rPrChange>
              </w:rPr>
              <w:pPrChange w:id="943" w:author="Mateus Berardo de Souza Terra" w:date="2016-02-08T22:05:00Z">
                <w:pPr>
                  <w:pStyle w:val="NormalWeb"/>
                  <w:spacing w:before="0" w:beforeAutospacing="0" w:after="160" w:afterAutospacing="0"/>
                  <w:jc w:val="center"/>
                </w:pPr>
              </w:pPrChange>
            </w:pPr>
            <w:ins w:id="944" w:author="Mateus Berardo de Souza Terra" w:date="2016-02-08T20:05:00Z">
              <w:r w:rsidRPr="0068627D">
                <w:rPr>
                  <w:sz w:val="16"/>
                  <w:szCs w:val="16"/>
                  <w:rPrChange w:id="945" w:author="Mateus Berardo de Souza Terra" w:date="2016-02-08T22:05:00Z">
                    <w:rPr>
                      <w:color w:val="303030"/>
                    </w:rPr>
                  </w:rPrChange>
                </w:rPr>
                <w:t>42</w:t>
              </w:r>
            </w:ins>
          </w:p>
        </w:tc>
        <w:tc>
          <w:tcPr>
            <w:tcW w:w="1558" w:type="dxa"/>
            <w:tcPrChange w:id="946"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47" w:author="Mateus Berardo de Souza Terra" w:date="2016-02-08T20:04:00Z"/>
                <w:sz w:val="16"/>
                <w:szCs w:val="16"/>
                <w:rPrChange w:id="948" w:author="Mateus Berardo de Souza Terra" w:date="2016-02-08T22:05:00Z">
                  <w:rPr>
                    <w:ins w:id="949" w:author="Mateus Berardo de Souza Terra" w:date="2016-02-08T20:04:00Z"/>
                    <w:color w:val="303030"/>
                  </w:rPr>
                </w:rPrChange>
              </w:rPr>
              <w:pPrChange w:id="950" w:author="Mateus Berardo de Souza Terra" w:date="2016-02-08T22:05:00Z">
                <w:pPr>
                  <w:pStyle w:val="NormalWeb"/>
                  <w:spacing w:before="0" w:beforeAutospacing="0" w:after="160" w:afterAutospacing="0"/>
                  <w:jc w:val="center"/>
                </w:pPr>
              </w:pPrChange>
            </w:pPr>
            <w:ins w:id="951" w:author="Mateus Berardo de Souza Terra" w:date="2016-02-08T22:13:00Z">
              <w:r w:rsidRPr="0068627D">
                <w:rPr>
                  <w:sz w:val="16"/>
                  <w:szCs w:val="16"/>
                </w:rPr>
                <w:t>*</w:t>
              </w:r>
            </w:ins>
          </w:p>
        </w:tc>
        <w:tc>
          <w:tcPr>
            <w:tcW w:w="1558" w:type="dxa"/>
            <w:tcPrChange w:id="952"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3" w:author="Mateus Berardo de Souza Terra" w:date="2016-02-08T20:04:00Z"/>
                <w:sz w:val="16"/>
                <w:szCs w:val="16"/>
                <w:rPrChange w:id="954" w:author="Mateus Berardo de Souza Terra" w:date="2016-02-08T22:05:00Z">
                  <w:rPr>
                    <w:ins w:id="955" w:author="Mateus Berardo de Souza Terra" w:date="2016-02-08T20:04:00Z"/>
                    <w:color w:val="303030"/>
                  </w:rPr>
                </w:rPrChange>
              </w:rPr>
              <w:pPrChange w:id="956" w:author="Mateus Berardo de Souza Terra" w:date="2016-02-08T22:05:00Z">
                <w:pPr>
                  <w:pStyle w:val="NormalWeb"/>
                  <w:spacing w:before="0" w:beforeAutospacing="0" w:after="160" w:afterAutospacing="0"/>
                  <w:jc w:val="center"/>
                </w:pPr>
              </w:pPrChange>
            </w:pPr>
            <w:ins w:id="957" w:author="Mateus Berardo de Souza Terra" w:date="2016-02-08T22:09:00Z">
              <w:r w:rsidRPr="0068627D">
                <w:rPr>
                  <w:sz w:val="16"/>
                  <w:szCs w:val="16"/>
                </w:rPr>
                <w:t>74</w:t>
              </w:r>
            </w:ins>
          </w:p>
        </w:tc>
        <w:tc>
          <w:tcPr>
            <w:tcW w:w="1558" w:type="dxa"/>
            <w:tcPrChange w:id="958"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9" w:author="Mateus Berardo de Souza Terra" w:date="2016-02-08T20:04:00Z"/>
                <w:sz w:val="16"/>
                <w:szCs w:val="16"/>
                <w:rPrChange w:id="960" w:author="Mateus Berardo de Souza Terra" w:date="2016-02-08T22:05:00Z">
                  <w:rPr>
                    <w:ins w:id="961" w:author="Mateus Berardo de Souza Terra" w:date="2016-02-08T20:04:00Z"/>
                    <w:color w:val="303030"/>
                  </w:rPr>
                </w:rPrChange>
              </w:rPr>
              <w:pPrChange w:id="962" w:author="Mateus Berardo de Souza Terra" w:date="2016-02-08T22:05:00Z">
                <w:pPr>
                  <w:pStyle w:val="NormalWeb"/>
                  <w:spacing w:before="0" w:beforeAutospacing="0" w:after="160" w:afterAutospacing="0"/>
                  <w:jc w:val="center"/>
                </w:pPr>
              </w:pPrChange>
            </w:pPr>
            <w:ins w:id="963" w:author="Mateus Berardo de Souza Terra" w:date="2016-02-08T22:10:00Z">
              <w:r w:rsidRPr="0068627D">
                <w:rPr>
                  <w:sz w:val="16"/>
                  <w:szCs w:val="16"/>
                </w:rPr>
                <w:t>J</w:t>
              </w:r>
            </w:ins>
          </w:p>
        </w:tc>
        <w:tc>
          <w:tcPr>
            <w:tcW w:w="1559" w:type="dxa"/>
            <w:tcPrChange w:id="964"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5" w:author="Mateus Berardo de Souza Terra" w:date="2016-02-08T20:04:00Z"/>
                <w:sz w:val="16"/>
                <w:szCs w:val="16"/>
                <w:u w:val="single"/>
                <w:rPrChange w:id="966" w:author="Mateus Berardo de Souza Terra" w:date="2016-02-08T22:08:00Z">
                  <w:rPr>
                    <w:ins w:id="967" w:author="Mateus Berardo de Souza Terra" w:date="2016-02-08T20:04:00Z"/>
                    <w:color w:val="303030"/>
                  </w:rPr>
                </w:rPrChange>
              </w:rPr>
              <w:pPrChange w:id="968" w:author="Mateus Berardo de Souza Terra" w:date="2016-02-08T22:05:00Z">
                <w:pPr>
                  <w:pStyle w:val="NormalWeb"/>
                  <w:spacing w:before="0" w:beforeAutospacing="0" w:after="160" w:afterAutospacing="0"/>
                  <w:jc w:val="center"/>
                </w:pPr>
              </w:pPrChange>
            </w:pPr>
            <w:ins w:id="969" w:author="Mateus Berardo de Souza Terra" w:date="2016-02-08T22:09:00Z">
              <w:r w:rsidRPr="0068627D">
                <w:rPr>
                  <w:sz w:val="16"/>
                  <w:szCs w:val="16"/>
                </w:rPr>
                <w:t>106</w:t>
              </w:r>
            </w:ins>
          </w:p>
        </w:tc>
        <w:tc>
          <w:tcPr>
            <w:tcW w:w="1559" w:type="dxa"/>
            <w:tcPrChange w:id="970"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1" w:author="Mateus Berardo de Souza Terra" w:date="2016-02-08T20:04:00Z"/>
                <w:sz w:val="16"/>
                <w:szCs w:val="16"/>
                <w:rPrChange w:id="972" w:author="Mateus Berardo de Souza Terra" w:date="2016-02-08T22:05:00Z">
                  <w:rPr>
                    <w:ins w:id="973" w:author="Mateus Berardo de Souza Terra" w:date="2016-02-08T20:04:00Z"/>
                    <w:color w:val="303030"/>
                  </w:rPr>
                </w:rPrChange>
              </w:rPr>
              <w:pPrChange w:id="974" w:author="Mateus Berardo de Souza Terra" w:date="2016-02-08T22:05:00Z">
                <w:pPr>
                  <w:pStyle w:val="NormalWeb"/>
                  <w:spacing w:before="0" w:beforeAutospacing="0" w:after="160" w:afterAutospacing="0"/>
                  <w:jc w:val="center"/>
                </w:pPr>
              </w:pPrChange>
            </w:pPr>
            <w:proofErr w:type="gramStart"/>
            <w:ins w:id="975"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76" w:author="Mateus Berardo de Souza Terra" w:date="2016-02-08T20:04:00Z"/>
        </w:trPr>
        <w:tc>
          <w:tcPr>
            <w:tcW w:w="1558" w:type="dxa"/>
            <w:tcPrChange w:id="977"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78" w:author="Mateus Berardo de Souza Terra" w:date="2016-02-08T20:04:00Z"/>
                <w:sz w:val="16"/>
                <w:szCs w:val="16"/>
                <w:rPrChange w:id="979" w:author="Mateus Berardo de Souza Terra" w:date="2016-02-08T22:05:00Z">
                  <w:rPr>
                    <w:ins w:id="980" w:author="Mateus Berardo de Souza Terra" w:date="2016-02-08T20:04:00Z"/>
                    <w:color w:val="303030"/>
                  </w:rPr>
                </w:rPrChange>
              </w:rPr>
              <w:pPrChange w:id="981" w:author="Mateus Berardo de Souza Terra" w:date="2016-02-08T22:05:00Z">
                <w:pPr>
                  <w:pStyle w:val="NormalWeb"/>
                  <w:spacing w:before="0" w:beforeAutospacing="0" w:after="160" w:afterAutospacing="0"/>
                  <w:jc w:val="center"/>
                </w:pPr>
              </w:pPrChange>
            </w:pPr>
            <w:ins w:id="982" w:author="Mateus Berardo de Souza Terra" w:date="2016-02-08T20:05:00Z">
              <w:r w:rsidRPr="0068627D">
                <w:rPr>
                  <w:sz w:val="16"/>
                  <w:szCs w:val="16"/>
                  <w:rPrChange w:id="983" w:author="Mateus Berardo de Souza Terra" w:date="2016-02-08T22:05:00Z">
                    <w:rPr>
                      <w:color w:val="303030"/>
                    </w:rPr>
                  </w:rPrChange>
                </w:rPr>
                <w:t>43</w:t>
              </w:r>
            </w:ins>
          </w:p>
        </w:tc>
        <w:tc>
          <w:tcPr>
            <w:tcW w:w="1558" w:type="dxa"/>
            <w:tcPrChange w:id="984"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5" w:author="Mateus Berardo de Souza Terra" w:date="2016-02-08T20:04:00Z"/>
                <w:sz w:val="16"/>
                <w:szCs w:val="16"/>
                <w:rPrChange w:id="986" w:author="Mateus Berardo de Souza Terra" w:date="2016-02-08T22:05:00Z">
                  <w:rPr>
                    <w:ins w:id="987" w:author="Mateus Berardo de Souza Terra" w:date="2016-02-08T20:04:00Z"/>
                    <w:color w:val="303030"/>
                  </w:rPr>
                </w:rPrChange>
              </w:rPr>
              <w:pPrChange w:id="988" w:author="Mateus Berardo de Souza Terra" w:date="2016-02-08T22:05:00Z">
                <w:pPr>
                  <w:pStyle w:val="NormalWeb"/>
                  <w:spacing w:before="0" w:beforeAutospacing="0" w:after="160" w:afterAutospacing="0"/>
                  <w:jc w:val="center"/>
                </w:pPr>
              </w:pPrChange>
            </w:pPr>
            <w:ins w:id="989" w:author="Mateus Berardo de Souza Terra" w:date="2016-02-08T22:13:00Z">
              <w:r w:rsidRPr="0068627D">
                <w:rPr>
                  <w:sz w:val="16"/>
                  <w:szCs w:val="16"/>
                </w:rPr>
                <w:t>+</w:t>
              </w:r>
            </w:ins>
          </w:p>
        </w:tc>
        <w:tc>
          <w:tcPr>
            <w:tcW w:w="1558" w:type="dxa"/>
            <w:tcPrChange w:id="990"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1" w:author="Mateus Berardo de Souza Terra" w:date="2016-02-08T20:04:00Z"/>
                <w:sz w:val="16"/>
                <w:szCs w:val="16"/>
                <w:rPrChange w:id="992" w:author="Mateus Berardo de Souza Terra" w:date="2016-02-08T22:05:00Z">
                  <w:rPr>
                    <w:ins w:id="993" w:author="Mateus Berardo de Souza Terra" w:date="2016-02-08T20:04:00Z"/>
                    <w:color w:val="303030"/>
                  </w:rPr>
                </w:rPrChange>
              </w:rPr>
              <w:pPrChange w:id="994" w:author="Mateus Berardo de Souza Terra" w:date="2016-02-08T22:05:00Z">
                <w:pPr>
                  <w:pStyle w:val="NormalWeb"/>
                  <w:spacing w:before="0" w:beforeAutospacing="0" w:after="160" w:afterAutospacing="0"/>
                  <w:jc w:val="center"/>
                </w:pPr>
              </w:pPrChange>
            </w:pPr>
            <w:ins w:id="995" w:author="Mateus Berardo de Souza Terra" w:date="2016-02-08T22:09:00Z">
              <w:r w:rsidRPr="0068627D">
                <w:rPr>
                  <w:sz w:val="16"/>
                  <w:szCs w:val="16"/>
                </w:rPr>
                <w:t>75</w:t>
              </w:r>
            </w:ins>
          </w:p>
        </w:tc>
        <w:tc>
          <w:tcPr>
            <w:tcW w:w="1558" w:type="dxa"/>
            <w:tcPrChange w:id="996"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97" w:author="Mateus Berardo de Souza Terra" w:date="2016-02-08T20:04:00Z"/>
                <w:sz w:val="16"/>
                <w:szCs w:val="16"/>
                <w:rPrChange w:id="998" w:author="Mateus Berardo de Souza Terra" w:date="2016-02-08T22:05:00Z">
                  <w:rPr>
                    <w:ins w:id="999" w:author="Mateus Berardo de Souza Terra" w:date="2016-02-08T20:04:00Z"/>
                    <w:color w:val="303030"/>
                  </w:rPr>
                </w:rPrChange>
              </w:rPr>
              <w:pPrChange w:id="1000" w:author="Mateus Berardo de Souza Terra" w:date="2016-02-08T22:05:00Z">
                <w:pPr>
                  <w:pStyle w:val="NormalWeb"/>
                  <w:spacing w:before="0" w:beforeAutospacing="0" w:after="160" w:afterAutospacing="0"/>
                  <w:jc w:val="center"/>
                </w:pPr>
              </w:pPrChange>
            </w:pPr>
            <w:ins w:id="1001" w:author="Mateus Berardo de Souza Terra" w:date="2016-02-08T22:10:00Z">
              <w:r w:rsidRPr="0068627D">
                <w:rPr>
                  <w:sz w:val="16"/>
                  <w:szCs w:val="16"/>
                </w:rPr>
                <w:t>K</w:t>
              </w:r>
            </w:ins>
          </w:p>
        </w:tc>
        <w:tc>
          <w:tcPr>
            <w:tcW w:w="1559" w:type="dxa"/>
            <w:tcPrChange w:id="1002"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3" w:author="Mateus Berardo de Souza Terra" w:date="2016-02-08T20:04:00Z"/>
                <w:sz w:val="16"/>
                <w:szCs w:val="16"/>
                <w:rPrChange w:id="1004" w:author="Mateus Berardo de Souza Terra" w:date="2016-02-08T22:05:00Z">
                  <w:rPr>
                    <w:ins w:id="1005" w:author="Mateus Berardo de Souza Terra" w:date="2016-02-08T20:04:00Z"/>
                    <w:color w:val="303030"/>
                  </w:rPr>
                </w:rPrChange>
              </w:rPr>
              <w:pPrChange w:id="1006" w:author="Mateus Berardo de Souza Terra" w:date="2016-02-08T22:05:00Z">
                <w:pPr>
                  <w:pStyle w:val="NormalWeb"/>
                  <w:spacing w:before="0" w:beforeAutospacing="0" w:after="160" w:afterAutospacing="0"/>
                  <w:jc w:val="center"/>
                </w:pPr>
              </w:pPrChange>
            </w:pPr>
            <w:ins w:id="1007" w:author="Mateus Berardo de Souza Terra" w:date="2016-02-08T22:09:00Z">
              <w:r w:rsidRPr="0068627D">
                <w:rPr>
                  <w:sz w:val="16"/>
                  <w:szCs w:val="16"/>
                </w:rPr>
                <w:t>107</w:t>
              </w:r>
            </w:ins>
          </w:p>
        </w:tc>
        <w:tc>
          <w:tcPr>
            <w:tcW w:w="1559" w:type="dxa"/>
            <w:tcPrChange w:id="1008"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9" w:author="Mateus Berardo de Souza Terra" w:date="2016-02-08T20:04:00Z"/>
                <w:sz w:val="16"/>
                <w:szCs w:val="16"/>
                <w:rPrChange w:id="1010" w:author="Mateus Berardo de Souza Terra" w:date="2016-02-08T22:05:00Z">
                  <w:rPr>
                    <w:ins w:id="1011" w:author="Mateus Berardo de Souza Terra" w:date="2016-02-08T20:04:00Z"/>
                    <w:color w:val="303030"/>
                  </w:rPr>
                </w:rPrChange>
              </w:rPr>
              <w:pPrChange w:id="1012" w:author="Mateus Berardo de Souza Terra" w:date="2016-02-08T22:05:00Z">
                <w:pPr>
                  <w:pStyle w:val="NormalWeb"/>
                  <w:spacing w:before="0" w:beforeAutospacing="0" w:after="160" w:afterAutospacing="0"/>
                  <w:jc w:val="center"/>
                </w:pPr>
              </w:pPrChange>
            </w:pPr>
            <w:proofErr w:type="gramStart"/>
            <w:ins w:id="1013"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14" w:author="Mateus Berardo de Souza Terra" w:date="2016-02-08T20:04:00Z"/>
        </w:trPr>
        <w:tc>
          <w:tcPr>
            <w:tcW w:w="1558" w:type="dxa"/>
            <w:tcPrChange w:id="1015"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6" w:author="Mateus Berardo de Souza Terra" w:date="2016-02-08T20:04:00Z"/>
                <w:sz w:val="16"/>
                <w:szCs w:val="16"/>
                <w:rPrChange w:id="1017" w:author="Mateus Berardo de Souza Terra" w:date="2016-02-08T22:05:00Z">
                  <w:rPr>
                    <w:ins w:id="1018" w:author="Mateus Berardo de Souza Terra" w:date="2016-02-08T20:04:00Z"/>
                    <w:color w:val="303030"/>
                  </w:rPr>
                </w:rPrChange>
              </w:rPr>
              <w:pPrChange w:id="1019" w:author="Mateus Berardo de Souza Terra" w:date="2016-02-08T22:05:00Z">
                <w:pPr>
                  <w:pStyle w:val="NormalWeb"/>
                  <w:spacing w:before="0" w:beforeAutospacing="0" w:after="160" w:afterAutospacing="0"/>
                  <w:jc w:val="center"/>
                </w:pPr>
              </w:pPrChange>
            </w:pPr>
            <w:ins w:id="1020" w:author="Mateus Berardo de Souza Terra" w:date="2016-02-08T20:05:00Z">
              <w:r w:rsidRPr="0068627D">
                <w:rPr>
                  <w:sz w:val="16"/>
                  <w:szCs w:val="16"/>
                  <w:rPrChange w:id="1021" w:author="Mateus Berardo de Souza Terra" w:date="2016-02-08T22:05:00Z">
                    <w:rPr>
                      <w:color w:val="303030"/>
                    </w:rPr>
                  </w:rPrChange>
                </w:rPr>
                <w:t>44</w:t>
              </w:r>
            </w:ins>
          </w:p>
        </w:tc>
        <w:tc>
          <w:tcPr>
            <w:tcW w:w="1558" w:type="dxa"/>
            <w:tcPrChange w:id="1022"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3" w:author="Mateus Berardo de Souza Terra" w:date="2016-02-08T20:04:00Z"/>
                <w:sz w:val="16"/>
                <w:szCs w:val="16"/>
                <w:rPrChange w:id="1024" w:author="Mateus Berardo de Souza Terra" w:date="2016-02-08T22:05:00Z">
                  <w:rPr>
                    <w:ins w:id="1025" w:author="Mateus Berardo de Souza Terra" w:date="2016-02-08T20:04:00Z"/>
                    <w:color w:val="303030"/>
                  </w:rPr>
                </w:rPrChange>
              </w:rPr>
              <w:pPrChange w:id="1026" w:author="Mateus Berardo de Souza Terra" w:date="2016-02-08T22:05:00Z">
                <w:pPr>
                  <w:pStyle w:val="NormalWeb"/>
                  <w:spacing w:before="0" w:beforeAutospacing="0" w:after="160" w:afterAutospacing="0"/>
                  <w:jc w:val="center"/>
                </w:pPr>
              </w:pPrChange>
            </w:pPr>
            <w:ins w:id="1027" w:author="Mateus Berardo de Souza Terra" w:date="2016-02-08T22:13:00Z">
              <w:r w:rsidRPr="0068627D">
                <w:rPr>
                  <w:sz w:val="16"/>
                  <w:szCs w:val="16"/>
                </w:rPr>
                <w:t>,</w:t>
              </w:r>
            </w:ins>
          </w:p>
        </w:tc>
        <w:tc>
          <w:tcPr>
            <w:tcW w:w="1558" w:type="dxa"/>
            <w:tcPrChange w:id="1028"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9" w:author="Mateus Berardo de Souza Terra" w:date="2016-02-08T20:04:00Z"/>
                <w:sz w:val="16"/>
                <w:szCs w:val="16"/>
                <w:rPrChange w:id="1030" w:author="Mateus Berardo de Souza Terra" w:date="2016-02-08T22:05:00Z">
                  <w:rPr>
                    <w:ins w:id="1031" w:author="Mateus Berardo de Souza Terra" w:date="2016-02-08T20:04:00Z"/>
                    <w:color w:val="303030"/>
                  </w:rPr>
                </w:rPrChange>
              </w:rPr>
              <w:pPrChange w:id="1032" w:author="Mateus Berardo de Souza Terra" w:date="2016-02-08T22:05:00Z">
                <w:pPr>
                  <w:pStyle w:val="NormalWeb"/>
                  <w:spacing w:before="0" w:beforeAutospacing="0" w:after="160" w:afterAutospacing="0"/>
                  <w:jc w:val="center"/>
                </w:pPr>
              </w:pPrChange>
            </w:pPr>
            <w:ins w:id="1033" w:author="Mateus Berardo de Souza Terra" w:date="2016-02-08T22:09:00Z">
              <w:r w:rsidRPr="0068627D">
                <w:rPr>
                  <w:sz w:val="16"/>
                  <w:szCs w:val="16"/>
                </w:rPr>
                <w:t>76</w:t>
              </w:r>
            </w:ins>
          </w:p>
        </w:tc>
        <w:tc>
          <w:tcPr>
            <w:tcW w:w="1558" w:type="dxa"/>
            <w:tcPrChange w:id="1034"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5" w:author="Mateus Berardo de Souza Terra" w:date="2016-02-08T20:04:00Z"/>
                <w:sz w:val="16"/>
                <w:szCs w:val="16"/>
                <w:rPrChange w:id="1036" w:author="Mateus Berardo de Souza Terra" w:date="2016-02-08T22:05:00Z">
                  <w:rPr>
                    <w:ins w:id="1037" w:author="Mateus Berardo de Souza Terra" w:date="2016-02-08T20:04:00Z"/>
                    <w:color w:val="303030"/>
                  </w:rPr>
                </w:rPrChange>
              </w:rPr>
              <w:pPrChange w:id="1038" w:author="Mateus Berardo de Souza Terra" w:date="2016-02-08T22:05:00Z">
                <w:pPr>
                  <w:pStyle w:val="NormalWeb"/>
                  <w:spacing w:before="0" w:beforeAutospacing="0" w:after="160" w:afterAutospacing="0"/>
                  <w:jc w:val="center"/>
                </w:pPr>
              </w:pPrChange>
            </w:pPr>
            <w:ins w:id="1039" w:author="Mateus Berardo de Souza Terra" w:date="2016-02-08T22:10:00Z">
              <w:r w:rsidRPr="0068627D">
                <w:rPr>
                  <w:sz w:val="16"/>
                  <w:szCs w:val="16"/>
                </w:rPr>
                <w:t>L</w:t>
              </w:r>
            </w:ins>
          </w:p>
        </w:tc>
        <w:tc>
          <w:tcPr>
            <w:tcW w:w="1559" w:type="dxa"/>
            <w:tcPrChange w:id="1040"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1" w:author="Mateus Berardo de Souza Terra" w:date="2016-02-08T20:04:00Z"/>
                <w:sz w:val="16"/>
                <w:szCs w:val="16"/>
                <w:rPrChange w:id="1042" w:author="Mateus Berardo de Souza Terra" w:date="2016-02-08T22:05:00Z">
                  <w:rPr>
                    <w:ins w:id="1043" w:author="Mateus Berardo de Souza Terra" w:date="2016-02-08T20:04:00Z"/>
                    <w:color w:val="303030"/>
                  </w:rPr>
                </w:rPrChange>
              </w:rPr>
              <w:pPrChange w:id="1044" w:author="Mateus Berardo de Souza Terra" w:date="2016-02-08T22:05:00Z">
                <w:pPr>
                  <w:pStyle w:val="NormalWeb"/>
                  <w:spacing w:before="0" w:beforeAutospacing="0" w:after="160" w:afterAutospacing="0"/>
                  <w:jc w:val="center"/>
                </w:pPr>
              </w:pPrChange>
            </w:pPr>
            <w:ins w:id="1045" w:author="Mateus Berardo de Souza Terra" w:date="2016-02-08T22:09:00Z">
              <w:r w:rsidRPr="0068627D">
                <w:rPr>
                  <w:sz w:val="16"/>
                  <w:szCs w:val="16"/>
                </w:rPr>
                <w:t>108</w:t>
              </w:r>
            </w:ins>
          </w:p>
        </w:tc>
        <w:tc>
          <w:tcPr>
            <w:tcW w:w="1559" w:type="dxa"/>
            <w:tcPrChange w:id="1046"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47" w:author="Mateus Berardo de Souza Terra" w:date="2016-02-08T20:04:00Z"/>
                <w:sz w:val="16"/>
                <w:szCs w:val="16"/>
                <w:rPrChange w:id="1048" w:author="Mateus Berardo de Souza Terra" w:date="2016-02-08T22:05:00Z">
                  <w:rPr>
                    <w:ins w:id="1049" w:author="Mateus Berardo de Souza Terra" w:date="2016-02-08T20:04:00Z"/>
                    <w:color w:val="303030"/>
                  </w:rPr>
                </w:rPrChange>
              </w:rPr>
              <w:pPrChange w:id="1050" w:author="Mateus Berardo de Souza Terra" w:date="2016-02-08T22:05:00Z">
                <w:pPr>
                  <w:pStyle w:val="NormalWeb"/>
                  <w:spacing w:before="0" w:beforeAutospacing="0" w:after="160" w:afterAutospacing="0"/>
                  <w:jc w:val="center"/>
                </w:pPr>
              </w:pPrChange>
            </w:pPr>
            <w:proofErr w:type="gramStart"/>
            <w:ins w:id="1051"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52" w:author="Mateus Berardo de Souza Terra" w:date="2016-02-08T20:04:00Z"/>
        </w:trPr>
        <w:tc>
          <w:tcPr>
            <w:tcW w:w="1558" w:type="dxa"/>
            <w:tcPrChange w:id="1053"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4" w:author="Mateus Berardo de Souza Terra" w:date="2016-02-08T20:04:00Z"/>
                <w:sz w:val="16"/>
                <w:szCs w:val="16"/>
                <w:rPrChange w:id="1055" w:author="Mateus Berardo de Souza Terra" w:date="2016-02-08T22:05:00Z">
                  <w:rPr>
                    <w:ins w:id="1056" w:author="Mateus Berardo de Souza Terra" w:date="2016-02-08T20:04:00Z"/>
                    <w:color w:val="303030"/>
                  </w:rPr>
                </w:rPrChange>
              </w:rPr>
              <w:pPrChange w:id="1057" w:author="Mateus Berardo de Souza Terra" w:date="2016-02-08T22:05:00Z">
                <w:pPr>
                  <w:pStyle w:val="NormalWeb"/>
                  <w:spacing w:before="0" w:beforeAutospacing="0" w:after="160" w:afterAutospacing="0"/>
                  <w:jc w:val="center"/>
                </w:pPr>
              </w:pPrChange>
            </w:pPr>
            <w:ins w:id="1058" w:author="Mateus Berardo de Souza Terra" w:date="2016-02-08T20:05:00Z">
              <w:r w:rsidRPr="0068627D">
                <w:rPr>
                  <w:sz w:val="16"/>
                  <w:szCs w:val="16"/>
                  <w:rPrChange w:id="1059" w:author="Mateus Berardo de Souza Terra" w:date="2016-02-08T22:05:00Z">
                    <w:rPr>
                      <w:color w:val="303030"/>
                    </w:rPr>
                  </w:rPrChange>
                </w:rPr>
                <w:t>45</w:t>
              </w:r>
            </w:ins>
          </w:p>
        </w:tc>
        <w:tc>
          <w:tcPr>
            <w:tcW w:w="1558" w:type="dxa"/>
            <w:tcPrChange w:id="1060"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1" w:author="Mateus Berardo de Souza Terra" w:date="2016-02-08T20:04:00Z"/>
                <w:sz w:val="16"/>
                <w:szCs w:val="16"/>
                <w:rPrChange w:id="1062" w:author="Mateus Berardo de Souza Terra" w:date="2016-02-08T22:05:00Z">
                  <w:rPr>
                    <w:ins w:id="1063" w:author="Mateus Berardo de Souza Terra" w:date="2016-02-08T20:04:00Z"/>
                    <w:color w:val="303030"/>
                  </w:rPr>
                </w:rPrChange>
              </w:rPr>
              <w:pPrChange w:id="1064" w:author="Mateus Berardo de Souza Terra" w:date="2016-02-08T22:05:00Z">
                <w:pPr>
                  <w:pStyle w:val="NormalWeb"/>
                  <w:spacing w:before="0" w:beforeAutospacing="0" w:after="160" w:afterAutospacing="0"/>
                  <w:jc w:val="center"/>
                </w:pPr>
              </w:pPrChange>
            </w:pPr>
            <w:ins w:id="1065" w:author="Mateus Berardo de Souza Terra" w:date="2016-02-08T22:13:00Z">
              <w:r w:rsidRPr="0068627D">
                <w:rPr>
                  <w:sz w:val="16"/>
                  <w:szCs w:val="16"/>
                </w:rPr>
                <w:t>-</w:t>
              </w:r>
            </w:ins>
          </w:p>
        </w:tc>
        <w:tc>
          <w:tcPr>
            <w:tcW w:w="1558" w:type="dxa"/>
            <w:tcPrChange w:id="1066"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67" w:author="Mateus Berardo de Souza Terra" w:date="2016-02-08T20:04:00Z"/>
                <w:sz w:val="16"/>
                <w:szCs w:val="16"/>
                <w:rPrChange w:id="1068" w:author="Mateus Berardo de Souza Terra" w:date="2016-02-08T22:05:00Z">
                  <w:rPr>
                    <w:ins w:id="1069" w:author="Mateus Berardo de Souza Terra" w:date="2016-02-08T20:04:00Z"/>
                    <w:color w:val="303030"/>
                  </w:rPr>
                </w:rPrChange>
              </w:rPr>
              <w:pPrChange w:id="1070" w:author="Mateus Berardo de Souza Terra" w:date="2016-02-08T22:05:00Z">
                <w:pPr>
                  <w:pStyle w:val="NormalWeb"/>
                  <w:spacing w:before="0" w:beforeAutospacing="0" w:after="160" w:afterAutospacing="0"/>
                  <w:jc w:val="center"/>
                </w:pPr>
              </w:pPrChange>
            </w:pPr>
            <w:ins w:id="1071" w:author="Mateus Berardo de Souza Terra" w:date="2016-02-08T22:09:00Z">
              <w:r w:rsidRPr="0068627D">
                <w:rPr>
                  <w:sz w:val="16"/>
                  <w:szCs w:val="16"/>
                </w:rPr>
                <w:t>77</w:t>
              </w:r>
            </w:ins>
          </w:p>
        </w:tc>
        <w:tc>
          <w:tcPr>
            <w:tcW w:w="1558" w:type="dxa"/>
            <w:tcPrChange w:id="1072"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3" w:author="Mateus Berardo de Souza Terra" w:date="2016-02-08T20:04:00Z"/>
                <w:sz w:val="16"/>
                <w:szCs w:val="16"/>
                <w:rPrChange w:id="1074" w:author="Mateus Berardo de Souza Terra" w:date="2016-02-08T22:05:00Z">
                  <w:rPr>
                    <w:ins w:id="1075" w:author="Mateus Berardo de Souza Terra" w:date="2016-02-08T20:04:00Z"/>
                    <w:color w:val="303030"/>
                  </w:rPr>
                </w:rPrChange>
              </w:rPr>
              <w:pPrChange w:id="1076" w:author="Mateus Berardo de Souza Terra" w:date="2016-02-08T22:05:00Z">
                <w:pPr>
                  <w:pStyle w:val="NormalWeb"/>
                  <w:spacing w:before="0" w:beforeAutospacing="0" w:after="160" w:afterAutospacing="0"/>
                  <w:jc w:val="center"/>
                </w:pPr>
              </w:pPrChange>
            </w:pPr>
            <w:ins w:id="1077" w:author="Mateus Berardo de Souza Terra" w:date="2016-02-08T22:10:00Z">
              <w:r w:rsidRPr="0068627D">
                <w:rPr>
                  <w:sz w:val="16"/>
                  <w:szCs w:val="16"/>
                </w:rPr>
                <w:t>M</w:t>
              </w:r>
            </w:ins>
          </w:p>
        </w:tc>
        <w:tc>
          <w:tcPr>
            <w:tcW w:w="1559" w:type="dxa"/>
            <w:tcPrChange w:id="1078"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9" w:author="Mateus Berardo de Souza Terra" w:date="2016-02-08T20:04:00Z"/>
                <w:sz w:val="16"/>
                <w:szCs w:val="16"/>
                <w:rPrChange w:id="1080" w:author="Mateus Berardo de Souza Terra" w:date="2016-02-08T22:05:00Z">
                  <w:rPr>
                    <w:ins w:id="1081" w:author="Mateus Berardo de Souza Terra" w:date="2016-02-08T20:04:00Z"/>
                    <w:color w:val="303030"/>
                  </w:rPr>
                </w:rPrChange>
              </w:rPr>
              <w:pPrChange w:id="1082" w:author="Mateus Berardo de Souza Terra" w:date="2016-02-08T22:05:00Z">
                <w:pPr>
                  <w:pStyle w:val="NormalWeb"/>
                  <w:spacing w:before="0" w:beforeAutospacing="0" w:after="160" w:afterAutospacing="0"/>
                  <w:jc w:val="center"/>
                </w:pPr>
              </w:pPrChange>
            </w:pPr>
            <w:ins w:id="1083" w:author="Mateus Berardo de Souza Terra" w:date="2016-02-08T22:09:00Z">
              <w:r w:rsidRPr="0068627D">
                <w:rPr>
                  <w:sz w:val="16"/>
                  <w:szCs w:val="16"/>
                </w:rPr>
                <w:t>109</w:t>
              </w:r>
            </w:ins>
          </w:p>
        </w:tc>
        <w:tc>
          <w:tcPr>
            <w:tcW w:w="1559" w:type="dxa"/>
            <w:tcPrChange w:id="1084"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5" w:author="Mateus Berardo de Souza Terra" w:date="2016-02-08T20:04:00Z"/>
                <w:sz w:val="16"/>
                <w:szCs w:val="16"/>
                <w:rPrChange w:id="1086" w:author="Mateus Berardo de Souza Terra" w:date="2016-02-08T22:05:00Z">
                  <w:rPr>
                    <w:ins w:id="1087" w:author="Mateus Berardo de Souza Terra" w:date="2016-02-08T20:04:00Z"/>
                    <w:color w:val="303030"/>
                  </w:rPr>
                </w:rPrChange>
              </w:rPr>
              <w:pPrChange w:id="1088" w:author="Mateus Berardo de Souza Terra" w:date="2016-02-08T22:05:00Z">
                <w:pPr>
                  <w:pStyle w:val="NormalWeb"/>
                  <w:spacing w:before="0" w:beforeAutospacing="0" w:after="160" w:afterAutospacing="0"/>
                  <w:jc w:val="center"/>
                </w:pPr>
              </w:pPrChange>
            </w:pPr>
            <w:proofErr w:type="gramStart"/>
            <w:ins w:id="1089"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90" w:author="Mateus Berardo de Souza Terra" w:date="2016-02-08T20:04:00Z"/>
        </w:trPr>
        <w:tc>
          <w:tcPr>
            <w:tcW w:w="1558" w:type="dxa"/>
            <w:tcPrChange w:id="1091"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2" w:author="Mateus Berardo de Souza Terra" w:date="2016-02-08T20:04:00Z"/>
                <w:sz w:val="16"/>
                <w:szCs w:val="16"/>
                <w:rPrChange w:id="1093" w:author="Mateus Berardo de Souza Terra" w:date="2016-02-08T22:05:00Z">
                  <w:rPr>
                    <w:ins w:id="1094" w:author="Mateus Berardo de Souza Terra" w:date="2016-02-08T20:04:00Z"/>
                    <w:color w:val="303030"/>
                  </w:rPr>
                </w:rPrChange>
              </w:rPr>
              <w:pPrChange w:id="1095" w:author="Mateus Berardo de Souza Terra" w:date="2016-02-08T22:05:00Z">
                <w:pPr>
                  <w:pStyle w:val="NormalWeb"/>
                  <w:spacing w:before="0" w:beforeAutospacing="0" w:after="160" w:afterAutospacing="0"/>
                  <w:jc w:val="center"/>
                </w:pPr>
              </w:pPrChange>
            </w:pPr>
            <w:ins w:id="1096" w:author="Mateus Berardo de Souza Terra" w:date="2016-02-08T20:05:00Z">
              <w:r w:rsidRPr="0068627D">
                <w:rPr>
                  <w:sz w:val="16"/>
                  <w:szCs w:val="16"/>
                  <w:rPrChange w:id="1097" w:author="Mateus Berardo de Souza Terra" w:date="2016-02-08T22:05:00Z">
                    <w:rPr>
                      <w:color w:val="303030"/>
                    </w:rPr>
                  </w:rPrChange>
                </w:rPr>
                <w:t>46</w:t>
              </w:r>
            </w:ins>
          </w:p>
        </w:tc>
        <w:tc>
          <w:tcPr>
            <w:tcW w:w="1558" w:type="dxa"/>
            <w:tcPrChange w:id="1098"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9" w:author="Mateus Berardo de Souza Terra" w:date="2016-02-08T20:04:00Z"/>
                <w:sz w:val="16"/>
                <w:szCs w:val="16"/>
                <w:rPrChange w:id="1100" w:author="Mateus Berardo de Souza Terra" w:date="2016-02-08T22:05:00Z">
                  <w:rPr>
                    <w:ins w:id="1101" w:author="Mateus Berardo de Souza Terra" w:date="2016-02-08T20:04:00Z"/>
                    <w:color w:val="303030"/>
                  </w:rPr>
                </w:rPrChange>
              </w:rPr>
              <w:pPrChange w:id="1102" w:author="Mateus Berardo de Souza Terra" w:date="2016-02-08T22:05:00Z">
                <w:pPr>
                  <w:pStyle w:val="NormalWeb"/>
                  <w:spacing w:before="0" w:beforeAutospacing="0" w:after="160" w:afterAutospacing="0"/>
                  <w:jc w:val="center"/>
                </w:pPr>
              </w:pPrChange>
            </w:pPr>
            <w:ins w:id="1103" w:author="Mateus Berardo de Souza Terra" w:date="2016-02-08T22:13:00Z">
              <w:r w:rsidRPr="0068627D">
                <w:rPr>
                  <w:sz w:val="16"/>
                  <w:szCs w:val="16"/>
                </w:rPr>
                <w:t>.</w:t>
              </w:r>
            </w:ins>
          </w:p>
        </w:tc>
        <w:tc>
          <w:tcPr>
            <w:tcW w:w="1558" w:type="dxa"/>
            <w:tcPrChange w:id="1104"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5" w:author="Mateus Berardo de Souza Terra" w:date="2016-02-08T20:04:00Z"/>
                <w:sz w:val="16"/>
                <w:szCs w:val="16"/>
                <w:rPrChange w:id="1106" w:author="Mateus Berardo de Souza Terra" w:date="2016-02-08T22:05:00Z">
                  <w:rPr>
                    <w:ins w:id="1107" w:author="Mateus Berardo de Souza Terra" w:date="2016-02-08T20:04:00Z"/>
                    <w:color w:val="303030"/>
                  </w:rPr>
                </w:rPrChange>
              </w:rPr>
              <w:pPrChange w:id="1108" w:author="Mateus Berardo de Souza Terra" w:date="2016-02-08T22:05:00Z">
                <w:pPr>
                  <w:pStyle w:val="NormalWeb"/>
                  <w:spacing w:before="0" w:beforeAutospacing="0" w:after="160" w:afterAutospacing="0"/>
                  <w:jc w:val="center"/>
                </w:pPr>
              </w:pPrChange>
            </w:pPr>
            <w:ins w:id="1109" w:author="Mateus Berardo de Souza Terra" w:date="2016-02-08T22:09:00Z">
              <w:r w:rsidRPr="0068627D">
                <w:rPr>
                  <w:sz w:val="16"/>
                  <w:szCs w:val="16"/>
                </w:rPr>
                <w:t>78</w:t>
              </w:r>
            </w:ins>
          </w:p>
        </w:tc>
        <w:tc>
          <w:tcPr>
            <w:tcW w:w="1558" w:type="dxa"/>
            <w:tcPrChange w:id="1110"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1" w:author="Mateus Berardo de Souza Terra" w:date="2016-02-08T20:04:00Z"/>
                <w:sz w:val="16"/>
                <w:szCs w:val="16"/>
                <w:rPrChange w:id="1112" w:author="Mateus Berardo de Souza Terra" w:date="2016-02-08T22:05:00Z">
                  <w:rPr>
                    <w:ins w:id="1113" w:author="Mateus Berardo de Souza Terra" w:date="2016-02-08T20:04:00Z"/>
                    <w:color w:val="303030"/>
                  </w:rPr>
                </w:rPrChange>
              </w:rPr>
              <w:pPrChange w:id="1114" w:author="Mateus Berardo de Souza Terra" w:date="2016-02-08T22:05:00Z">
                <w:pPr>
                  <w:pStyle w:val="NormalWeb"/>
                  <w:spacing w:before="0" w:beforeAutospacing="0" w:after="160" w:afterAutospacing="0"/>
                  <w:jc w:val="center"/>
                </w:pPr>
              </w:pPrChange>
            </w:pPr>
            <w:ins w:id="1115" w:author="Mateus Berardo de Souza Terra" w:date="2016-02-08T22:10:00Z">
              <w:r w:rsidRPr="0068627D">
                <w:rPr>
                  <w:sz w:val="16"/>
                  <w:szCs w:val="16"/>
                </w:rPr>
                <w:t>N</w:t>
              </w:r>
            </w:ins>
          </w:p>
        </w:tc>
        <w:tc>
          <w:tcPr>
            <w:tcW w:w="1559" w:type="dxa"/>
            <w:tcPrChange w:id="1116"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17" w:author="Mateus Berardo de Souza Terra" w:date="2016-02-08T20:04:00Z"/>
                <w:sz w:val="16"/>
                <w:szCs w:val="16"/>
                <w:rPrChange w:id="1118" w:author="Mateus Berardo de Souza Terra" w:date="2016-02-08T22:05:00Z">
                  <w:rPr>
                    <w:ins w:id="1119" w:author="Mateus Berardo de Souza Terra" w:date="2016-02-08T20:04:00Z"/>
                    <w:color w:val="303030"/>
                  </w:rPr>
                </w:rPrChange>
              </w:rPr>
              <w:pPrChange w:id="1120" w:author="Mateus Berardo de Souza Terra" w:date="2016-02-08T22:05:00Z">
                <w:pPr>
                  <w:pStyle w:val="NormalWeb"/>
                  <w:spacing w:before="0" w:beforeAutospacing="0" w:after="160" w:afterAutospacing="0"/>
                  <w:jc w:val="center"/>
                </w:pPr>
              </w:pPrChange>
            </w:pPr>
            <w:ins w:id="1121" w:author="Mateus Berardo de Souza Terra" w:date="2016-02-08T22:09:00Z">
              <w:r w:rsidRPr="0068627D">
                <w:rPr>
                  <w:sz w:val="16"/>
                  <w:szCs w:val="16"/>
                </w:rPr>
                <w:t>110</w:t>
              </w:r>
            </w:ins>
          </w:p>
        </w:tc>
        <w:tc>
          <w:tcPr>
            <w:tcW w:w="1559" w:type="dxa"/>
            <w:tcPrChange w:id="1122"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3" w:author="Mateus Berardo de Souza Terra" w:date="2016-02-08T20:04:00Z"/>
                <w:sz w:val="16"/>
                <w:szCs w:val="16"/>
                <w:rPrChange w:id="1124" w:author="Mateus Berardo de Souza Terra" w:date="2016-02-08T22:05:00Z">
                  <w:rPr>
                    <w:ins w:id="1125" w:author="Mateus Berardo de Souza Terra" w:date="2016-02-08T20:04:00Z"/>
                    <w:color w:val="303030"/>
                  </w:rPr>
                </w:rPrChange>
              </w:rPr>
              <w:pPrChange w:id="1126" w:author="Mateus Berardo de Souza Terra" w:date="2016-02-08T22:05:00Z">
                <w:pPr>
                  <w:pStyle w:val="NormalWeb"/>
                  <w:spacing w:before="0" w:beforeAutospacing="0" w:after="160" w:afterAutospacing="0"/>
                  <w:jc w:val="center"/>
                </w:pPr>
              </w:pPrChange>
            </w:pPr>
            <w:proofErr w:type="gramStart"/>
            <w:ins w:id="1127"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28" w:author="Mateus Berardo de Souza Terra" w:date="2016-02-08T20:04:00Z"/>
        </w:trPr>
        <w:tc>
          <w:tcPr>
            <w:tcW w:w="1558" w:type="dxa"/>
            <w:tcPrChange w:id="1129"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30" w:author="Mateus Berardo de Souza Terra" w:date="2016-02-08T20:04:00Z"/>
                <w:sz w:val="16"/>
                <w:szCs w:val="16"/>
                <w:rPrChange w:id="1131" w:author="Mateus Berardo de Souza Terra" w:date="2016-02-08T22:05:00Z">
                  <w:rPr>
                    <w:ins w:id="1132" w:author="Mateus Berardo de Souza Terra" w:date="2016-02-08T20:04:00Z"/>
                    <w:color w:val="303030"/>
                  </w:rPr>
                </w:rPrChange>
              </w:rPr>
              <w:pPrChange w:id="1133" w:author="Mateus Berardo de Souza Terra" w:date="2016-02-08T22:05:00Z">
                <w:pPr>
                  <w:pStyle w:val="NormalWeb"/>
                  <w:spacing w:before="0" w:beforeAutospacing="0" w:after="160" w:afterAutospacing="0"/>
                  <w:jc w:val="center"/>
                </w:pPr>
              </w:pPrChange>
            </w:pPr>
            <w:ins w:id="1134" w:author="Mateus Berardo de Souza Terra" w:date="2016-02-08T20:05:00Z">
              <w:r w:rsidRPr="0068627D">
                <w:rPr>
                  <w:sz w:val="16"/>
                  <w:szCs w:val="16"/>
                  <w:rPrChange w:id="1135" w:author="Mateus Berardo de Souza Terra" w:date="2016-02-08T22:05:00Z">
                    <w:rPr>
                      <w:color w:val="303030"/>
                    </w:rPr>
                  </w:rPrChange>
                </w:rPr>
                <w:t>47</w:t>
              </w:r>
            </w:ins>
          </w:p>
        </w:tc>
        <w:tc>
          <w:tcPr>
            <w:tcW w:w="1558" w:type="dxa"/>
            <w:tcPrChange w:id="1136"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37" w:author="Mateus Berardo de Souza Terra" w:date="2016-02-08T20:04:00Z"/>
                <w:sz w:val="16"/>
                <w:szCs w:val="16"/>
                <w:rPrChange w:id="1138" w:author="Mateus Berardo de Souza Terra" w:date="2016-02-08T22:05:00Z">
                  <w:rPr>
                    <w:ins w:id="1139" w:author="Mateus Berardo de Souza Terra" w:date="2016-02-08T20:04:00Z"/>
                    <w:color w:val="303030"/>
                  </w:rPr>
                </w:rPrChange>
              </w:rPr>
              <w:pPrChange w:id="1140" w:author="Mateus Berardo de Souza Terra" w:date="2016-02-08T22:05:00Z">
                <w:pPr>
                  <w:pStyle w:val="NormalWeb"/>
                  <w:spacing w:before="0" w:beforeAutospacing="0" w:after="160" w:afterAutospacing="0"/>
                  <w:jc w:val="center"/>
                </w:pPr>
              </w:pPrChange>
            </w:pPr>
            <w:ins w:id="1141" w:author="Mateus Berardo de Souza Terra" w:date="2016-02-08T22:13:00Z">
              <w:r w:rsidRPr="0068627D">
                <w:rPr>
                  <w:sz w:val="16"/>
                  <w:szCs w:val="16"/>
                </w:rPr>
                <w:t>/</w:t>
              </w:r>
            </w:ins>
          </w:p>
        </w:tc>
        <w:tc>
          <w:tcPr>
            <w:tcW w:w="1558" w:type="dxa"/>
            <w:tcPrChange w:id="1142"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3" w:author="Mateus Berardo de Souza Terra" w:date="2016-02-08T20:04:00Z"/>
                <w:sz w:val="16"/>
                <w:szCs w:val="16"/>
                <w:rPrChange w:id="1144" w:author="Mateus Berardo de Souza Terra" w:date="2016-02-08T22:05:00Z">
                  <w:rPr>
                    <w:ins w:id="1145" w:author="Mateus Berardo de Souza Terra" w:date="2016-02-08T20:04:00Z"/>
                    <w:color w:val="303030"/>
                  </w:rPr>
                </w:rPrChange>
              </w:rPr>
              <w:pPrChange w:id="1146" w:author="Mateus Berardo de Souza Terra" w:date="2016-02-08T22:05:00Z">
                <w:pPr>
                  <w:pStyle w:val="NormalWeb"/>
                  <w:spacing w:before="0" w:beforeAutospacing="0" w:after="160" w:afterAutospacing="0"/>
                  <w:jc w:val="center"/>
                </w:pPr>
              </w:pPrChange>
            </w:pPr>
            <w:ins w:id="1147" w:author="Mateus Berardo de Souza Terra" w:date="2016-02-08T22:09:00Z">
              <w:r w:rsidRPr="0068627D">
                <w:rPr>
                  <w:sz w:val="16"/>
                  <w:szCs w:val="16"/>
                </w:rPr>
                <w:t>79</w:t>
              </w:r>
            </w:ins>
          </w:p>
        </w:tc>
        <w:tc>
          <w:tcPr>
            <w:tcW w:w="1558" w:type="dxa"/>
            <w:tcPrChange w:id="1148"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9" w:author="Mateus Berardo de Souza Terra" w:date="2016-02-08T20:04:00Z"/>
                <w:sz w:val="16"/>
                <w:szCs w:val="16"/>
                <w:rPrChange w:id="1150" w:author="Mateus Berardo de Souza Terra" w:date="2016-02-08T22:05:00Z">
                  <w:rPr>
                    <w:ins w:id="1151" w:author="Mateus Berardo de Souza Terra" w:date="2016-02-08T20:04:00Z"/>
                    <w:color w:val="303030"/>
                  </w:rPr>
                </w:rPrChange>
              </w:rPr>
              <w:pPrChange w:id="1152" w:author="Mateus Berardo de Souza Terra" w:date="2016-02-08T22:05:00Z">
                <w:pPr>
                  <w:pStyle w:val="NormalWeb"/>
                  <w:spacing w:before="0" w:beforeAutospacing="0" w:after="160" w:afterAutospacing="0"/>
                  <w:jc w:val="center"/>
                </w:pPr>
              </w:pPrChange>
            </w:pPr>
            <w:ins w:id="1153" w:author="Mateus Berardo de Souza Terra" w:date="2016-02-08T22:10:00Z">
              <w:r w:rsidRPr="0068627D">
                <w:rPr>
                  <w:sz w:val="16"/>
                  <w:szCs w:val="16"/>
                </w:rPr>
                <w:t>O</w:t>
              </w:r>
            </w:ins>
          </w:p>
        </w:tc>
        <w:tc>
          <w:tcPr>
            <w:tcW w:w="1559" w:type="dxa"/>
            <w:tcPrChange w:id="1154"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5" w:author="Mateus Berardo de Souza Terra" w:date="2016-02-08T20:04:00Z"/>
                <w:sz w:val="16"/>
                <w:szCs w:val="16"/>
                <w:rPrChange w:id="1156" w:author="Mateus Berardo de Souza Terra" w:date="2016-02-08T22:05:00Z">
                  <w:rPr>
                    <w:ins w:id="1157" w:author="Mateus Berardo de Souza Terra" w:date="2016-02-08T20:04:00Z"/>
                    <w:color w:val="303030"/>
                  </w:rPr>
                </w:rPrChange>
              </w:rPr>
              <w:pPrChange w:id="1158" w:author="Mateus Berardo de Souza Terra" w:date="2016-02-08T22:05:00Z">
                <w:pPr>
                  <w:pStyle w:val="NormalWeb"/>
                  <w:spacing w:before="0" w:beforeAutospacing="0" w:after="160" w:afterAutospacing="0"/>
                  <w:jc w:val="center"/>
                </w:pPr>
              </w:pPrChange>
            </w:pPr>
            <w:ins w:id="1159" w:author="Mateus Berardo de Souza Terra" w:date="2016-02-08T22:09:00Z">
              <w:r w:rsidRPr="0068627D">
                <w:rPr>
                  <w:sz w:val="16"/>
                  <w:szCs w:val="16"/>
                </w:rPr>
                <w:t>111</w:t>
              </w:r>
            </w:ins>
          </w:p>
        </w:tc>
        <w:tc>
          <w:tcPr>
            <w:tcW w:w="1559" w:type="dxa"/>
            <w:tcPrChange w:id="1160"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1" w:author="Mateus Berardo de Souza Terra" w:date="2016-02-08T20:04:00Z"/>
                <w:sz w:val="16"/>
                <w:szCs w:val="16"/>
                <w:rPrChange w:id="1162" w:author="Mateus Berardo de Souza Terra" w:date="2016-02-08T22:05:00Z">
                  <w:rPr>
                    <w:ins w:id="1163" w:author="Mateus Berardo de Souza Terra" w:date="2016-02-08T20:04:00Z"/>
                    <w:color w:val="303030"/>
                  </w:rPr>
                </w:rPrChange>
              </w:rPr>
              <w:pPrChange w:id="1164" w:author="Mateus Berardo de Souza Terra" w:date="2016-02-08T22:05:00Z">
                <w:pPr>
                  <w:pStyle w:val="NormalWeb"/>
                  <w:spacing w:before="0" w:beforeAutospacing="0" w:after="160" w:afterAutospacing="0"/>
                  <w:jc w:val="center"/>
                </w:pPr>
              </w:pPrChange>
            </w:pPr>
            <w:proofErr w:type="gramStart"/>
            <w:ins w:id="1165"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66" w:author="Mateus Berardo de Souza Terra" w:date="2016-02-08T20:04:00Z"/>
        </w:trPr>
        <w:tc>
          <w:tcPr>
            <w:tcW w:w="1558" w:type="dxa"/>
            <w:tcPrChange w:id="1167"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68" w:author="Mateus Berardo de Souza Terra" w:date="2016-02-08T20:04:00Z"/>
                <w:sz w:val="16"/>
                <w:szCs w:val="16"/>
                <w:rPrChange w:id="1169" w:author="Mateus Berardo de Souza Terra" w:date="2016-02-08T22:05:00Z">
                  <w:rPr>
                    <w:ins w:id="1170" w:author="Mateus Berardo de Souza Terra" w:date="2016-02-08T20:04:00Z"/>
                    <w:color w:val="303030"/>
                  </w:rPr>
                </w:rPrChange>
              </w:rPr>
              <w:pPrChange w:id="1171" w:author="Mateus Berardo de Souza Terra" w:date="2016-02-08T22:05:00Z">
                <w:pPr>
                  <w:pStyle w:val="NormalWeb"/>
                  <w:spacing w:before="0" w:beforeAutospacing="0" w:after="160" w:afterAutospacing="0"/>
                  <w:jc w:val="center"/>
                </w:pPr>
              </w:pPrChange>
            </w:pPr>
            <w:ins w:id="1172" w:author="Mateus Berardo de Souza Terra" w:date="2016-02-08T20:05:00Z">
              <w:r w:rsidRPr="0068627D">
                <w:rPr>
                  <w:sz w:val="16"/>
                  <w:szCs w:val="16"/>
                  <w:rPrChange w:id="1173" w:author="Mateus Berardo de Souza Terra" w:date="2016-02-08T22:05:00Z">
                    <w:rPr>
                      <w:color w:val="303030"/>
                    </w:rPr>
                  </w:rPrChange>
                </w:rPr>
                <w:t>48</w:t>
              </w:r>
            </w:ins>
          </w:p>
        </w:tc>
        <w:tc>
          <w:tcPr>
            <w:tcW w:w="1558" w:type="dxa"/>
            <w:tcPrChange w:id="1174"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5" w:author="Mateus Berardo de Souza Terra" w:date="2016-02-08T20:04:00Z"/>
                <w:sz w:val="16"/>
                <w:szCs w:val="16"/>
                <w:rPrChange w:id="1176" w:author="Mateus Berardo de Souza Terra" w:date="2016-02-08T22:05:00Z">
                  <w:rPr>
                    <w:ins w:id="1177" w:author="Mateus Berardo de Souza Terra" w:date="2016-02-08T20:04:00Z"/>
                    <w:color w:val="303030"/>
                  </w:rPr>
                </w:rPrChange>
              </w:rPr>
              <w:pPrChange w:id="1178" w:author="Mateus Berardo de Souza Terra" w:date="2016-02-08T22:05:00Z">
                <w:pPr>
                  <w:pStyle w:val="NormalWeb"/>
                  <w:spacing w:before="0" w:beforeAutospacing="0" w:after="160" w:afterAutospacing="0"/>
                  <w:jc w:val="center"/>
                </w:pPr>
              </w:pPrChange>
            </w:pPr>
            <w:ins w:id="1179" w:author="Mateus Berardo de Souza Terra" w:date="2016-02-08T22:13:00Z">
              <w:r w:rsidRPr="0068627D">
                <w:rPr>
                  <w:sz w:val="16"/>
                  <w:szCs w:val="16"/>
                </w:rPr>
                <w:t>0</w:t>
              </w:r>
            </w:ins>
          </w:p>
        </w:tc>
        <w:tc>
          <w:tcPr>
            <w:tcW w:w="1558" w:type="dxa"/>
            <w:tcPrChange w:id="1180"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1" w:author="Mateus Berardo de Souza Terra" w:date="2016-02-08T20:04:00Z"/>
                <w:sz w:val="16"/>
                <w:szCs w:val="16"/>
                <w:rPrChange w:id="1182" w:author="Mateus Berardo de Souza Terra" w:date="2016-02-08T22:05:00Z">
                  <w:rPr>
                    <w:ins w:id="1183" w:author="Mateus Berardo de Souza Terra" w:date="2016-02-08T20:04:00Z"/>
                    <w:color w:val="303030"/>
                  </w:rPr>
                </w:rPrChange>
              </w:rPr>
              <w:pPrChange w:id="1184" w:author="Mateus Berardo de Souza Terra" w:date="2016-02-08T22:05:00Z">
                <w:pPr>
                  <w:pStyle w:val="NormalWeb"/>
                  <w:spacing w:before="0" w:beforeAutospacing="0" w:after="160" w:afterAutospacing="0"/>
                  <w:jc w:val="center"/>
                </w:pPr>
              </w:pPrChange>
            </w:pPr>
            <w:ins w:id="1185" w:author="Mateus Berardo de Souza Terra" w:date="2016-02-08T22:09:00Z">
              <w:r w:rsidRPr="0068627D">
                <w:rPr>
                  <w:sz w:val="16"/>
                  <w:szCs w:val="16"/>
                </w:rPr>
                <w:t>80</w:t>
              </w:r>
            </w:ins>
          </w:p>
        </w:tc>
        <w:tc>
          <w:tcPr>
            <w:tcW w:w="1558" w:type="dxa"/>
            <w:tcPrChange w:id="1186"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87" w:author="Mateus Berardo de Souza Terra" w:date="2016-02-08T20:04:00Z"/>
                <w:sz w:val="16"/>
                <w:szCs w:val="16"/>
                <w:rPrChange w:id="1188" w:author="Mateus Berardo de Souza Terra" w:date="2016-02-08T22:05:00Z">
                  <w:rPr>
                    <w:ins w:id="1189" w:author="Mateus Berardo de Souza Terra" w:date="2016-02-08T20:04:00Z"/>
                    <w:color w:val="303030"/>
                  </w:rPr>
                </w:rPrChange>
              </w:rPr>
              <w:pPrChange w:id="1190" w:author="Mateus Berardo de Souza Terra" w:date="2016-02-08T22:05:00Z">
                <w:pPr>
                  <w:pStyle w:val="NormalWeb"/>
                  <w:spacing w:before="0" w:beforeAutospacing="0" w:after="160" w:afterAutospacing="0"/>
                  <w:jc w:val="center"/>
                </w:pPr>
              </w:pPrChange>
            </w:pPr>
            <w:ins w:id="1191" w:author="Mateus Berardo de Souza Terra" w:date="2016-02-08T22:10:00Z">
              <w:r w:rsidRPr="0068627D">
                <w:rPr>
                  <w:sz w:val="16"/>
                  <w:szCs w:val="16"/>
                </w:rPr>
                <w:t>P</w:t>
              </w:r>
            </w:ins>
          </w:p>
        </w:tc>
        <w:tc>
          <w:tcPr>
            <w:tcW w:w="1559" w:type="dxa"/>
            <w:tcPrChange w:id="1192"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3" w:author="Mateus Berardo de Souza Terra" w:date="2016-02-08T20:04:00Z"/>
                <w:sz w:val="16"/>
                <w:szCs w:val="16"/>
                <w:rPrChange w:id="1194" w:author="Mateus Berardo de Souza Terra" w:date="2016-02-08T22:05:00Z">
                  <w:rPr>
                    <w:ins w:id="1195" w:author="Mateus Berardo de Souza Terra" w:date="2016-02-08T20:04:00Z"/>
                    <w:color w:val="303030"/>
                  </w:rPr>
                </w:rPrChange>
              </w:rPr>
              <w:pPrChange w:id="1196" w:author="Mateus Berardo de Souza Terra" w:date="2016-02-08T22:05:00Z">
                <w:pPr>
                  <w:pStyle w:val="NormalWeb"/>
                  <w:spacing w:before="0" w:beforeAutospacing="0" w:after="160" w:afterAutospacing="0"/>
                  <w:jc w:val="center"/>
                </w:pPr>
              </w:pPrChange>
            </w:pPr>
            <w:ins w:id="1197" w:author="Mateus Berardo de Souza Terra" w:date="2016-02-08T22:09:00Z">
              <w:r w:rsidRPr="0068627D">
                <w:rPr>
                  <w:sz w:val="16"/>
                  <w:szCs w:val="16"/>
                </w:rPr>
                <w:t>112</w:t>
              </w:r>
            </w:ins>
          </w:p>
        </w:tc>
        <w:tc>
          <w:tcPr>
            <w:tcW w:w="1559" w:type="dxa"/>
            <w:tcPrChange w:id="1198"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9" w:author="Mateus Berardo de Souza Terra" w:date="2016-02-08T20:04:00Z"/>
                <w:sz w:val="16"/>
                <w:szCs w:val="16"/>
                <w:rPrChange w:id="1200" w:author="Mateus Berardo de Souza Terra" w:date="2016-02-08T22:05:00Z">
                  <w:rPr>
                    <w:ins w:id="1201" w:author="Mateus Berardo de Souza Terra" w:date="2016-02-08T20:04:00Z"/>
                    <w:color w:val="303030"/>
                  </w:rPr>
                </w:rPrChange>
              </w:rPr>
              <w:pPrChange w:id="1202" w:author="Mateus Berardo de Souza Terra" w:date="2016-02-08T22:05:00Z">
                <w:pPr>
                  <w:pStyle w:val="NormalWeb"/>
                  <w:spacing w:before="0" w:beforeAutospacing="0" w:after="160" w:afterAutospacing="0"/>
                  <w:jc w:val="center"/>
                </w:pPr>
              </w:pPrChange>
            </w:pPr>
            <w:proofErr w:type="gramStart"/>
            <w:ins w:id="1203"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204" w:author="Mateus Berardo de Souza Terra" w:date="2016-02-08T20:04:00Z"/>
        </w:trPr>
        <w:tc>
          <w:tcPr>
            <w:tcW w:w="1558" w:type="dxa"/>
            <w:tcPrChange w:id="1205"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6" w:author="Mateus Berardo de Souza Terra" w:date="2016-02-08T20:04:00Z"/>
                <w:sz w:val="16"/>
                <w:szCs w:val="16"/>
                <w:rPrChange w:id="1207" w:author="Mateus Berardo de Souza Terra" w:date="2016-02-08T22:05:00Z">
                  <w:rPr>
                    <w:ins w:id="1208" w:author="Mateus Berardo de Souza Terra" w:date="2016-02-08T20:04:00Z"/>
                    <w:color w:val="303030"/>
                  </w:rPr>
                </w:rPrChange>
              </w:rPr>
              <w:pPrChange w:id="1209" w:author="Mateus Berardo de Souza Terra" w:date="2016-02-08T22:05:00Z">
                <w:pPr>
                  <w:pStyle w:val="NormalWeb"/>
                  <w:spacing w:before="0" w:beforeAutospacing="0" w:after="160" w:afterAutospacing="0"/>
                  <w:jc w:val="center"/>
                </w:pPr>
              </w:pPrChange>
            </w:pPr>
            <w:ins w:id="1210" w:author="Mateus Berardo de Souza Terra" w:date="2016-02-08T20:05:00Z">
              <w:r w:rsidRPr="0068627D">
                <w:rPr>
                  <w:sz w:val="16"/>
                  <w:szCs w:val="16"/>
                  <w:rPrChange w:id="1211" w:author="Mateus Berardo de Souza Terra" w:date="2016-02-08T22:05:00Z">
                    <w:rPr>
                      <w:color w:val="303030"/>
                    </w:rPr>
                  </w:rPrChange>
                </w:rPr>
                <w:t>49</w:t>
              </w:r>
            </w:ins>
          </w:p>
        </w:tc>
        <w:tc>
          <w:tcPr>
            <w:tcW w:w="1558" w:type="dxa"/>
            <w:tcPrChange w:id="1212"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3" w:author="Mateus Berardo de Souza Terra" w:date="2016-02-08T20:04:00Z"/>
                <w:sz w:val="16"/>
                <w:szCs w:val="16"/>
                <w:rPrChange w:id="1214" w:author="Mateus Berardo de Souza Terra" w:date="2016-02-08T22:05:00Z">
                  <w:rPr>
                    <w:ins w:id="1215" w:author="Mateus Berardo de Souza Terra" w:date="2016-02-08T20:04:00Z"/>
                    <w:color w:val="303030"/>
                  </w:rPr>
                </w:rPrChange>
              </w:rPr>
              <w:pPrChange w:id="1216" w:author="Mateus Berardo de Souza Terra" w:date="2016-02-08T22:05:00Z">
                <w:pPr>
                  <w:pStyle w:val="NormalWeb"/>
                  <w:spacing w:before="0" w:beforeAutospacing="0" w:after="160" w:afterAutospacing="0"/>
                  <w:jc w:val="center"/>
                </w:pPr>
              </w:pPrChange>
            </w:pPr>
            <w:ins w:id="1217" w:author="Mateus Berardo de Souza Terra" w:date="2016-02-08T22:13:00Z">
              <w:r w:rsidRPr="0068627D">
                <w:rPr>
                  <w:sz w:val="16"/>
                  <w:szCs w:val="16"/>
                </w:rPr>
                <w:t>1</w:t>
              </w:r>
            </w:ins>
          </w:p>
        </w:tc>
        <w:tc>
          <w:tcPr>
            <w:tcW w:w="1558" w:type="dxa"/>
            <w:tcPrChange w:id="1218"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9" w:author="Mateus Berardo de Souza Terra" w:date="2016-02-08T20:04:00Z"/>
                <w:sz w:val="16"/>
                <w:szCs w:val="16"/>
                <w:rPrChange w:id="1220" w:author="Mateus Berardo de Souza Terra" w:date="2016-02-08T22:05:00Z">
                  <w:rPr>
                    <w:ins w:id="1221" w:author="Mateus Berardo de Souza Terra" w:date="2016-02-08T20:04:00Z"/>
                    <w:color w:val="303030"/>
                  </w:rPr>
                </w:rPrChange>
              </w:rPr>
              <w:pPrChange w:id="1222" w:author="Mateus Berardo de Souza Terra" w:date="2016-02-08T22:05:00Z">
                <w:pPr>
                  <w:pStyle w:val="NormalWeb"/>
                  <w:spacing w:before="0" w:beforeAutospacing="0" w:after="160" w:afterAutospacing="0"/>
                  <w:jc w:val="center"/>
                </w:pPr>
              </w:pPrChange>
            </w:pPr>
            <w:ins w:id="1223" w:author="Mateus Berardo de Souza Terra" w:date="2016-02-08T22:09:00Z">
              <w:r w:rsidRPr="0068627D">
                <w:rPr>
                  <w:sz w:val="16"/>
                  <w:szCs w:val="16"/>
                </w:rPr>
                <w:t>81</w:t>
              </w:r>
            </w:ins>
          </w:p>
        </w:tc>
        <w:tc>
          <w:tcPr>
            <w:tcW w:w="1558" w:type="dxa"/>
            <w:tcPrChange w:id="1224"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5" w:author="Mateus Berardo de Souza Terra" w:date="2016-02-08T20:04:00Z"/>
                <w:sz w:val="16"/>
                <w:szCs w:val="16"/>
                <w:rPrChange w:id="1226" w:author="Mateus Berardo de Souza Terra" w:date="2016-02-08T22:05:00Z">
                  <w:rPr>
                    <w:ins w:id="1227" w:author="Mateus Berardo de Souza Terra" w:date="2016-02-08T20:04:00Z"/>
                    <w:color w:val="303030"/>
                  </w:rPr>
                </w:rPrChange>
              </w:rPr>
              <w:pPrChange w:id="1228" w:author="Mateus Berardo de Souza Terra" w:date="2016-02-08T22:05:00Z">
                <w:pPr>
                  <w:pStyle w:val="NormalWeb"/>
                  <w:spacing w:before="0" w:beforeAutospacing="0" w:after="160" w:afterAutospacing="0"/>
                  <w:jc w:val="center"/>
                </w:pPr>
              </w:pPrChange>
            </w:pPr>
            <w:ins w:id="1229" w:author="Mateus Berardo de Souza Terra" w:date="2016-02-08T22:10:00Z">
              <w:r w:rsidRPr="0068627D">
                <w:rPr>
                  <w:sz w:val="16"/>
                  <w:szCs w:val="16"/>
                </w:rPr>
                <w:t>Q</w:t>
              </w:r>
            </w:ins>
          </w:p>
        </w:tc>
        <w:tc>
          <w:tcPr>
            <w:tcW w:w="1559" w:type="dxa"/>
            <w:tcPrChange w:id="1230"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1" w:author="Mateus Berardo de Souza Terra" w:date="2016-02-08T20:04:00Z"/>
                <w:sz w:val="16"/>
                <w:szCs w:val="16"/>
                <w:rPrChange w:id="1232" w:author="Mateus Berardo de Souza Terra" w:date="2016-02-08T22:05:00Z">
                  <w:rPr>
                    <w:ins w:id="1233" w:author="Mateus Berardo de Souza Terra" w:date="2016-02-08T20:04:00Z"/>
                    <w:color w:val="303030"/>
                  </w:rPr>
                </w:rPrChange>
              </w:rPr>
              <w:pPrChange w:id="1234" w:author="Mateus Berardo de Souza Terra" w:date="2016-02-08T22:05:00Z">
                <w:pPr>
                  <w:pStyle w:val="NormalWeb"/>
                  <w:spacing w:before="0" w:beforeAutospacing="0" w:after="160" w:afterAutospacing="0"/>
                  <w:jc w:val="center"/>
                </w:pPr>
              </w:pPrChange>
            </w:pPr>
            <w:ins w:id="1235" w:author="Mateus Berardo de Souza Terra" w:date="2016-02-08T22:09:00Z">
              <w:r w:rsidRPr="0068627D">
                <w:rPr>
                  <w:sz w:val="16"/>
                  <w:szCs w:val="16"/>
                </w:rPr>
                <w:t>113</w:t>
              </w:r>
            </w:ins>
          </w:p>
        </w:tc>
        <w:tc>
          <w:tcPr>
            <w:tcW w:w="1559" w:type="dxa"/>
            <w:tcPrChange w:id="1236"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37" w:author="Mateus Berardo de Souza Terra" w:date="2016-02-08T20:04:00Z"/>
                <w:sz w:val="16"/>
                <w:szCs w:val="16"/>
                <w:rPrChange w:id="1238" w:author="Mateus Berardo de Souza Terra" w:date="2016-02-08T22:05:00Z">
                  <w:rPr>
                    <w:ins w:id="1239" w:author="Mateus Berardo de Souza Terra" w:date="2016-02-08T20:04:00Z"/>
                    <w:color w:val="303030"/>
                  </w:rPr>
                </w:rPrChange>
              </w:rPr>
              <w:pPrChange w:id="1240" w:author="Mateus Berardo de Souza Terra" w:date="2016-02-08T22:05:00Z">
                <w:pPr>
                  <w:pStyle w:val="NormalWeb"/>
                  <w:spacing w:before="0" w:beforeAutospacing="0" w:after="160" w:afterAutospacing="0"/>
                  <w:jc w:val="center"/>
                </w:pPr>
              </w:pPrChange>
            </w:pPr>
            <w:proofErr w:type="gramStart"/>
            <w:ins w:id="1241"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42" w:author="Mateus Berardo de Souza Terra" w:date="2016-02-08T20:04:00Z"/>
        </w:trPr>
        <w:tc>
          <w:tcPr>
            <w:tcW w:w="1558" w:type="dxa"/>
            <w:tcPrChange w:id="1243"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4" w:author="Mateus Berardo de Souza Terra" w:date="2016-02-08T20:04:00Z"/>
                <w:sz w:val="16"/>
                <w:szCs w:val="16"/>
                <w:rPrChange w:id="1245" w:author="Mateus Berardo de Souza Terra" w:date="2016-02-08T22:05:00Z">
                  <w:rPr>
                    <w:ins w:id="1246" w:author="Mateus Berardo de Souza Terra" w:date="2016-02-08T20:04:00Z"/>
                    <w:color w:val="303030"/>
                  </w:rPr>
                </w:rPrChange>
              </w:rPr>
              <w:pPrChange w:id="1247" w:author="Mateus Berardo de Souza Terra" w:date="2016-02-08T22:05:00Z">
                <w:pPr>
                  <w:pStyle w:val="NormalWeb"/>
                  <w:spacing w:before="0" w:beforeAutospacing="0" w:after="160" w:afterAutospacing="0"/>
                  <w:jc w:val="center"/>
                </w:pPr>
              </w:pPrChange>
            </w:pPr>
            <w:ins w:id="1248" w:author="Mateus Berardo de Souza Terra" w:date="2016-02-08T20:05:00Z">
              <w:r w:rsidRPr="0068627D">
                <w:rPr>
                  <w:sz w:val="16"/>
                  <w:szCs w:val="16"/>
                  <w:rPrChange w:id="1249" w:author="Mateus Berardo de Souza Terra" w:date="2016-02-08T22:05:00Z">
                    <w:rPr>
                      <w:color w:val="303030"/>
                    </w:rPr>
                  </w:rPrChange>
                </w:rPr>
                <w:t>50</w:t>
              </w:r>
            </w:ins>
          </w:p>
        </w:tc>
        <w:tc>
          <w:tcPr>
            <w:tcW w:w="1558" w:type="dxa"/>
            <w:tcPrChange w:id="1250"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1" w:author="Mateus Berardo de Souza Terra" w:date="2016-02-08T20:04:00Z"/>
                <w:sz w:val="16"/>
                <w:szCs w:val="16"/>
                <w:rPrChange w:id="1252" w:author="Mateus Berardo de Souza Terra" w:date="2016-02-08T22:05:00Z">
                  <w:rPr>
                    <w:ins w:id="1253" w:author="Mateus Berardo de Souza Terra" w:date="2016-02-08T20:04:00Z"/>
                    <w:color w:val="303030"/>
                  </w:rPr>
                </w:rPrChange>
              </w:rPr>
              <w:pPrChange w:id="1254" w:author="Mateus Berardo de Souza Terra" w:date="2016-02-08T22:05:00Z">
                <w:pPr>
                  <w:pStyle w:val="NormalWeb"/>
                  <w:spacing w:before="0" w:beforeAutospacing="0" w:after="160" w:afterAutospacing="0"/>
                  <w:jc w:val="center"/>
                </w:pPr>
              </w:pPrChange>
            </w:pPr>
            <w:ins w:id="1255" w:author="Mateus Berardo de Souza Terra" w:date="2016-02-08T22:13:00Z">
              <w:r w:rsidRPr="0068627D">
                <w:rPr>
                  <w:sz w:val="16"/>
                  <w:szCs w:val="16"/>
                </w:rPr>
                <w:t>2</w:t>
              </w:r>
            </w:ins>
          </w:p>
        </w:tc>
        <w:tc>
          <w:tcPr>
            <w:tcW w:w="1558" w:type="dxa"/>
            <w:tcPrChange w:id="1256"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57" w:author="Mateus Berardo de Souza Terra" w:date="2016-02-08T20:04:00Z"/>
                <w:sz w:val="16"/>
                <w:szCs w:val="16"/>
                <w:rPrChange w:id="1258" w:author="Mateus Berardo de Souza Terra" w:date="2016-02-08T22:05:00Z">
                  <w:rPr>
                    <w:ins w:id="1259" w:author="Mateus Berardo de Souza Terra" w:date="2016-02-08T20:04:00Z"/>
                    <w:color w:val="303030"/>
                  </w:rPr>
                </w:rPrChange>
              </w:rPr>
              <w:pPrChange w:id="1260" w:author="Mateus Berardo de Souza Terra" w:date="2016-02-08T22:05:00Z">
                <w:pPr>
                  <w:pStyle w:val="NormalWeb"/>
                  <w:spacing w:before="0" w:beforeAutospacing="0" w:after="160" w:afterAutospacing="0"/>
                  <w:jc w:val="center"/>
                </w:pPr>
              </w:pPrChange>
            </w:pPr>
            <w:ins w:id="1261" w:author="Mateus Berardo de Souza Terra" w:date="2016-02-08T22:09:00Z">
              <w:r w:rsidRPr="0068627D">
                <w:rPr>
                  <w:sz w:val="16"/>
                  <w:szCs w:val="16"/>
                </w:rPr>
                <w:t>82</w:t>
              </w:r>
            </w:ins>
          </w:p>
        </w:tc>
        <w:tc>
          <w:tcPr>
            <w:tcW w:w="1558" w:type="dxa"/>
            <w:tcPrChange w:id="1262"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3" w:author="Mateus Berardo de Souza Terra" w:date="2016-02-08T20:04:00Z"/>
                <w:sz w:val="16"/>
                <w:szCs w:val="16"/>
                <w:rPrChange w:id="1264" w:author="Mateus Berardo de Souza Terra" w:date="2016-02-08T22:05:00Z">
                  <w:rPr>
                    <w:ins w:id="1265" w:author="Mateus Berardo de Souza Terra" w:date="2016-02-08T20:04:00Z"/>
                    <w:color w:val="303030"/>
                  </w:rPr>
                </w:rPrChange>
              </w:rPr>
              <w:pPrChange w:id="1266" w:author="Mateus Berardo de Souza Terra" w:date="2016-02-08T22:05:00Z">
                <w:pPr>
                  <w:pStyle w:val="NormalWeb"/>
                  <w:spacing w:before="0" w:beforeAutospacing="0" w:after="160" w:afterAutospacing="0"/>
                  <w:jc w:val="center"/>
                </w:pPr>
              </w:pPrChange>
            </w:pPr>
            <w:ins w:id="1267" w:author="Mateus Berardo de Souza Terra" w:date="2016-02-08T22:10:00Z">
              <w:r w:rsidRPr="0068627D">
                <w:rPr>
                  <w:sz w:val="16"/>
                  <w:szCs w:val="16"/>
                </w:rPr>
                <w:t>R</w:t>
              </w:r>
            </w:ins>
          </w:p>
        </w:tc>
        <w:tc>
          <w:tcPr>
            <w:tcW w:w="1559" w:type="dxa"/>
            <w:tcPrChange w:id="1268"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9" w:author="Mateus Berardo de Souza Terra" w:date="2016-02-08T20:04:00Z"/>
                <w:sz w:val="16"/>
                <w:szCs w:val="16"/>
                <w:rPrChange w:id="1270" w:author="Mateus Berardo de Souza Terra" w:date="2016-02-08T22:05:00Z">
                  <w:rPr>
                    <w:ins w:id="1271" w:author="Mateus Berardo de Souza Terra" w:date="2016-02-08T20:04:00Z"/>
                    <w:color w:val="303030"/>
                  </w:rPr>
                </w:rPrChange>
              </w:rPr>
              <w:pPrChange w:id="1272" w:author="Mateus Berardo de Souza Terra" w:date="2016-02-08T22:05:00Z">
                <w:pPr>
                  <w:pStyle w:val="NormalWeb"/>
                  <w:spacing w:before="0" w:beforeAutospacing="0" w:after="160" w:afterAutospacing="0"/>
                  <w:jc w:val="center"/>
                </w:pPr>
              </w:pPrChange>
            </w:pPr>
            <w:ins w:id="1273" w:author="Mateus Berardo de Souza Terra" w:date="2016-02-08T22:09:00Z">
              <w:r w:rsidRPr="0068627D">
                <w:rPr>
                  <w:sz w:val="16"/>
                  <w:szCs w:val="16"/>
                </w:rPr>
                <w:t>114</w:t>
              </w:r>
            </w:ins>
          </w:p>
        </w:tc>
        <w:tc>
          <w:tcPr>
            <w:tcW w:w="1559" w:type="dxa"/>
            <w:tcPrChange w:id="1274"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5" w:author="Mateus Berardo de Souza Terra" w:date="2016-02-08T20:04:00Z"/>
                <w:sz w:val="16"/>
                <w:szCs w:val="16"/>
                <w:rPrChange w:id="1276" w:author="Mateus Berardo de Souza Terra" w:date="2016-02-08T22:05:00Z">
                  <w:rPr>
                    <w:ins w:id="1277" w:author="Mateus Berardo de Souza Terra" w:date="2016-02-08T20:04:00Z"/>
                    <w:color w:val="303030"/>
                  </w:rPr>
                </w:rPrChange>
              </w:rPr>
              <w:pPrChange w:id="1278" w:author="Mateus Berardo de Souza Terra" w:date="2016-02-08T22:05:00Z">
                <w:pPr>
                  <w:pStyle w:val="NormalWeb"/>
                  <w:spacing w:before="0" w:beforeAutospacing="0" w:after="160" w:afterAutospacing="0"/>
                  <w:jc w:val="center"/>
                </w:pPr>
              </w:pPrChange>
            </w:pPr>
            <w:proofErr w:type="gramStart"/>
            <w:ins w:id="1279"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80" w:author="Mateus Berardo de Souza Terra" w:date="2016-02-08T20:04:00Z"/>
        </w:trPr>
        <w:tc>
          <w:tcPr>
            <w:tcW w:w="1558" w:type="dxa"/>
            <w:tcPrChange w:id="1281"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2" w:author="Mateus Berardo de Souza Terra" w:date="2016-02-08T20:04:00Z"/>
                <w:sz w:val="16"/>
                <w:szCs w:val="16"/>
                <w:rPrChange w:id="1283" w:author="Mateus Berardo de Souza Terra" w:date="2016-02-08T22:05:00Z">
                  <w:rPr>
                    <w:ins w:id="1284" w:author="Mateus Berardo de Souza Terra" w:date="2016-02-08T20:04:00Z"/>
                    <w:color w:val="303030"/>
                  </w:rPr>
                </w:rPrChange>
              </w:rPr>
              <w:pPrChange w:id="1285" w:author="Mateus Berardo de Souza Terra" w:date="2016-02-08T22:05:00Z">
                <w:pPr>
                  <w:pStyle w:val="NormalWeb"/>
                  <w:spacing w:before="0" w:beforeAutospacing="0" w:after="160" w:afterAutospacing="0"/>
                  <w:jc w:val="center"/>
                </w:pPr>
              </w:pPrChange>
            </w:pPr>
            <w:ins w:id="1286" w:author="Mateus Berardo de Souza Terra" w:date="2016-02-08T20:05:00Z">
              <w:r w:rsidRPr="0068627D">
                <w:rPr>
                  <w:sz w:val="16"/>
                  <w:szCs w:val="16"/>
                  <w:rPrChange w:id="1287" w:author="Mateus Berardo de Souza Terra" w:date="2016-02-08T22:05:00Z">
                    <w:rPr>
                      <w:color w:val="303030"/>
                    </w:rPr>
                  </w:rPrChange>
                </w:rPr>
                <w:t>51</w:t>
              </w:r>
            </w:ins>
          </w:p>
        </w:tc>
        <w:tc>
          <w:tcPr>
            <w:tcW w:w="1558" w:type="dxa"/>
            <w:tcPrChange w:id="1288"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9" w:author="Mateus Berardo de Souza Terra" w:date="2016-02-08T20:04:00Z"/>
                <w:sz w:val="16"/>
                <w:szCs w:val="16"/>
                <w:rPrChange w:id="1290" w:author="Mateus Berardo de Souza Terra" w:date="2016-02-08T22:05:00Z">
                  <w:rPr>
                    <w:ins w:id="1291" w:author="Mateus Berardo de Souza Terra" w:date="2016-02-08T20:04:00Z"/>
                    <w:color w:val="303030"/>
                  </w:rPr>
                </w:rPrChange>
              </w:rPr>
              <w:pPrChange w:id="1292" w:author="Mateus Berardo de Souza Terra" w:date="2016-02-08T22:05:00Z">
                <w:pPr>
                  <w:pStyle w:val="NormalWeb"/>
                  <w:spacing w:before="0" w:beforeAutospacing="0" w:after="160" w:afterAutospacing="0"/>
                  <w:jc w:val="center"/>
                </w:pPr>
              </w:pPrChange>
            </w:pPr>
            <w:ins w:id="1293" w:author="Mateus Berardo de Souza Terra" w:date="2016-02-08T22:13:00Z">
              <w:r w:rsidRPr="0068627D">
                <w:rPr>
                  <w:sz w:val="16"/>
                  <w:szCs w:val="16"/>
                </w:rPr>
                <w:t>3</w:t>
              </w:r>
            </w:ins>
          </w:p>
        </w:tc>
        <w:tc>
          <w:tcPr>
            <w:tcW w:w="1558" w:type="dxa"/>
            <w:tcPrChange w:id="1294"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5" w:author="Mateus Berardo de Souza Terra" w:date="2016-02-08T20:04:00Z"/>
                <w:sz w:val="16"/>
                <w:szCs w:val="16"/>
                <w:rPrChange w:id="1296" w:author="Mateus Berardo de Souza Terra" w:date="2016-02-08T22:05:00Z">
                  <w:rPr>
                    <w:ins w:id="1297" w:author="Mateus Berardo de Souza Terra" w:date="2016-02-08T20:04:00Z"/>
                    <w:color w:val="303030"/>
                  </w:rPr>
                </w:rPrChange>
              </w:rPr>
              <w:pPrChange w:id="1298" w:author="Mateus Berardo de Souza Terra" w:date="2016-02-08T22:05:00Z">
                <w:pPr>
                  <w:pStyle w:val="NormalWeb"/>
                  <w:spacing w:before="0" w:beforeAutospacing="0" w:after="160" w:afterAutospacing="0"/>
                  <w:jc w:val="center"/>
                </w:pPr>
              </w:pPrChange>
            </w:pPr>
            <w:ins w:id="1299" w:author="Mateus Berardo de Souza Terra" w:date="2016-02-08T22:09:00Z">
              <w:r w:rsidRPr="0068627D">
                <w:rPr>
                  <w:sz w:val="16"/>
                  <w:szCs w:val="16"/>
                </w:rPr>
                <w:t>83</w:t>
              </w:r>
            </w:ins>
          </w:p>
        </w:tc>
        <w:tc>
          <w:tcPr>
            <w:tcW w:w="1558" w:type="dxa"/>
            <w:tcPrChange w:id="1300"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1" w:author="Mateus Berardo de Souza Terra" w:date="2016-02-08T20:04:00Z"/>
                <w:sz w:val="16"/>
                <w:szCs w:val="16"/>
                <w:rPrChange w:id="1302" w:author="Mateus Berardo de Souza Terra" w:date="2016-02-08T22:05:00Z">
                  <w:rPr>
                    <w:ins w:id="1303" w:author="Mateus Berardo de Souza Terra" w:date="2016-02-08T20:04:00Z"/>
                    <w:color w:val="303030"/>
                  </w:rPr>
                </w:rPrChange>
              </w:rPr>
              <w:pPrChange w:id="1304" w:author="Mateus Berardo de Souza Terra" w:date="2016-02-08T22:05:00Z">
                <w:pPr>
                  <w:pStyle w:val="NormalWeb"/>
                  <w:spacing w:before="0" w:beforeAutospacing="0" w:after="160" w:afterAutospacing="0"/>
                  <w:jc w:val="center"/>
                </w:pPr>
              </w:pPrChange>
            </w:pPr>
            <w:ins w:id="1305" w:author="Mateus Berardo de Souza Terra" w:date="2016-02-08T22:10:00Z">
              <w:r w:rsidRPr="0068627D">
                <w:rPr>
                  <w:sz w:val="16"/>
                  <w:szCs w:val="16"/>
                </w:rPr>
                <w:t>S</w:t>
              </w:r>
            </w:ins>
          </w:p>
        </w:tc>
        <w:tc>
          <w:tcPr>
            <w:tcW w:w="1559" w:type="dxa"/>
            <w:tcPrChange w:id="1306"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07" w:author="Mateus Berardo de Souza Terra" w:date="2016-02-08T20:04:00Z"/>
                <w:sz w:val="16"/>
                <w:szCs w:val="16"/>
                <w:rPrChange w:id="1308" w:author="Mateus Berardo de Souza Terra" w:date="2016-02-08T22:05:00Z">
                  <w:rPr>
                    <w:ins w:id="1309" w:author="Mateus Berardo de Souza Terra" w:date="2016-02-08T20:04:00Z"/>
                    <w:color w:val="303030"/>
                  </w:rPr>
                </w:rPrChange>
              </w:rPr>
              <w:pPrChange w:id="1310" w:author="Mateus Berardo de Souza Terra" w:date="2016-02-08T22:05:00Z">
                <w:pPr>
                  <w:pStyle w:val="NormalWeb"/>
                  <w:spacing w:before="0" w:beforeAutospacing="0" w:after="160" w:afterAutospacing="0"/>
                  <w:jc w:val="center"/>
                </w:pPr>
              </w:pPrChange>
            </w:pPr>
            <w:ins w:id="1311" w:author="Mateus Berardo de Souza Terra" w:date="2016-02-08T22:09:00Z">
              <w:r w:rsidRPr="0068627D">
                <w:rPr>
                  <w:sz w:val="16"/>
                  <w:szCs w:val="16"/>
                </w:rPr>
                <w:t>115</w:t>
              </w:r>
            </w:ins>
          </w:p>
        </w:tc>
        <w:tc>
          <w:tcPr>
            <w:tcW w:w="1559" w:type="dxa"/>
            <w:tcPrChange w:id="1312"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3" w:author="Mateus Berardo de Souza Terra" w:date="2016-02-08T20:04:00Z"/>
                <w:sz w:val="16"/>
                <w:szCs w:val="16"/>
                <w:rPrChange w:id="1314" w:author="Mateus Berardo de Souza Terra" w:date="2016-02-08T22:05:00Z">
                  <w:rPr>
                    <w:ins w:id="1315" w:author="Mateus Berardo de Souza Terra" w:date="2016-02-08T20:04:00Z"/>
                    <w:color w:val="303030"/>
                  </w:rPr>
                </w:rPrChange>
              </w:rPr>
              <w:pPrChange w:id="1316" w:author="Mateus Berardo de Souza Terra" w:date="2016-02-08T22:05:00Z">
                <w:pPr>
                  <w:pStyle w:val="NormalWeb"/>
                  <w:spacing w:before="0" w:beforeAutospacing="0" w:after="160" w:afterAutospacing="0"/>
                  <w:jc w:val="center"/>
                </w:pPr>
              </w:pPrChange>
            </w:pPr>
            <w:proofErr w:type="gramStart"/>
            <w:ins w:id="1317"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18" w:author="Mateus Berardo de Souza Terra" w:date="2016-02-08T20:04:00Z"/>
        </w:trPr>
        <w:tc>
          <w:tcPr>
            <w:tcW w:w="1558" w:type="dxa"/>
            <w:tcPrChange w:id="1319"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20" w:author="Mateus Berardo de Souza Terra" w:date="2016-02-08T20:04:00Z"/>
                <w:sz w:val="16"/>
                <w:szCs w:val="16"/>
                <w:rPrChange w:id="1321" w:author="Mateus Berardo de Souza Terra" w:date="2016-02-08T22:05:00Z">
                  <w:rPr>
                    <w:ins w:id="1322" w:author="Mateus Berardo de Souza Terra" w:date="2016-02-08T20:04:00Z"/>
                    <w:color w:val="303030"/>
                  </w:rPr>
                </w:rPrChange>
              </w:rPr>
              <w:pPrChange w:id="1323" w:author="Mateus Berardo de Souza Terra" w:date="2016-02-08T22:05:00Z">
                <w:pPr>
                  <w:pStyle w:val="NormalWeb"/>
                  <w:spacing w:before="0" w:beforeAutospacing="0" w:after="160" w:afterAutospacing="0"/>
                  <w:jc w:val="center"/>
                </w:pPr>
              </w:pPrChange>
            </w:pPr>
            <w:ins w:id="1324" w:author="Mateus Berardo de Souza Terra" w:date="2016-02-08T20:05:00Z">
              <w:r w:rsidRPr="0068627D">
                <w:rPr>
                  <w:sz w:val="16"/>
                  <w:szCs w:val="16"/>
                  <w:rPrChange w:id="1325" w:author="Mateus Berardo de Souza Terra" w:date="2016-02-08T22:05:00Z">
                    <w:rPr>
                      <w:color w:val="303030"/>
                    </w:rPr>
                  </w:rPrChange>
                </w:rPr>
                <w:t>52</w:t>
              </w:r>
            </w:ins>
          </w:p>
        </w:tc>
        <w:tc>
          <w:tcPr>
            <w:tcW w:w="1558" w:type="dxa"/>
            <w:tcPrChange w:id="1326"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27" w:author="Mateus Berardo de Souza Terra" w:date="2016-02-08T20:04:00Z"/>
                <w:sz w:val="16"/>
                <w:szCs w:val="16"/>
                <w:rPrChange w:id="1328" w:author="Mateus Berardo de Souza Terra" w:date="2016-02-08T22:05:00Z">
                  <w:rPr>
                    <w:ins w:id="1329" w:author="Mateus Berardo de Souza Terra" w:date="2016-02-08T20:04:00Z"/>
                    <w:color w:val="303030"/>
                  </w:rPr>
                </w:rPrChange>
              </w:rPr>
              <w:pPrChange w:id="1330" w:author="Mateus Berardo de Souza Terra" w:date="2016-02-08T22:05:00Z">
                <w:pPr>
                  <w:pStyle w:val="NormalWeb"/>
                  <w:spacing w:before="0" w:beforeAutospacing="0" w:after="160" w:afterAutospacing="0"/>
                  <w:jc w:val="center"/>
                </w:pPr>
              </w:pPrChange>
            </w:pPr>
            <w:ins w:id="1331" w:author="Mateus Berardo de Souza Terra" w:date="2016-02-08T22:13:00Z">
              <w:r w:rsidRPr="0068627D">
                <w:rPr>
                  <w:sz w:val="16"/>
                  <w:szCs w:val="16"/>
                </w:rPr>
                <w:t>4</w:t>
              </w:r>
            </w:ins>
          </w:p>
        </w:tc>
        <w:tc>
          <w:tcPr>
            <w:tcW w:w="1558" w:type="dxa"/>
            <w:tcPrChange w:id="1332"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3" w:author="Mateus Berardo de Souza Terra" w:date="2016-02-08T20:04:00Z"/>
                <w:sz w:val="16"/>
                <w:szCs w:val="16"/>
                <w:rPrChange w:id="1334" w:author="Mateus Berardo de Souza Terra" w:date="2016-02-08T22:05:00Z">
                  <w:rPr>
                    <w:ins w:id="1335" w:author="Mateus Berardo de Souza Terra" w:date="2016-02-08T20:04:00Z"/>
                    <w:color w:val="303030"/>
                  </w:rPr>
                </w:rPrChange>
              </w:rPr>
              <w:pPrChange w:id="1336" w:author="Mateus Berardo de Souza Terra" w:date="2016-02-08T22:05:00Z">
                <w:pPr>
                  <w:pStyle w:val="NormalWeb"/>
                  <w:spacing w:before="0" w:beforeAutospacing="0" w:after="160" w:afterAutospacing="0"/>
                  <w:jc w:val="center"/>
                </w:pPr>
              </w:pPrChange>
            </w:pPr>
            <w:ins w:id="1337" w:author="Mateus Berardo de Souza Terra" w:date="2016-02-08T22:09:00Z">
              <w:r w:rsidRPr="0068627D">
                <w:rPr>
                  <w:sz w:val="16"/>
                  <w:szCs w:val="16"/>
                </w:rPr>
                <w:t>84</w:t>
              </w:r>
            </w:ins>
          </w:p>
        </w:tc>
        <w:tc>
          <w:tcPr>
            <w:tcW w:w="1558" w:type="dxa"/>
            <w:tcPrChange w:id="1338"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9" w:author="Mateus Berardo de Souza Terra" w:date="2016-02-08T20:04:00Z"/>
                <w:sz w:val="16"/>
                <w:szCs w:val="16"/>
                <w:rPrChange w:id="1340" w:author="Mateus Berardo de Souza Terra" w:date="2016-02-08T22:05:00Z">
                  <w:rPr>
                    <w:ins w:id="1341" w:author="Mateus Berardo de Souza Terra" w:date="2016-02-08T20:04:00Z"/>
                    <w:color w:val="303030"/>
                  </w:rPr>
                </w:rPrChange>
              </w:rPr>
              <w:pPrChange w:id="1342" w:author="Mateus Berardo de Souza Terra" w:date="2016-02-08T22:05:00Z">
                <w:pPr>
                  <w:pStyle w:val="NormalWeb"/>
                  <w:spacing w:before="0" w:beforeAutospacing="0" w:after="160" w:afterAutospacing="0"/>
                  <w:jc w:val="center"/>
                </w:pPr>
              </w:pPrChange>
            </w:pPr>
            <w:ins w:id="1343" w:author="Mateus Berardo de Souza Terra" w:date="2016-02-08T22:10:00Z">
              <w:r w:rsidRPr="0068627D">
                <w:rPr>
                  <w:sz w:val="16"/>
                  <w:szCs w:val="16"/>
                </w:rPr>
                <w:t>T</w:t>
              </w:r>
            </w:ins>
          </w:p>
        </w:tc>
        <w:tc>
          <w:tcPr>
            <w:tcW w:w="1559" w:type="dxa"/>
            <w:tcPrChange w:id="1344"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5" w:author="Mateus Berardo de Souza Terra" w:date="2016-02-08T20:04:00Z"/>
                <w:sz w:val="16"/>
                <w:szCs w:val="16"/>
                <w:rPrChange w:id="1346" w:author="Mateus Berardo de Souza Terra" w:date="2016-02-08T22:05:00Z">
                  <w:rPr>
                    <w:ins w:id="1347" w:author="Mateus Berardo de Souza Terra" w:date="2016-02-08T20:04:00Z"/>
                    <w:color w:val="303030"/>
                  </w:rPr>
                </w:rPrChange>
              </w:rPr>
              <w:pPrChange w:id="1348" w:author="Mateus Berardo de Souza Terra" w:date="2016-02-08T22:05:00Z">
                <w:pPr>
                  <w:pStyle w:val="NormalWeb"/>
                  <w:spacing w:before="0" w:beforeAutospacing="0" w:after="160" w:afterAutospacing="0"/>
                  <w:jc w:val="center"/>
                </w:pPr>
              </w:pPrChange>
            </w:pPr>
            <w:ins w:id="1349" w:author="Mateus Berardo de Souza Terra" w:date="2016-02-08T22:09:00Z">
              <w:r w:rsidRPr="0068627D">
                <w:rPr>
                  <w:sz w:val="16"/>
                  <w:szCs w:val="16"/>
                </w:rPr>
                <w:t>116</w:t>
              </w:r>
            </w:ins>
          </w:p>
        </w:tc>
        <w:tc>
          <w:tcPr>
            <w:tcW w:w="1559" w:type="dxa"/>
            <w:tcPrChange w:id="1350"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1" w:author="Mateus Berardo de Souza Terra" w:date="2016-02-08T20:04:00Z"/>
                <w:sz w:val="16"/>
                <w:szCs w:val="16"/>
                <w:rPrChange w:id="1352" w:author="Mateus Berardo de Souza Terra" w:date="2016-02-08T22:05:00Z">
                  <w:rPr>
                    <w:ins w:id="1353" w:author="Mateus Berardo de Souza Terra" w:date="2016-02-08T20:04:00Z"/>
                    <w:color w:val="303030"/>
                  </w:rPr>
                </w:rPrChange>
              </w:rPr>
              <w:pPrChange w:id="1354" w:author="Mateus Berardo de Souza Terra" w:date="2016-02-08T22:05:00Z">
                <w:pPr>
                  <w:pStyle w:val="NormalWeb"/>
                  <w:spacing w:before="0" w:beforeAutospacing="0" w:after="160" w:afterAutospacing="0"/>
                  <w:jc w:val="center"/>
                </w:pPr>
              </w:pPrChange>
            </w:pPr>
            <w:proofErr w:type="gramStart"/>
            <w:ins w:id="1355"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56" w:author="Mateus Berardo de Souza Terra" w:date="2016-02-08T20:04:00Z"/>
        </w:trPr>
        <w:tc>
          <w:tcPr>
            <w:tcW w:w="1558" w:type="dxa"/>
            <w:tcPrChange w:id="1357"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58" w:author="Mateus Berardo de Souza Terra" w:date="2016-02-08T20:04:00Z"/>
                <w:sz w:val="16"/>
                <w:szCs w:val="16"/>
                <w:rPrChange w:id="1359" w:author="Mateus Berardo de Souza Terra" w:date="2016-02-08T22:05:00Z">
                  <w:rPr>
                    <w:ins w:id="1360" w:author="Mateus Berardo de Souza Terra" w:date="2016-02-08T20:04:00Z"/>
                    <w:color w:val="303030"/>
                  </w:rPr>
                </w:rPrChange>
              </w:rPr>
              <w:pPrChange w:id="1361" w:author="Mateus Berardo de Souza Terra" w:date="2016-02-08T22:05:00Z">
                <w:pPr>
                  <w:pStyle w:val="NormalWeb"/>
                  <w:spacing w:before="0" w:beforeAutospacing="0" w:after="160" w:afterAutospacing="0"/>
                  <w:jc w:val="center"/>
                </w:pPr>
              </w:pPrChange>
            </w:pPr>
            <w:ins w:id="1362" w:author="Mateus Berardo de Souza Terra" w:date="2016-02-08T20:05:00Z">
              <w:r w:rsidRPr="0068627D">
                <w:rPr>
                  <w:sz w:val="16"/>
                  <w:szCs w:val="16"/>
                  <w:rPrChange w:id="1363" w:author="Mateus Berardo de Souza Terra" w:date="2016-02-08T22:05:00Z">
                    <w:rPr>
                      <w:color w:val="303030"/>
                    </w:rPr>
                  </w:rPrChange>
                </w:rPr>
                <w:t>53</w:t>
              </w:r>
            </w:ins>
          </w:p>
        </w:tc>
        <w:tc>
          <w:tcPr>
            <w:tcW w:w="1558" w:type="dxa"/>
            <w:tcPrChange w:id="1364"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5" w:author="Mateus Berardo de Souza Terra" w:date="2016-02-08T20:04:00Z"/>
                <w:sz w:val="16"/>
                <w:szCs w:val="16"/>
                <w:rPrChange w:id="1366" w:author="Mateus Berardo de Souza Terra" w:date="2016-02-08T22:05:00Z">
                  <w:rPr>
                    <w:ins w:id="1367" w:author="Mateus Berardo de Souza Terra" w:date="2016-02-08T20:04:00Z"/>
                    <w:color w:val="303030"/>
                  </w:rPr>
                </w:rPrChange>
              </w:rPr>
              <w:pPrChange w:id="1368" w:author="Mateus Berardo de Souza Terra" w:date="2016-02-08T22:05:00Z">
                <w:pPr>
                  <w:pStyle w:val="NormalWeb"/>
                  <w:spacing w:before="0" w:beforeAutospacing="0" w:after="160" w:afterAutospacing="0"/>
                  <w:jc w:val="center"/>
                </w:pPr>
              </w:pPrChange>
            </w:pPr>
            <w:ins w:id="1369" w:author="Mateus Berardo de Souza Terra" w:date="2016-02-08T22:13:00Z">
              <w:r w:rsidRPr="0068627D">
                <w:rPr>
                  <w:sz w:val="16"/>
                  <w:szCs w:val="16"/>
                </w:rPr>
                <w:t>5</w:t>
              </w:r>
            </w:ins>
          </w:p>
        </w:tc>
        <w:tc>
          <w:tcPr>
            <w:tcW w:w="1558" w:type="dxa"/>
            <w:tcPrChange w:id="1370"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1" w:author="Mateus Berardo de Souza Terra" w:date="2016-02-08T20:04:00Z"/>
                <w:sz w:val="16"/>
                <w:szCs w:val="16"/>
                <w:rPrChange w:id="1372" w:author="Mateus Berardo de Souza Terra" w:date="2016-02-08T22:05:00Z">
                  <w:rPr>
                    <w:ins w:id="1373" w:author="Mateus Berardo de Souza Terra" w:date="2016-02-08T20:04:00Z"/>
                    <w:color w:val="303030"/>
                  </w:rPr>
                </w:rPrChange>
              </w:rPr>
              <w:pPrChange w:id="1374" w:author="Mateus Berardo de Souza Terra" w:date="2016-02-08T22:05:00Z">
                <w:pPr>
                  <w:pStyle w:val="NormalWeb"/>
                  <w:spacing w:before="0" w:beforeAutospacing="0" w:after="160" w:afterAutospacing="0"/>
                  <w:jc w:val="center"/>
                </w:pPr>
              </w:pPrChange>
            </w:pPr>
            <w:ins w:id="1375" w:author="Mateus Berardo de Souza Terra" w:date="2016-02-08T22:09:00Z">
              <w:r w:rsidRPr="0068627D">
                <w:rPr>
                  <w:sz w:val="16"/>
                  <w:szCs w:val="16"/>
                </w:rPr>
                <w:t>85</w:t>
              </w:r>
            </w:ins>
          </w:p>
        </w:tc>
        <w:tc>
          <w:tcPr>
            <w:tcW w:w="1558" w:type="dxa"/>
            <w:tcPrChange w:id="1376"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77" w:author="Mateus Berardo de Souza Terra" w:date="2016-02-08T20:04:00Z"/>
                <w:sz w:val="16"/>
                <w:szCs w:val="16"/>
                <w:rPrChange w:id="1378" w:author="Mateus Berardo de Souza Terra" w:date="2016-02-08T22:05:00Z">
                  <w:rPr>
                    <w:ins w:id="1379" w:author="Mateus Berardo de Souza Terra" w:date="2016-02-08T20:04:00Z"/>
                    <w:color w:val="303030"/>
                  </w:rPr>
                </w:rPrChange>
              </w:rPr>
              <w:pPrChange w:id="1380" w:author="Mateus Berardo de Souza Terra" w:date="2016-02-08T22:05:00Z">
                <w:pPr>
                  <w:pStyle w:val="NormalWeb"/>
                  <w:spacing w:before="0" w:beforeAutospacing="0" w:after="160" w:afterAutospacing="0"/>
                  <w:jc w:val="center"/>
                </w:pPr>
              </w:pPrChange>
            </w:pPr>
            <w:ins w:id="1381" w:author="Mateus Berardo de Souza Terra" w:date="2016-02-08T22:10:00Z">
              <w:r w:rsidRPr="0068627D">
                <w:rPr>
                  <w:sz w:val="16"/>
                  <w:szCs w:val="16"/>
                </w:rPr>
                <w:t>U</w:t>
              </w:r>
            </w:ins>
          </w:p>
        </w:tc>
        <w:tc>
          <w:tcPr>
            <w:tcW w:w="1559" w:type="dxa"/>
            <w:tcPrChange w:id="1382"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3" w:author="Mateus Berardo de Souza Terra" w:date="2016-02-08T20:04:00Z"/>
                <w:sz w:val="16"/>
                <w:szCs w:val="16"/>
                <w:rPrChange w:id="1384" w:author="Mateus Berardo de Souza Terra" w:date="2016-02-08T22:05:00Z">
                  <w:rPr>
                    <w:ins w:id="1385" w:author="Mateus Berardo de Souza Terra" w:date="2016-02-08T20:04:00Z"/>
                    <w:color w:val="303030"/>
                  </w:rPr>
                </w:rPrChange>
              </w:rPr>
              <w:pPrChange w:id="1386" w:author="Mateus Berardo de Souza Terra" w:date="2016-02-08T22:05:00Z">
                <w:pPr>
                  <w:pStyle w:val="NormalWeb"/>
                  <w:spacing w:before="0" w:beforeAutospacing="0" w:after="160" w:afterAutospacing="0"/>
                  <w:jc w:val="center"/>
                </w:pPr>
              </w:pPrChange>
            </w:pPr>
            <w:ins w:id="1387" w:author="Mateus Berardo de Souza Terra" w:date="2016-02-08T22:09:00Z">
              <w:r w:rsidRPr="0068627D">
                <w:rPr>
                  <w:sz w:val="16"/>
                  <w:szCs w:val="16"/>
                </w:rPr>
                <w:t>117</w:t>
              </w:r>
            </w:ins>
          </w:p>
        </w:tc>
        <w:tc>
          <w:tcPr>
            <w:tcW w:w="1559" w:type="dxa"/>
            <w:tcPrChange w:id="1388"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9" w:author="Mateus Berardo de Souza Terra" w:date="2016-02-08T20:04:00Z"/>
                <w:sz w:val="16"/>
                <w:szCs w:val="16"/>
                <w:rPrChange w:id="1390" w:author="Mateus Berardo de Souza Terra" w:date="2016-02-08T22:05:00Z">
                  <w:rPr>
                    <w:ins w:id="1391" w:author="Mateus Berardo de Souza Terra" w:date="2016-02-08T20:04:00Z"/>
                    <w:color w:val="303030"/>
                  </w:rPr>
                </w:rPrChange>
              </w:rPr>
              <w:pPrChange w:id="1392" w:author="Mateus Berardo de Souza Terra" w:date="2016-02-08T22:05:00Z">
                <w:pPr>
                  <w:pStyle w:val="NormalWeb"/>
                  <w:spacing w:before="0" w:beforeAutospacing="0" w:after="160" w:afterAutospacing="0"/>
                  <w:jc w:val="center"/>
                </w:pPr>
              </w:pPrChange>
            </w:pPr>
            <w:proofErr w:type="gramStart"/>
            <w:ins w:id="1393"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94" w:author="Mateus Berardo de Souza Terra" w:date="2016-02-08T20:04:00Z"/>
        </w:trPr>
        <w:tc>
          <w:tcPr>
            <w:tcW w:w="1558" w:type="dxa"/>
            <w:tcPrChange w:id="1395"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6" w:author="Mateus Berardo de Souza Terra" w:date="2016-02-08T20:04:00Z"/>
                <w:sz w:val="16"/>
                <w:szCs w:val="16"/>
                <w:rPrChange w:id="1397" w:author="Mateus Berardo de Souza Terra" w:date="2016-02-08T22:05:00Z">
                  <w:rPr>
                    <w:ins w:id="1398" w:author="Mateus Berardo de Souza Terra" w:date="2016-02-08T20:04:00Z"/>
                    <w:color w:val="303030"/>
                  </w:rPr>
                </w:rPrChange>
              </w:rPr>
              <w:pPrChange w:id="1399" w:author="Mateus Berardo de Souza Terra" w:date="2016-02-08T22:05:00Z">
                <w:pPr>
                  <w:pStyle w:val="NormalWeb"/>
                  <w:spacing w:before="0" w:beforeAutospacing="0" w:after="160" w:afterAutospacing="0"/>
                  <w:jc w:val="center"/>
                </w:pPr>
              </w:pPrChange>
            </w:pPr>
            <w:ins w:id="1400" w:author="Mateus Berardo de Souza Terra" w:date="2016-02-08T20:05:00Z">
              <w:r w:rsidRPr="0068627D">
                <w:rPr>
                  <w:sz w:val="16"/>
                  <w:szCs w:val="16"/>
                  <w:rPrChange w:id="1401" w:author="Mateus Berardo de Souza Terra" w:date="2016-02-08T22:05:00Z">
                    <w:rPr>
                      <w:color w:val="303030"/>
                    </w:rPr>
                  </w:rPrChange>
                </w:rPr>
                <w:t>54</w:t>
              </w:r>
            </w:ins>
          </w:p>
        </w:tc>
        <w:tc>
          <w:tcPr>
            <w:tcW w:w="1558" w:type="dxa"/>
            <w:tcPrChange w:id="1402"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3" w:author="Mateus Berardo de Souza Terra" w:date="2016-02-08T20:04:00Z"/>
                <w:sz w:val="16"/>
                <w:szCs w:val="16"/>
                <w:rPrChange w:id="1404" w:author="Mateus Berardo de Souza Terra" w:date="2016-02-08T22:05:00Z">
                  <w:rPr>
                    <w:ins w:id="1405" w:author="Mateus Berardo de Souza Terra" w:date="2016-02-08T20:04:00Z"/>
                    <w:color w:val="303030"/>
                  </w:rPr>
                </w:rPrChange>
              </w:rPr>
              <w:pPrChange w:id="1406" w:author="Mateus Berardo de Souza Terra" w:date="2016-02-08T22:05:00Z">
                <w:pPr>
                  <w:pStyle w:val="NormalWeb"/>
                  <w:spacing w:before="0" w:beforeAutospacing="0" w:after="160" w:afterAutospacing="0"/>
                  <w:jc w:val="center"/>
                </w:pPr>
              </w:pPrChange>
            </w:pPr>
            <w:ins w:id="1407" w:author="Mateus Berardo de Souza Terra" w:date="2016-02-08T22:13:00Z">
              <w:r w:rsidRPr="0068627D">
                <w:rPr>
                  <w:sz w:val="16"/>
                  <w:szCs w:val="16"/>
                </w:rPr>
                <w:t>6</w:t>
              </w:r>
            </w:ins>
          </w:p>
        </w:tc>
        <w:tc>
          <w:tcPr>
            <w:tcW w:w="1558" w:type="dxa"/>
            <w:tcPrChange w:id="1408"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9" w:author="Mateus Berardo de Souza Terra" w:date="2016-02-08T20:04:00Z"/>
                <w:sz w:val="16"/>
                <w:szCs w:val="16"/>
                <w:rPrChange w:id="1410" w:author="Mateus Berardo de Souza Terra" w:date="2016-02-08T22:05:00Z">
                  <w:rPr>
                    <w:ins w:id="1411" w:author="Mateus Berardo de Souza Terra" w:date="2016-02-08T20:04:00Z"/>
                    <w:color w:val="303030"/>
                  </w:rPr>
                </w:rPrChange>
              </w:rPr>
              <w:pPrChange w:id="1412" w:author="Mateus Berardo de Souza Terra" w:date="2016-02-08T22:05:00Z">
                <w:pPr>
                  <w:pStyle w:val="NormalWeb"/>
                  <w:spacing w:before="0" w:beforeAutospacing="0" w:after="160" w:afterAutospacing="0"/>
                  <w:jc w:val="center"/>
                </w:pPr>
              </w:pPrChange>
            </w:pPr>
            <w:ins w:id="1413" w:author="Mateus Berardo de Souza Terra" w:date="2016-02-08T22:09:00Z">
              <w:r w:rsidRPr="0068627D">
                <w:rPr>
                  <w:sz w:val="16"/>
                  <w:szCs w:val="16"/>
                </w:rPr>
                <w:t>86</w:t>
              </w:r>
            </w:ins>
          </w:p>
        </w:tc>
        <w:tc>
          <w:tcPr>
            <w:tcW w:w="1558" w:type="dxa"/>
            <w:tcPrChange w:id="1414"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5" w:author="Mateus Berardo de Souza Terra" w:date="2016-02-08T20:04:00Z"/>
                <w:sz w:val="16"/>
                <w:szCs w:val="16"/>
                <w:rPrChange w:id="1416" w:author="Mateus Berardo de Souza Terra" w:date="2016-02-08T22:05:00Z">
                  <w:rPr>
                    <w:ins w:id="1417" w:author="Mateus Berardo de Souza Terra" w:date="2016-02-08T20:04:00Z"/>
                    <w:color w:val="303030"/>
                  </w:rPr>
                </w:rPrChange>
              </w:rPr>
              <w:pPrChange w:id="1418" w:author="Mateus Berardo de Souza Terra" w:date="2016-02-08T22:05:00Z">
                <w:pPr>
                  <w:pStyle w:val="NormalWeb"/>
                  <w:spacing w:before="0" w:beforeAutospacing="0" w:after="160" w:afterAutospacing="0"/>
                  <w:jc w:val="center"/>
                </w:pPr>
              </w:pPrChange>
            </w:pPr>
            <w:ins w:id="1419" w:author="Mateus Berardo de Souza Terra" w:date="2016-02-08T22:10:00Z">
              <w:r w:rsidRPr="0068627D">
                <w:rPr>
                  <w:sz w:val="16"/>
                  <w:szCs w:val="16"/>
                </w:rPr>
                <w:t>V</w:t>
              </w:r>
            </w:ins>
          </w:p>
        </w:tc>
        <w:tc>
          <w:tcPr>
            <w:tcW w:w="1559" w:type="dxa"/>
            <w:tcPrChange w:id="1420"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1" w:author="Mateus Berardo de Souza Terra" w:date="2016-02-08T20:04:00Z"/>
                <w:sz w:val="16"/>
                <w:szCs w:val="16"/>
                <w:rPrChange w:id="1422" w:author="Mateus Berardo de Souza Terra" w:date="2016-02-08T22:05:00Z">
                  <w:rPr>
                    <w:ins w:id="1423" w:author="Mateus Berardo de Souza Terra" w:date="2016-02-08T20:04:00Z"/>
                    <w:color w:val="303030"/>
                  </w:rPr>
                </w:rPrChange>
              </w:rPr>
              <w:pPrChange w:id="1424" w:author="Mateus Berardo de Souza Terra" w:date="2016-02-08T22:05:00Z">
                <w:pPr>
                  <w:pStyle w:val="NormalWeb"/>
                  <w:spacing w:before="0" w:beforeAutospacing="0" w:after="160" w:afterAutospacing="0"/>
                  <w:jc w:val="center"/>
                </w:pPr>
              </w:pPrChange>
            </w:pPr>
            <w:ins w:id="1425" w:author="Mateus Berardo de Souza Terra" w:date="2016-02-08T22:09:00Z">
              <w:r w:rsidRPr="0068627D">
                <w:rPr>
                  <w:sz w:val="16"/>
                  <w:szCs w:val="16"/>
                </w:rPr>
                <w:t>118</w:t>
              </w:r>
            </w:ins>
          </w:p>
        </w:tc>
        <w:tc>
          <w:tcPr>
            <w:tcW w:w="1559" w:type="dxa"/>
            <w:tcPrChange w:id="1426"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27" w:author="Mateus Berardo de Souza Terra" w:date="2016-02-08T20:04:00Z"/>
                <w:sz w:val="16"/>
                <w:szCs w:val="16"/>
                <w:rPrChange w:id="1428" w:author="Mateus Berardo de Souza Terra" w:date="2016-02-08T22:05:00Z">
                  <w:rPr>
                    <w:ins w:id="1429" w:author="Mateus Berardo de Souza Terra" w:date="2016-02-08T20:04:00Z"/>
                    <w:color w:val="303030"/>
                  </w:rPr>
                </w:rPrChange>
              </w:rPr>
              <w:pPrChange w:id="1430" w:author="Mateus Berardo de Souza Terra" w:date="2016-02-08T22:05:00Z">
                <w:pPr>
                  <w:pStyle w:val="NormalWeb"/>
                  <w:spacing w:before="0" w:beforeAutospacing="0" w:after="160" w:afterAutospacing="0"/>
                  <w:jc w:val="center"/>
                </w:pPr>
              </w:pPrChange>
            </w:pPr>
            <w:proofErr w:type="gramStart"/>
            <w:ins w:id="1431"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32" w:author="Mateus Berardo de Souza Terra" w:date="2016-02-08T20:04:00Z"/>
        </w:trPr>
        <w:tc>
          <w:tcPr>
            <w:tcW w:w="1558" w:type="dxa"/>
            <w:tcPrChange w:id="1433"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4" w:author="Mateus Berardo de Souza Terra" w:date="2016-02-08T20:04:00Z"/>
                <w:sz w:val="16"/>
                <w:szCs w:val="16"/>
                <w:rPrChange w:id="1435" w:author="Mateus Berardo de Souza Terra" w:date="2016-02-08T22:05:00Z">
                  <w:rPr>
                    <w:ins w:id="1436" w:author="Mateus Berardo de Souza Terra" w:date="2016-02-08T20:04:00Z"/>
                    <w:color w:val="303030"/>
                  </w:rPr>
                </w:rPrChange>
              </w:rPr>
              <w:pPrChange w:id="1437" w:author="Mateus Berardo de Souza Terra" w:date="2016-02-08T22:05:00Z">
                <w:pPr>
                  <w:pStyle w:val="NormalWeb"/>
                  <w:spacing w:before="0" w:beforeAutospacing="0" w:after="160" w:afterAutospacing="0"/>
                  <w:jc w:val="center"/>
                </w:pPr>
              </w:pPrChange>
            </w:pPr>
            <w:ins w:id="1438" w:author="Mateus Berardo de Souza Terra" w:date="2016-02-08T20:05:00Z">
              <w:r w:rsidRPr="0068627D">
                <w:rPr>
                  <w:sz w:val="16"/>
                  <w:szCs w:val="16"/>
                  <w:rPrChange w:id="1439" w:author="Mateus Berardo de Souza Terra" w:date="2016-02-08T22:05:00Z">
                    <w:rPr>
                      <w:color w:val="303030"/>
                    </w:rPr>
                  </w:rPrChange>
                </w:rPr>
                <w:t>55</w:t>
              </w:r>
            </w:ins>
          </w:p>
        </w:tc>
        <w:tc>
          <w:tcPr>
            <w:tcW w:w="1558" w:type="dxa"/>
            <w:tcPrChange w:id="1440"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1" w:author="Mateus Berardo de Souza Terra" w:date="2016-02-08T20:04:00Z"/>
                <w:sz w:val="16"/>
                <w:szCs w:val="16"/>
                <w:rPrChange w:id="1442" w:author="Mateus Berardo de Souza Terra" w:date="2016-02-08T22:05:00Z">
                  <w:rPr>
                    <w:ins w:id="1443" w:author="Mateus Berardo de Souza Terra" w:date="2016-02-08T20:04:00Z"/>
                    <w:color w:val="303030"/>
                  </w:rPr>
                </w:rPrChange>
              </w:rPr>
              <w:pPrChange w:id="1444" w:author="Mateus Berardo de Souza Terra" w:date="2016-02-08T22:05:00Z">
                <w:pPr>
                  <w:pStyle w:val="NormalWeb"/>
                  <w:spacing w:before="0" w:beforeAutospacing="0" w:after="160" w:afterAutospacing="0"/>
                  <w:jc w:val="center"/>
                </w:pPr>
              </w:pPrChange>
            </w:pPr>
            <w:ins w:id="1445" w:author="Mateus Berardo de Souza Terra" w:date="2016-02-08T22:13:00Z">
              <w:r w:rsidRPr="0068627D">
                <w:rPr>
                  <w:sz w:val="16"/>
                  <w:szCs w:val="16"/>
                </w:rPr>
                <w:t>7</w:t>
              </w:r>
            </w:ins>
          </w:p>
        </w:tc>
        <w:tc>
          <w:tcPr>
            <w:tcW w:w="1558" w:type="dxa"/>
            <w:tcPrChange w:id="1446"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47" w:author="Mateus Berardo de Souza Terra" w:date="2016-02-08T20:04:00Z"/>
                <w:sz w:val="16"/>
                <w:szCs w:val="16"/>
                <w:rPrChange w:id="1448" w:author="Mateus Berardo de Souza Terra" w:date="2016-02-08T22:05:00Z">
                  <w:rPr>
                    <w:ins w:id="1449" w:author="Mateus Berardo de Souza Terra" w:date="2016-02-08T20:04:00Z"/>
                    <w:color w:val="303030"/>
                  </w:rPr>
                </w:rPrChange>
              </w:rPr>
              <w:pPrChange w:id="1450" w:author="Mateus Berardo de Souza Terra" w:date="2016-02-08T22:05:00Z">
                <w:pPr>
                  <w:pStyle w:val="NormalWeb"/>
                  <w:spacing w:before="0" w:beforeAutospacing="0" w:after="160" w:afterAutospacing="0"/>
                  <w:jc w:val="center"/>
                </w:pPr>
              </w:pPrChange>
            </w:pPr>
            <w:ins w:id="1451" w:author="Mateus Berardo de Souza Terra" w:date="2016-02-08T22:09:00Z">
              <w:r w:rsidRPr="0068627D">
                <w:rPr>
                  <w:sz w:val="16"/>
                  <w:szCs w:val="16"/>
                </w:rPr>
                <w:t>87</w:t>
              </w:r>
            </w:ins>
          </w:p>
        </w:tc>
        <w:tc>
          <w:tcPr>
            <w:tcW w:w="1558" w:type="dxa"/>
            <w:tcPrChange w:id="1452"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3" w:author="Mateus Berardo de Souza Terra" w:date="2016-02-08T20:04:00Z"/>
                <w:sz w:val="16"/>
                <w:szCs w:val="16"/>
                <w:rPrChange w:id="1454" w:author="Mateus Berardo de Souza Terra" w:date="2016-02-08T22:05:00Z">
                  <w:rPr>
                    <w:ins w:id="1455" w:author="Mateus Berardo de Souza Terra" w:date="2016-02-08T20:04:00Z"/>
                    <w:color w:val="303030"/>
                  </w:rPr>
                </w:rPrChange>
              </w:rPr>
              <w:pPrChange w:id="1456" w:author="Mateus Berardo de Souza Terra" w:date="2016-02-08T22:05:00Z">
                <w:pPr>
                  <w:pStyle w:val="NormalWeb"/>
                  <w:spacing w:before="0" w:beforeAutospacing="0" w:after="160" w:afterAutospacing="0"/>
                  <w:jc w:val="center"/>
                </w:pPr>
              </w:pPrChange>
            </w:pPr>
            <w:ins w:id="1457" w:author="Mateus Berardo de Souza Terra" w:date="2016-02-08T22:10:00Z">
              <w:r w:rsidRPr="0068627D">
                <w:rPr>
                  <w:sz w:val="16"/>
                  <w:szCs w:val="16"/>
                </w:rPr>
                <w:t>W</w:t>
              </w:r>
            </w:ins>
          </w:p>
        </w:tc>
        <w:tc>
          <w:tcPr>
            <w:tcW w:w="1559" w:type="dxa"/>
            <w:tcPrChange w:id="1458"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9" w:author="Mateus Berardo de Souza Terra" w:date="2016-02-08T20:04:00Z"/>
                <w:sz w:val="16"/>
                <w:szCs w:val="16"/>
                <w:rPrChange w:id="1460" w:author="Mateus Berardo de Souza Terra" w:date="2016-02-08T22:05:00Z">
                  <w:rPr>
                    <w:ins w:id="1461" w:author="Mateus Berardo de Souza Terra" w:date="2016-02-08T20:04:00Z"/>
                    <w:color w:val="303030"/>
                  </w:rPr>
                </w:rPrChange>
              </w:rPr>
              <w:pPrChange w:id="1462" w:author="Mateus Berardo de Souza Terra" w:date="2016-02-08T22:05:00Z">
                <w:pPr>
                  <w:pStyle w:val="NormalWeb"/>
                  <w:spacing w:before="0" w:beforeAutospacing="0" w:after="160" w:afterAutospacing="0"/>
                  <w:jc w:val="center"/>
                </w:pPr>
              </w:pPrChange>
            </w:pPr>
            <w:ins w:id="1463" w:author="Mateus Berardo de Souza Terra" w:date="2016-02-08T22:09:00Z">
              <w:r w:rsidRPr="0068627D">
                <w:rPr>
                  <w:sz w:val="16"/>
                  <w:szCs w:val="16"/>
                </w:rPr>
                <w:t>119</w:t>
              </w:r>
            </w:ins>
          </w:p>
        </w:tc>
        <w:tc>
          <w:tcPr>
            <w:tcW w:w="1559" w:type="dxa"/>
            <w:tcPrChange w:id="1464"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5" w:author="Mateus Berardo de Souza Terra" w:date="2016-02-08T20:04:00Z"/>
                <w:sz w:val="16"/>
                <w:szCs w:val="16"/>
                <w:rPrChange w:id="1466" w:author="Mateus Berardo de Souza Terra" w:date="2016-02-08T22:05:00Z">
                  <w:rPr>
                    <w:ins w:id="1467" w:author="Mateus Berardo de Souza Terra" w:date="2016-02-08T20:04:00Z"/>
                    <w:color w:val="303030"/>
                  </w:rPr>
                </w:rPrChange>
              </w:rPr>
              <w:pPrChange w:id="1468" w:author="Mateus Berardo de Souza Terra" w:date="2016-02-08T22:05:00Z">
                <w:pPr>
                  <w:pStyle w:val="NormalWeb"/>
                  <w:spacing w:before="0" w:beforeAutospacing="0" w:after="160" w:afterAutospacing="0"/>
                  <w:jc w:val="center"/>
                </w:pPr>
              </w:pPrChange>
            </w:pPr>
            <w:proofErr w:type="gramStart"/>
            <w:ins w:id="1469"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70" w:author="Mateus Berardo de Souza Terra" w:date="2016-02-08T20:04:00Z"/>
        </w:trPr>
        <w:tc>
          <w:tcPr>
            <w:tcW w:w="1558" w:type="dxa"/>
            <w:tcPrChange w:id="1471"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2" w:author="Mateus Berardo de Souza Terra" w:date="2016-02-08T20:04:00Z"/>
                <w:sz w:val="16"/>
                <w:szCs w:val="16"/>
                <w:rPrChange w:id="1473" w:author="Mateus Berardo de Souza Terra" w:date="2016-02-08T22:05:00Z">
                  <w:rPr>
                    <w:ins w:id="1474" w:author="Mateus Berardo de Souza Terra" w:date="2016-02-08T20:04:00Z"/>
                    <w:color w:val="303030"/>
                  </w:rPr>
                </w:rPrChange>
              </w:rPr>
              <w:pPrChange w:id="1475" w:author="Mateus Berardo de Souza Terra" w:date="2016-02-08T22:05:00Z">
                <w:pPr>
                  <w:pStyle w:val="NormalWeb"/>
                  <w:spacing w:before="0" w:beforeAutospacing="0" w:after="160" w:afterAutospacing="0"/>
                  <w:jc w:val="center"/>
                </w:pPr>
              </w:pPrChange>
            </w:pPr>
            <w:ins w:id="1476" w:author="Mateus Berardo de Souza Terra" w:date="2016-02-08T20:05:00Z">
              <w:r w:rsidRPr="0068627D">
                <w:rPr>
                  <w:sz w:val="16"/>
                  <w:szCs w:val="16"/>
                  <w:rPrChange w:id="1477" w:author="Mateus Berardo de Souza Terra" w:date="2016-02-08T22:05:00Z">
                    <w:rPr>
                      <w:color w:val="303030"/>
                    </w:rPr>
                  </w:rPrChange>
                </w:rPr>
                <w:t>56</w:t>
              </w:r>
            </w:ins>
          </w:p>
        </w:tc>
        <w:tc>
          <w:tcPr>
            <w:tcW w:w="1558" w:type="dxa"/>
            <w:tcPrChange w:id="1478"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9" w:author="Mateus Berardo de Souza Terra" w:date="2016-02-08T20:04:00Z"/>
                <w:sz w:val="16"/>
                <w:szCs w:val="16"/>
                <w:rPrChange w:id="1480" w:author="Mateus Berardo de Souza Terra" w:date="2016-02-08T22:05:00Z">
                  <w:rPr>
                    <w:ins w:id="1481" w:author="Mateus Berardo de Souza Terra" w:date="2016-02-08T20:04:00Z"/>
                    <w:color w:val="303030"/>
                  </w:rPr>
                </w:rPrChange>
              </w:rPr>
              <w:pPrChange w:id="1482" w:author="Mateus Berardo de Souza Terra" w:date="2016-02-08T22:05:00Z">
                <w:pPr>
                  <w:pStyle w:val="NormalWeb"/>
                  <w:spacing w:before="0" w:beforeAutospacing="0" w:after="160" w:afterAutospacing="0"/>
                  <w:jc w:val="center"/>
                </w:pPr>
              </w:pPrChange>
            </w:pPr>
            <w:ins w:id="1483" w:author="Mateus Berardo de Souza Terra" w:date="2016-02-08T22:13:00Z">
              <w:r w:rsidRPr="0068627D">
                <w:rPr>
                  <w:sz w:val="16"/>
                  <w:szCs w:val="16"/>
                </w:rPr>
                <w:t>8</w:t>
              </w:r>
            </w:ins>
          </w:p>
        </w:tc>
        <w:tc>
          <w:tcPr>
            <w:tcW w:w="1558" w:type="dxa"/>
            <w:tcPrChange w:id="1484"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5" w:author="Mateus Berardo de Souza Terra" w:date="2016-02-08T20:04:00Z"/>
                <w:sz w:val="16"/>
                <w:szCs w:val="16"/>
                <w:rPrChange w:id="1486" w:author="Mateus Berardo de Souza Terra" w:date="2016-02-08T22:05:00Z">
                  <w:rPr>
                    <w:ins w:id="1487" w:author="Mateus Berardo de Souza Terra" w:date="2016-02-08T20:04:00Z"/>
                    <w:color w:val="303030"/>
                  </w:rPr>
                </w:rPrChange>
              </w:rPr>
              <w:pPrChange w:id="1488" w:author="Mateus Berardo de Souza Terra" w:date="2016-02-08T22:05:00Z">
                <w:pPr>
                  <w:pStyle w:val="NormalWeb"/>
                  <w:spacing w:before="0" w:beforeAutospacing="0" w:after="160" w:afterAutospacing="0"/>
                  <w:jc w:val="center"/>
                </w:pPr>
              </w:pPrChange>
            </w:pPr>
            <w:ins w:id="1489" w:author="Mateus Berardo de Souza Terra" w:date="2016-02-08T22:09:00Z">
              <w:r w:rsidRPr="0068627D">
                <w:rPr>
                  <w:sz w:val="16"/>
                  <w:szCs w:val="16"/>
                </w:rPr>
                <w:t>88</w:t>
              </w:r>
            </w:ins>
          </w:p>
        </w:tc>
        <w:tc>
          <w:tcPr>
            <w:tcW w:w="1558" w:type="dxa"/>
            <w:tcPrChange w:id="1490"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1" w:author="Mateus Berardo de Souza Terra" w:date="2016-02-08T20:04:00Z"/>
                <w:sz w:val="16"/>
                <w:szCs w:val="16"/>
                <w:rPrChange w:id="1492" w:author="Mateus Berardo de Souza Terra" w:date="2016-02-08T22:05:00Z">
                  <w:rPr>
                    <w:ins w:id="1493" w:author="Mateus Berardo de Souza Terra" w:date="2016-02-08T20:04:00Z"/>
                    <w:color w:val="303030"/>
                  </w:rPr>
                </w:rPrChange>
              </w:rPr>
              <w:pPrChange w:id="1494" w:author="Mateus Berardo de Souza Terra" w:date="2016-02-08T22:05:00Z">
                <w:pPr>
                  <w:pStyle w:val="NormalWeb"/>
                  <w:spacing w:before="0" w:beforeAutospacing="0" w:after="160" w:afterAutospacing="0"/>
                  <w:jc w:val="center"/>
                </w:pPr>
              </w:pPrChange>
            </w:pPr>
            <w:ins w:id="1495" w:author="Mateus Berardo de Souza Terra" w:date="2016-02-08T22:10:00Z">
              <w:r w:rsidRPr="0068627D">
                <w:rPr>
                  <w:sz w:val="16"/>
                  <w:szCs w:val="16"/>
                </w:rPr>
                <w:t>X</w:t>
              </w:r>
            </w:ins>
          </w:p>
        </w:tc>
        <w:tc>
          <w:tcPr>
            <w:tcW w:w="1559" w:type="dxa"/>
            <w:tcPrChange w:id="1496"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97" w:author="Mateus Berardo de Souza Terra" w:date="2016-02-08T20:04:00Z"/>
                <w:sz w:val="16"/>
                <w:szCs w:val="16"/>
                <w:rPrChange w:id="1498" w:author="Mateus Berardo de Souza Terra" w:date="2016-02-08T22:05:00Z">
                  <w:rPr>
                    <w:ins w:id="1499" w:author="Mateus Berardo de Souza Terra" w:date="2016-02-08T20:04:00Z"/>
                    <w:color w:val="303030"/>
                  </w:rPr>
                </w:rPrChange>
              </w:rPr>
              <w:pPrChange w:id="1500" w:author="Mateus Berardo de Souza Terra" w:date="2016-02-08T22:05:00Z">
                <w:pPr>
                  <w:pStyle w:val="NormalWeb"/>
                  <w:spacing w:before="0" w:beforeAutospacing="0" w:after="160" w:afterAutospacing="0"/>
                  <w:jc w:val="center"/>
                </w:pPr>
              </w:pPrChange>
            </w:pPr>
            <w:ins w:id="1501" w:author="Mateus Berardo de Souza Terra" w:date="2016-02-08T22:09:00Z">
              <w:r w:rsidRPr="0068627D">
                <w:rPr>
                  <w:sz w:val="16"/>
                  <w:szCs w:val="16"/>
                </w:rPr>
                <w:t>120</w:t>
              </w:r>
            </w:ins>
          </w:p>
        </w:tc>
        <w:tc>
          <w:tcPr>
            <w:tcW w:w="1559" w:type="dxa"/>
            <w:tcPrChange w:id="1502"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3" w:author="Mateus Berardo de Souza Terra" w:date="2016-02-08T20:04:00Z"/>
                <w:sz w:val="16"/>
                <w:szCs w:val="16"/>
                <w:rPrChange w:id="1504" w:author="Mateus Berardo de Souza Terra" w:date="2016-02-08T22:05:00Z">
                  <w:rPr>
                    <w:ins w:id="1505" w:author="Mateus Berardo de Souza Terra" w:date="2016-02-08T20:04:00Z"/>
                    <w:color w:val="303030"/>
                  </w:rPr>
                </w:rPrChange>
              </w:rPr>
              <w:pPrChange w:id="1506" w:author="Mateus Berardo de Souza Terra" w:date="2016-02-08T22:05:00Z">
                <w:pPr>
                  <w:pStyle w:val="NormalWeb"/>
                  <w:spacing w:before="0" w:beforeAutospacing="0" w:after="160" w:afterAutospacing="0"/>
                  <w:jc w:val="center"/>
                </w:pPr>
              </w:pPrChange>
            </w:pPr>
            <w:proofErr w:type="gramStart"/>
            <w:ins w:id="1507"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508" w:author="Mateus Berardo de Souza Terra" w:date="2016-02-08T20:04:00Z"/>
        </w:trPr>
        <w:tc>
          <w:tcPr>
            <w:tcW w:w="1558" w:type="dxa"/>
            <w:tcPrChange w:id="1509"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10" w:author="Mateus Berardo de Souza Terra" w:date="2016-02-08T20:04:00Z"/>
                <w:sz w:val="16"/>
                <w:szCs w:val="16"/>
                <w:rPrChange w:id="1511" w:author="Mateus Berardo de Souza Terra" w:date="2016-02-08T22:05:00Z">
                  <w:rPr>
                    <w:ins w:id="1512" w:author="Mateus Berardo de Souza Terra" w:date="2016-02-08T20:04:00Z"/>
                    <w:color w:val="303030"/>
                  </w:rPr>
                </w:rPrChange>
              </w:rPr>
              <w:pPrChange w:id="1513" w:author="Mateus Berardo de Souza Terra" w:date="2016-02-08T22:05:00Z">
                <w:pPr>
                  <w:pStyle w:val="NormalWeb"/>
                  <w:spacing w:before="0" w:beforeAutospacing="0" w:after="160" w:afterAutospacing="0"/>
                  <w:jc w:val="center"/>
                </w:pPr>
              </w:pPrChange>
            </w:pPr>
            <w:ins w:id="1514" w:author="Mateus Berardo de Souza Terra" w:date="2016-02-08T20:05:00Z">
              <w:r w:rsidRPr="0068627D">
                <w:rPr>
                  <w:sz w:val="16"/>
                  <w:szCs w:val="16"/>
                  <w:rPrChange w:id="1515" w:author="Mateus Berardo de Souza Terra" w:date="2016-02-08T22:05:00Z">
                    <w:rPr>
                      <w:color w:val="303030"/>
                    </w:rPr>
                  </w:rPrChange>
                </w:rPr>
                <w:t>57</w:t>
              </w:r>
            </w:ins>
          </w:p>
        </w:tc>
        <w:tc>
          <w:tcPr>
            <w:tcW w:w="1558" w:type="dxa"/>
            <w:tcPrChange w:id="1516"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17" w:author="Mateus Berardo de Souza Terra" w:date="2016-02-08T20:04:00Z"/>
                <w:sz w:val="16"/>
                <w:szCs w:val="16"/>
                <w:rPrChange w:id="1518" w:author="Mateus Berardo de Souza Terra" w:date="2016-02-08T22:05:00Z">
                  <w:rPr>
                    <w:ins w:id="1519" w:author="Mateus Berardo de Souza Terra" w:date="2016-02-08T20:04:00Z"/>
                    <w:color w:val="303030"/>
                  </w:rPr>
                </w:rPrChange>
              </w:rPr>
              <w:pPrChange w:id="1520" w:author="Mateus Berardo de Souza Terra" w:date="2016-02-08T22:05:00Z">
                <w:pPr>
                  <w:pStyle w:val="NormalWeb"/>
                  <w:spacing w:before="0" w:beforeAutospacing="0" w:after="160" w:afterAutospacing="0"/>
                  <w:jc w:val="center"/>
                </w:pPr>
              </w:pPrChange>
            </w:pPr>
            <w:ins w:id="1521" w:author="Mateus Berardo de Souza Terra" w:date="2016-02-08T22:13:00Z">
              <w:r w:rsidRPr="0068627D">
                <w:rPr>
                  <w:sz w:val="16"/>
                  <w:szCs w:val="16"/>
                </w:rPr>
                <w:t>9</w:t>
              </w:r>
            </w:ins>
          </w:p>
        </w:tc>
        <w:tc>
          <w:tcPr>
            <w:tcW w:w="1558" w:type="dxa"/>
            <w:tcPrChange w:id="1522"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3" w:author="Mateus Berardo de Souza Terra" w:date="2016-02-08T20:04:00Z"/>
                <w:sz w:val="16"/>
                <w:szCs w:val="16"/>
                <w:rPrChange w:id="1524" w:author="Mateus Berardo de Souza Terra" w:date="2016-02-08T22:05:00Z">
                  <w:rPr>
                    <w:ins w:id="1525" w:author="Mateus Berardo de Souza Terra" w:date="2016-02-08T20:04:00Z"/>
                    <w:color w:val="303030"/>
                  </w:rPr>
                </w:rPrChange>
              </w:rPr>
              <w:pPrChange w:id="1526" w:author="Mateus Berardo de Souza Terra" w:date="2016-02-08T22:05:00Z">
                <w:pPr>
                  <w:pStyle w:val="NormalWeb"/>
                  <w:spacing w:before="0" w:beforeAutospacing="0" w:after="160" w:afterAutospacing="0"/>
                  <w:jc w:val="center"/>
                </w:pPr>
              </w:pPrChange>
            </w:pPr>
            <w:ins w:id="1527" w:author="Mateus Berardo de Souza Terra" w:date="2016-02-08T22:09:00Z">
              <w:r w:rsidRPr="0068627D">
                <w:rPr>
                  <w:sz w:val="16"/>
                  <w:szCs w:val="16"/>
                </w:rPr>
                <w:t>89</w:t>
              </w:r>
            </w:ins>
          </w:p>
        </w:tc>
        <w:tc>
          <w:tcPr>
            <w:tcW w:w="1558" w:type="dxa"/>
            <w:tcPrChange w:id="1528"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9" w:author="Mateus Berardo de Souza Terra" w:date="2016-02-08T20:04:00Z"/>
                <w:sz w:val="16"/>
                <w:szCs w:val="16"/>
                <w:rPrChange w:id="1530" w:author="Mateus Berardo de Souza Terra" w:date="2016-02-08T22:05:00Z">
                  <w:rPr>
                    <w:ins w:id="1531" w:author="Mateus Berardo de Souza Terra" w:date="2016-02-08T20:04:00Z"/>
                    <w:color w:val="303030"/>
                  </w:rPr>
                </w:rPrChange>
              </w:rPr>
              <w:pPrChange w:id="1532" w:author="Mateus Berardo de Souza Terra" w:date="2016-02-08T22:05:00Z">
                <w:pPr>
                  <w:pStyle w:val="NormalWeb"/>
                  <w:spacing w:before="0" w:beforeAutospacing="0" w:after="160" w:afterAutospacing="0"/>
                  <w:jc w:val="center"/>
                </w:pPr>
              </w:pPrChange>
            </w:pPr>
            <w:ins w:id="1533" w:author="Mateus Berardo de Souza Terra" w:date="2016-02-08T22:10:00Z">
              <w:r w:rsidRPr="0068627D">
                <w:rPr>
                  <w:sz w:val="16"/>
                  <w:szCs w:val="16"/>
                </w:rPr>
                <w:t>Y</w:t>
              </w:r>
            </w:ins>
          </w:p>
        </w:tc>
        <w:tc>
          <w:tcPr>
            <w:tcW w:w="1559" w:type="dxa"/>
            <w:tcPrChange w:id="1534"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5" w:author="Mateus Berardo de Souza Terra" w:date="2016-02-08T20:04:00Z"/>
                <w:sz w:val="16"/>
                <w:szCs w:val="16"/>
                <w:rPrChange w:id="1536" w:author="Mateus Berardo de Souza Terra" w:date="2016-02-08T22:05:00Z">
                  <w:rPr>
                    <w:ins w:id="1537" w:author="Mateus Berardo de Souza Terra" w:date="2016-02-08T20:04:00Z"/>
                    <w:color w:val="303030"/>
                  </w:rPr>
                </w:rPrChange>
              </w:rPr>
              <w:pPrChange w:id="1538" w:author="Mateus Berardo de Souza Terra" w:date="2016-02-08T22:05:00Z">
                <w:pPr>
                  <w:pStyle w:val="NormalWeb"/>
                  <w:spacing w:before="0" w:beforeAutospacing="0" w:after="160" w:afterAutospacing="0"/>
                  <w:jc w:val="center"/>
                </w:pPr>
              </w:pPrChange>
            </w:pPr>
            <w:ins w:id="1539" w:author="Mateus Berardo de Souza Terra" w:date="2016-02-08T22:09:00Z">
              <w:r w:rsidRPr="0068627D">
                <w:rPr>
                  <w:sz w:val="16"/>
                  <w:szCs w:val="16"/>
                </w:rPr>
                <w:t>121</w:t>
              </w:r>
            </w:ins>
          </w:p>
        </w:tc>
        <w:tc>
          <w:tcPr>
            <w:tcW w:w="1559" w:type="dxa"/>
            <w:tcPrChange w:id="1540"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1" w:author="Mateus Berardo de Souza Terra" w:date="2016-02-08T20:04:00Z"/>
                <w:sz w:val="16"/>
                <w:szCs w:val="16"/>
                <w:rPrChange w:id="1542" w:author="Mateus Berardo de Souza Terra" w:date="2016-02-08T22:05:00Z">
                  <w:rPr>
                    <w:ins w:id="1543" w:author="Mateus Berardo de Souza Terra" w:date="2016-02-08T20:04:00Z"/>
                    <w:color w:val="303030"/>
                  </w:rPr>
                </w:rPrChange>
              </w:rPr>
              <w:pPrChange w:id="1544" w:author="Mateus Berardo de Souza Terra" w:date="2016-02-08T22:05:00Z">
                <w:pPr>
                  <w:pStyle w:val="NormalWeb"/>
                  <w:spacing w:before="0" w:beforeAutospacing="0" w:after="160" w:afterAutospacing="0"/>
                  <w:jc w:val="center"/>
                </w:pPr>
              </w:pPrChange>
            </w:pPr>
            <w:proofErr w:type="gramStart"/>
            <w:ins w:id="1545"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46" w:author="Mateus Berardo de Souza Terra" w:date="2016-02-08T20:04:00Z"/>
        </w:trPr>
        <w:tc>
          <w:tcPr>
            <w:tcW w:w="1558" w:type="dxa"/>
            <w:tcPrChange w:id="1547"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48" w:author="Mateus Berardo de Souza Terra" w:date="2016-02-08T20:04:00Z"/>
                <w:sz w:val="16"/>
                <w:szCs w:val="16"/>
                <w:rPrChange w:id="1549" w:author="Mateus Berardo de Souza Terra" w:date="2016-02-08T22:05:00Z">
                  <w:rPr>
                    <w:ins w:id="1550" w:author="Mateus Berardo de Souza Terra" w:date="2016-02-08T20:04:00Z"/>
                    <w:color w:val="303030"/>
                  </w:rPr>
                </w:rPrChange>
              </w:rPr>
              <w:pPrChange w:id="1551" w:author="Mateus Berardo de Souza Terra" w:date="2016-02-08T22:05:00Z">
                <w:pPr>
                  <w:pStyle w:val="NormalWeb"/>
                  <w:spacing w:before="0" w:beforeAutospacing="0" w:after="160" w:afterAutospacing="0"/>
                  <w:jc w:val="center"/>
                </w:pPr>
              </w:pPrChange>
            </w:pPr>
            <w:ins w:id="1552" w:author="Mateus Berardo de Souza Terra" w:date="2016-02-08T20:05:00Z">
              <w:r w:rsidRPr="0068627D">
                <w:rPr>
                  <w:sz w:val="16"/>
                  <w:szCs w:val="16"/>
                  <w:rPrChange w:id="1553" w:author="Mateus Berardo de Souza Terra" w:date="2016-02-08T22:05:00Z">
                    <w:rPr>
                      <w:color w:val="303030"/>
                    </w:rPr>
                  </w:rPrChange>
                </w:rPr>
                <w:t>58</w:t>
              </w:r>
            </w:ins>
          </w:p>
        </w:tc>
        <w:tc>
          <w:tcPr>
            <w:tcW w:w="1558" w:type="dxa"/>
            <w:tcPrChange w:id="1554"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5" w:author="Mateus Berardo de Souza Terra" w:date="2016-02-08T20:04:00Z"/>
                <w:sz w:val="16"/>
                <w:szCs w:val="16"/>
                <w:rPrChange w:id="1556" w:author="Mateus Berardo de Souza Terra" w:date="2016-02-08T22:05:00Z">
                  <w:rPr>
                    <w:ins w:id="1557" w:author="Mateus Berardo de Souza Terra" w:date="2016-02-08T20:04:00Z"/>
                    <w:color w:val="303030"/>
                  </w:rPr>
                </w:rPrChange>
              </w:rPr>
              <w:pPrChange w:id="1558" w:author="Mateus Berardo de Souza Terra" w:date="2016-02-08T22:05:00Z">
                <w:pPr>
                  <w:pStyle w:val="NormalWeb"/>
                  <w:spacing w:before="0" w:beforeAutospacing="0" w:after="160" w:afterAutospacing="0"/>
                  <w:jc w:val="center"/>
                </w:pPr>
              </w:pPrChange>
            </w:pPr>
            <w:ins w:id="1559" w:author="Mateus Berardo de Souza Terra" w:date="2016-02-08T22:13:00Z">
              <w:r w:rsidRPr="0068627D">
                <w:rPr>
                  <w:sz w:val="16"/>
                  <w:szCs w:val="16"/>
                </w:rPr>
                <w:t>:</w:t>
              </w:r>
            </w:ins>
          </w:p>
        </w:tc>
        <w:tc>
          <w:tcPr>
            <w:tcW w:w="1558" w:type="dxa"/>
            <w:tcPrChange w:id="1560"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1" w:author="Mateus Berardo de Souza Terra" w:date="2016-02-08T20:04:00Z"/>
                <w:sz w:val="16"/>
                <w:szCs w:val="16"/>
                <w:rPrChange w:id="1562" w:author="Mateus Berardo de Souza Terra" w:date="2016-02-08T22:05:00Z">
                  <w:rPr>
                    <w:ins w:id="1563" w:author="Mateus Berardo de Souza Terra" w:date="2016-02-08T20:04:00Z"/>
                    <w:color w:val="303030"/>
                  </w:rPr>
                </w:rPrChange>
              </w:rPr>
              <w:pPrChange w:id="1564" w:author="Mateus Berardo de Souza Terra" w:date="2016-02-08T22:05:00Z">
                <w:pPr>
                  <w:pStyle w:val="NormalWeb"/>
                  <w:spacing w:before="0" w:beforeAutospacing="0" w:after="160" w:afterAutospacing="0"/>
                  <w:jc w:val="center"/>
                </w:pPr>
              </w:pPrChange>
            </w:pPr>
            <w:ins w:id="1565" w:author="Mateus Berardo de Souza Terra" w:date="2016-02-08T22:09:00Z">
              <w:r w:rsidRPr="0068627D">
                <w:rPr>
                  <w:sz w:val="16"/>
                  <w:szCs w:val="16"/>
                </w:rPr>
                <w:t>90</w:t>
              </w:r>
            </w:ins>
          </w:p>
        </w:tc>
        <w:tc>
          <w:tcPr>
            <w:tcW w:w="1558" w:type="dxa"/>
            <w:tcPrChange w:id="1566"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67" w:author="Mateus Berardo de Souza Terra" w:date="2016-02-08T20:04:00Z"/>
                <w:sz w:val="16"/>
                <w:szCs w:val="16"/>
                <w:rPrChange w:id="1568" w:author="Mateus Berardo de Souza Terra" w:date="2016-02-08T22:05:00Z">
                  <w:rPr>
                    <w:ins w:id="1569" w:author="Mateus Berardo de Souza Terra" w:date="2016-02-08T20:04:00Z"/>
                    <w:color w:val="303030"/>
                  </w:rPr>
                </w:rPrChange>
              </w:rPr>
              <w:pPrChange w:id="1570" w:author="Mateus Berardo de Souza Terra" w:date="2016-02-08T22:05:00Z">
                <w:pPr>
                  <w:pStyle w:val="NormalWeb"/>
                  <w:spacing w:before="0" w:beforeAutospacing="0" w:after="160" w:afterAutospacing="0"/>
                  <w:jc w:val="center"/>
                </w:pPr>
              </w:pPrChange>
            </w:pPr>
            <w:ins w:id="1571" w:author="Mateus Berardo de Souza Terra" w:date="2016-02-08T22:10:00Z">
              <w:r w:rsidRPr="0068627D">
                <w:rPr>
                  <w:sz w:val="16"/>
                  <w:szCs w:val="16"/>
                </w:rPr>
                <w:t>Z</w:t>
              </w:r>
            </w:ins>
          </w:p>
        </w:tc>
        <w:tc>
          <w:tcPr>
            <w:tcW w:w="1559" w:type="dxa"/>
            <w:tcPrChange w:id="1572"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3" w:author="Mateus Berardo de Souza Terra" w:date="2016-02-08T20:04:00Z"/>
                <w:sz w:val="16"/>
                <w:szCs w:val="16"/>
                <w:rPrChange w:id="1574" w:author="Mateus Berardo de Souza Terra" w:date="2016-02-08T22:05:00Z">
                  <w:rPr>
                    <w:ins w:id="1575" w:author="Mateus Berardo de Souza Terra" w:date="2016-02-08T20:04:00Z"/>
                    <w:color w:val="303030"/>
                  </w:rPr>
                </w:rPrChange>
              </w:rPr>
              <w:pPrChange w:id="1576" w:author="Mateus Berardo de Souza Terra" w:date="2016-02-08T22:05:00Z">
                <w:pPr>
                  <w:pStyle w:val="NormalWeb"/>
                  <w:spacing w:before="0" w:beforeAutospacing="0" w:after="160" w:afterAutospacing="0"/>
                  <w:jc w:val="center"/>
                </w:pPr>
              </w:pPrChange>
            </w:pPr>
            <w:ins w:id="1577" w:author="Mateus Berardo de Souza Terra" w:date="2016-02-08T22:09:00Z">
              <w:r w:rsidRPr="0068627D">
                <w:rPr>
                  <w:sz w:val="16"/>
                  <w:szCs w:val="16"/>
                </w:rPr>
                <w:t>122</w:t>
              </w:r>
            </w:ins>
          </w:p>
        </w:tc>
        <w:tc>
          <w:tcPr>
            <w:tcW w:w="1559" w:type="dxa"/>
            <w:tcPrChange w:id="1578"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9" w:author="Mateus Berardo de Souza Terra" w:date="2016-02-08T20:04:00Z"/>
                <w:sz w:val="16"/>
                <w:szCs w:val="16"/>
                <w:rPrChange w:id="1580" w:author="Mateus Berardo de Souza Terra" w:date="2016-02-08T22:05:00Z">
                  <w:rPr>
                    <w:ins w:id="1581" w:author="Mateus Berardo de Souza Terra" w:date="2016-02-08T20:04:00Z"/>
                    <w:color w:val="303030"/>
                  </w:rPr>
                </w:rPrChange>
              </w:rPr>
              <w:pPrChange w:id="1582" w:author="Mateus Berardo de Souza Terra" w:date="2016-02-08T22:05:00Z">
                <w:pPr>
                  <w:pStyle w:val="NormalWeb"/>
                  <w:spacing w:before="0" w:beforeAutospacing="0" w:after="160" w:afterAutospacing="0"/>
                  <w:jc w:val="center"/>
                </w:pPr>
              </w:pPrChange>
            </w:pPr>
            <w:proofErr w:type="gramStart"/>
            <w:ins w:id="1583"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84" w:author="Mateus Berardo de Souza Terra" w:date="2016-02-08T20:04:00Z"/>
        </w:trPr>
        <w:tc>
          <w:tcPr>
            <w:tcW w:w="1558" w:type="dxa"/>
            <w:tcPrChange w:id="1585"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6" w:author="Mateus Berardo de Souza Terra" w:date="2016-02-08T20:04:00Z"/>
                <w:sz w:val="16"/>
                <w:szCs w:val="16"/>
                <w:rPrChange w:id="1587" w:author="Mateus Berardo de Souza Terra" w:date="2016-02-08T22:05:00Z">
                  <w:rPr>
                    <w:ins w:id="1588" w:author="Mateus Berardo de Souza Terra" w:date="2016-02-08T20:04:00Z"/>
                    <w:color w:val="303030"/>
                  </w:rPr>
                </w:rPrChange>
              </w:rPr>
              <w:pPrChange w:id="1589" w:author="Mateus Berardo de Souza Terra" w:date="2016-02-08T22:05:00Z">
                <w:pPr>
                  <w:pStyle w:val="NormalWeb"/>
                  <w:spacing w:before="0" w:beforeAutospacing="0" w:after="160" w:afterAutospacing="0"/>
                  <w:jc w:val="center"/>
                </w:pPr>
              </w:pPrChange>
            </w:pPr>
            <w:ins w:id="1590" w:author="Mateus Berardo de Souza Terra" w:date="2016-02-08T20:05:00Z">
              <w:r w:rsidRPr="0068627D">
                <w:rPr>
                  <w:sz w:val="16"/>
                  <w:szCs w:val="16"/>
                  <w:rPrChange w:id="1591" w:author="Mateus Berardo de Souza Terra" w:date="2016-02-08T22:05:00Z">
                    <w:rPr>
                      <w:color w:val="303030"/>
                    </w:rPr>
                  </w:rPrChange>
                </w:rPr>
                <w:t>59</w:t>
              </w:r>
            </w:ins>
          </w:p>
        </w:tc>
        <w:tc>
          <w:tcPr>
            <w:tcW w:w="1558" w:type="dxa"/>
            <w:tcPrChange w:id="1592"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3" w:author="Mateus Berardo de Souza Terra" w:date="2016-02-08T20:04:00Z"/>
                <w:sz w:val="16"/>
                <w:szCs w:val="16"/>
                <w:rPrChange w:id="1594" w:author="Mateus Berardo de Souza Terra" w:date="2016-02-08T22:05:00Z">
                  <w:rPr>
                    <w:ins w:id="1595" w:author="Mateus Berardo de Souza Terra" w:date="2016-02-08T20:04:00Z"/>
                    <w:color w:val="303030"/>
                  </w:rPr>
                </w:rPrChange>
              </w:rPr>
              <w:pPrChange w:id="1596" w:author="Mateus Berardo de Souza Terra" w:date="2016-02-08T22:05:00Z">
                <w:pPr>
                  <w:pStyle w:val="NormalWeb"/>
                  <w:spacing w:before="0" w:beforeAutospacing="0" w:after="160" w:afterAutospacing="0"/>
                  <w:jc w:val="center"/>
                </w:pPr>
              </w:pPrChange>
            </w:pPr>
            <w:ins w:id="1597" w:author="Mateus Berardo de Souza Terra" w:date="2016-02-08T22:13:00Z">
              <w:r w:rsidRPr="0068627D">
                <w:rPr>
                  <w:sz w:val="16"/>
                  <w:szCs w:val="16"/>
                </w:rPr>
                <w:t>;</w:t>
              </w:r>
            </w:ins>
          </w:p>
        </w:tc>
        <w:tc>
          <w:tcPr>
            <w:tcW w:w="1558" w:type="dxa"/>
            <w:tcPrChange w:id="1598"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9" w:author="Mateus Berardo de Souza Terra" w:date="2016-02-08T20:04:00Z"/>
                <w:sz w:val="16"/>
                <w:szCs w:val="16"/>
                <w:rPrChange w:id="1600" w:author="Mateus Berardo de Souza Terra" w:date="2016-02-08T22:05:00Z">
                  <w:rPr>
                    <w:ins w:id="1601" w:author="Mateus Berardo de Souza Terra" w:date="2016-02-08T20:04:00Z"/>
                    <w:color w:val="303030"/>
                  </w:rPr>
                </w:rPrChange>
              </w:rPr>
              <w:pPrChange w:id="1602" w:author="Mateus Berardo de Souza Terra" w:date="2016-02-08T22:05:00Z">
                <w:pPr>
                  <w:pStyle w:val="NormalWeb"/>
                  <w:spacing w:before="0" w:beforeAutospacing="0" w:after="160" w:afterAutospacing="0"/>
                  <w:jc w:val="center"/>
                </w:pPr>
              </w:pPrChange>
            </w:pPr>
            <w:ins w:id="1603" w:author="Mateus Berardo de Souza Terra" w:date="2016-02-08T22:09:00Z">
              <w:r w:rsidRPr="0068627D">
                <w:rPr>
                  <w:sz w:val="16"/>
                  <w:szCs w:val="16"/>
                </w:rPr>
                <w:t>91</w:t>
              </w:r>
            </w:ins>
          </w:p>
        </w:tc>
        <w:tc>
          <w:tcPr>
            <w:tcW w:w="1558" w:type="dxa"/>
            <w:tcPrChange w:id="1604"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5" w:author="Mateus Berardo de Souza Terra" w:date="2016-02-08T20:04:00Z"/>
                <w:sz w:val="16"/>
                <w:szCs w:val="16"/>
                <w:rPrChange w:id="1606" w:author="Mateus Berardo de Souza Terra" w:date="2016-02-08T22:05:00Z">
                  <w:rPr>
                    <w:ins w:id="1607" w:author="Mateus Berardo de Souza Terra" w:date="2016-02-08T20:04:00Z"/>
                    <w:color w:val="303030"/>
                  </w:rPr>
                </w:rPrChange>
              </w:rPr>
              <w:pPrChange w:id="1608" w:author="Mateus Berardo de Souza Terra" w:date="2016-02-08T22:05:00Z">
                <w:pPr>
                  <w:pStyle w:val="NormalWeb"/>
                  <w:spacing w:before="0" w:beforeAutospacing="0" w:after="160" w:afterAutospacing="0"/>
                  <w:jc w:val="center"/>
                </w:pPr>
              </w:pPrChange>
            </w:pPr>
            <w:ins w:id="1609" w:author="Mateus Berardo de Souza Terra" w:date="2016-02-08T22:11:00Z">
              <w:r w:rsidRPr="0068627D">
                <w:rPr>
                  <w:sz w:val="16"/>
                  <w:szCs w:val="16"/>
                </w:rPr>
                <w:t>[</w:t>
              </w:r>
            </w:ins>
          </w:p>
        </w:tc>
        <w:tc>
          <w:tcPr>
            <w:tcW w:w="1559" w:type="dxa"/>
            <w:tcPrChange w:id="1610"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1" w:author="Mateus Berardo de Souza Terra" w:date="2016-02-08T20:04:00Z"/>
                <w:sz w:val="16"/>
                <w:szCs w:val="16"/>
                <w:rPrChange w:id="1612" w:author="Mateus Berardo de Souza Terra" w:date="2016-02-08T22:05:00Z">
                  <w:rPr>
                    <w:ins w:id="1613" w:author="Mateus Berardo de Souza Terra" w:date="2016-02-08T20:04:00Z"/>
                    <w:color w:val="303030"/>
                  </w:rPr>
                </w:rPrChange>
              </w:rPr>
              <w:pPrChange w:id="1614" w:author="Mateus Berardo de Souza Terra" w:date="2016-02-08T22:05:00Z">
                <w:pPr>
                  <w:pStyle w:val="NormalWeb"/>
                  <w:spacing w:before="0" w:beforeAutospacing="0" w:after="160" w:afterAutospacing="0"/>
                  <w:jc w:val="center"/>
                </w:pPr>
              </w:pPrChange>
            </w:pPr>
            <w:ins w:id="1615" w:author="Mateus Berardo de Souza Terra" w:date="2016-02-08T22:09:00Z">
              <w:r w:rsidRPr="0068627D">
                <w:rPr>
                  <w:sz w:val="16"/>
                  <w:szCs w:val="16"/>
                </w:rPr>
                <w:t>123</w:t>
              </w:r>
            </w:ins>
          </w:p>
        </w:tc>
        <w:tc>
          <w:tcPr>
            <w:tcW w:w="1559" w:type="dxa"/>
            <w:tcPrChange w:id="1616"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17" w:author="Mateus Berardo de Souza Terra" w:date="2016-02-08T20:04:00Z"/>
                <w:sz w:val="16"/>
                <w:szCs w:val="16"/>
                <w:rPrChange w:id="1618" w:author="Mateus Berardo de Souza Terra" w:date="2016-02-08T22:05:00Z">
                  <w:rPr>
                    <w:ins w:id="1619" w:author="Mateus Berardo de Souza Terra" w:date="2016-02-08T20:04:00Z"/>
                    <w:color w:val="303030"/>
                  </w:rPr>
                </w:rPrChange>
              </w:rPr>
              <w:pPrChange w:id="1620" w:author="Mateus Berardo de Souza Terra" w:date="2016-02-08T22:05:00Z">
                <w:pPr>
                  <w:pStyle w:val="NormalWeb"/>
                  <w:spacing w:before="0" w:beforeAutospacing="0" w:after="160" w:afterAutospacing="0"/>
                  <w:jc w:val="center"/>
                </w:pPr>
              </w:pPrChange>
            </w:pPr>
            <w:ins w:id="1621" w:author="Mateus Berardo de Souza Terra" w:date="2016-02-08T22:11:00Z">
              <w:r w:rsidRPr="0068627D">
                <w:rPr>
                  <w:sz w:val="16"/>
                  <w:szCs w:val="16"/>
                </w:rPr>
                <w:t>{</w:t>
              </w:r>
            </w:ins>
          </w:p>
        </w:tc>
      </w:tr>
      <w:tr w:rsidR="006868CB" w:rsidRPr="0068627D" w14:paraId="345AB050" w14:textId="77777777" w:rsidTr="007031A8">
        <w:trPr>
          <w:trHeight w:val="20"/>
          <w:ins w:id="1622" w:author="Mateus Berardo de Souza Terra" w:date="2016-02-08T20:04:00Z"/>
        </w:trPr>
        <w:tc>
          <w:tcPr>
            <w:tcW w:w="1558" w:type="dxa"/>
            <w:tcPrChange w:id="1623"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4" w:author="Mateus Berardo de Souza Terra" w:date="2016-02-08T20:04:00Z"/>
                <w:sz w:val="16"/>
                <w:szCs w:val="16"/>
                <w:rPrChange w:id="1625" w:author="Mateus Berardo de Souza Terra" w:date="2016-02-08T22:05:00Z">
                  <w:rPr>
                    <w:ins w:id="1626" w:author="Mateus Berardo de Souza Terra" w:date="2016-02-08T20:04:00Z"/>
                    <w:color w:val="303030"/>
                  </w:rPr>
                </w:rPrChange>
              </w:rPr>
              <w:pPrChange w:id="1627" w:author="Mateus Berardo de Souza Terra" w:date="2016-02-08T22:05:00Z">
                <w:pPr>
                  <w:pStyle w:val="NormalWeb"/>
                  <w:spacing w:before="0" w:beforeAutospacing="0" w:after="160" w:afterAutospacing="0"/>
                  <w:jc w:val="center"/>
                </w:pPr>
              </w:pPrChange>
            </w:pPr>
            <w:ins w:id="1628" w:author="Mateus Berardo de Souza Terra" w:date="2016-02-08T20:05:00Z">
              <w:r w:rsidRPr="0068627D">
                <w:rPr>
                  <w:sz w:val="16"/>
                  <w:szCs w:val="16"/>
                  <w:rPrChange w:id="1629" w:author="Mateus Berardo de Souza Terra" w:date="2016-02-08T22:05:00Z">
                    <w:rPr>
                      <w:color w:val="303030"/>
                    </w:rPr>
                  </w:rPrChange>
                </w:rPr>
                <w:t>60</w:t>
              </w:r>
            </w:ins>
          </w:p>
        </w:tc>
        <w:tc>
          <w:tcPr>
            <w:tcW w:w="1558" w:type="dxa"/>
            <w:tcPrChange w:id="1630"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1" w:author="Mateus Berardo de Souza Terra" w:date="2016-02-08T20:04:00Z"/>
                <w:sz w:val="16"/>
                <w:szCs w:val="16"/>
                <w:rPrChange w:id="1632" w:author="Mateus Berardo de Souza Terra" w:date="2016-02-08T22:05:00Z">
                  <w:rPr>
                    <w:ins w:id="1633" w:author="Mateus Berardo de Souza Terra" w:date="2016-02-08T20:04:00Z"/>
                    <w:color w:val="303030"/>
                  </w:rPr>
                </w:rPrChange>
              </w:rPr>
              <w:pPrChange w:id="1634" w:author="Mateus Berardo de Souza Terra" w:date="2016-02-08T22:05:00Z">
                <w:pPr>
                  <w:pStyle w:val="NormalWeb"/>
                  <w:spacing w:before="0" w:beforeAutospacing="0" w:after="160" w:afterAutospacing="0"/>
                  <w:jc w:val="center"/>
                </w:pPr>
              </w:pPrChange>
            </w:pPr>
            <w:ins w:id="1635" w:author="Mateus Berardo de Souza Terra" w:date="2016-02-08T22:13:00Z">
              <w:r w:rsidRPr="0068627D">
                <w:rPr>
                  <w:sz w:val="16"/>
                  <w:szCs w:val="16"/>
                </w:rPr>
                <w:t>&lt;</w:t>
              </w:r>
            </w:ins>
          </w:p>
        </w:tc>
        <w:tc>
          <w:tcPr>
            <w:tcW w:w="1558" w:type="dxa"/>
            <w:tcPrChange w:id="1636"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37" w:author="Mateus Berardo de Souza Terra" w:date="2016-02-08T20:04:00Z"/>
                <w:sz w:val="16"/>
                <w:szCs w:val="16"/>
                <w:rPrChange w:id="1638" w:author="Mateus Berardo de Souza Terra" w:date="2016-02-08T22:05:00Z">
                  <w:rPr>
                    <w:ins w:id="1639" w:author="Mateus Berardo de Souza Terra" w:date="2016-02-08T20:04:00Z"/>
                    <w:color w:val="303030"/>
                  </w:rPr>
                </w:rPrChange>
              </w:rPr>
              <w:pPrChange w:id="1640" w:author="Mateus Berardo de Souza Terra" w:date="2016-02-08T22:05:00Z">
                <w:pPr>
                  <w:pStyle w:val="NormalWeb"/>
                  <w:spacing w:before="0" w:beforeAutospacing="0" w:after="160" w:afterAutospacing="0"/>
                  <w:jc w:val="center"/>
                </w:pPr>
              </w:pPrChange>
            </w:pPr>
            <w:ins w:id="1641" w:author="Mateus Berardo de Souza Terra" w:date="2016-02-08T22:09:00Z">
              <w:r w:rsidRPr="0068627D">
                <w:rPr>
                  <w:sz w:val="16"/>
                  <w:szCs w:val="16"/>
                </w:rPr>
                <w:t>92</w:t>
              </w:r>
            </w:ins>
          </w:p>
        </w:tc>
        <w:tc>
          <w:tcPr>
            <w:tcW w:w="1558" w:type="dxa"/>
            <w:tcPrChange w:id="1642"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3" w:author="Mateus Berardo de Souza Terra" w:date="2016-02-08T20:04:00Z"/>
                <w:sz w:val="16"/>
                <w:szCs w:val="16"/>
                <w:rPrChange w:id="1644" w:author="Mateus Berardo de Souza Terra" w:date="2016-02-08T22:05:00Z">
                  <w:rPr>
                    <w:ins w:id="1645" w:author="Mateus Berardo de Souza Terra" w:date="2016-02-08T20:04:00Z"/>
                    <w:color w:val="303030"/>
                  </w:rPr>
                </w:rPrChange>
              </w:rPr>
              <w:pPrChange w:id="1646" w:author="Mateus Berardo de Souza Terra" w:date="2016-02-08T22:05:00Z">
                <w:pPr>
                  <w:pStyle w:val="NormalWeb"/>
                  <w:spacing w:before="0" w:beforeAutospacing="0" w:after="160" w:afterAutospacing="0"/>
                  <w:jc w:val="center"/>
                </w:pPr>
              </w:pPrChange>
            </w:pPr>
            <w:ins w:id="1647" w:author="Mateus Berardo de Souza Terra" w:date="2016-02-08T22:11:00Z">
              <w:r w:rsidRPr="0068627D">
                <w:rPr>
                  <w:sz w:val="16"/>
                  <w:szCs w:val="16"/>
                </w:rPr>
                <w:t>\</w:t>
              </w:r>
            </w:ins>
          </w:p>
        </w:tc>
        <w:tc>
          <w:tcPr>
            <w:tcW w:w="1559" w:type="dxa"/>
            <w:tcPrChange w:id="1648"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9" w:author="Mateus Berardo de Souza Terra" w:date="2016-02-08T20:04:00Z"/>
                <w:sz w:val="16"/>
                <w:szCs w:val="16"/>
                <w:rPrChange w:id="1650" w:author="Mateus Berardo de Souza Terra" w:date="2016-02-08T22:05:00Z">
                  <w:rPr>
                    <w:ins w:id="1651" w:author="Mateus Berardo de Souza Terra" w:date="2016-02-08T20:04:00Z"/>
                    <w:color w:val="303030"/>
                  </w:rPr>
                </w:rPrChange>
              </w:rPr>
              <w:pPrChange w:id="1652" w:author="Mateus Berardo de Souza Terra" w:date="2016-02-08T22:05:00Z">
                <w:pPr>
                  <w:pStyle w:val="NormalWeb"/>
                  <w:spacing w:before="0" w:beforeAutospacing="0" w:after="160" w:afterAutospacing="0"/>
                  <w:jc w:val="center"/>
                </w:pPr>
              </w:pPrChange>
            </w:pPr>
            <w:ins w:id="1653" w:author="Mateus Berardo de Souza Terra" w:date="2016-02-08T22:09:00Z">
              <w:r w:rsidRPr="0068627D">
                <w:rPr>
                  <w:sz w:val="16"/>
                  <w:szCs w:val="16"/>
                </w:rPr>
                <w:t>124</w:t>
              </w:r>
            </w:ins>
          </w:p>
        </w:tc>
        <w:tc>
          <w:tcPr>
            <w:tcW w:w="1559" w:type="dxa"/>
            <w:tcPrChange w:id="1654"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5" w:author="Mateus Berardo de Souza Terra" w:date="2016-02-08T20:04:00Z"/>
                <w:sz w:val="16"/>
                <w:szCs w:val="16"/>
                <w:rPrChange w:id="1656" w:author="Mateus Berardo de Souza Terra" w:date="2016-02-08T22:05:00Z">
                  <w:rPr>
                    <w:ins w:id="1657" w:author="Mateus Berardo de Souza Terra" w:date="2016-02-08T20:04:00Z"/>
                    <w:color w:val="303030"/>
                  </w:rPr>
                </w:rPrChange>
              </w:rPr>
              <w:pPrChange w:id="1658" w:author="Mateus Berardo de Souza Terra" w:date="2016-02-08T22:05:00Z">
                <w:pPr>
                  <w:pStyle w:val="NormalWeb"/>
                  <w:spacing w:before="0" w:beforeAutospacing="0" w:after="160" w:afterAutospacing="0"/>
                  <w:jc w:val="center"/>
                </w:pPr>
              </w:pPrChange>
            </w:pPr>
            <w:ins w:id="1659" w:author="Mateus Berardo de Souza Terra" w:date="2016-02-08T22:11:00Z">
              <w:r w:rsidRPr="0068627D">
                <w:rPr>
                  <w:sz w:val="16"/>
                  <w:szCs w:val="16"/>
                </w:rPr>
                <w:t>|</w:t>
              </w:r>
            </w:ins>
          </w:p>
        </w:tc>
      </w:tr>
      <w:tr w:rsidR="006868CB" w:rsidRPr="0068627D" w14:paraId="0F694033" w14:textId="77777777" w:rsidTr="007031A8">
        <w:trPr>
          <w:trHeight w:val="20"/>
          <w:ins w:id="1660" w:author="Mateus Berardo de Souza Terra" w:date="2016-02-08T20:04:00Z"/>
        </w:trPr>
        <w:tc>
          <w:tcPr>
            <w:tcW w:w="1558" w:type="dxa"/>
            <w:tcPrChange w:id="1661"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2" w:author="Mateus Berardo de Souza Terra" w:date="2016-02-08T20:04:00Z"/>
                <w:sz w:val="16"/>
                <w:szCs w:val="16"/>
                <w:rPrChange w:id="1663" w:author="Mateus Berardo de Souza Terra" w:date="2016-02-08T22:05:00Z">
                  <w:rPr>
                    <w:ins w:id="1664" w:author="Mateus Berardo de Souza Terra" w:date="2016-02-08T20:04:00Z"/>
                    <w:color w:val="303030"/>
                  </w:rPr>
                </w:rPrChange>
              </w:rPr>
              <w:pPrChange w:id="1665" w:author="Mateus Berardo de Souza Terra" w:date="2016-02-08T22:05:00Z">
                <w:pPr>
                  <w:pStyle w:val="NormalWeb"/>
                  <w:spacing w:before="0" w:beforeAutospacing="0" w:after="160" w:afterAutospacing="0"/>
                  <w:jc w:val="center"/>
                </w:pPr>
              </w:pPrChange>
            </w:pPr>
            <w:ins w:id="1666" w:author="Mateus Berardo de Souza Terra" w:date="2016-02-08T20:05:00Z">
              <w:r w:rsidRPr="0068627D">
                <w:rPr>
                  <w:sz w:val="16"/>
                  <w:szCs w:val="16"/>
                  <w:rPrChange w:id="1667" w:author="Mateus Berardo de Souza Terra" w:date="2016-02-08T22:05:00Z">
                    <w:rPr>
                      <w:color w:val="303030"/>
                    </w:rPr>
                  </w:rPrChange>
                </w:rPr>
                <w:t>61</w:t>
              </w:r>
            </w:ins>
          </w:p>
        </w:tc>
        <w:tc>
          <w:tcPr>
            <w:tcW w:w="1558" w:type="dxa"/>
            <w:tcPrChange w:id="1668"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9" w:author="Mateus Berardo de Souza Terra" w:date="2016-02-08T20:04:00Z"/>
                <w:sz w:val="16"/>
                <w:szCs w:val="16"/>
                <w:rPrChange w:id="1670" w:author="Mateus Berardo de Souza Terra" w:date="2016-02-08T22:05:00Z">
                  <w:rPr>
                    <w:ins w:id="1671" w:author="Mateus Berardo de Souza Terra" w:date="2016-02-08T20:04:00Z"/>
                    <w:color w:val="303030"/>
                  </w:rPr>
                </w:rPrChange>
              </w:rPr>
              <w:pPrChange w:id="1672" w:author="Mateus Berardo de Souza Terra" w:date="2016-02-08T22:05:00Z">
                <w:pPr>
                  <w:pStyle w:val="NormalWeb"/>
                  <w:spacing w:before="0" w:beforeAutospacing="0" w:after="160" w:afterAutospacing="0"/>
                  <w:jc w:val="center"/>
                </w:pPr>
              </w:pPrChange>
            </w:pPr>
            <w:ins w:id="1673" w:author="Mateus Berardo de Souza Terra" w:date="2016-02-08T22:13:00Z">
              <w:r w:rsidRPr="0068627D">
                <w:rPr>
                  <w:sz w:val="16"/>
                  <w:szCs w:val="16"/>
                </w:rPr>
                <w:t>=</w:t>
              </w:r>
            </w:ins>
          </w:p>
        </w:tc>
        <w:tc>
          <w:tcPr>
            <w:tcW w:w="1558" w:type="dxa"/>
            <w:tcPrChange w:id="1674"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5" w:author="Mateus Berardo de Souza Terra" w:date="2016-02-08T20:04:00Z"/>
                <w:sz w:val="16"/>
                <w:szCs w:val="16"/>
                <w:rPrChange w:id="1676" w:author="Mateus Berardo de Souza Terra" w:date="2016-02-08T22:05:00Z">
                  <w:rPr>
                    <w:ins w:id="1677" w:author="Mateus Berardo de Souza Terra" w:date="2016-02-08T20:04:00Z"/>
                    <w:color w:val="303030"/>
                  </w:rPr>
                </w:rPrChange>
              </w:rPr>
              <w:pPrChange w:id="1678" w:author="Mateus Berardo de Souza Terra" w:date="2016-02-08T22:05:00Z">
                <w:pPr>
                  <w:pStyle w:val="NormalWeb"/>
                  <w:spacing w:before="0" w:beforeAutospacing="0" w:after="160" w:afterAutospacing="0"/>
                  <w:jc w:val="center"/>
                </w:pPr>
              </w:pPrChange>
            </w:pPr>
            <w:ins w:id="1679" w:author="Mateus Berardo de Souza Terra" w:date="2016-02-08T22:09:00Z">
              <w:r w:rsidRPr="0068627D">
                <w:rPr>
                  <w:sz w:val="16"/>
                  <w:szCs w:val="16"/>
                </w:rPr>
                <w:t>93</w:t>
              </w:r>
            </w:ins>
          </w:p>
        </w:tc>
        <w:tc>
          <w:tcPr>
            <w:tcW w:w="1558" w:type="dxa"/>
            <w:tcPrChange w:id="1680"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1" w:author="Mateus Berardo de Souza Terra" w:date="2016-02-08T20:04:00Z"/>
                <w:sz w:val="16"/>
                <w:szCs w:val="16"/>
                <w:rPrChange w:id="1682" w:author="Mateus Berardo de Souza Terra" w:date="2016-02-08T22:05:00Z">
                  <w:rPr>
                    <w:ins w:id="1683" w:author="Mateus Berardo de Souza Terra" w:date="2016-02-08T20:04:00Z"/>
                    <w:color w:val="303030"/>
                  </w:rPr>
                </w:rPrChange>
              </w:rPr>
              <w:pPrChange w:id="1684" w:author="Mateus Berardo de Souza Terra" w:date="2016-02-08T22:05:00Z">
                <w:pPr>
                  <w:pStyle w:val="NormalWeb"/>
                  <w:spacing w:before="0" w:beforeAutospacing="0" w:after="160" w:afterAutospacing="0"/>
                  <w:jc w:val="center"/>
                </w:pPr>
              </w:pPrChange>
            </w:pPr>
            <w:ins w:id="1685" w:author="Mateus Berardo de Souza Terra" w:date="2016-02-08T22:11:00Z">
              <w:r w:rsidRPr="0068627D">
                <w:rPr>
                  <w:sz w:val="16"/>
                  <w:szCs w:val="16"/>
                </w:rPr>
                <w:t>]</w:t>
              </w:r>
            </w:ins>
          </w:p>
        </w:tc>
        <w:tc>
          <w:tcPr>
            <w:tcW w:w="1559" w:type="dxa"/>
            <w:tcPrChange w:id="1686"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87" w:author="Mateus Berardo de Souza Terra" w:date="2016-02-08T20:04:00Z"/>
                <w:sz w:val="16"/>
                <w:szCs w:val="16"/>
                <w:rPrChange w:id="1688" w:author="Mateus Berardo de Souza Terra" w:date="2016-02-08T22:05:00Z">
                  <w:rPr>
                    <w:ins w:id="1689" w:author="Mateus Berardo de Souza Terra" w:date="2016-02-08T20:04:00Z"/>
                    <w:color w:val="303030"/>
                  </w:rPr>
                </w:rPrChange>
              </w:rPr>
              <w:pPrChange w:id="1690" w:author="Mateus Berardo de Souza Terra" w:date="2016-02-08T22:05:00Z">
                <w:pPr>
                  <w:pStyle w:val="NormalWeb"/>
                  <w:spacing w:before="0" w:beforeAutospacing="0" w:after="160" w:afterAutospacing="0"/>
                  <w:jc w:val="center"/>
                </w:pPr>
              </w:pPrChange>
            </w:pPr>
            <w:ins w:id="1691" w:author="Mateus Berardo de Souza Terra" w:date="2016-02-08T22:09:00Z">
              <w:r w:rsidRPr="0068627D">
                <w:rPr>
                  <w:sz w:val="16"/>
                  <w:szCs w:val="16"/>
                </w:rPr>
                <w:t>125</w:t>
              </w:r>
            </w:ins>
          </w:p>
        </w:tc>
        <w:tc>
          <w:tcPr>
            <w:tcW w:w="1559" w:type="dxa"/>
            <w:tcPrChange w:id="1692"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3" w:author="Mateus Berardo de Souza Terra" w:date="2016-02-08T20:04:00Z"/>
                <w:sz w:val="16"/>
                <w:szCs w:val="16"/>
                <w:rPrChange w:id="1694" w:author="Mateus Berardo de Souza Terra" w:date="2016-02-08T22:05:00Z">
                  <w:rPr>
                    <w:ins w:id="1695" w:author="Mateus Berardo de Souza Terra" w:date="2016-02-08T20:04:00Z"/>
                    <w:color w:val="303030"/>
                  </w:rPr>
                </w:rPrChange>
              </w:rPr>
              <w:pPrChange w:id="1696" w:author="Mateus Berardo de Souza Terra" w:date="2016-02-08T22:05:00Z">
                <w:pPr>
                  <w:pStyle w:val="NormalWeb"/>
                  <w:spacing w:before="0" w:beforeAutospacing="0" w:after="160" w:afterAutospacing="0"/>
                  <w:jc w:val="center"/>
                </w:pPr>
              </w:pPrChange>
            </w:pPr>
            <w:ins w:id="1697" w:author="Mateus Berardo de Souza Terra" w:date="2016-02-08T22:11:00Z">
              <w:r w:rsidRPr="0068627D">
                <w:rPr>
                  <w:sz w:val="16"/>
                  <w:szCs w:val="16"/>
                </w:rPr>
                <w:t>}</w:t>
              </w:r>
            </w:ins>
          </w:p>
        </w:tc>
      </w:tr>
      <w:tr w:rsidR="006868CB" w:rsidRPr="0068627D" w14:paraId="4DD0C2E0" w14:textId="77777777" w:rsidTr="007031A8">
        <w:trPr>
          <w:trHeight w:val="20"/>
          <w:ins w:id="1698" w:author="Mateus Berardo de Souza Terra" w:date="2016-02-08T20:04:00Z"/>
        </w:trPr>
        <w:tc>
          <w:tcPr>
            <w:tcW w:w="1558" w:type="dxa"/>
            <w:tcPrChange w:id="1699"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700" w:author="Mateus Berardo de Souza Terra" w:date="2016-02-08T20:04:00Z"/>
                <w:sz w:val="16"/>
                <w:szCs w:val="16"/>
                <w:rPrChange w:id="1701" w:author="Mateus Berardo de Souza Terra" w:date="2016-02-08T22:05:00Z">
                  <w:rPr>
                    <w:ins w:id="1702" w:author="Mateus Berardo de Souza Terra" w:date="2016-02-08T20:04:00Z"/>
                    <w:color w:val="303030"/>
                  </w:rPr>
                </w:rPrChange>
              </w:rPr>
              <w:pPrChange w:id="1703" w:author="Mateus Berardo de Souza Terra" w:date="2016-02-08T22:05:00Z">
                <w:pPr>
                  <w:pStyle w:val="NormalWeb"/>
                  <w:spacing w:before="0" w:beforeAutospacing="0" w:after="160" w:afterAutospacing="0"/>
                  <w:jc w:val="center"/>
                </w:pPr>
              </w:pPrChange>
            </w:pPr>
            <w:ins w:id="1704" w:author="Mateus Berardo de Souza Terra" w:date="2016-02-08T20:05:00Z">
              <w:r w:rsidRPr="0068627D">
                <w:rPr>
                  <w:sz w:val="16"/>
                  <w:szCs w:val="16"/>
                  <w:rPrChange w:id="1705" w:author="Mateus Berardo de Souza Terra" w:date="2016-02-08T22:05:00Z">
                    <w:rPr>
                      <w:color w:val="303030"/>
                    </w:rPr>
                  </w:rPrChange>
                </w:rPr>
                <w:t>62</w:t>
              </w:r>
            </w:ins>
          </w:p>
        </w:tc>
        <w:tc>
          <w:tcPr>
            <w:tcW w:w="1558" w:type="dxa"/>
            <w:tcPrChange w:id="1706"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07" w:author="Mateus Berardo de Souza Terra" w:date="2016-02-08T20:04:00Z"/>
                <w:sz w:val="16"/>
                <w:szCs w:val="16"/>
                <w:rPrChange w:id="1708" w:author="Mateus Berardo de Souza Terra" w:date="2016-02-08T22:05:00Z">
                  <w:rPr>
                    <w:ins w:id="1709" w:author="Mateus Berardo de Souza Terra" w:date="2016-02-08T20:04:00Z"/>
                    <w:color w:val="303030"/>
                  </w:rPr>
                </w:rPrChange>
              </w:rPr>
              <w:pPrChange w:id="1710" w:author="Mateus Berardo de Souza Terra" w:date="2016-02-08T22:05:00Z">
                <w:pPr>
                  <w:pStyle w:val="NormalWeb"/>
                  <w:spacing w:before="0" w:beforeAutospacing="0" w:after="160" w:afterAutospacing="0"/>
                  <w:jc w:val="center"/>
                </w:pPr>
              </w:pPrChange>
            </w:pPr>
            <w:ins w:id="1711" w:author="Mateus Berardo de Souza Terra" w:date="2016-02-08T22:13:00Z">
              <w:r w:rsidRPr="0068627D">
                <w:rPr>
                  <w:sz w:val="16"/>
                  <w:szCs w:val="16"/>
                </w:rPr>
                <w:t>&gt;</w:t>
              </w:r>
            </w:ins>
          </w:p>
        </w:tc>
        <w:tc>
          <w:tcPr>
            <w:tcW w:w="1558" w:type="dxa"/>
            <w:tcPrChange w:id="1712"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3" w:author="Mateus Berardo de Souza Terra" w:date="2016-02-08T20:04:00Z"/>
                <w:sz w:val="16"/>
                <w:szCs w:val="16"/>
                <w:rPrChange w:id="1714" w:author="Mateus Berardo de Souza Terra" w:date="2016-02-08T22:05:00Z">
                  <w:rPr>
                    <w:ins w:id="1715" w:author="Mateus Berardo de Souza Terra" w:date="2016-02-08T20:04:00Z"/>
                    <w:color w:val="303030"/>
                  </w:rPr>
                </w:rPrChange>
              </w:rPr>
              <w:pPrChange w:id="1716" w:author="Mateus Berardo de Souza Terra" w:date="2016-02-08T22:05:00Z">
                <w:pPr>
                  <w:pStyle w:val="NormalWeb"/>
                  <w:spacing w:before="0" w:beforeAutospacing="0" w:after="160" w:afterAutospacing="0"/>
                  <w:jc w:val="center"/>
                </w:pPr>
              </w:pPrChange>
            </w:pPr>
            <w:ins w:id="1717" w:author="Mateus Berardo de Souza Terra" w:date="2016-02-08T22:09:00Z">
              <w:r w:rsidRPr="0068627D">
                <w:rPr>
                  <w:sz w:val="16"/>
                  <w:szCs w:val="16"/>
                </w:rPr>
                <w:t>94</w:t>
              </w:r>
            </w:ins>
          </w:p>
        </w:tc>
        <w:tc>
          <w:tcPr>
            <w:tcW w:w="1558" w:type="dxa"/>
            <w:tcPrChange w:id="1718"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9" w:author="Mateus Berardo de Souza Terra" w:date="2016-02-08T20:04:00Z"/>
                <w:sz w:val="16"/>
                <w:szCs w:val="16"/>
                <w:rPrChange w:id="1720" w:author="Mateus Berardo de Souza Terra" w:date="2016-02-08T22:05:00Z">
                  <w:rPr>
                    <w:ins w:id="1721" w:author="Mateus Berardo de Souza Terra" w:date="2016-02-08T20:04:00Z"/>
                    <w:color w:val="303030"/>
                  </w:rPr>
                </w:rPrChange>
              </w:rPr>
              <w:pPrChange w:id="1722" w:author="Mateus Berardo de Souza Terra" w:date="2016-02-08T22:12:00Z">
                <w:pPr>
                  <w:pStyle w:val="NormalWeb"/>
                  <w:spacing w:before="0" w:beforeAutospacing="0" w:after="160" w:afterAutospacing="0"/>
                  <w:jc w:val="center"/>
                </w:pPr>
              </w:pPrChange>
            </w:pPr>
            <w:ins w:id="1723" w:author="Mateus Berardo de Souza Terra" w:date="2016-02-08T22:12:00Z">
              <w:r w:rsidRPr="0068627D">
                <w:rPr>
                  <w:sz w:val="16"/>
                  <w:szCs w:val="16"/>
                </w:rPr>
                <w:tab/>
              </w:r>
            </w:ins>
            <w:ins w:id="1724" w:author="Mateus Berardo de Souza Terra" w:date="2016-02-08T22:11:00Z">
              <w:r w:rsidRPr="0068627D">
                <w:rPr>
                  <w:sz w:val="16"/>
                  <w:szCs w:val="16"/>
                </w:rPr>
                <w:t>^</w:t>
              </w:r>
            </w:ins>
            <w:ins w:id="1725" w:author="Mateus Berardo de Souza Terra" w:date="2016-02-08T22:12:00Z">
              <w:r w:rsidRPr="0068627D">
                <w:rPr>
                  <w:sz w:val="16"/>
                  <w:szCs w:val="16"/>
                </w:rPr>
                <w:tab/>
              </w:r>
            </w:ins>
          </w:p>
        </w:tc>
        <w:tc>
          <w:tcPr>
            <w:tcW w:w="1559" w:type="dxa"/>
            <w:tcPrChange w:id="1726"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27" w:author="Mateus Berardo de Souza Terra" w:date="2016-02-08T20:04:00Z"/>
                <w:sz w:val="16"/>
                <w:szCs w:val="16"/>
                <w:rPrChange w:id="1728" w:author="Mateus Berardo de Souza Terra" w:date="2016-02-08T22:05:00Z">
                  <w:rPr>
                    <w:ins w:id="1729" w:author="Mateus Berardo de Souza Terra" w:date="2016-02-08T20:04:00Z"/>
                    <w:color w:val="303030"/>
                  </w:rPr>
                </w:rPrChange>
              </w:rPr>
              <w:pPrChange w:id="1730" w:author="Mateus Berardo de Souza Terra" w:date="2016-02-08T22:05:00Z">
                <w:pPr>
                  <w:pStyle w:val="NormalWeb"/>
                  <w:spacing w:before="0" w:beforeAutospacing="0" w:after="160" w:afterAutospacing="0"/>
                  <w:jc w:val="center"/>
                </w:pPr>
              </w:pPrChange>
            </w:pPr>
            <w:ins w:id="1731" w:author="Mateus Berardo de Souza Terra" w:date="2016-02-08T22:09:00Z">
              <w:r w:rsidRPr="0068627D">
                <w:rPr>
                  <w:sz w:val="16"/>
                  <w:szCs w:val="16"/>
                </w:rPr>
                <w:t>126</w:t>
              </w:r>
            </w:ins>
          </w:p>
        </w:tc>
        <w:tc>
          <w:tcPr>
            <w:tcW w:w="1559" w:type="dxa"/>
            <w:tcPrChange w:id="1732"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3" w:author="Mateus Berardo de Souza Terra" w:date="2016-02-08T20:04:00Z"/>
                <w:sz w:val="16"/>
                <w:szCs w:val="16"/>
                <w:rPrChange w:id="1734" w:author="Mateus Berardo de Souza Terra" w:date="2016-02-08T22:05:00Z">
                  <w:rPr>
                    <w:ins w:id="1735" w:author="Mateus Berardo de Souza Terra" w:date="2016-02-08T20:04:00Z"/>
                    <w:color w:val="303030"/>
                  </w:rPr>
                </w:rPrChange>
              </w:rPr>
              <w:pPrChange w:id="1736" w:author="Mateus Berardo de Souza Terra" w:date="2016-02-08T22:05:00Z">
                <w:pPr>
                  <w:pStyle w:val="NormalWeb"/>
                  <w:spacing w:before="0" w:beforeAutospacing="0" w:after="160" w:afterAutospacing="0"/>
                  <w:jc w:val="center"/>
                </w:pPr>
              </w:pPrChange>
            </w:pPr>
            <w:ins w:id="1737" w:author="Mateus Berardo de Souza Terra" w:date="2016-02-08T22:11:00Z">
              <w:r w:rsidRPr="0068627D">
                <w:rPr>
                  <w:sz w:val="16"/>
                  <w:szCs w:val="16"/>
                </w:rPr>
                <w:t>~</w:t>
              </w:r>
            </w:ins>
          </w:p>
        </w:tc>
      </w:tr>
      <w:tr w:rsidR="006868CB" w:rsidRPr="0068627D" w14:paraId="4CCA2B4C" w14:textId="77777777" w:rsidTr="007031A8">
        <w:trPr>
          <w:trHeight w:val="20"/>
          <w:ins w:id="1738"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9" w:author="Mateus Berardo de Souza Terra" w:date="2016-02-08T22:09:00Z"/>
                <w:sz w:val="16"/>
                <w:szCs w:val="16"/>
              </w:rPr>
            </w:pPr>
            <w:ins w:id="1740"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1" w:author="Mateus Berardo de Souza Terra" w:date="2016-02-08T22:09:00Z"/>
                <w:sz w:val="16"/>
                <w:szCs w:val="16"/>
              </w:rPr>
            </w:pPr>
            <w:ins w:id="1742"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3" w:author="Mateus Berardo de Souza Terra" w:date="2016-02-08T22:09:00Z"/>
                <w:sz w:val="16"/>
                <w:szCs w:val="16"/>
              </w:rPr>
            </w:pPr>
            <w:ins w:id="1744"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5" w:author="Mateus Berardo de Souza Terra" w:date="2016-02-08T22:09:00Z"/>
                <w:sz w:val="16"/>
                <w:szCs w:val="16"/>
                <w:rPrChange w:id="1746" w:author="Mateus Berardo de Souza Terra" w:date="2016-02-08T22:12:00Z">
                  <w:rPr>
                    <w:ins w:id="1747" w:author="Mateus Berardo de Souza Terra" w:date="2016-02-08T22:09:00Z"/>
                    <w:color w:val="303030"/>
                    <w:sz w:val="16"/>
                    <w:szCs w:val="16"/>
                  </w:rPr>
                </w:rPrChange>
              </w:rPr>
            </w:pPr>
            <w:ins w:id="1748"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49" w:author="Mateus Berardo de Souza Terra" w:date="2016-02-08T22:09:00Z"/>
                <w:sz w:val="16"/>
                <w:szCs w:val="16"/>
              </w:rPr>
            </w:pPr>
            <w:ins w:id="1750"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1" w:author="Mateus Berardo de Souza Terra" w:date="2016-02-08T22:09:00Z"/>
                <w:sz w:val="16"/>
                <w:szCs w:val="16"/>
              </w:rPr>
            </w:pPr>
            <w:ins w:id="1752"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18"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w:t>
      </w:r>
      <w:r>
        <w:rPr>
          <w:rFonts w:ascii="Times New Roman" w:hAnsi="Times New Roman" w:cs="Times New Roman"/>
          <w:sz w:val="24"/>
          <w:szCs w:val="24"/>
        </w:rPr>
        <w:lastRenderedPageBreak/>
        <w:t>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0"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Instructables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1"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 xml:space="preserve">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w:t>
      </w:r>
      <w:r>
        <w:rPr>
          <w:rFonts w:ascii="Times New Roman" w:hAnsi="Times New Roman" w:cs="Times New Roman"/>
          <w:sz w:val="24"/>
          <w:szCs w:val="24"/>
        </w:rPr>
        <w:lastRenderedPageBreak/>
        <w:t>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3"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proofErr w:type="gramStart"/>
      <w:r>
        <w:rPr>
          <w:rFonts w:ascii="Times New Roman" w:hAnsi="Times New Roman" w:cs="Times New Roman"/>
          <w:b/>
          <w:sz w:val="28"/>
          <w:szCs w:val="28"/>
        </w:rPr>
        <w:t xml:space="preserve">7.3.4 </w:t>
      </w:r>
      <w:r w:rsidRPr="00C4601A">
        <w:rPr>
          <w:rFonts w:ascii="Times New Roman" w:hAnsi="Times New Roman" w:cs="Times New Roman"/>
          <w:b/>
          <w:sz w:val="28"/>
          <w:szCs w:val="28"/>
        </w:rPr>
        <w:t>Como</w:t>
      </w:r>
      <w:proofErr w:type="gramEnd"/>
      <w:r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w:t>
      </w:r>
      <w:r>
        <w:rPr>
          <w:rFonts w:ascii="Times New Roman" w:hAnsi="Times New Roman" w:cs="Times New Roman"/>
          <w:sz w:val="24"/>
          <w:szCs w:val="24"/>
        </w:rPr>
        <w:lastRenderedPageBreak/>
        <w:t xml:space="preserve">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4"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lastRenderedPageBreak/>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9F3C57" w:rsidP="00124A89">
      <w:pPr>
        <w:spacing w:after="30"/>
        <w:rPr>
          <w:rFonts w:ascii="Times New Roman" w:hAnsi="Times New Roman" w:cs="Times New Roman"/>
          <w:sz w:val="32"/>
          <w:szCs w:val="32"/>
        </w:rPr>
      </w:pPr>
      <w:hyperlink r:id="rId129"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9F3C57" w:rsidP="00124A89">
      <w:pPr>
        <w:spacing w:after="30"/>
        <w:rPr>
          <w:rStyle w:val="Hyperlink"/>
          <w:rFonts w:ascii="Times New Roman" w:hAnsi="Times New Roman" w:cs="Times New Roman"/>
          <w:sz w:val="32"/>
          <w:szCs w:val="32"/>
        </w:rPr>
      </w:pPr>
      <w:hyperlink r:id="rId130"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9F3C57" w:rsidP="00124A89">
      <w:pPr>
        <w:spacing w:after="30"/>
        <w:rPr>
          <w:rStyle w:val="Hyperlink"/>
          <w:rFonts w:ascii="Times New Roman" w:hAnsi="Times New Roman" w:cs="Times New Roman"/>
          <w:sz w:val="32"/>
          <w:szCs w:val="32"/>
        </w:rPr>
      </w:pPr>
      <w:hyperlink r:id="rId131"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6C6FE32" w:rsidR="003761C1" w:rsidRPr="003761C1" w:rsidRDefault="009F3C57" w:rsidP="00124A89">
      <w:pPr>
        <w:spacing w:after="30"/>
        <w:rPr>
          <w:rFonts w:ascii="Times New Roman" w:hAnsi="Times New Roman" w:cs="Times New Roman"/>
          <w:sz w:val="32"/>
          <w:szCs w:val="32"/>
        </w:rPr>
      </w:pPr>
      <w:hyperlink r:id="rId132"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sectPr w:rsidR="003761C1" w:rsidRPr="003761C1">
      <w:foot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4FE59B" w14:textId="77777777" w:rsidR="009F3C57" w:rsidRDefault="009F3C57" w:rsidP="00185177">
      <w:pPr>
        <w:spacing w:after="0" w:line="240" w:lineRule="auto"/>
      </w:pPr>
      <w:r>
        <w:separator/>
      </w:r>
    </w:p>
  </w:endnote>
  <w:endnote w:type="continuationSeparator" w:id="0">
    <w:p w14:paraId="715D7748" w14:textId="77777777" w:rsidR="009F3C57" w:rsidRDefault="009F3C57"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B3249" w14:textId="6D6472A9" w:rsidR="00F866DF" w:rsidRDefault="00F866DF">
    <w:pPr>
      <w:pStyle w:val="Rodap"/>
      <w:jc w:val="center"/>
      <w:rPr>
        <w:ins w:id="1753" w:author="granix pacheco" w:date="2016-02-08T10:54:00Z"/>
        <w:caps/>
        <w:color w:val="5B9BD5" w:themeColor="accent1"/>
      </w:rPr>
    </w:pPr>
    <w:ins w:id="1754"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0F1E4F">
      <w:rPr>
        <w:caps/>
        <w:noProof/>
        <w:color w:val="5B9BD5" w:themeColor="accent1"/>
      </w:rPr>
      <w:t>61</w:t>
    </w:r>
    <w:ins w:id="1755" w:author="granix pacheco" w:date="2016-02-08T10:54:00Z">
      <w:r>
        <w:rPr>
          <w:caps/>
          <w:color w:val="5B9BD5" w:themeColor="accent1"/>
        </w:rPr>
        <w:fldChar w:fldCharType="end"/>
      </w:r>
    </w:ins>
  </w:p>
  <w:p w14:paraId="0E61F274" w14:textId="0E62F41A" w:rsidR="00F866DF" w:rsidRDefault="00F866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67CA2" w14:textId="77777777" w:rsidR="009F3C57" w:rsidRDefault="009F3C57" w:rsidP="00185177">
      <w:pPr>
        <w:spacing w:after="0" w:line="240" w:lineRule="auto"/>
      </w:pPr>
      <w:r>
        <w:separator/>
      </w:r>
    </w:p>
  </w:footnote>
  <w:footnote w:type="continuationSeparator" w:id="0">
    <w:p w14:paraId="1743CE1E" w14:textId="77777777" w:rsidR="009F3C57" w:rsidRDefault="009F3C57" w:rsidP="00185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515E"/>
    <w:rsid w:val="00B20778"/>
    <w:rsid w:val="00B26651"/>
    <w:rsid w:val="00B26989"/>
    <w:rsid w:val="00B30890"/>
    <w:rsid w:val="00B3171B"/>
    <w:rsid w:val="00B34755"/>
    <w:rsid w:val="00B3554A"/>
    <w:rsid w:val="00B43CE2"/>
    <w:rsid w:val="00B46916"/>
    <w:rsid w:val="00B4777A"/>
    <w:rsid w:val="00B52CE2"/>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3875"/>
    <w:rsid w:val="00F724A3"/>
    <w:rsid w:val="00F866DF"/>
    <w:rsid w:val="00F86B28"/>
    <w:rsid w:val="00F97CF1"/>
    <w:rsid w:val="00FA4F75"/>
    <w:rsid w:val="00FA76AF"/>
    <w:rsid w:val="00FA772E"/>
    <w:rsid w:val="00FB4DAC"/>
    <w:rsid w:val="00FB6808"/>
    <w:rsid w:val="00FB7EBC"/>
    <w:rsid w:val="00FC75B7"/>
    <w:rsid w:val="00FD346D"/>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1.jpeg"/><Relationship Id="rId84" Type="http://schemas.openxmlformats.org/officeDocument/2006/relationships/hyperlink" Target="https://es.wikipedia.org/wiki/Pila_el%C3%A9ctrica" TargetMode="External"/><Relationship Id="rId89" Type="http://schemas.openxmlformats.org/officeDocument/2006/relationships/image" Target="media/image43.jpeg"/><Relationship Id="rId112" Type="http://schemas.openxmlformats.org/officeDocument/2006/relationships/hyperlink" Target="http://produto.mercadolivre.com.br/MLB-719927626-10-cabos-fio-jumper-machomacho-20cm-protoboard-arduino-pic-_JM" TargetMode="External"/><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image" Target="media/image25.jpeg"/><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hyperlink" Target="http://github.com/RatosDePC/Ultra" TargetMode="External"/><Relationship Id="rId123" Type="http://schemas.openxmlformats.org/officeDocument/2006/relationships/image" Target="media/image69.jp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4" Type="http://schemas.openxmlformats.org/officeDocument/2006/relationships/image" Target="media/image4.png"/><Relationship Id="rId22" Type="http://schemas.openxmlformats.org/officeDocument/2006/relationships/image" Target="media/image9.emf"/><Relationship Id="rId27" Type="http://schemas.microsoft.com/office/2007/relationships/diagramDrawing" Target="diagrams/drawing1.xml"/><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64" Type="http://schemas.openxmlformats.org/officeDocument/2006/relationships/image" Target="media/image29.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3.jpeg"/><Relationship Id="rId105" Type="http://schemas.openxmlformats.org/officeDocument/2006/relationships/image" Target="media/image57.jpeg"/><Relationship Id="rId113" Type="http://schemas.openxmlformats.org/officeDocument/2006/relationships/image" Target="media/image62.jpeg"/><Relationship Id="rId118" Type="http://schemas.openxmlformats.org/officeDocument/2006/relationships/hyperlink" Target="http://www.cadsoftusa.com/download-eagle/freeware/" TargetMode="External"/><Relationship Id="rId126" Type="http://schemas.openxmlformats.org/officeDocument/2006/relationships/image" Target="media/image71.png"/><Relationship Id="rId134" Type="http://schemas.openxmlformats.org/officeDocument/2006/relationships/fontTable" Target="fontTable.xm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3.png"/><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03" Type="http://schemas.openxmlformats.org/officeDocument/2006/relationships/image" Target="media/image55.jpeg"/><Relationship Id="rId108" Type="http://schemas.openxmlformats.org/officeDocument/2006/relationships/hyperlink" Target="http://produto.mercadolivre.com.br/MLB-706683459-protoboard-400-pontos-_JM" TargetMode="External"/><Relationship Id="rId116" Type="http://schemas.openxmlformats.org/officeDocument/2006/relationships/image" Target="media/image64.gif"/><Relationship Id="rId124" Type="http://schemas.openxmlformats.org/officeDocument/2006/relationships/hyperlink" Target="http://github.com/RatosDePC/Ultra" TargetMode="External"/><Relationship Id="rId129" Type="http://schemas.openxmlformats.org/officeDocument/2006/relationships/hyperlink" Target="http://arduino.cc"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39.jpeg"/><Relationship Id="rId88" Type="http://schemas.openxmlformats.org/officeDocument/2006/relationships/image" Target="media/image42.png"/><Relationship Id="rId91" Type="http://schemas.openxmlformats.org/officeDocument/2006/relationships/hyperlink" Target="http://github.com/RatosdePC/ApostilaBrino" TargetMode="External"/><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4.jpeg"/><Relationship Id="rId106" Type="http://schemas.openxmlformats.org/officeDocument/2006/relationships/image" Target="media/image58.jpeg"/><Relationship Id="rId114"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19" Type="http://schemas.openxmlformats.org/officeDocument/2006/relationships/image" Target="media/image66.jp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6.jpeg"/><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6.jpeg"/><Relationship Id="rId81" Type="http://schemas.openxmlformats.org/officeDocument/2006/relationships/image" Target="media/image38.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8.jpeg"/><Relationship Id="rId130" Type="http://schemas.openxmlformats.org/officeDocument/2006/relationships/hyperlink" Target="http://fritzing.org" TargetMode="Externa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0.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3.jpeg"/><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instructables.com" TargetMode="External"/><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image" Target="media/image41.gif"/><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3.jpeg"/><Relationship Id="rId131" Type="http://schemas.openxmlformats.org/officeDocument/2006/relationships/hyperlink" Target="http://instructables.com" TargetMode="External"/><Relationship Id="rId136" Type="http://schemas.openxmlformats.org/officeDocument/2006/relationships/theme" Target="theme/theme1.xml"/><Relationship Id="rId61" Type="http://schemas.openxmlformats.org/officeDocument/2006/relationships/image" Target="media/image27.jpeg"/><Relationship Id="rId82" Type="http://schemas.openxmlformats.org/officeDocument/2006/relationships/hyperlink" Target="http://www.electan.com/bateria-polimero-ion-litio-lipo-2000ma-p-3040.html" TargetMode="External"/><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pt>
    <dgm:pt modelId="{EB4D5397-00B1-4B26-A631-2177A16D9A09}" type="pres">
      <dgm:prSet presAssocID="{0880B742-76F0-4963-8AF1-435D9815C721}" presName="connTx" presStyleLbl="parChTrans1D2" presStyleIdx="0" presStyleCnt="2"/>
      <dgm:spPr/>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pt>
    <dgm:pt modelId="{266BE232-2488-466F-8373-117F4CE7E36B}" type="pres">
      <dgm:prSet presAssocID="{68F8F1DD-99A4-4431-979A-22BAC611750F}" presName="connTx" presStyleLbl="parChTrans1D3" presStyleIdx="0" presStyleCnt="2"/>
      <dgm:spPr/>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pt>
    <dgm:pt modelId="{55C6918C-E742-4097-AF40-8FDEA221512E}" type="pres">
      <dgm:prSet presAssocID="{444C37B6-7B88-430B-B019-17E1EEB537BA}" presName="connTx" presStyleLbl="parChTrans1D2" presStyleIdx="1" presStyleCnt="2"/>
      <dgm:spPr/>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pt>
    <dgm:pt modelId="{E0210E23-E8DA-4E1B-8E8F-5D6728A2D323}" type="pres">
      <dgm:prSet presAssocID="{032961F1-DEC8-454A-87F6-3AD44EECC36F}" presName="connTx" presStyleLbl="parChTrans1D3" presStyleIdx="1" presStyleCnt="2"/>
      <dgm:spPr/>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066C4814-F71F-4851-89EA-FB72E0EE8C2C}" type="presOf" srcId="{0880B742-76F0-4963-8AF1-435D9815C721}" destId="{EB4D5397-00B1-4B26-A631-2177A16D9A09}" srcOrd="1" destOrd="0" presId="urn:microsoft.com/office/officeart/2005/8/layout/hierarchy2"/>
    <dgm:cxn modelId="{EF7D4A3A-6EA6-4067-A435-A52235582443}" type="presOf" srcId="{C714DD78-CD80-4C77-8ABE-9EE5AA8423DE}" destId="{40FD6B9A-9E05-4AE3-84D5-B7D6372AB9B0}" srcOrd="0" destOrd="0" presId="urn:microsoft.com/office/officeart/2005/8/layout/hierarchy2"/>
    <dgm:cxn modelId="{FED2ED51-BDDC-458E-AA2B-B88432E57AA8}" type="presOf" srcId="{68F8F1DD-99A4-4431-979A-22BAC611750F}" destId="{8F50BA73-7E3D-4A76-A8D1-C4E588BE2A4A}" srcOrd="0" destOrd="0" presId="urn:microsoft.com/office/officeart/2005/8/layout/hierarchy2"/>
    <dgm:cxn modelId="{83A25A49-FC18-498C-8D05-65E860574A4A}" type="presOf" srcId="{032961F1-DEC8-454A-87F6-3AD44EECC36F}" destId="{A7E5788F-8B5D-4A8B-BEF2-FAC672DCC272}" srcOrd="0" destOrd="0" presId="urn:microsoft.com/office/officeart/2005/8/layout/hierarchy2"/>
    <dgm:cxn modelId="{8BE7E12D-7F2F-4C6F-B07E-E03F6E4A698D}"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0F384A0C-6D10-4F84-827B-83383D521C34}" type="presOf" srcId="{9756563B-F9AB-461C-B971-2C5148F3F624}" destId="{B6231D48-FAE1-449F-A0C4-BFFA848F59B6}" srcOrd="0" destOrd="0" presId="urn:microsoft.com/office/officeart/2005/8/layout/hierarchy2"/>
    <dgm:cxn modelId="{558DF2E1-AD8B-4404-94DE-5405A92F05AB}" type="presOf" srcId="{032961F1-DEC8-454A-87F6-3AD44EECC36F}" destId="{E0210E23-E8DA-4E1B-8E8F-5D6728A2D323}" srcOrd="1" destOrd="0" presId="urn:microsoft.com/office/officeart/2005/8/layout/hierarchy2"/>
    <dgm:cxn modelId="{C43D8D72-A703-48CA-AB8C-75C40904E9CA}" type="presOf" srcId="{11B8D029-77B0-4716-B510-95B883CEFB37}" destId="{DC96E948-8F72-4925-ABD4-9BFEBDC23BD3}" srcOrd="0" destOrd="0" presId="urn:microsoft.com/office/officeart/2005/8/layout/hierarchy2"/>
    <dgm:cxn modelId="{1F14CFA5-257E-4EE4-AEFB-ADD3DE8B2A8F}" type="presOf" srcId="{0880B742-76F0-4963-8AF1-435D9815C721}" destId="{DEE6E627-5379-413A-82E0-20B83406172B}" srcOrd="0" destOrd="0" presId="urn:microsoft.com/office/officeart/2005/8/layout/hierarchy2"/>
    <dgm:cxn modelId="{542649A5-1699-4EB6-8E5D-7E9951DE5CE1}"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ABB7DF8-3CD9-4430-996F-AB753B6907F3}" srcId="{B43B33D2-549E-4D68-A772-61CD66423E31}" destId="{9756563B-F9AB-461C-B971-2C5148F3F624}" srcOrd="0" destOrd="0" parTransId="{032961F1-DEC8-454A-87F6-3AD44EECC36F}" sibTransId="{DCEB0CAB-90F5-4C87-B9E6-337CF61808D8}"/>
    <dgm:cxn modelId="{F84B847D-E094-46F0-B08A-59778E078736}" type="presOf" srcId="{B43B33D2-549E-4D68-A772-61CD66423E31}" destId="{F5D07AFF-F4F4-4B51-B6BF-ABE58B4D486B}" srcOrd="0" destOrd="0" presId="urn:microsoft.com/office/officeart/2005/8/layout/hierarchy2"/>
    <dgm:cxn modelId="{3FA34DCC-DEB2-4CBD-80CD-0B297E6E35F5}" type="presOf" srcId="{444C37B6-7B88-430B-B019-17E1EEB537BA}" destId="{9A8ED63D-9060-48D9-BC45-DEAFD4C5D8C8}" srcOrd="0" destOrd="0" presId="urn:microsoft.com/office/officeart/2005/8/layout/hierarchy2"/>
    <dgm:cxn modelId="{E8BDC1B7-E3AF-41F5-8D1A-09250DDA98A3}"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26331532-5765-4039-B703-EE9BDD436711}" type="presOf" srcId="{30D9AF01-38AF-4E25-BC1B-A9364FA7AC13}" destId="{0DC95E25-AD11-41F1-87FE-9CAB1E740280}" srcOrd="0" destOrd="0" presId="urn:microsoft.com/office/officeart/2005/8/layout/hierarchy2"/>
    <dgm:cxn modelId="{E940A9A6-9053-4CD8-8B08-07362C988F2B}" type="presParOf" srcId="{888C5F9C-214C-4ECC-A7CF-E4622537C8F2}" destId="{5D9E6899-25A1-4732-BB69-60BBF9FECC43}" srcOrd="0" destOrd="0" presId="urn:microsoft.com/office/officeart/2005/8/layout/hierarchy2"/>
    <dgm:cxn modelId="{923F5B69-0ADE-48E7-B737-726CF2D3473A}" type="presParOf" srcId="{5D9E6899-25A1-4732-BB69-60BBF9FECC43}" destId="{40FD6B9A-9E05-4AE3-84D5-B7D6372AB9B0}" srcOrd="0" destOrd="0" presId="urn:microsoft.com/office/officeart/2005/8/layout/hierarchy2"/>
    <dgm:cxn modelId="{E5CB3229-98A0-4261-9874-C70319F12987}" type="presParOf" srcId="{5D9E6899-25A1-4732-BB69-60BBF9FECC43}" destId="{5EE1F969-9820-41C1-ADED-284E7C26FE54}" srcOrd="1" destOrd="0" presId="urn:microsoft.com/office/officeart/2005/8/layout/hierarchy2"/>
    <dgm:cxn modelId="{0CA43EA9-C21D-46D5-9B24-AA782EA16077}" type="presParOf" srcId="{5EE1F969-9820-41C1-ADED-284E7C26FE54}" destId="{DEE6E627-5379-413A-82E0-20B83406172B}" srcOrd="0" destOrd="0" presId="urn:microsoft.com/office/officeart/2005/8/layout/hierarchy2"/>
    <dgm:cxn modelId="{FC2ECDAB-C64D-4E56-845F-E5063F24AAEB}" type="presParOf" srcId="{DEE6E627-5379-413A-82E0-20B83406172B}" destId="{EB4D5397-00B1-4B26-A631-2177A16D9A09}" srcOrd="0" destOrd="0" presId="urn:microsoft.com/office/officeart/2005/8/layout/hierarchy2"/>
    <dgm:cxn modelId="{FCA262C3-9FB1-4586-B052-389C533AC586}" type="presParOf" srcId="{5EE1F969-9820-41C1-ADED-284E7C26FE54}" destId="{8F3F08FB-81D3-40FD-A6B9-E402512A2600}" srcOrd="1" destOrd="0" presId="urn:microsoft.com/office/officeart/2005/8/layout/hierarchy2"/>
    <dgm:cxn modelId="{E85C5D1E-AC48-4D6B-824C-59C371888317}" type="presParOf" srcId="{8F3F08FB-81D3-40FD-A6B9-E402512A2600}" destId="{DC96E948-8F72-4925-ABD4-9BFEBDC23BD3}" srcOrd="0" destOrd="0" presId="urn:microsoft.com/office/officeart/2005/8/layout/hierarchy2"/>
    <dgm:cxn modelId="{854798CC-68A4-41E6-B454-CC94A7527FA7}" type="presParOf" srcId="{8F3F08FB-81D3-40FD-A6B9-E402512A2600}" destId="{A8F8AC02-5F1C-416B-BD36-565BD15A7B19}" srcOrd="1" destOrd="0" presId="urn:microsoft.com/office/officeart/2005/8/layout/hierarchy2"/>
    <dgm:cxn modelId="{6D386F33-3717-4786-8DED-305D6C0AE5C7}" type="presParOf" srcId="{A8F8AC02-5F1C-416B-BD36-565BD15A7B19}" destId="{8F50BA73-7E3D-4A76-A8D1-C4E588BE2A4A}" srcOrd="0" destOrd="0" presId="urn:microsoft.com/office/officeart/2005/8/layout/hierarchy2"/>
    <dgm:cxn modelId="{77F5EFED-F50A-4318-B79F-6AD86793EC98}" type="presParOf" srcId="{8F50BA73-7E3D-4A76-A8D1-C4E588BE2A4A}" destId="{266BE232-2488-466F-8373-117F4CE7E36B}" srcOrd="0" destOrd="0" presId="urn:microsoft.com/office/officeart/2005/8/layout/hierarchy2"/>
    <dgm:cxn modelId="{5CD9844C-46BC-4911-8F03-DDEE7BF9DB64}" type="presParOf" srcId="{A8F8AC02-5F1C-416B-BD36-565BD15A7B19}" destId="{E35C7C19-3E68-4E64-B63F-C03F9E867B76}" srcOrd="1" destOrd="0" presId="urn:microsoft.com/office/officeart/2005/8/layout/hierarchy2"/>
    <dgm:cxn modelId="{61DDB22C-8D06-44F6-801A-98DDE48D4917}" type="presParOf" srcId="{E35C7C19-3E68-4E64-B63F-C03F9E867B76}" destId="{0DC95E25-AD11-41F1-87FE-9CAB1E740280}" srcOrd="0" destOrd="0" presId="urn:microsoft.com/office/officeart/2005/8/layout/hierarchy2"/>
    <dgm:cxn modelId="{CA110D96-D76C-45A9-AB9B-BBF018F83060}" type="presParOf" srcId="{E35C7C19-3E68-4E64-B63F-C03F9E867B76}" destId="{083BD93E-4E19-4A6B-A945-593B23D90263}" srcOrd="1" destOrd="0" presId="urn:microsoft.com/office/officeart/2005/8/layout/hierarchy2"/>
    <dgm:cxn modelId="{5E61DD93-C5A6-413A-90A8-C9EFF95EA8DD}" type="presParOf" srcId="{5EE1F969-9820-41C1-ADED-284E7C26FE54}" destId="{9A8ED63D-9060-48D9-BC45-DEAFD4C5D8C8}" srcOrd="2" destOrd="0" presId="urn:microsoft.com/office/officeart/2005/8/layout/hierarchy2"/>
    <dgm:cxn modelId="{D3CEC6D5-A73B-498F-B9DB-575C270FDAEE}" type="presParOf" srcId="{9A8ED63D-9060-48D9-BC45-DEAFD4C5D8C8}" destId="{55C6918C-E742-4097-AF40-8FDEA221512E}" srcOrd="0" destOrd="0" presId="urn:microsoft.com/office/officeart/2005/8/layout/hierarchy2"/>
    <dgm:cxn modelId="{36022413-01F4-41FA-B0FF-A66B9F1DD6FB}" type="presParOf" srcId="{5EE1F969-9820-41C1-ADED-284E7C26FE54}" destId="{5F0E1AF8-3030-40B2-91AE-82C5ABE141AA}" srcOrd="3" destOrd="0" presId="urn:microsoft.com/office/officeart/2005/8/layout/hierarchy2"/>
    <dgm:cxn modelId="{70CCB9D0-61BF-4223-A0F5-1AB0C8C79665}" type="presParOf" srcId="{5F0E1AF8-3030-40B2-91AE-82C5ABE141AA}" destId="{F5D07AFF-F4F4-4B51-B6BF-ABE58B4D486B}" srcOrd="0" destOrd="0" presId="urn:microsoft.com/office/officeart/2005/8/layout/hierarchy2"/>
    <dgm:cxn modelId="{1C3E6D17-D88B-4C5E-A3BC-32389476015C}" type="presParOf" srcId="{5F0E1AF8-3030-40B2-91AE-82C5ABE141AA}" destId="{59223AA0-CEFE-46C3-A1CC-8E54FEBC6690}" srcOrd="1" destOrd="0" presId="urn:microsoft.com/office/officeart/2005/8/layout/hierarchy2"/>
    <dgm:cxn modelId="{7DE2745E-2AED-4D99-88A8-F9800A65DD53}" type="presParOf" srcId="{59223AA0-CEFE-46C3-A1CC-8E54FEBC6690}" destId="{A7E5788F-8B5D-4A8B-BEF2-FAC672DCC272}" srcOrd="0" destOrd="0" presId="urn:microsoft.com/office/officeart/2005/8/layout/hierarchy2"/>
    <dgm:cxn modelId="{C68C9F30-7A34-4A70-8DD7-A394A530E5FB}" type="presParOf" srcId="{A7E5788F-8B5D-4A8B-BEF2-FAC672DCC272}" destId="{E0210E23-E8DA-4E1B-8E8F-5D6728A2D323}" srcOrd="0" destOrd="0" presId="urn:microsoft.com/office/officeart/2005/8/layout/hierarchy2"/>
    <dgm:cxn modelId="{C4FA76B4-F6FF-4BB0-B991-29DE0F2E2B83}" type="presParOf" srcId="{59223AA0-CEFE-46C3-A1CC-8E54FEBC6690}" destId="{E01D4291-70B5-46D7-B057-23771D044E52}" srcOrd="1" destOrd="0" presId="urn:microsoft.com/office/officeart/2005/8/layout/hierarchy2"/>
    <dgm:cxn modelId="{26E54CE3-13AA-4101-9651-1804DD638CBC}" type="presParOf" srcId="{E01D4291-70B5-46D7-B057-23771D044E52}" destId="{B6231D48-FAE1-449F-A0C4-BFFA848F59B6}" srcOrd="0" destOrd="0" presId="urn:microsoft.com/office/officeart/2005/8/layout/hierarchy2"/>
    <dgm:cxn modelId="{CA99ECB0-EA8D-464B-BB76-E0CA679DC9A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6A04C-802C-4676-8741-CA6BE3278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9829</TotalTime>
  <Pages>67</Pages>
  <Words>12684</Words>
  <Characters>72303</Characters>
  <Application>Microsoft Office Word</Application>
  <DocSecurity>0</DocSecurity>
  <Lines>602</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Mateus Berardo de Souza Terra</cp:lastModifiedBy>
  <cp:revision>47</cp:revision>
  <cp:lastPrinted>2016-03-09T18:36:00Z</cp:lastPrinted>
  <dcterms:created xsi:type="dcterms:W3CDTF">2016-02-14T22:28:00Z</dcterms:created>
  <dcterms:modified xsi:type="dcterms:W3CDTF">2016-03-09T19:35:00Z</dcterms:modified>
</cp:coreProperties>
</file>