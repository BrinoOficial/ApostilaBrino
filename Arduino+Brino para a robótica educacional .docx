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cs="Times New Roman"/>
          <w:sz w:val="96"/>
          <w:szCs w:val="96"/>
        </w:rPr>
      </w:pPr>
    </w:p>
    <w:p w14:paraId="575891D6" w14:textId="77777777" w:rsidR="0064551F" w:rsidRPr="007D7E6F" w:rsidRDefault="0064551F" w:rsidP="0064551F">
      <w:pPr>
        <w:jc w:val="center"/>
        <w:rPr>
          <w:rFonts w:cs="Times New Roman"/>
          <w:sz w:val="96"/>
          <w:szCs w:val="96"/>
        </w:rPr>
      </w:pPr>
    </w:p>
    <w:p w14:paraId="7BDF9714" w14:textId="77777777" w:rsidR="0064551F" w:rsidRPr="007D7E6F" w:rsidRDefault="0064551F" w:rsidP="0064551F">
      <w:pPr>
        <w:jc w:val="center"/>
        <w:rPr>
          <w:rFonts w:cs="Times New Roman"/>
          <w:sz w:val="96"/>
          <w:szCs w:val="96"/>
        </w:rPr>
      </w:pPr>
    </w:p>
    <w:p w14:paraId="4BB3E063" w14:textId="77777777" w:rsidR="008A3DA1" w:rsidRPr="007D7E6F" w:rsidRDefault="0064551F" w:rsidP="0064551F">
      <w:pPr>
        <w:jc w:val="center"/>
        <w:rPr>
          <w:rFonts w:cs="Times New Roman"/>
          <w:sz w:val="96"/>
          <w:szCs w:val="96"/>
        </w:rPr>
      </w:pPr>
      <w:r w:rsidRPr="007D7E6F">
        <w:rPr>
          <w:rFonts w:cs="Times New Roman"/>
          <w:sz w:val="96"/>
          <w:szCs w:val="96"/>
        </w:rPr>
        <w:t>Arduino + Brino para a robótica educacional</w:t>
      </w:r>
    </w:p>
    <w:p w14:paraId="4EB41533" w14:textId="77777777" w:rsidR="0064551F" w:rsidRPr="007D7E6F" w:rsidRDefault="0064551F" w:rsidP="0064551F">
      <w:pPr>
        <w:jc w:val="center"/>
        <w:rPr>
          <w:rFonts w:cs="Times New Roman"/>
          <w:sz w:val="96"/>
          <w:szCs w:val="96"/>
        </w:rPr>
      </w:pPr>
    </w:p>
    <w:p w14:paraId="6D9E1A32" w14:textId="77777777" w:rsidR="0064551F" w:rsidRPr="007D7E6F" w:rsidRDefault="0064551F" w:rsidP="0064551F">
      <w:pPr>
        <w:jc w:val="center"/>
        <w:rPr>
          <w:rFonts w:cs="Times New Roman"/>
          <w:sz w:val="96"/>
          <w:szCs w:val="96"/>
        </w:rPr>
      </w:pPr>
    </w:p>
    <w:p w14:paraId="655FD3BE" w14:textId="77777777" w:rsidR="0064551F" w:rsidRPr="007D7E6F" w:rsidRDefault="0064551F" w:rsidP="0064551F">
      <w:pPr>
        <w:jc w:val="center"/>
        <w:rPr>
          <w:rFonts w:cs="Times New Roman"/>
          <w:szCs w:val="24"/>
        </w:rPr>
      </w:pPr>
    </w:p>
    <w:p w14:paraId="284B094D" w14:textId="77777777" w:rsidR="0064551F" w:rsidRPr="007D7E6F" w:rsidRDefault="0064551F" w:rsidP="0064551F">
      <w:pPr>
        <w:jc w:val="center"/>
        <w:rPr>
          <w:rFonts w:cs="Times New Roman"/>
          <w:szCs w:val="24"/>
        </w:rPr>
      </w:pPr>
    </w:p>
    <w:p w14:paraId="61B08A50" w14:textId="5D7E9B61" w:rsidR="0064551F" w:rsidRPr="007D7E6F" w:rsidRDefault="0064551F" w:rsidP="0064551F">
      <w:pPr>
        <w:jc w:val="center"/>
        <w:rPr>
          <w:rFonts w:cs="Times New Roman"/>
          <w:szCs w:val="24"/>
        </w:rPr>
      </w:pPr>
      <w:r w:rsidRPr="007D7E6F">
        <w:rPr>
          <w:rFonts w:cs="Times New Roman"/>
          <w:szCs w:val="24"/>
        </w:rPr>
        <w:t>Gabriel Rodrigues Pacheco, Giulia Fricke Ga</w:t>
      </w:r>
      <w:r w:rsidR="00B1515E" w:rsidRPr="007D7E6F">
        <w:rPr>
          <w:rFonts w:cs="Times New Roman"/>
          <w:szCs w:val="24"/>
        </w:rPr>
        <w:t>lice,</w:t>
      </w:r>
      <w:r w:rsidRPr="007D7E6F">
        <w:rPr>
          <w:rFonts w:cs="Times New Roman"/>
          <w:szCs w:val="24"/>
        </w:rPr>
        <w:t xml:space="preserve"> Mateus Berardo de Souza Terra, Rafael Mascarenhas Dal Moro, Victor Rodrigues Pacheco</w:t>
      </w:r>
      <w:r w:rsidR="003D350D" w:rsidRPr="007D7E6F">
        <w:rPr>
          <w:rFonts w:cs="Times New Roman"/>
          <w:szCs w:val="24"/>
        </w:rPr>
        <w:t>.</w:t>
      </w:r>
    </w:p>
    <w:p w14:paraId="4CB719DF" w14:textId="77777777" w:rsidR="0064551F" w:rsidRPr="007D7E6F" w:rsidRDefault="0064551F" w:rsidP="0064551F">
      <w:pPr>
        <w:jc w:val="center"/>
        <w:rPr>
          <w:rFonts w:cs="Times New Roman"/>
          <w:szCs w:val="24"/>
        </w:rPr>
      </w:pPr>
    </w:p>
    <w:p w14:paraId="27684EB0" w14:textId="77777777" w:rsidR="0064551F" w:rsidRPr="007D7E6F" w:rsidRDefault="0064551F" w:rsidP="0064551F">
      <w:pPr>
        <w:jc w:val="center"/>
        <w:rPr>
          <w:rFonts w:cs="Times New Roman"/>
          <w:szCs w:val="24"/>
        </w:rPr>
      </w:pPr>
    </w:p>
    <w:p w14:paraId="679F8522" w14:textId="77777777" w:rsidR="0064551F" w:rsidRPr="007D7E6F" w:rsidRDefault="0064551F" w:rsidP="0064551F">
      <w:pPr>
        <w:jc w:val="center"/>
        <w:rPr>
          <w:rFonts w:cs="Times New Roman"/>
          <w:szCs w:val="24"/>
        </w:rPr>
      </w:pPr>
    </w:p>
    <w:p w14:paraId="6DC36954" w14:textId="77777777" w:rsidR="0064551F" w:rsidRPr="007D7E6F" w:rsidRDefault="0064551F" w:rsidP="0064551F">
      <w:pPr>
        <w:jc w:val="center"/>
        <w:rPr>
          <w:rFonts w:cs="Times New Roman"/>
          <w:szCs w:val="24"/>
        </w:rPr>
      </w:pPr>
      <w:r w:rsidRPr="007D7E6F">
        <w:rPr>
          <w:rFonts w:cs="Times New Roman"/>
          <w:szCs w:val="24"/>
        </w:rPr>
        <w:t>Brasília, 2016</w:t>
      </w:r>
    </w:p>
    <w:p w14:paraId="7CAC9EA4" w14:textId="77777777" w:rsidR="0064551F" w:rsidRPr="00B3171B" w:rsidRDefault="0064551F" w:rsidP="008B4879">
      <w:pPr>
        <w:pStyle w:val="Titulo"/>
      </w:pPr>
      <w:r w:rsidRPr="008B4879">
        <w:lastRenderedPageBreak/>
        <w:t>Índice</w:t>
      </w:r>
    </w:p>
    <w:p w14:paraId="054F05C6" w14:textId="77777777" w:rsidR="0064551F" w:rsidRPr="007D7E6F" w:rsidRDefault="0064551F" w:rsidP="0064551F">
      <w:pPr>
        <w:jc w:val="center"/>
        <w:rPr>
          <w:ins w:id="0" w:author="granix pacheco" w:date="2016-02-08T11:03:00Z"/>
          <w:rFonts w:cs="Times New Roman"/>
          <w:szCs w:val="24"/>
        </w:rPr>
      </w:pPr>
    </w:p>
    <w:p w14:paraId="3568D372" w14:textId="3B6CE14F" w:rsidR="0017119E" w:rsidRPr="00B3171B" w:rsidRDefault="0017119E" w:rsidP="00B3171B">
      <w:pPr>
        <w:rPr>
          <w:ins w:id="1" w:author="granix pacheco" w:date="2016-02-08T11:03:00Z"/>
          <w:rFonts w:cs="Times New Roman"/>
          <w:szCs w:val="24"/>
        </w:rPr>
      </w:pPr>
    </w:p>
    <w:p w14:paraId="2FD83BE2" w14:textId="77777777" w:rsidR="0017119E" w:rsidRPr="007D7E6F" w:rsidRDefault="0017119E" w:rsidP="0064551F">
      <w:pPr>
        <w:jc w:val="center"/>
        <w:rPr>
          <w:rFonts w:cs="Times New Roman"/>
          <w:szCs w:val="24"/>
        </w:rPr>
      </w:pPr>
    </w:p>
    <w:p w14:paraId="439D2AB6" w14:textId="71DC2EAD" w:rsidR="0064551F" w:rsidRPr="00B3171B" w:rsidRDefault="0064551F" w:rsidP="0017119E">
      <w:pPr>
        <w:pStyle w:val="PargrafodaLista"/>
        <w:numPr>
          <w:ilvl w:val="0"/>
          <w:numId w:val="2"/>
        </w:numPr>
        <w:rPr>
          <w:rFonts w:cs="Times New Roman"/>
          <w:b/>
          <w:szCs w:val="24"/>
        </w:rPr>
      </w:pPr>
      <w:r w:rsidRPr="00B3171B">
        <w:rPr>
          <w:rFonts w:cs="Times New Roman"/>
          <w:b/>
          <w:szCs w:val="24"/>
        </w:rPr>
        <w:t>Introdução .......................................................................</w:t>
      </w:r>
      <w:r w:rsidR="00B3171B">
        <w:rPr>
          <w:rFonts w:cs="Times New Roman"/>
          <w:b/>
          <w:szCs w:val="24"/>
        </w:rPr>
        <w:t>...............................</w:t>
      </w:r>
      <w:r w:rsidR="00E41325">
        <w:rPr>
          <w:rFonts w:cs="Times New Roman"/>
          <w:szCs w:val="24"/>
        </w:rPr>
        <w:tab/>
      </w:r>
      <w:r w:rsidR="006F6A82" w:rsidRPr="005E26E9">
        <w:rPr>
          <w:rFonts w:cs="Times New Roman"/>
          <w:b/>
          <w:szCs w:val="24"/>
        </w:rPr>
        <w:t>4</w:t>
      </w:r>
    </w:p>
    <w:p w14:paraId="21979BBA" w14:textId="321BDC38" w:rsidR="0017119E" w:rsidRDefault="00BE0DF1" w:rsidP="00B3171B">
      <w:pPr>
        <w:pStyle w:val="PargrafodaLista"/>
        <w:numPr>
          <w:ilvl w:val="0"/>
          <w:numId w:val="2"/>
        </w:numPr>
        <w:rPr>
          <w:rFonts w:cs="Times New Roman"/>
          <w:b/>
          <w:szCs w:val="24"/>
        </w:rPr>
      </w:pPr>
      <w:r w:rsidRPr="00B3171B">
        <w:rPr>
          <w:rFonts w:cs="Times New Roman"/>
          <w:b/>
          <w:szCs w:val="24"/>
        </w:rPr>
        <w:t>Começando ....................................................................................................</w:t>
      </w:r>
      <w:r w:rsidR="005E26E9">
        <w:rPr>
          <w:rFonts w:cs="Times New Roman"/>
          <w:b/>
          <w:szCs w:val="24"/>
        </w:rPr>
        <w:t>.</w:t>
      </w:r>
      <w:r w:rsidR="00E41325">
        <w:rPr>
          <w:rFonts w:cs="Times New Roman"/>
          <w:b/>
          <w:szCs w:val="24"/>
        </w:rPr>
        <w:tab/>
        <w:t>5</w:t>
      </w:r>
    </w:p>
    <w:p w14:paraId="559C8567" w14:textId="4D656EE4" w:rsidR="003E72D2" w:rsidRPr="003E72D2" w:rsidRDefault="003E72D2" w:rsidP="003E72D2">
      <w:pPr>
        <w:pStyle w:val="PargrafodaLista"/>
        <w:numPr>
          <w:ilvl w:val="1"/>
          <w:numId w:val="2"/>
        </w:numPr>
        <w:rPr>
          <w:rFonts w:cs="Times New Roman"/>
          <w:b/>
          <w:szCs w:val="24"/>
        </w:rPr>
      </w:pPr>
      <w:r>
        <w:rPr>
          <w:rFonts w:cs="Times New Roman"/>
          <w:szCs w:val="24"/>
        </w:rPr>
        <w:t>Arduino....................................................................................................</w:t>
      </w:r>
      <w:r w:rsidR="00E41325">
        <w:rPr>
          <w:rFonts w:cs="Times New Roman"/>
          <w:szCs w:val="24"/>
        </w:rPr>
        <w:t>...</w:t>
      </w:r>
      <w:r w:rsidR="00E41325">
        <w:rPr>
          <w:rFonts w:cs="Times New Roman"/>
          <w:szCs w:val="24"/>
        </w:rPr>
        <w:tab/>
      </w:r>
      <w:r w:rsidR="006F6A82">
        <w:rPr>
          <w:rFonts w:cs="Times New Roman"/>
          <w:szCs w:val="24"/>
        </w:rPr>
        <w:t>5</w:t>
      </w:r>
    </w:p>
    <w:p w14:paraId="70B6B6BA" w14:textId="5FDD71D9" w:rsidR="003E72D2" w:rsidRPr="003E72D2" w:rsidRDefault="003E72D2" w:rsidP="003E72D2">
      <w:pPr>
        <w:pStyle w:val="PargrafodaLista"/>
        <w:numPr>
          <w:ilvl w:val="1"/>
          <w:numId w:val="2"/>
        </w:numPr>
        <w:rPr>
          <w:rFonts w:cs="Times New Roman"/>
          <w:b/>
          <w:szCs w:val="24"/>
        </w:rPr>
      </w:pPr>
      <w:r>
        <w:rPr>
          <w:rFonts w:cs="Times New Roman"/>
          <w:szCs w:val="24"/>
        </w:rPr>
        <w:t>Brino.........................................................................</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6</w:t>
      </w:r>
    </w:p>
    <w:p w14:paraId="75DBDB91" w14:textId="0F8441D0" w:rsidR="006F6A82" w:rsidRPr="00394947" w:rsidRDefault="003E72D2" w:rsidP="006F6A82">
      <w:pPr>
        <w:pStyle w:val="PargrafodaLista"/>
        <w:numPr>
          <w:ilvl w:val="1"/>
          <w:numId w:val="2"/>
        </w:numPr>
        <w:rPr>
          <w:rFonts w:cs="Times New Roman"/>
          <w:b/>
          <w:szCs w:val="24"/>
        </w:rPr>
      </w:pPr>
      <w:r>
        <w:rPr>
          <w:rFonts w:cs="Times New Roman"/>
          <w:szCs w:val="24"/>
        </w:rPr>
        <w:t>Fritzing....................................................................................................</w:t>
      </w:r>
      <w:r w:rsidR="006F6A82">
        <w:rPr>
          <w:rFonts w:cs="Times New Roman"/>
          <w:szCs w:val="24"/>
        </w:rPr>
        <w:t>.</w:t>
      </w:r>
      <w:r w:rsidR="00E41325">
        <w:rPr>
          <w:rFonts w:cs="Times New Roman"/>
          <w:szCs w:val="24"/>
        </w:rPr>
        <w:t>..</w:t>
      </w:r>
      <w:r w:rsidR="00E41325">
        <w:rPr>
          <w:rFonts w:cs="Times New Roman"/>
          <w:szCs w:val="24"/>
        </w:rPr>
        <w:tab/>
        <w:t>8</w:t>
      </w:r>
    </w:p>
    <w:p w14:paraId="6AAFC0E6" w14:textId="6BBA568D" w:rsidR="00394947" w:rsidRPr="006F6A82" w:rsidRDefault="00394947" w:rsidP="006F6A82">
      <w:pPr>
        <w:pStyle w:val="PargrafodaLista"/>
        <w:numPr>
          <w:ilvl w:val="1"/>
          <w:numId w:val="2"/>
        </w:numPr>
        <w:rPr>
          <w:rFonts w:cs="Times New Roman"/>
          <w:b/>
          <w:szCs w:val="24"/>
        </w:rPr>
      </w:pPr>
      <w:r>
        <w:rPr>
          <w:rFonts w:cs="Times New Roman"/>
          <w:szCs w:val="24"/>
        </w:rPr>
        <w:t xml:space="preserve">Kit </w:t>
      </w:r>
      <w:r w:rsidR="009516A1">
        <w:rPr>
          <w:rFonts w:cs="Times New Roman"/>
          <w:szCs w:val="24"/>
        </w:rPr>
        <w:t>básico...................................................................................................</w:t>
      </w:r>
    </w:p>
    <w:p w14:paraId="4F204576" w14:textId="1E932F24" w:rsidR="00016525" w:rsidRPr="00213194" w:rsidRDefault="003E72D2" w:rsidP="00016525">
      <w:pPr>
        <w:pStyle w:val="PargrafodaLista"/>
        <w:numPr>
          <w:ilvl w:val="1"/>
          <w:numId w:val="2"/>
        </w:numPr>
        <w:rPr>
          <w:rFonts w:cs="Times New Roman"/>
          <w:b/>
          <w:szCs w:val="24"/>
        </w:rPr>
      </w:pPr>
      <w:r>
        <w:rPr>
          <w:rFonts w:cs="Times New Roman"/>
          <w:szCs w:val="24"/>
        </w:rPr>
        <w:t>Pronto para começar...............................................................................</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8</w:t>
      </w:r>
    </w:p>
    <w:p w14:paraId="7101127C" w14:textId="378258BD" w:rsidR="006F6A82" w:rsidRPr="006F6A82" w:rsidRDefault="00213194" w:rsidP="006F6A82">
      <w:pPr>
        <w:pStyle w:val="PargrafodaLista"/>
        <w:numPr>
          <w:ilvl w:val="0"/>
          <w:numId w:val="2"/>
        </w:numPr>
        <w:rPr>
          <w:rFonts w:cs="Times New Roman"/>
          <w:szCs w:val="24"/>
        </w:rPr>
      </w:pPr>
      <w:r w:rsidRPr="00016525">
        <w:rPr>
          <w:rFonts w:cs="Times New Roman"/>
          <w:b/>
          <w:color w:val="000000"/>
          <w:szCs w:val="24"/>
        </w:rPr>
        <w:t>Introdução à Programação............................................................................</w:t>
      </w:r>
      <w:r w:rsidR="00E41325">
        <w:rPr>
          <w:rFonts w:cs="Times New Roman"/>
          <w:b/>
          <w:color w:val="000000"/>
          <w:szCs w:val="24"/>
        </w:rPr>
        <w:tab/>
        <w:t>8</w:t>
      </w:r>
    </w:p>
    <w:p w14:paraId="235D0732" w14:textId="3F443A6E" w:rsidR="00213194" w:rsidRDefault="00213194" w:rsidP="00213194">
      <w:pPr>
        <w:pStyle w:val="PargrafodaLista"/>
        <w:numPr>
          <w:ilvl w:val="1"/>
          <w:numId w:val="2"/>
        </w:numPr>
        <w:rPr>
          <w:rFonts w:cs="Times New Roman"/>
          <w:szCs w:val="24"/>
        </w:rPr>
      </w:pPr>
      <w:r w:rsidRPr="00016525">
        <w:rPr>
          <w:rFonts w:cs="Times New Roman"/>
          <w:color w:val="000000"/>
          <w:szCs w:val="24"/>
        </w:rPr>
        <w:t>Variáveis</w:t>
      </w:r>
      <w:r w:rsidRPr="00016525">
        <w:rPr>
          <w:rFonts w:cs="Times New Roman"/>
          <w:szCs w:val="24"/>
        </w:rPr>
        <w:t>...................................................................................................</w:t>
      </w:r>
      <w:r w:rsidR="00E41325">
        <w:rPr>
          <w:rFonts w:cs="Times New Roman"/>
          <w:szCs w:val="24"/>
        </w:rPr>
        <w:t>..</w:t>
      </w:r>
      <w:r w:rsidR="00E41325">
        <w:rPr>
          <w:rFonts w:cs="Times New Roman"/>
          <w:b/>
          <w:szCs w:val="24"/>
        </w:rPr>
        <w:tab/>
      </w:r>
      <w:r w:rsidR="006F6A82">
        <w:rPr>
          <w:rFonts w:cs="Times New Roman"/>
          <w:szCs w:val="24"/>
        </w:rPr>
        <w:t>9</w:t>
      </w:r>
    </w:p>
    <w:p w14:paraId="42E9C27C" w14:textId="6619BB6C" w:rsidR="00213194" w:rsidRDefault="00213194" w:rsidP="00213194">
      <w:pPr>
        <w:pStyle w:val="PargrafodaLista"/>
        <w:numPr>
          <w:ilvl w:val="1"/>
          <w:numId w:val="2"/>
        </w:numPr>
        <w:rPr>
          <w:rFonts w:cs="Times New Roman"/>
          <w:szCs w:val="24"/>
        </w:rPr>
      </w:pPr>
      <w:r w:rsidRPr="00016525">
        <w:rPr>
          <w:rFonts w:cs="Times New Roman"/>
          <w:color w:val="000000"/>
          <w:szCs w:val="24"/>
        </w:rPr>
        <w:t>Comentários</w:t>
      </w:r>
      <w:r w:rsidRPr="00016525">
        <w:rPr>
          <w:rFonts w:cs="Times New Roman"/>
          <w:szCs w:val="24"/>
        </w:rPr>
        <w:t>.............................................................................................</w:t>
      </w:r>
      <w:r w:rsidR="00E41325">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11</w:t>
      </w:r>
    </w:p>
    <w:p w14:paraId="1CD6E72A" w14:textId="3F04964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Incrementadores.....................................................................................</w:t>
      </w:r>
      <w:r w:rsidR="006F6A82">
        <w:rPr>
          <w:rFonts w:cs="Times New Roman"/>
          <w:color w:val="000000"/>
          <w:szCs w:val="24"/>
        </w:rPr>
        <w:t>..</w:t>
      </w:r>
      <w:r w:rsidR="00E41325">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11</w:t>
      </w:r>
    </w:p>
    <w:p w14:paraId="7B6F011C" w14:textId="0719BFC1"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Instruções e laços de controle.................................................................</w:t>
      </w:r>
      <w:r w:rsidR="006F6A82">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12</w:t>
      </w:r>
    </w:p>
    <w:p w14:paraId="6C8A7A9E" w14:textId="53EB909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Operadores lógicos..................................................................................</w:t>
      </w:r>
      <w:r w:rsidR="006F6A82">
        <w:rPr>
          <w:rFonts w:cs="Times New Roman"/>
          <w:color w:val="000000"/>
          <w:szCs w:val="24"/>
        </w:rPr>
        <w:t>.</w:t>
      </w:r>
      <w:r w:rsidR="00E41325">
        <w:rPr>
          <w:rFonts w:cs="Times New Roman"/>
          <w:color w:val="000000"/>
          <w:szCs w:val="24"/>
        </w:rPr>
        <w:t>..</w:t>
      </w:r>
      <w:r w:rsidR="00E41325">
        <w:rPr>
          <w:rFonts w:cs="Times New Roman"/>
          <w:color w:val="000000"/>
          <w:szCs w:val="24"/>
        </w:rPr>
        <w:tab/>
      </w:r>
      <w:r w:rsidR="006F6A82">
        <w:rPr>
          <w:rFonts w:cs="Times New Roman"/>
          <w:color w:val="000000"/>
          <w:szCs w:val="24"/>
        </w:rPr>
        <w:t>14</w:t>
      </w:r>
    </w:p>
    <w:p w14:paraId="178EEB86" w14:textId="5948A405" w:rsidR="00213194" w:rsidRDefault="00213194" w:rsidP="00213194">
      <w:pPr>
        <w:pStyle w:val="PargrafodaLista"/>
        <w:numPr>
          <w:ilvl w:val="1"/>
          <w:numId w:val="2"/>
        </w:numPr>
        <w:rPr>
          <w:rFonts w:cs="Times New Roman"/>
          <w:szCs w:val="24"/>
        </w:rPr>
      </w:pPr>
      <w:r w:rsidRPr="00016525">
        <w:rPr>
          <w:rFonts w:cs="Times New Roman"/>
          <w:color w:val="000000"/>
          <w:szCs w:val="24"/>
        </w:rPr>
        <w:t>Funções ou métodos...............................................................................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15</w:t>
      </w:r>
    </w:p>
    <w:p w14:paraId="60EE2B5A" w14:textId="6B205F0E" w:rsidR="00213194" w:rsidRPr="00016525" w:rsidRDefault="00213194" w:rsidP="00213194">
      <w:pPr>
        <w:pStyle w:val="PargrafodaLista"/>
        <w:numPr>
          <w:ilvl w:val="0"/>
          <w:numId w:val="2"/>
        </w:numPr>
        <w:rPr>
          <w:rFonts w:cs="Times New Roman"/>
          <w:szCs w:val="24"/>
        </w:rPr>
      </w:pPr>
      <w:r w:rsidRPr="00016525">
        <w:rPr>
          <w:rFonts w:cs="Times New Roman"/>
          <w:b/>
          <w:szCs w:val="24"/>
        </w:rPr>
        <w:t>Introdução a eletrônica básica.......................................</w:t>
      </w:r>
      <w:r w:rsidR="00E41325">
        <w:rPr>
          <w:rFonts w:cs="Times New Roman"/>
          <w:b/>
          <w:szCs w:val="24"/>
        </w:rPr>
        <w:t>...............................</w:t>
      </w:r>
      <w:r w:rsidR="00E41325">
        <w:rPr>
          <w:rFonts w:cs="Times New Roman"/>
          <w:b/>
          <w:szCs w:val="24"/>
        </w:rPr>
        <w:tab/>
        <w:t>16</w:t>
      </w:r>
    </w:p>
    <w:p w14:paraId="2C01F3F6" w14:textId="2DC5AAFC" w:rsidR="00213194" w:rsidRDefault="00213194" w:rsidP="00213194">
      <w:pPr>
        <w:pStyle w:val="PargrafodaLista"/>
        <w:numPr>
          <w:ilvl w:val="1"/>
          <w:numId w:val="2"/>
        </w:numPr>
        <w:rPr>
          <w:rFonts w:cs="Times New Roman"/>
          <w:szCs w:val="24"/>
        </w:rPr>
      </w:pPr>
      <w:r>
        <w:rPr>
          <w:rFonts w:cs="Times New Roman"/>
          <w:szCs w:val="24"/>
        </w:rPr>
        <w:t xml:space="preserve">Grandezas </w:t>
      </w:r>
      <w:r w:rsidRPr="00016525">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16</w:t>
      </w:r>
    </w:p>
    <w:p w14:paraId="61F8FD28" w14:textId="2CB4501F" w:rsidR="00213194" w:rsidRDefault="00213194" w:rsidP="00213194">
      <w:pPr>
        <w:pStyle w:val="PargrafodaLista"/>
        <w:numPr>
          <w:ilvl w:val="2"/>
          <w:numId w:val="2"/>
        </w:numPr>
        <w:rPr>
          <w:rFonts w:cs="Times New Roman"/>
          <w:szCs w:val="24"/>
        </w:rPr>
      </w:pPr>
      <w:r w:rsidRPr="00016525">
        <w:rPr>
          <w:rFonts w:cs="Times New Roman"/>
          <w:szCs w:val="24"/>
        </w:rPr>
        <w:t>Corr</w:t>
      </w:r>
      <w:r w:rsidR="00976E77">
        <w:rPr>
          <w:rFonts w:cs="Times New Roman"/>
          <w:szCs w:val="24"/>
        </w:rPr>
        <w:t>entes Elé</w:t>
      </w:r>
      <w:r w:rsidRPr="00016525">
        <w:rPr>
          <w:rFonts w:cs="Times New Roman"/>
          <w:szCs w:val="24"/>
        </w:rPr>
        <w:t>tricas (I)</w:t>
      </w:r>
      <w:r w:rsidR="006F6A82">
        <w:rPr>
          <w:rFonts w:cs="Times New Roman"/>
          <w:szCs w:val="24"/>
        </w:rPr>
        <w:t xml:space="preserve"> </w:t>
      </w:r>
      <w:r w:rsidRPr="00016525">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40B27B05" w14:textId="7FE0B8D9" w:rsidR="00213194" w:rsidRDefault="00976E77" w:rsidP="00734E21">
      <w:pPr>
        <w:pStyle w:val="PargrafodaLista"/>
        <w:numPr>
          <w:ilvl w:val="3"/>
          <w:numId w:val="2"/>
        </w:numPr>
        <w:rPr>
          <w:rFonts w:cs="Times New Roman"/>
          <w:szCs w:val="24"/>
        </w:rPr>
      </w:pPr>
      <w:r>
        <w:rPr>
          <w:rFonts w:cs="Times New Roman"/>
          <w:szCs w:val="24"/>
        </w:rPr>
        <w:t>Corrente Contí</w:t>
      </w:r>
      <w:r w:rsidR="00213194" w:rsidRPr="00016525">
        <w:rPr>
          <w:rFonts w:cs="Times New Roman"/>
          <w:szCs w:val="24"/>
        </w:rPr>
        <w:t>nua (C.C.)</w:t>
      </w:r>
      <w:r w:rsidR="006F6A82">
        <w:rPr>
          <w:rFonts w:cs="Times New Roman"/>
          <w:szCs w:val="24"/>
        </w:rPr>
        <w:t xml:space="preserve"> </w:t>
      </w:r>
      <w:r w:rsidR="00213194" w:rsidRPr="00016525">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1A2637CD" w14:textId="0F3503D5" w:rsidR="00213194" w:rsidRDefault="00213194" w:rsidP="00213194">
      <w:pPr>
        <w:pStyle w:val="PargrafodaLista"/>
        <w:numPr>
          <w:ilvl w:val="3"/>
          <w:numId w:val="2"/>
        </w:numPr>
        <w:rPr>
          <w:rFonts w:cs="Times New Roman"/>
          <w:szCs w:val="24"/>
        </w:rPr>
      </w:pPr>
      <w:r w:rsidRPr="00213194">
        <w:rPr>
          <w:rFonts w:cs="Times New Roman"/>
          <w:szCs w:val="24"/>
        </w:rPr>
        <w:t>Corrente Alternada (A.C.)</w:t>
      </w:r>
      <w:r w:rsidR="006F6A82">
        <w:rPr>
          <w:rFonts w:cs="Times New Roman"/>
          <w:szCs w:val="24"/>
        </w:rPr>
        <w:t xml:space="preserve"> </w:t>
      </w:r>
      <w:r w:rsidRPr="00213194">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17</w:t>
      </w:r>
    </w:p>
    <w:p w14:paraId="473763CD" w14:textId="7621F15A" w:rsidR="00213194" w:rsidRDefault="00976E77" w:rsidP="00213194">
      <w:pPr>
        <w:pStyle w:val="PargrafodaLista"/>
        <w:numPr>
          <w:ilvl w:val="2"/>
          <w:numId w:val="2"/>
        </w:numPr>
        <w:rPr>
          <w:rFonts w:cs="Times New Roman"/>
          <w:szCs w:val="24"/>
        </w:rPr>
      </w:pPr>
      <w:r>
        <w:rPr>
          <w:rFonts w:cs="Times New Roman"/>
          <w:szCs w:val="24"/>
        </w:rPr>
        <w:t>Resistê</w:t>
      </w:r>
      <w:r w:rsidR="00213194" w:rsidRPr="00213194">
        <w:rPr>
          <w:rFonts w:cs="Times New Roman"/>
          <w:szCs w:val="24"/>
        </w:rPr>
        <w:t>ncia.......................................................</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18</w:t>
      </w:r>
    </w:p>
    <w:p w14:paraId="0C6DED42" w14:textId="3016CF78" w:rsidR="000D7193" w:rsidRDefault="005E26E9" w:rsidP="000D7193">
      <w:pPr>
        <w:pStyle w:val="PargrafodaLista"/>
        <w:numPr>
          <w:ilvl w:val="2"/>
          <w:numId w:val="2"/>
        </w:numPr>
        <w:rPr>
          <w:rFonts w:cs="Times New Roman"/>
          <w:szCs w:val="24"/>
        </w:rPr>
      </w:pPr>
      <w:r w:rsidRPr="00213194">
        <w:rPr>
          <w:rFonts w:cs="Times New Roman"/>
          <w:szCs w:val="24"/>
        </w:rPr>
        <w:t>Tensão (U) .......................................................</w:t>
      </w:r>
      <w:r>
        <w:rPr>
          <w:rFonts w:cs="Times New Roman"/>
          <w:szCs w:val="24"/>
        </w:rPr>
        <w:t>..............................</w:t>
      </w:r>
      <w:r w:rsidR="00E41325">
        <w:rPr>
          <w:rFonts w:cs="Times New Roman"/>
          <w:szCs w:val="24"/>
        </w:rPr>
        <w:tab/>
      </w:r>
      <w:r w:rsidR="00734E21">
        <w:rPr>
          <w:rFonts w:cs="Times New Roman"/>
          <w:szCs w:val="24"/>
        </w:rPr>
        <w:t>18</w:t>
      </w:r>
    </w:p>
    <w:p w14:paraId="582A079D" w14:textId="236A7854" w:rsidR="000D7193" w:rsidRDefault="000D7193" w:rsidP="000D7193">
      <w:pPr>
        <w:pStyle w:val="PargrafodaLista"/>
        <w:numPr>
          <w:ilvl w:val="3"/>
          <w:numId w:val="2"/>
        </w:numPr>
        <w:rPr>
          <w:rFonts w:cs="Times New Roman"/>
          <w:szCs w:val="24"/>
        </w:rPr>
      </w:pPr>
      <w:r>
        <w:rPr>
          <w:rFonts w:cs="Times New Roman"/>
          <w:szCs w:val="24"/>
        </w:rPr>
        <w:t>Polos Elétricos..........................................</w:t>
      </w:r>
      <w:r w:rsidR="00E41325">
        <w:rPr>
          <w:rFonts w:cs="Times New Roman"/>
          <w:szCs w:val="24"/>
        </w:rPr>
        <w:t>................................</w:t>
      </w:r>
      <w:r w:rsidR="00E41325">
        <w:rPr>
          <w:rFonts w:cs="Times New Roman"/>
          <w:szCs w:val="24"/>
        </w:rPr>
        <w:tab/>
      </w:r>
      <w:r w:rsidR="006F6A82">
        <w:rPr>
          <w:rFonts w:cs="Times New Roman"/>
          <w:szCs w:val="24"/>
        </w:rPr>
        <w:t>18</w:t>
      </w:r>
    </w:p>
    <w:p w14:paraId="6CD947E3" w14:textId="10371557" w:rsidR="000D7193" w:rsidRPr="000D7193" w:rsidRDefault="000D7193" w:rsidP="000D7193">
      <w:pPr>
        <w:pStyle w:val="PargrafodaLista"/>
        <w:numPr>
          <w:ilvl w:val="1"/>
          <w:numId w:val="2"/>
        </w:numPr>
        <w:rPr>
          <w:rFonts w:cs="Times New Roman"/>
          <w:szCs w:val="24"/>
        </w:rPr>
      </w:pPr>
      <w:r>
        <w:rPr>
          <w:rFonts w:cs="Times New Roman"/>
          <w:szCs w:val="24"/>
        </w:rPr>
        <w:t>Componentes</w:t>
      </w:r>
      <w:r w:rsidR="00E41325">
        <w:rPr>
          <w:rFonts w:cs="Times New Roman"/>
          <w:szCs w:val="24"/>
        </w:rPr>
        <w:t>..............................................................................................</w:t>
      </w:r>
      <w:r w:rsidR="00E41325">
        <w:rPr>
          <w:rFonts w:cs="Times New Roman"/>
          <w:szCs w:val="24"/>
        </w:rPr>
        <w:tab/>
      </w:r>
      <w:r w:rsidR="00E41325" w:rsidRPr="00734E21">
        <w:rPr>
          <w:rFonts w:cs="Times New Roman"/>
          <w:szCs w:val="24"/>
        </w:rPr>
        <w:t>18</w:t>
      </w:r>
    </w:p>
    <w:p w14:paraId="1E156943" w14:textId="08FEEEDB" w:rsidR="00213194" w:rsidRPr="00213194" w:rsidRDefault="00213194" w:rsidP="000D7193">
      <w:pPr>
        <w:pStyle w:val="PargrafodaLista"/>
        <w:numPr>
          <w:ilvl w:val="2"/>
          <w:numId w:val="2"/>
        </w:numPr>
        <w:rPr>
          <w:rFonts w:cs="Times New Roman"/>
          <w:szCs w:val="24"/>
        </w:rPr>
      </w:pPr>
      <w:r w:rsidRPr="00213194">
        <w:rPr>
          <w:rFonts w:cs="Times New Roman"/>
          <w:szCs w:val="24"/>
        </w:rPr>
        <w:t>Resistores..............................................................</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18</w:t>
      </w:r>
    </w:p>
    <w:p w14:paraId="3673EDD5" w14:textId="3FD6778A" w:rsidR="00213194" w:rsidRDefault="00213194" w:rsidP="000D7193">
      <w:pPr>
        <w:pStyle w:val="PargrafodaLista"/>
        <w:numPr>
          <w:ilvl w:val="3"/>
          <w:numId w:val="2"/>
        </w:numPr>
        <w:rPr>
          <w:rFonts w:cs="Times New Roman"/>
          <w:szCs w:val="24"/>
        </w:rPr>
      </w:pPr>
      <w:r w:rsidRPr="00213194">
        <w:rPr>
          <w:rFonts w:cs="Times New Roman"/>
          <w:szCs w:val="24"/>
        </w:rPr>
        <w:t>LDR...............................................................................</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19</w:t>
      </w:r>
    </w:p>
    <w:p w14:paraId="1787531D" w14:textId="2EF96623" w:rsidR="006F6A82" w:rsidRPr="00213194" w:rsidRDefault="006F6A82" w:rsidP="000D7193">
      <w:pPr>
        <w:pStyle w:val="PargrafodaLista"/>
        <w:numPr>
          <w:ilvl w:val="3"/>
          <w:numId w:val="2"/>
        </w:numPr>
        <w:rPr>
          <w:rFonts w:cs="Times New Roman"/>
          <w:szCs w:val="24"/>
        </w:rPr>
      </w:pPr>
      <w:r>
        <w:rPr>
          <w:rFonts w:cs="Times New Roman"/>
          <w:szCs w:val="24"/>
        </w:rPr>
        <w:t>Potenciômetro..........................................</w:t>
      </w:r>
      <w:r w:rsidR="00E41325">
        <w:rPr>
          <w:rFonts w:cs="Times New Roman"/>
          <w:szCs w:val="24"/>
        </w:rPr>
        <w:t>.................................</w:t>
      </w:r>
      <w:r w:rsidR="00E41325">
        <w:rPr>
          <w:rFonts w:cs="Times New Roman"/>
          <w:szCs w:val="24"/>
        </w:rPr>
        <w:tab/>
      </w:r>
      <w:r w:rsidR="00734E21">
        <w:rPr>
          <w:rFonts w:cs="Times New Roman"/>
          <w:szCs w:val="24"/>
        </w:rPr>
        <w:t>19</w:t>
      </w:r>
    </w:p>
    <w:p w14:paraId="1877CA97" w14:textId="6F53C3C3" w:rsidR="00213194" w:rsidRDefault="00213194" w:rsidP="000D7193">
      <w:pPr>
        <w:pStyle w:val="PargrafodaLista"/>
        <w:numPr>
          <w:ilvl w:val="2"/>
          <w:numId w:val="2"/>
        </w:numPr>
        <w:rPr>
          <w:rFonts w:cs="Times New Roman"/>
          <w:szCs w:val="24"/>
        </w:rPr>
      </w:pPr>
      <w:r w:rsidRPr="00213194">
        <w:rPr>
          <w:rFonts w:cs="Times New Roman"/>
          <w:szCs w:val="24"/>
        </w:rPr>
        <w:t>Buzzer................................................................</w:t>
      </w:r>
      <w:r w:rsidR="00E41325">
        <w:rPr>
          <w:rFonts w:cs="Times New Roman"/>
          <w:szCs w:val="24"/>
        </w:rPr>
        <w:t>.............................</w:t>
      </w:r>
      <w:r w:rsidR="00E41325">
        <w:rPr>
          <w:rFonts w:cs="Times New Roman"/>
          <w:szCs w:val="24"/>
        </w:rPr>
        <w:tab/>
      </w:r>
      <w:r w:rsidR="00734E21">
        <w:rPr>
          <w:rFonts w:cs="Times New Roman"/>
          <w:szCs w:val="24"/>
        </w:rPr>
        <w:t>20</w:t>
      </w:r>
    </w:p>
    <w:p w14:paraId="46A3BDE6" w14:textId="498F76EE" w:rsidR="00213194" w:rsidRDefault="00213194" w:rsidP="000D7193">
      <w:pPr>
        <w:pStyle w:val="PargrafodaLista"/>
        <w:numPr>
          <w:ilvl w:val="2"/>
          <w:numId w:val="2"/>
        </w:numPr>
        <w:rPr>
          <w:rFonts w:cs="Times New Roman"/>
          <w:szCs w:val="24"/>
        </w:rPr>
      </w:pPr>
      <w:r w:rsidRPr="00213194">
        <w:rPr>
          <w:rFonts w:cs="Times New Roman"/>
          <w:szCs w:val="24"/>
        </w:rPr>
        <w:t>Interruptores.......................................................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20</w:t>
      </w:r>
    </w:p>
    <w:p w14:paraId="0D908E12" w14:textId="1482744A" w:rsidR="00AB7CD3" w:rsidRDefault="00213194" w:rsidP="00AB7CD3">
      <w:pPr>
        <w:pStyle w:val="PargrafodaLista"/>
        <w:numPr>
          <w:ilvl w:val="3"/>
          <w:numId w:val="2"/>
        </w:numPr>
        <w:rPr>
          <w:rFonts w:cs="Times New Roman"/>
          <w:szCs w:val="24"/>
        </w:rPr>
      </w:pPr>
      <w:r w:rsidRPr="00213194">
        <w:rPr>
          <w:rFonts w:cs="Times New Roman"/>
          <w:szCs w:val="24"/>
        </w:rPr>
        <w:t>Relés................................................................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21</w:t>
      </w:r>
    </w:p>
    <w:p w14:paraId="6BB3EC68" w14:textId="043818F9" w:rsidR="00AB7CD3" w:rsidRDefault="00AB7CD3" w:rsidP="00AB7CD3">
      <w:pPr>
        <w:pStyle w:val="PargrafodaLista"/>
        <w:numPr>
          <w:ilvl w:val="2"/>
          <w:numId w:val="2"/>
        </w:numPr>
        <w:rPr>
          <w:rFonts w:cs="Times New Roman"/>
          <w:szCs w:val="24"/>
        </w:rPr>
      </w:pPr>
      <w:r>
        <w:rPr>
          <w:rFonts w:cs="Times New Roman"/>
          <w:szCs w:val="24"/>
        </w:rPr>
        <w:t>Pontes H</w:t>
      </w:r>
      <w:r w:rsidR="005E26E9">
        <w:rPr>
          <w:rFonts w:cs="Times New Roman"/>
          <w:szCs w:val="24"/>
        </w:rPr>
        <w:t>..........................................................................................</w:t>
      </w:r>
    </w:p>
    <w:p w14:paraId="73016AC9" w14:textId="7722A9CC" w:rsidR="00AB7CD3" w:rsidRPr="00AB7CD3" w:rsidRDefault="00AB7CD3" w:rsidP="00AB7CD3">
      <w:pPr>
        <w:pStyle w:val="PargrafodaLista"/>
        <w:numPr>
          <w:ilvl w:val="3"/>
          <w:numId w:val="2"/>
        </w:numPr>
        <w:rPr>
          <w:rFonts w:cs="Times New Roman"/>
          <w:szCs w:val="24"/>
        </w:rPr>
      </w:pPr>
      <w:r>
        <w:rPr>
          <w:rFonts w:cs="Times New Roman"/>
          <w:szCs w:val="24"/>
        </w:rPr>
        <w:t>L293D</w:t>
      </w:r>
      <w:r w:rsidR="005E26E9">
        <w:rPr>
          <w:rFonts w:cs="Times New Roman"/>
          <w:szCs w:val="24"/>
        </w:rPr>
        <w:t>.......................................................................................</w:t>
      </w:r>
    </w:p>
    <w:p w14:paraId="5E2E3D91" w14:textId="445F638C" w:rsidR="00213194" w:rsidRDefault="00213194" w:rsidP="000D7193">
      <w:pPr>
        <w:pStyle w:val="PargrafodaLista"/>
        <w:numPr>
          <w:ilvl w:val="2"/>
          <w:numId w:val="2"/>
        </w:numPr>
        <w:rPr>
          <w:rFonts w:cs="Times New Roman"/>
          <w:szCs w:val="24"/>
        </w:rPr>
      </w:pPr>
      <w:r w:rsidRPr="00213194">
        <w:rPr>
          <w:rFonts w:cs="Times New Roman"/>
          <w:szCs w:val="24"/>
        </w:rPr>
        <w:t>Capacitores.........................................................</w:t>
      </w:r>
      <w:r w:rsidR="00E41325">
        <w:rPr>
          <w:rFonts w:cs="Times New Roman"/>
          <w:szCs w:val="24"/>
        </w:rPr>
        <w:t>............................</w:t>
      </w:r>
      <w:r w:rsidR="00E41325">
        <w:rPr>
          <w:rFonts w:cs="Times New Roman"/>
          <w:szCs w:val="24"/>
        </w:rPr>
        <w:tab/>
      </w:r>
      <w:r w:rsidR="00E40190">
        <w:rPr>
          <w:rFonts w:cs="Times New Roman"/>
          <w:szCs w:val="24"/>
        </w:rPr>
        <w:t>21</w:t>
      </w:r>
    </w:p>
    <w:p w14:paraId="2EFCD7BE" w14:textId="34FBFD3B" w:rsidR="00213194" w:rsidRDefault="00213194" w:rsidP="000D7193">
      <w:pPr>
        <w:pStyle w:val="PargrafodaLista"/>
        <w:numPr>
          <w:ilvl w:val="3"/>
          <w:numId w:val="2"/>
        </w:numPr>
        <w:rPr>
          <w:rFonts w:cs="Times New Roman"/>
          <w:szCs w:val="24"/>
        </w:rPr>
      </w:pPr>
      <w:r w:rsidRPr="00213194">
        <w:rPr>
          <w:rFonts w:cs="Times New Roman"/>
          <w:szCs w:val="24"/>
        </w:rPr>
        <w:t>Capacitor de cerâmica..................................</w:t>
      </w:r>
      <w:r w:rsidR="00E41325">
        <w:rPr>
          <w:rFonts w:cs="Times New Roman"/>
          <w:szCs w:val="24"/>
        </w:rPr>
        <w:t>............................</w:t>
      </w:r>
      <w:r w:rsidR="00E41325">
        <w:rPr>
          <w:rFonts w:cs="Times New Roman"/>
          <w:szCs w:val="24"/>
        </w:rPr>
        <w:tab/>
      </w:r>
      <w:r w:rsidR="00734E21">
        <w:rPr>
          <w:rFonts w:cs="Times New Roman"/>
          <w:szCs w:val="24"/>
        </w:rPr>
        <w:t>22</w:t>
      </w:r>
    </w:p>
    <w:p w14:paraId="34ED555D" w14:textId="5A4291F2" w:rsidR="00213194" w:rsidRDefault="00213194" w:rsidP="000D7193">
      <w:pPr>
        <w:pStyle w:val="PargrafodaLista"/>
        <w:numPr>
          <w:ilvl w:val="3"/>
          <w:numId w:val="2"/>
        </w:numPr>
        <w:rPr>
          <w:rFonts w:cs="Times New Roman"/>
          <w:szCs w:val="24"/>
        </w:rPr>
      </w:pPr>
      <w:r w:rsidRPr="00213194">
        <w:rPr>
          <w:rFonts w:cs="Times New Roman"/>
          <w:szCs w:val="24"/>
        </w:rPr>
        <w:t>Capacitor eletrolítico.................................</w:t>
      </w:r>
      <w:r w:rsidR="00E41325">
        <w:rPr>
          <w:rFonts w:cs="Times New Roman"/>
          <w:szCs w:val="24"/>
        </w:rPr>
        <w:t>...............................</w:t>
      </w:r>
      <w:r w:rsidR="00E41325">
        <w:rPr>
          <w:rFonts w:cs="Times New Roman"/>
          <w:szCs w:val="24"/>
        </w:rPr>
        <w:tab/>
      </w:r>
      <w:r w:rsidR="00734E21">
        <w:rPr>
          <w:rFonts w:cs="Times New Roman"/>
          <w:szCs w:val="24"/>
        </w:rPr>
        <w:t>22</w:t>
      </w:r>
    </w:p>
    <w:p w14:paraId="0FF09340" w14:textId="10CCC1A3" w:rsidR="00213194" w:rsidRDefault="00213194" w:rsidP="000D7193">
      <w:pPr>
        <w:pStyle w:val="PargrafodaLista"/>
        <w:numPr>
          <w:ilvl w:val="2"/>
          <w:numId w:val="2"/>
        </w:numPr>
        <w:rPr>
          <w:rFonts w:cs="Times New Roman"/>
          <w:szCs w:val="24"/>
        </w:rPr>
      </w:pPr>
      <w:r w:rsidRPr="00213194">
        <w:rPr>
          <w:rFonts w:cs="Times New Roman"/>
          <w:szCs w:val="24"/>
        </w:rPr>
        <w:t>Diodos.................................................................</w:t>
      </w:r>
      <w:r w:rsidR="00E41325">
        <w:rPr>
          <w:rFonts w:cs="Times New Roman"/>
          <w:szCs w:val="24"/>
        </w:rPr>
        <w:t>............................</w:t>
      </w:r>
      <w:r w:rsidR="00E41325">
        <w:rPr>
          <w:rFonts w:cs="Times New Roman"/>
          <w:szCs w:val="24"/>
        </w:rPr>
        <w:tab/>
      </w:r>
      <w:r w:rsidR="00734E21">
        <w:rPr>
          <w:rFonts w:cs="Times New Roman"/>
          <w:szCs w:val="24"/>
        </w:rPr>
        <w:t>22</w:t>
      </w:r>
    </w:p>
    <w:p w14:paraId="1B4DB626" w14:textId="0767C676" w:rsidR="00213194" w:rsidRDefault="00213194" w:rsidP="000D7193">
      <w:pPr>
        <w:pStyle w:val="PargrafodaLista"/>
        <w:numPr>
          <w:ilvl w:val="3"/>
          <w:numId w:val="2"/>
        </w:numPr>
        <w:rPr>
          <w:rFonts w:cs="Times New Roman"/>
          <w:szCs w:val="24"/>
        </w:rPr>
      </w:pPr>
      <w:r w:rsidRPr="00213194">
        <w:rPr>
          <w:rFonts w:cs="Times New Roman"/>
          <w:szCs w:val="24"/>
        </w:rPr>
        <w:t>LEDs.............................................................</w:t>
      </w:r>
      <w:r w:rsidR="00E40190">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23</w:t>
      </w:r>
    </w:p>
    <w:p w14:paraId="0F51969D" w14:textId="3BA6C9BE" w:rsidR="00213194" w:rsidRPr="00213194" w:rsidRDefault="00213194" w:rsidP="000D7193">
      <w:pPr>
        <w:pStyle w:val="PargrafodaLista"/>
        <w:numPr>
          <w:ilvl w:val="2"/>
          <w:numId w:val="2"/>
        </w:numPr>
        <w:rPr>
          <w:rFonts w:cs="Times New Roman"/>
          <w:szCs w:val="24"/>
        </w:rPr>
      </w:pPr>
      <w:r w:rsidRPr="00E40190">
        <w:rPr>
          <w:rFonts w:cs="Times New Roman"/>
          <w:szCs w:val="24"/>
        </w:rPr>
        <w:lastRenderedPageBreak/>
        <w:t>Motores..............................................................</w:t>
      </w:r>
      <w:r w:rsidR="00E40190" w:rsidRPr="00E40190">
        <w:rPr>
          <w:rFonts w:cs="Times New Roman"/>
          <w:szCs w:val="24"/>
        </w:rPr>
        <w:t>...........................</w:t>
      </w:r>
      <w:r w:rsidR="00E40190">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23</w:t>
      </w:r>
    </w:p>
    <w:p w14:paraId="480BD176" w14:textId="391A1D57" w:rsidR="00213194" w:rsidRDefault="00E40190" w:rsidP="000D7193">
      <w:pPr>
        <w:pStyle w:val="PargrafodaLista"/>
        <w:numPr>
          <w:ilvl w:val="3"/>
          <w:numId w:val="2"/>
        </w:numPr>
        <w:rPr>
          <w:rFonts w:cs="Times New Roman"/>
          <w:szCs w:val="24"/>
        </w:rPr>
      </w:pPr>
      <w:r>
        <w:rPr>
          <w:rFonts w:cs="Times New Roman"/>
          <w:szCs w:val="24"/>
        </w:rPr>
        <w:t>Motores C.C simples</w:t>
      </w:r>
      <w:r w:rsidR="00213194" w:rsidRPr="00213194">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24</w:t>
      </w:r>
    </w:p>
    <w:p w14:paraId="68CB81AE" w14:textId="75DB372F" w:rsidR="00213194" w:rsidRDefault="00213194" w:rsidP="00734E21">
      <w:pPr>
        <w:pStyle w:val="PargrafodaLista"/>
        <w:numPr>
          <w:ilvl w:val="3"/>
          <w:numId w:val="2"/>
        </w:numPr>
        <w:rPr>
          <w:rFonts w:cs="Times New Roman"/>
          <w:szCs w:val="24"/>
        </w:rPr>
      </w:pPr>
      <w:r w:rsidRPr="00213194">
        <w:rPr>
          <w:rFonts w:cs="Times New Roman"/>
          <w:szCs w:val="24"/>
        </w:rPr>
        <w:t>S</w:t>
      </w:r>
      <w:r w:rsidR="00D026A2">
        <w:rPr>
          <w:rFonts w:cs="Times New Roman"/>
          <w:szCs w:val="24"/>
        </w:rPr>
        <w:t>ervo motores...........................................................................</w:t>
      </w:r>
      <w:r w:rsidR="00D026A2">
        <w:rPr>
          <w:rFonts w:cs="Times New Roman"/>
          <w:szCs w:val="24"/>
        </w:rPr>
        <w:tab/>
      </w:r>
      <w:r w:rsidR="00734E21">
        <w:rPr>
          <w:rFonts w:cs="Times New Roman"/>
          <w:szCs w:val="24"/>
        </w:rPr>
        <w:t>24</w:t>
      </w:r>
    </w:p>
    <w:p w14:paraId="623ACC85" w14:textId="0368305F" w:rsidR="00213194" w:rsidRDefault="00213194" w:rsidP="000D7193">
      <w:pPr>
        <w:pStyle w:val="PargrafodaLista"/>
        <w:numPr>
          <w:ilvl w:val="3"/>
          <w:numId w:val="2"/>
        </w:numPr>
        <w:rPr>
          <w:rFonts w:cs="Times New Roman"/>
          <w:szCs w:val="24"/>
        </w:rPr>
      </w:pPr>
      <w:r w:rsidRPr="00213194">
        <w:rPr>
          <w:rFonts w:cs="Times New Roman"/>
          <w:szCs w:val="24"/>
        </w:rPr>
        <w:t>Motores de passo............................................</w:t>
      </w:r>
      <w:r w:rsidR="005E26E9">
        <w:rPr>
          <w:rFonts w:cs="Times New Roman"/>
          <w:szCs w:val="24"/>
        </w:rPr>
        <w:t>..........................</w:t>
      </w:r>
      <w:r w:rsidR="00D026A2">
        <w:rPr>
          <w:rFonts w:cs="Times New Roman"/>
          <w:szCs w:val="24"/>
        </w:rPr>
        <w:tab/>
      </w:r>
      <w:r w:rsidR="00734E21">
        <w:rPr>
          <w:rFonts w:cs="Times New Roman"/>
          <w:szCs w:val="24"/>
        </w:rPr>
        <w:t>25</w:t>
      </w:r>
    </w:p>
    <w:p w14:paraId="6ED61AFC" w14:textId="4B8336A4" w:rsidR="00875056" w:rsidRPr="00875056" w:rsidRDefault="00213194" w:rsidP="00875056">
      <w:pPr>
        <w:pStyle w:val="PargrafodaLista"/>
        <w:numPr>
          <w:ilvl w:val="2"/>
          <w:numId w:val="2"/>
        </w:numPr>
        <w:rPr>
          <w:rFonts w:cs="Times New Roman"/>
          <w:szCs w:val="24"/>
        </w:rPr>
      </w:pPr>
      <w:r w:rsidRPr="00680BCE">
        <w:rPr>
          <w:rFonts w:cs="Times New Roman"/>
          <w:szCs w:val="24"/>
        </w:rPr>
        <w:t>Baterias...................................................................................</w:t>
      </w:r>
      <w:r w:rsidR="00E40190" w:rsidRPr="00680BCE">
        <w:rPr>
          <w:rFonts w:cs="Times New Roman"/>
          <w:szCs w:val="24"/>
        </w:rPr>
        <w:t>........</w:t>
      </w:r>
      <w:r w:rsidR="00D026A2">
        <w:rPr>
          <w:rFonts w:cs="Times New Roman"/>
          <w:szCs w:val="24"/>
        </w:rPr>
        <w:tab/>
      </w:r>
      <w:r w:rsidR="00734E21">
        <w:rPr>
          <w:rFonts w:cs="Times New Roman"/>
          <w:szCs w:val="24"/>
        </w:rPr>
        <w:t>25</w:t>
      </w:r>
    </w:p>
    <w:p w14:paraId="14EF707A" w14:textId="57FC702A" w:rsidR="00213194" w:rsidRPr="000D7193" w:rsidRDefault="00213194" w:rsidP="000D7193">
      <w:pPr>
        <w:pStyle w:val="PargrafodaLista"/>
        <w:numPr>
          <w:ilvl w:val="1"/>
          <w:numId w:val="2"/>
        </w:numPr>
        <w:rPr>
          <w:rFonts w:cs="Times New Roman"/>
          <w:szCs w:val="24"/>
        </w:rPr>
      </w:pPr>
      <w:r w:rsidRPr="00146947">
        <w:rPr>
          <w:rFonts w:cs="Times New Roman"/>
          <w:szCs w:val="24"/>
        </w:rPr>
        <w:t>Associações.....................................................................</w:t>
      </w:r>
      <w:r w:rsidR="00E40190" w:rsidRPr="00146947">
        <w:rPr>
          <w:rFonts w:cs="Times New Roman"/>
          <w:szCs w:val="24"/>
        </w:rPr>
        <w:t>...........................</w:t>
      </w:r>
      <w:r w:rsidR="00D026A2">
        <w:rPr>
          <w:rFonts w:cs="Times New Roman"/>
          <w:szCs w:val="24"/>
        </w:rPr>
        <w:tab/>
      </w:r>
      <w:r w:rsidR="00734E21" w:rsidRPr="00146947">
        <w:rPr>
          <w:rFonts w:cs="Times New Roman"/>
          <w:szCs w:val="24"/>
        </w:rPr>
        <w:t>28</w:t>
      </w:r>
    </w:p>
    <w:p w14:paraId="4F164EB6" w14:textId="59AAF5FD" w:rsidR="000D7193" w:rsidRDefault="00213194" w:rsidP="000D7193">
      <w:pPr>
        <w:pStyle w:val="PargrafodaLista"/>
        <w:numPr>
          <w:ilvl w:val="2"/>
          <w:numId w:val="2"/>
        </w:numPr>
        <w:rPr>
          <w:rFonts w:cs="Times New Roman"/>
          <w:szCs w:val="24"/>
        </w:rPr>
      </w:pPr>
      <w:r w:rsidRPr="00213194">
        <w:rPr>
          <w:rFonts w:cs="Times New Roman"/>
          <w:szCs w:val="24"/>
        </w:rPr>
        <w:t>Resistores.................................................................</w:t>
      </w:r>
      <w:r w:rsidR="005E26E9">
        <w:rPr>
          <w:rFonts w:cs="Times New Roman"/>
          <w:szCs w:val="24"/>
        </w:rPr>
        <w:t>......................</w:t>
      </w:r>
      <w:r w:rsidR="00D026A2">
        <w:rPr>
          <w:rFonts w:cs="Times New Roman"/>
          <w:szCs w:val="24"/>
        </w:rPr>
        <w:tab/>
      </w:r>
      <w:r w:rsidR="00734E21">
        <w:rPr>
          <w:rFonts w:cs="Times New Roman"/>
          <w:szCs w:val="24"/>
        </w:rPr>
        <w:t>28</w:t>
      </w:r>
    </w:p>
    <w:p w14:paraId="4F6E3C01" w14:textId="6D74EAEA" w:rsidR="000D7193" w:rsidRDefault="00213194" w:rsidP="000D7193">
      <w:pPr>
        <w:pStyle w:val="PargrafodaLista"/>
        <w:numPr>
          <w:ilvl w:val="2"/>
          <w:numId w:val="2"/>
        </w:numPr>
        <w:rPr>
          <w:rFonts w:cs="Times New Roman"/>
          <w:szCs w:val="24"/>
        </w:rPr>
      </w:pPr>
      <w:r w:rsidRPr="000D7193">
        <w:rPr>
          <w:rFonts w:cs="Times New Roman"/>
          <w:szCs w:val="24"/>
        </w:rPr>
        <w:t>Capacitores...........................................................</w:t>
      </w:r>
      <w:r w:rsidR="00E40190">
        <w:rPr>
          <w:rFonts w:cs="Times New Roman"/>
          <w:szCs w:val="24"/>
        </w:rPr>
        <w:t>..........................</w:t>
      </w:r>
      <w:r w:rsidR="00D026A2">
        <w:rPr>
          <w:rFonts w:cs="Times New Roman"/>
          <w:szCs w:val="24"/>
        </w:rPr>
        <w:tab/>
      </w:r>
      <w:r w:rsidR="00734E21">
        <w:rPr>
          <w:rFonts w:cs="Times New Roman"/>
          <w:szCs w:val="24"/>
        </w:rPr>
        <w:t>29</w:t>
      </w:r>
    </w:p>
    <w:p w14:paraId="0C1A3CE7" w14:textId="71230ED7" w:rsidR="00213194" w:rsidRPr="000D7193" w:rsidRDefault="00213194" w:rsidP="000D7193">
      <w:pPr>
        <w:pStyle w:val="PargrafodaLista"/>
        <w:numPr>
          <w:ilvl w:val="2"/>
          <w:numId w:val="2"/>
        </w:numPr>
        <w:rPr>
          <w:rFonts w:cs="Times New Roman"/>
          <w:szCs w:val="24"/>
        </w:rPr>
      </w:pPr>
      <w:r w:rsidRPr="000D7193">
        <w:rPr>
          <w:rFonts w:cs="Times New Roman"/>
          <w:szCs w:val="24"/>
        </w:rPr>
        <w:t>Pilhas/Baterias......................................................</w:t>
      </w:r>
      <w:r w:rsidR="005E26E9">
        <w:rPr>
          <w:rFonts w:cs="Times New Roman"/>
          <w:szCs w:val="24"/>
        </w:rPr>
        <w:t>..........................</w:t>
      </w:r>
      <w:r w:rsidR="00D026A2">
        <w:rPr>
          <w:rFonts w:cs="Times New Roman"/>
          <w:szCs w:val="24"/>
        </w:rPr>
        <w:tab/>
      </w:r>
      <w:r w:rsidR="00734E21">
        <w:rPr>
          <w:rFonts w:cs="Times New Roman"/>
          <w:szCs w:val="24"/>
        </w:rPr>
        <w:t>29</w:t>
      </w:r>
    </w:p>
    <w:p w14:paraId="2796B768" w14:textId="68FD3175" w:rsidR="00016525" w:rsidRDefault="0017119E" w:rsidP="00016525">
      <w:pPr>
        <w:pStyle w:val="PargrafodaLista"/>
        <w:numPr>
          <w:ilvl w:val="0"/>
          <w:numId w:val="2"/>
        </w:numPr>
        <w:rPr>
          <w:rFonts w:cs="Times New Roman"/>
          <w:b/>
          <w:szCs w:val="24"/>
        </w:rPr>
      </w:pPr>
      <w:r w:rsidRPr="00016525">
        <w:rPr>
          <w:rFonts w:cs="Times New Roman"/>
          <w:b/>
          <w:szCs w:val="24"/>
        </w:rPr>
        <w:t>Projetos com Arduino....................................................................................</w:t>
      </w:r>
      <w:r w:rsidR="00D026A2">
        <w:rPr>
          <w:rFonts w:cs="Times New Roman"/>
          <w:b/>
          <w:szCs w:val="24"/>
        </w:rPr>
        <w:tab/>
      </w:r>
      <w:r w:rsidR="00734E21">
        <w:rPr>
          <w:rFonts w:cs="Times New Roman"/>
          <w:b/>
          <w:szCs w:val="24"/>
        </w:rPr>
        <w:t>30</w:t>
      </w:r>
    </w:p>
    <w:p w14:paraId="0182CA49" w14:textId="6798DBBC" w:rsidR="00016525" w:rsidRPr="00016525" w:rsidRDefault="0017119E" w:rsidP="00016525">
      <w:pPr>
        <w:pStyle w:val="PargrafodaLista"/>
        <w:numPr>
          <w:ilvl w:val="1"/>
          <w:numId w:val="2"/>
        </w:numPr>
        <w:rPr>
          <w:rFonts w:cs="Times New Roman"/>
          <w:b/>
          <w:szCs w:val="24"/>
        </w:rPr>
      </w:pPr>
      <w:r w:rsidRPr="00016525">
        <w:rPr>
          <w:rFonts w:cs="Times New Roman"/>
          <w:szCs w:val="24"/>
        </w:rPr>
        <w:t>Piscar........................................................................................................</w:t>
      </w:r>
      <w:r w:rsidR="005E26E9">
        <w:rPr>
          <w:rFonts w:cs="Times New Roman"/>
          <w:szCs w:val="24"/>
        </w:rPr>
        <w:t>..</w:t>
      </w:r>
      <w:r w:rsidR="00D026A2">
        <w:rPr>
          <w:rFonts w:cs="Times New Roman"/>
          <w:szCs w:val="24"/>
        </w:rPr>
        <w:tab/>
      </w:r>
      <w:r w:rsidR="00734E21">
        <w:rPr>
          <w:rFonts w:cs="Times New Roman"/>
          <w:szCs w:val="24"/>
        </w:rPr>
        <w:t>30</w:t>
      </w:r>
    </w:p>
    <w:p w14:paraId="3A29189D" w14:textId="1E098E65" w:rsidR="00213194" w:rsidRDefault="00680BCE" w:rsidP="00016525">
      <w:pPr>
        <w:pStyle w:val="PargrafodaLista"/>
        <w:numPr>
          <w:ilvl w:val="1"/>
          <w:numId w:val="2"/>
        </w:numPr>
        <w:rPr>
          <w:rFonts w:cs="Times New Roman"/>
          <w:szCs w:val="24"/>
        </w:rPr>
      </w:pPr>
      <w:r w:rsidRPr="00016525">
        <w:rPr>
          <w:rFonts w:cs="Times New Roman"/>
          <w:szCs w:val="24"/>
        </w:rPr>
        <w:t>Ligar luz com botão</w:t>
      </w:r>
      <w:r w:rsidR="00213194">
        <w:rPr>
          <w:rFonts w:cs="Times New Roman"/>
          <w:szCs w:val="24"/>
        </w:rPr>
        <w:t>...................................................................</w:t>
      </w:r>
      <w:r w:rsidR="00E40190">
        <w:rPr>
          <w:rFonts w:cs="Times New Roman"/>
          <w:szCs w:val="24"/>
        </w:rPr>
        <w:t>...</w:t>
      </w:r>
      <w:r>
        <w:rPr>
          <w:rFonts w:cs="Times New Roman"/>
          <w:szCs w:val="24"/>
        </w:rPr>
        <w:t>..............</w:t>
      </w:r>
      <w:r w:rsidR="00D026A2">
        <w:rPr>
          <w:rFonts w:cs="Times New Roman"/>
          <w:szCs w:val="24"/>
        </w:rPr>
        <w:tab/>
      </w:r>
      <w:r w:rsidR="00734E21">
        <w:rPr>
          <w:rFonts w:cs="Times New Roman"/>
          <w:szCs w:val="24"/>
        </w:rPr>
        <w:t>34</w:t>
      </w:r>
      <w:r>
        <w:rPr>
          <w:rFonts w:cs="Times New Roman"/>
          <w:szCs w:val="24"/>
        </w:rPr>
        <w:t xml:space="preserve"> </w:t>
      </w:r>
    </w:p>
    <w:p w14:paraId="65B19538" w14:textId="29B7C18A" w:rsidR="00016525" w:rsidRDefault="00680BCE" w:rsidP="00016525">
      <w:pPr>
        <w:pStyle w:val="PargrafodaLista"/>
        <w:numPr>
          <w:ilvl w:val="1"/>
          <w:numId w:val="2"/>
        </w:numPr>
        <w:rPr>
          <w:rFonts w:cs="Times New Roman"/>
          <w:szCs w:val="24"/>
        </w:rPr>
      </w:pPr>
      <w:r>
        <w:rPr>
          <w:rFonts w:cs="Times New Roman"/>
          <w:szCs w:val="24"/>
        </w:rPr>
        <w:t xml:space="preserve">Leitura Analógica para USB </w:t>
      </w:r>
      <w:r w:rsidR="004A7414" w:rsidRPr="00016525">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39</w:t>
      </w:r>
    </w:p>
    <w:p w14:paraId="2A1CAA50" w14:textId="5AFFB824" w:rsidR="00016525" w:rsidRDefault="00680BCE" w:rsidP="00016525">
      <w:pPr>
        <w:pStyle w:val="PargrafodaLista"/>
        <w:numPr>
          <w:ilvl w:val="1"/>
          <w:numId w:val="2"/>
        </w:numPr>
        <w:rPr>
          <w:rFonts w:cs="Times New Roman"/>
          <w:szCs w:val="24"/>
        </w:rPr>
      </w:pPr>
      <w:r>
        <w:rPr>
          <w:rFonts w:cs="Times New Roman"/>
          <w:szCs w:val="24"/>
        </w:rPr>
        <w:t>Servo Controlado por P</w:t>
      </w:r>
      <w:r w:rsidR="00016525">
        <w:rPr>
          <w:rFonts w:cs="Times New Roman"/>
          <w:szCs w:val="24"/>
        </w:rPr>
        <w:t>otenciômetro.......................................................</w:t>
      </w:r>
      <w:r w:rsidR="00D026A2">
        <w:rPr>
          <w:rFonts w:cs="Times New Roman"/>
          <w:szCs w:val="24"/>
        </w:rPr>
        <w:t>..</w:t>
      </w:r>
      <w:r w:rsidR="00D026A2">
        <w:rPr>
          <w:rFonts w:cs="Times New Roman"/>
          <w:szCs w:val="24"/>
        </w:rPr>
        <w:tab/>
      </w:r>
      <w:r w:rsidR="00734E21">
        <w:rPr>
          <w:rFonts w:cs="Times New Roman"/>
          <w:szCs w:val="24"/>
        </w:rPr>
        <w:t>41</w:t>
      </w:r>
    </w:p>
    <w:p w14:paraId="3997CF66" w14:textId="55D2684E" w:rsidR="00680BCE" w:rsidRPr="00680BCE" w:rsidRDefault="00016525" w:rsidP="00680BCE">
      <w:pPr>
        <w:pStyle w:val="PargrafodaLista"/>
        <w:numPr>
          <w:ilvl w:val="1"/>
          <w:numId w:val="2"/>
        </w:numPr>
        <w:rPr>
          <w:rFonts w:cs="Times New Roman"/>
          <w:szCs w:val="24"/>
        </w:rPr>
      </w:pPr>
      <w:r>
        <w:rPr>
          <w:rFonts w:cs="Times New Roman"/>
          <w:szCs w:val="24"/>
        </w:rPr>
        <w:t>Ultrassom + Memória..............................................................................</w:t>
      </w:r>
      <w:r w:rsidR="005E26E9">
        <w:rPr>
          <w:rFonts w:cs="Times New Roman"/>
          <w:szCs w:val="24"/>
        </w:rPr>
        <w:t>....</w:t>
      </w:r>
      <w:r w:rsidR="00D026A2">
        <w:rPr>
          <w:rFonts w:cs="Times New Roman"/>
          <w:szCs w:val="24"/>
        </w:rPr>
        <w:tab/>
      </w:r>
      <w:r w:rsidR="00734E21">
        <w:rPr>
          <w:rFonts w:cs="Times New Roman"/>
          <w:szCs w:val="24"/>
        </w:rPr>
        <w:t>44</w:t>
      </w:r>
    </w:p>
    <w:p w14:paraId="3B043596" w14:textId="42C2826A" w:rsidR="00016525" w:rsidRDefault="00213194" w:rsidP="00016525">
      <w:pPr>
        <w:pStyle w:val="PargrafodaLista"/>
        <w:numPr>
          <w:ilvl w:val="1"/>
          <w:numId w:val="2"/>
        </w:numPr>
        <w:rPr>
          <w:rFonts w:cs="Times New Roman"/>
          <w:szCs w:val="24"/>
        </w:rPr>
      </w:pPr>
      <w:r>
        <w:rPr>
          <w:rFonts w:cs="Times New Roman"/>
          <w:szCs w:val="24"/>
        </w:rPr>
        <w:t>C</w:t>
      </w:r>
      <w:r w:rsidR="00680BCE">
        <w:rPr>
          <w:rFonts w:cs="Times New Roman"/>
          <w:szCs w:val="24"/>
        </w:rPr>
        <w:t>arrinho com Servo de Rotação C</w:t>
      </w:r>
      <w:r>
        <w:rPr>
          <w:rFonts w:cs="Times New Roman"/>
          <w:szCs w:val="24"/>
        </w:rPr>
        <w:t>ontínua ................................................</w:t>
      </w:r>
      <w:r w:rsidR="00D026A2">
        <w:rPr>
          <w:rFonts w:cs="Times New Roman"/>
          <w:szCs w:val="24"/>
        </w:rPr>
        <w:t>.</w:t>
      </w:r>
      <w:r w:rsidR="00D026A2">
        <w:rPr>
          <w:rFonts w:cs="Times New Roman"/>
          <w:szCs w:val="24"/>
        </w:rPr>
        <w:tab/>
      </w:r>
      <w:r w:rsidR="00734E21">
        <w:rPr>
          <w:rFonts w:cs="Times New Roman"/>
          <w:szCs w:val="24"/>
        </w:rPr>
        <w:t>48</w:t>
      </w:r>
    </w:p>
    <w:p w14:paraId="6D915FE0" w14:textId="05407C09" w:rsidR="00213194" w:rsidRDefault="00213194" w:rsidP="00016525">
      <w:pPr>
        <w:pStyle w:val="PargrafodaLista"/>
        <w:numPr>
          <w:ilvl w:val="1"/>
          <w:numId w:val="2"/>
        </w:numPr>
        <w:rPr>
          <w:rFonts w:cs="Times New Roman"/>
          <w:szCs w:val="24"/>
        </w:rPr>
      </w:pPr>
      <w:r>
        <w:rPr>
          <w:rFonts w:cs="Times New Roman"/>
          <w:szCs w:val="24"/>
        </w:rPr>
        <w:t>Robô</w:t>
      </w:r>
      <w:r w:rsidR="00CC1F25">
        <w:rPr>
          <w:rFonts w:cs="Times New Roman"/>
          <w:szCs w:val="24"/>
        </w:rPr>
        <w:t xml:space="preserve"> com ultrassônico </w:t>
      </w:r>
      <w:r>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51</w:t>
      </w:r>
    </w:p>
    <w:p w14:paraId="08541A41" w14:textId="36221881" w:rsidR="0050454B" w:rsidRPr="0050454B" w:rsidRDefault="0050454B" w:rsidP="00D41502">
      <w:pPr>
        <w:pStyle w:val="PargrafodaLista"/>
        <w:numPr>
          <w:ilvl w:val="1"/>
          <w:numId w:val="2"/>
        </w:numPr>
        <w:rPr>
          <w:rFonts w:cs="Times New Roman"/>
          <w:b/>
          <w:szCs w:val="24"/>
        </w:rPr>
      </w:pPr>
      <w:r w:rsidRPr="0050454B">
        <w:rPr>
          <w:rFonts w:eastAsia="Times New Roman" w:cs="Times New Roman"/>
          <w:bCs/>
          <w:szCs w:val="24"/>
        </w:rPr>
        <w:t>Carrinh</w:t>
      </w:r>
      <w:r>
        <w:rPr>
          <w:rFonts w:eastAsia="Times New Roman" w:cs="Times New Roman"/>
          <w:bCs/>
          <w:szCs w:val="24"/>
        </w:rPr>
        <w:t>o utilizando L293D e motores CC.........................</w:t>
      </w:r>
      <w:r w:rsidR="00D41502">
        <w:rPr>
          <w:rFonts w:eastAsia="Times New Roman" w:cs="Times New Roman"/>
          <w:bCs/>
          <w:szCs w:val="24"/>
        </w:rPr>
        <w:t>.........................</w:t>
      </w:r>
      <w:r w:rsidR="005E26E9">
        <w:rPr>
          <w:rFonts w:eastAsia="Times New Roman" w:cs="Times New Roman"/>
          <w:bCs/>
          <w:szCs w:val="24"/>
        </w:rPr>
        <w:tab/>
      </w:r>
      <w:r>
        <w:rPr>
          <w:rFonts w:eastAsia="Times New Roman" w:cs="Times New Roman"/>
          <w:bCs/>
          <w:szCs w:val="24"/>
        </w:rPr>
        <w:t>55</w:t>
      </w:r>
    </w:p>
    <w:p w14:paraId="0C8CDE85" w14:textId="503DA3AB" w:rsidR="00976E77" w:rsidRPr="0050454B" w:rsidRDefault="00976E77" w:rsidP="0050454B">
      <w:pPr>
        <w:pStyle w:val="PargrafodaLista"/>
        <w:numPr>
          <w:ilvl w:val="0"/>
          <w:numId w:val="2"/>
        </w:numPr>
        <w:rPr>
          <w:rFonts w:cs="Times New Roman"/>
          <w:b/>
          <w:szCs w:val="24"/>
        </w:rPr>
      </w:pPr>
      <w:r w:rsidRPr="0050454B">
        <w:rPr>
          <w:rFonts w:cs="Times New Roman"/>
          <w:b/>
          <w:szCs w:val="24"/>
        </w:rPr>
        <w:t>Despedida......................................................................................................</w:t>
      </w:r>
      <w:r w:rsidR="005E26E9">
        <w:rPr>
          <w:rFonts w:cs="Times New Roman"/>
          <w:b/>
          <w:szCs w:val="24"/>
        </w:rPr>
        <w:t>...</w:t>
      </w:r>
      <w:r w:rsidR="00D026A2" w:rsidRPr="0050454B">
        <w:rPr>
          <w:rFonts w:cs="Times New Roman"/>
          <w:b/>
          <w:szCs w:val="24"/>
        </w:rPr>
        <w:tab/>
      </w:r>
      <w:r w:rsidR="0050454B">
        <w:rPr>
          <w:rFonts w:cs="Times New Roman"/>
          <w:b/>
          <w:szCs w:val="24"/>
        </w:rPr>
        <w:t>59</w:t>
      </w:r>
    </w:p>
    <w:p w14:paraId="644BEE6A" w14:textId="67BCA92A" w:rsidR="00976E77" w:rsidRPr="00016525" w:rsidRDefault="00976E77" w:rsidP="00976E77">
      <w:pPr>
        <w:pStyle w:val="PargrafodaLista"/>
        <w:numPr>
          <w:ilvl w:val="0"/>
          <w:numId w:val="2"/>
        </w:numPr>
        <w:rPr>
          <w:rFonts w:cs="Times New Roman"/>
          <w:szCs w:val="24"/>
        </w:rPr>
      </w:pPr>
      <w:r w:rsidRPr="00734E21">
        <w:rPr>
          <w:rFonts w:cs="Times New Roman"/>
          <w:b/>
          <w:szCs w:val="24"/>
        </w:rPr>
        <w:t>Apêndices .....................................................................................................</w:t>
      </w:r>
      <w:r w:rsidR="00680BCE" w:rsidRPr="00734E21">
        <w:rPr>
          <w:rFonts w:cs="Times New Roman"/>
          <w:b/>
          <w:szCs w:val="24"/>
        </w:rPr>
        <w:t>...</w:t>
      </w:r>
      <w:r w:rsidR="00D026A2">
        <w:rPr>
          <w:rFonts w:cs="Times New Roman"/>
          <w:szCs w:val="24"/>
        </w:rPr>
        <w:tab/>
      </w:r>
      <w:r w:rsidR="0050454B">
        <w:rPr>
          <w:rFonts w:cs="Times New Roman"/>
          <w:b/>
          <w:szCs w:val="24"/>
        </w:rPr>
        <w:t>60</w:t>
      </w:r>
    </w:p>
    <w:p w14:paraId="118AA0FF" w14:textId="6A2DE903" w:rsidR="00213194" w:rsidRPr="00734E21" w:rsidRDefault="0017119E" w:rsidP="00976E77">
      <w:pPr>
        <w:pStyle w:val="PargrafodaLista"/>
        <w:numPr>
          <w:ilvl w:val="1"/>
          <w:numId w:val="2"/>
        </w:numPr>
        <w:rPr>
          <w:rFonts w:cs="Times New Roman"/>
          <w:szCs w:val="24"/>
        </w:rPr>
      </w:pPr>
      <w:r w:rsidRPr="00734E21">
        <w:rPr>
          <w:rFonts w:cs="Times New Roman"/>
          <w:szCs w:val="24"/>
        </w:rPr>
        <w:t>Materiais importantes..................................................</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sidRPr="00734E21">
        <w:rPr>
          <w:rFonts w:cs="Times New Roman"/>
          <w:szCs w:val="24"/>
        </w:rPr>
        <w:tab/>
      </w:r>
      <w:r w:rsidR="00734E21" w:rsidRPr="00734E21">
        <w:rPr>
          <w:rFonts w:cs="Times New Roman"/>
          <w:szCs w:val="24"/>
        </w:rPr>
        <w:t>56</w:t>
      </w:r>
    </w:p>
    <w:p w14:paraId="6B08ED4B" w14:textId="20901765" w:rsidR="00213194" w:rsidRDefault="005A1912" w:rsidP="00976E77">
      <w:pPr>
        <w:pStyle w:val="PargrafodaLista"/>
        <w:numPr>
          <w:ilvl w:val="2"/>
          <w:numId w:val="2"/>
        </w:numPr>
        <w:rPr>
          <w:rFonts w:cs="Times New Roman"/>
          <w:szCs w:val="24"/>
        </w:rPr>
      </w:pPr>
      <w:r w:rsidRPr="00213194">
        <w:rPr>
          <w:rFonts w:cs="Times New Roman"/>
          <w:szCs w:val="24"/>
        </w:rPr>
        <w:t>Protoboard....................................................................</w:t>
      </w:r>
      <w:r w:rsidR="005E26E9">
        <w:rPr>
          <w:rFonts w:cs="Times New Roman"/>
          <w:szCs w:val="24"/>
        </w:rPr>
        <w:t>...................</w:t>
      </w:r>
      <w:r w:rsidR="00D026A2">
        <w:rPr>
          <w:rFonts w:cs="Times New Roman"/>
          <w:szCs w:val="24"/>
        </w:rPr>
        <w:tab/>
      </w:r>
      <w:r w:rsidR="00680BCE">
        <w:rPr>
          <w:rFonts w:cs="Times New Roman"/>
          <w:szCs w:val="24"/>
        </w:rPr>
        <w:t>5</w:t>
      </w:r>
      <w:r w:rsidR="00734E21">
        <w:rPr>
          <w:rFonts w:cs="Times New Roman"/>
          <w:szCs w:val="24"/>
        </w:rPr>
        <w:t>6</w:t>
      </w:r>
    </w:p>
    <w:p w14:paraId="4ECBAD17" w14:textId="5C320D7D" w:rsidR="00213194" w:rsidRDefault="005A1912" w:rsidP="00976E77">
      <w:pPr>
        <w:pStyle w:val="PargrafodaLista"/>
        <w:numPr>
          <w:ilvl w:val="2"/>
          <w:numId w:val="2"/>
        </w:numPr>
        <w:rPr>
          <w:rFonts w:cs="Times New Roman"/>
          <w:szCs w:val="24"/>
        </w:rPr>
      </w:pPr>
      <w:r w:rsidRPr="00213194">
        <w:rPr>
          <w:rFonts w:cs="Times New Roman"/>
          <w:szCs w:val="24"/>
        </w:rPr>
        <w:t>Jumpers.....................................................................</w:t>
      </w:r>
      <w:r w:rsidR="00D026A2">
        <w:rPr>
          <w:rFonts w:cs="Times New Roman"/>
          <w:szCs w:val="24"/>
        </w:rPr>
        <w:t>.......................</w:t>
      </w:r>
      <w:r w:rsidR="00D026A2">
        <w:rPr>
          <w:rFonts w:cs="Times New Roman"/>
          <w:szCs w:val="24"/>
        </w:rPr>
        <w:tab/>
      </w:r>
      <w:r w:rsidR="00734E21">
        <w:rPr>
          <w:rFonts w:cs="Times New Roman"/>
          <w:szCs w:val="24"/>
        </w:rPr>
        <w:t>56</w:t>
      </w:r>
    </w:p>
    <w:p w14:paraId="673769B2" w14:textId="36710E93" w:rsidR="00213194" w:rsidRDefault="005A1912" w:rsidP="00976E77">
      <w:pPr>
        <w:pStyle w:val="PargrafodaLista"/>
        <w:numPr>
          <w:ilvl w:val="2"/>
          <w:numId w:val="2"/>
        </w:numPr>
        <w:rPr>
          <w:rFonts w:cs="Times New Roman"/>
          <w:szCs w:val="24"/>
        </w:rPr>
      </w:pPr>
      <w:r w:rsidRPr="00213194">
        <w:rPr>
          <w:rFonts w:cs="Times New Roman"/>
          <w:szCs w:val="24"/>
        </w:rPr>
        <w:t>Fonte de alimentação...................................................</w:t>
      </w:r>
      <w:r w:rsidR="00D026A2">
        <w:rPr>
          <w:rFonts w:cs="Times New Roman"/>
          <w:szCs w:val="24"/>
        </w:rPr>
        <w:t>....................</w:t>
      </w:r>
      <w:r w:rsidR="00D026A2">
        <w:rPr>
          <w:rFonts w:cs="Times New Roman"/>
          <w:szCs w:val="24"/>
        </w:rPr>
        <w:tab/>
      </w:r>
      <w:r w:rsidR="00734E21">
        <w:rPr>
          <w:rFonts w:cs="Times New Roman"/>
          <w:szCs w:val="24"/>
        </w:rPr>
        <w:t>56</w:t>
      </w:r>
    </w:p>
    <w:p w14:paraId="3134F263" w14:textId="47360548" w:rsidR="00213194" w:rsidRPr="00213194" w:rsidRDefault="0017119E" w:rsidP="00976E77">
      <w:pPr>
        <w:pStyle w:val="PargrafodaLista"/>
        <w:numPr>
          <w:ilvl w:val="1"/>
          <w:numId w:val="2"/>
        </w:numPr>
        <w:rPr>
          <w:rFonts w:cs="Times New Roman"/>
          <w:szCs w:val="24"/>
        </w:rPr>
      </w:pPr>
      <w:r w:rsidRPr="00734E21">
        <w:rPr>
          <w:rFonts w:cs="Times New Roman"/>
          <w:szCs w:val="24"/>
        </w:rPr>
        <w:t>Tabelas importantes......................................................</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57</w:t>
      </w:r>
    </w:p>
    <w:p w14:paraId="7B5DC6A8" w14:textId="2BA1DFB4" w:rsidR="00213194" w:rsidRDefault="0017119E" w:rsidP="00976E77">
      <w:pPr>
        <w:pStyle w:val="PargrafodaLista"/>
        <w:numPr>
          <w:ilvl w:val="2"/>
          <w:numId w:val="2"/>
        </w:numPr>
        <w:rPr>
          <w:rFonts w:cs="Times New Roman"/>
          <w:szCs w:val="24"/>
        </w:rPr>
      </w:pPr>
      <w:r w:rsidRPr="00213194">
        <w:rPr>
          <w:rFonts w:cs="Times New Roman"/>
          <w:szCs w:val="24"/>
        </w:rPr>
        <w:t>Valor de resistores..................................................</w:t>
      </w:r>
      <w:r w:rsidR="00D026A2">
        <w:rPr>
          <w:rFonts w:cs="Times New Roman"/>
          <w:szCs w:val="24"/>
        </w:rPr>
        <w:t>.........................</w:t>
      </w:r>
      <w:r w:rsidR="00D026A2">
        <w:rPr>
          <w:rFonts w:cs="Times New Roman"/>
          <w:szCs w:val="24"/>
        </w:rPr>
        <w:tab/>
      </w:r>
      <w:r w:rsidR="00734E21">
        <w:rPr>
          <w:rFonts w:cs="Times New Roman"/>
          <w:szCs w:val="24"/>
        </w:rPr>
        <w:t>57</w:t>
      </w:r>
    </w:p>
    <w:p w14:paraId="146F9E8B" w14:textId="62D83D8D" w:rsidR="00213194" w:rsidRDefault="0017119E" w:rsidP="00976E77">
      <w:pPr>
        <w:pStyle w:val="PargrafodaLista"/>
        <w:numPr>
          <w:ilvl w:val="2"/>
          <w:numId w:val="2"/>
        </w:numPr>
        <w:rPr>
          <w:rFonts w:cs="Times New Roman"/>
          <w:szCs w:val="24"/>
        </w:rPr>
      </w:pPr>
      <w:r w:rsidRPr="00213194">
        <w:rPr>
          <w:rFonts w:cs="Times New Roman"/>
          <w:szCs w:val="24"/>
        </w:rPr>
        <w:t>ASCII.....................................................................</w:t>
      </w:r>
      <w:r w:rsidR="00D026A2">
        <w:rPr>
          <w:rFonts w:cs="Times New Roman"/>
          <w:szCs w:val="24"/>
        </w:rPr>
        <w:t>..........................</w:t>
      </w:r>
      <w:r w:rsidR="00D026A2">
        <w:rPr>
          <w:rFonts w:cs="Times New Roman"/>
          <w:szCs w:val="24"/>
        </w:rPr>
        <w:tab/>
      </w:r>
      <w:r w:rsidR="00734E21">
        <w:rPr>
          <w:rFonts w:cs="Times New Roman"/>
          <w:szCs w:val="24"/>
        </w:rPr>
        <w:t>58</w:t>
      </w:r>
    </w:p>
    <w:p w14:paraId="479B0DD0" w14:textId="29F0292F" w:rsidR="00744489" w:rsidRDefault="00744489" w:rsidP="00976E77">
      <w:pPr>
        <w:pStyle w:val="PargrafodaLista"/>
        <w:numPr>
          <w:ilvl w:val="2"/>
          <w:numId w:val="2"/>
        </w:numPr>
        <w:rPr>
          <w:rFonts w:cs="Times New Roman"/>
          <w:szCs w:val="24"/>
        </w:rPr>
      </w:pPr>
      <w:r>
        <w:rPr>
          <w:rFonts w:cs="Times New Roman"/>
          <w:szCs w:val="24"/>
        </w:rPr>
        <w:t>LEDs................................................................................................</w:t>
      </w:r>
    </w:p>
    <w:p w14:paraId="3049E546" w14:textId="35E38107" w:rsidR="00680BCE" w:rsidRPr="00680BCE" w:rsidRDefault="00744489" w:rsidP="00680BCE">
      <w:pPr>
        <w:pStyle w:val="PargrafodaLista"/>
        <w:numPr>
          <w:ilvl w:val="2"/>
          <w:numId w:val="2"/>
        </w:numPr>
        <w:rPr>
          <w:rFonts w:cs="Times New Roman"/>
          <w:szCs w:val="24"/>
        </w:rPr>
      </w:pPr>
      <w:r>
        <w:rPr>
          <w:rFonts w:cs="Times New Roman"/>
          <w:szCs w:val="24"/>
        </w:rPr>
        <w:t>Portas Arduino</w:t>
      </w:r>
      <w:r w:rsidR="00B3171B" w:rsidRPr="00213194">
        <w:rPr>
          <w:rFonts w:cs="Times New Roman"/>
          <w:szCs w:val="24"/>
        </w:rPr>
        <w:t>.......................................................................</w:t>
      </w:r>
      <w:r w:rsidR="00D026A2">
        <w:rPr>
          <w:rFonts w:cs="Times New Roman"/>
          <w:szCs w:val="24"/>
        </w:rPr>
        <w:t>.........</w:t>
      </w:r>
      <w:r w:rsidR="00146947">
        <w:rPr>
          <w:rFonts w:cs="Times New Roman"/>
          <w:szCs w:val="24"/>
        </w:rPr>
        <w:tab/>
      </w:r>
      <w:r w:rsidR="00680BCE">
        <w:rPr>
          <w:rFonts w:cs="Times New Roman"/>
          <w:szCs w:val="24"/>
        </w:rPr>
        <w:t>5</w:t>
      </w:r>
      <w:r w:rsidR="00734E21">
        <w:rPr>
          <w:rFonts w:cs="Times New Roman"/>
          <w:szCs w:val="24"/>
        </w:rPr>
        <w:t>9</w:t>
      </w:r>
    </w:p>
    <w:p w14:paraId="2FD37DA7" w14:textId="52DE4B51" w:rsidR="00976E77" w:rsidRPr="00976E77" w:rsidRDefault="00976E77" w:rsidP="00976E77">
      <w:pPr>
        <w:pStyle w:val="PargrafodaLista"/>
        <w:numPr>
          <w:ilvl w:val="1"/>
          <w:numId w:val="2"/>
        </w:numPr>
        <w:rPr>
          <w:rFonts w:cs="Times New Roman"/>
          <w:szCs w:val="24"/>
        </w:rPr>
      </w:pPr>
      <w:r w:rsidRPr="00734E21">
        <w:rPr>
          <w:rFonts w:cs="Times New Roman"/>
          <w:szCs w:val="24"/>
        </w:rPr>
        <w:t>Habilidades importantes .................................................</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60</w:t>
      </w:r>
    </w:p>
    <w:p w14:paraId="244E0BE7" w14:textId="4CA9427A" w:rsidR="00976E77" w:rsidRDefault="00976E77" w:rsidP="00976E77">
      <w:pPr>
        <w:pStyle w:val="PargrafodaLista"/>
        <w:numPr>
          <w:ilvl w:val="2"/>
          <w:numId w:val="2"/>
        </w:numPr>
        <w:rPr>
          <w:rFonts w:cs="Times New Roman"/>
          <w:szCs w:val="24"/>
        </w:rPr>
      </w:pPr>
      <w:r>
        <w:rPr>
          <w:rFonts w:cs="Times New Roman"/>
          <w:szCs w:val="24"/>
        </w:rPr>
        <w:t>Confecção de placas de circuito impresso ...........</w:t>
      </w:r>
      <w:r w:rsidR="005E26E9">
        <w:rPr>
          <w:rFonts w:cs="Times New Roman"/>
          <w:szCs w:val="24"/>
        </w:rPr>
        <w:t>...........................</w:t>
      </w:r>
      <w:r w:rsidR="00D026A2">
        <w:rPr>
          <w:rFonts w:cs="Times New Roman"/>
          <w:szCs w:val="24"/>
        </w:rPr>
        <w:tab/>
      </w:r>
      <w:r w:rsidR="00734E21">
        <w:rPr>
          <w:rFonts w:cs="Times New Roman"/>
          <w:szCs w:val="24"/>
        </w:rPr>
        <w:t>60</w:t>
      </w:r>
    </w:p>
    <w:p w14:paraId="1F123F01" w14:textId="79A85B94" w:rsidR="00976E77" w:rsidRDefault="00976E77" w:rsidP="00976E77">
      <w:pPr>
        <w:pStyle w:val="PargrafodaLista"/>
        <w:numPr>
          <w:ilvl w:val="2"/>
          <w:numId w:val="2"/>
        </w:numPr>
        <w:rPr>
          <w:rFonts w:cs="Times New Roman"/>
          <w:szCs w:val="24"/>
        </w:rPr>
      </w:pPr>
      <w:r>
        <w:rPr>
          <w:rFonts w:cs="Times New Roman"/>
          <w:szCs w:val="24"/>
        </w:rPr>
        <w:t>Soldagem e Dessoldagem .....................................</w:t>
      </w:r>
      <w:r w:rsidR="005E26E9">
        <w:rPr>
          <w:rFonts w:cs="Times New Roman"/>
          <w:szCs w:val="24"/>
        </w:rPr>
        <w:t>..........................</w:t>
      </w:r>
      <w:r w:rsidR="00D026A2">
        <w:rPr>
          <w:rFonts w:cs="Times New Roman"/>
          <w:szCs w:val="24"/>
        </w:rPr>
        <w:tab/>
      </w:r>
      <w:r w:rsidR="00734E21">
        <w:rPr>
          <w:rFonts w:cs="Times New Roman"/>
          <w:szCs w:val="24"/>
        </w:rPr>
        <w:t>62</w:t>
      </w:r>
    </w:p>
    <w:p w14:paraId="683AF5B1" w14:textId="3E8C7A19" w:rsidR="00734E21" w:rsidRDefault="00734E21" w:rsidP="00976E77">
      <w:pPr>
        <w:pStyle w:val="PargrafodaLista"/>
        <w:numPr>
          <w:ilvl w:val="2"/>
          <w:numId w:val="2"/>
        </w:numPr>
        <w:rPr>
          <w:rFonts w:cs="Times New Roman"/>
          <w:szCs w:val="24"/>
        </w:rPr>
      </w:pPr>
      <w:r>
        <w:rPr>
          <w:rFonts w:cs="Times New Roman"/>
          <w:szCs w:val="24"/>
        </w:rPr>
        <w:t>Multímetro e Medidas .....................................................................</w:t>
      </w:r>
      <w:r>
        <w:rPr>
          <w:rFonts w:cs="Times New Roman"/>
          <w:szCs w:val="24"/>
        </w:rPr>
        <w:tab/>
        <w:t>64</w:t>
      </w:r>
    </w:p>
    <w:p w14:paraId="36826EAA" w14:textId="4ACE4429" w:rsidR="00976E77" w:rsidRDefault="00976E77" w:rsidP="00976E77">
      <w:pPr>
        <w:pStyle w:val="PargrafodaLista"/>
        <w:numPr>
          <w:ilvl w:val="2"/>
          <w:numId w:val="2"/>
        </w:numPr>
        <w:rPr>
          <w:rFonts w:cs="Times New Roman"/>
          <w:szCs w:val="24"/>
        </w:rPr>
      </w:pPr>
      <w:r>
        <w:rPr>
          <w:rFonts w:cs="Times New Roman"/>
          <w:szCs w:val="24"/>
        </w:rPr>
        <w:t>Instalação de bibliotecas externas ...................................................</w:t>
      </w:r>
      <w:r w:rsidR="00D026A2">
        <w:rPr>
          <w:rFonts w:cs="Times New Roman"/>
          <w:szCs w:val="24"/>
        </w:rPr>
        <w:tab/>
      </w:r>
      <w:r w:rsidR="00734E21">
        <w:rPr>
          <w:rFonts w:cs="Times New Roman"/>
          <w:szCs w:val="24"/>
        </w:rPr>
        <w:t>64</w:t>
      </w:r>
    </w:p>
    <w:p w14:paraId="5545E8F8" w14:textId="76075C7D" w:rsidR="00E43E14" w:rsidRDefault="00E43E14" w:rsidP="00AF34D7">
      <w:pPr>
        <w:pStyle w:val="PargrafodaLista"/>
        <w:numPr>
          <w:ilvl w:val="1"/>
          <w:numId w:val="2"/>
        </w:numPr>
        <w:rPr>
          <w:rFonts w:cs="Times New Roman"/>
          <w:szCs w:val="24"/>
        </w:rPr>
      </w:pPr>
      <w:r>
        <w:rPr>
          <w:rFonts w:cs="Times New Roman"/>
          <w:szCs w:val="24"/>
        </w:rPr>
        <w:t>Tipos de Arduinos .......................................................................................</w:t>
      </w:r>
    </w:p>
    <w:p w14:paraId="6CD913B3" w14:textId="78BE5B2D" w:rsidR="00AF34D7" w:rsidRPr="00AF34D7" w:rsidRDefault="00AF34D7" w:rsidP="00AF34D7">
      <w:pPr>
        <w:pStyle w:val="PargrafodaLista"/>
        <w:numPr>
          <w:ilvl w:val="1"/>
          <w:numId w:val="2"/>
        </w:numPr>
        <w:rPr>
          <w:rFonts w:cs="Times New Roman"/>
          <w:szCs w:val="24"/>
        </w:rPr>
      </w:pPr>
      <w:r>
        <w:rPr>
          <w:rFonts w:cs="Times New Roman"/>
          <w:szCs w:val="24"/>
        </w:rPr>
        <w:t>Lista de componentes..................................................................................</w:t>
      </w:r>
    </w:p>
    <w:p w14:paraId="41209E4C" w14:textId="6041FFB0" w:rsidR="0064551F" w:rsidRPr="00734E21" w:rsidDel="0017119E" w:rsidRDefault="00734E21" w:rsidP="00734E21">
      <w:pPr>
        <w:rPr>
          <w:del w:id="2" w:author="granix pacheco" w:date="2016-02-08T11:24:00Z"/>
          <w:rFonts w:cs="Times New Roman"/>
          <w:b/>
          <w:szCs w:val="24"/>
        </w:rPr>
      </w:pPr>
      <w:r>
        <w:rPr>
          <w:rFonts w:cs="Times New Roman"/>
          <w:b/>
          <w:szCs w:val="24"/>
        </w:rPr>
        <w:t>Referências Bibliográficas ..........................................................................................</w:t>
      </w:r>
      <w:r>
        <w:rPr>
          <w:rFonts w:cs="Times New Roman"/>
          <w:b/>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DB6821">
      <w:pPr>
        <w:pStyle w:val="Titulo"/>
        <w:rPr>
          <w:sz w:val="24"/>
          <w:szCs w:val="24"/>
        </w:rPr>
      </w:pPr>
      <w:r w:rsidRPr="003636D9">
        <w:t>Introdução</w:t>
      </w:r>
    </w:p>
    <w:p w14:paraId="15ED5948" w14:textId="530221E9" w:rsidR="007031A8" w:rsidRPr="003636D9" w:rsidRDefault="0008602F" w:rsidP="0008602F">
      <w:pPr>
        <w:pStyle w:val="PargrafodaLista"/>
        <w:spacing w:after="30"/>
        <w:ind w:left="0"/>
        <w:rPr>
          <w:rFonts w:cs="Times New Roman"/>
          <w:szCs w:val="24"/>
        </w:rPr>
      </w:pPr>
      <w:r w:rsidRPr="0008602F">
        <w:rPr>
          <w:rFonts w:cs="Times New Roman"/>
          <w:szCs w:val="24"/>
          <w:highlight w:val="yellow"/>
        </w:rPr>
        <w:t>Remo</w:t>
      </w:r>
      <w:r>
        <w:rPr>
          <w:rFonts w:cs="Times New Roman"/>
          <w:szCs w:val="24"/>
          <w:highlight w:val="yellow"/>
        </w:rPr>
        <w:t>delar completamente a introd</w:t>
      </w:r>
      <w:r w:rsidRPr="0008602F">
        <w:rPr>
          <w:rFonts w:cs="Times New Roman"/>
          <w:szCs w:val="24"/>
          <w:highlight w:val="yellow"/>
        </w:rPr>
        <w:t>ução já q ela q ganha o leitor, se n galera nem continua a ler a apostila, ela tem q ser foda</w:t>
      </w:r>
      <w:r>
        <w:rPr>
          <w:rFonts w:cs="Times New Roman"/>
          <w:szCs w:val="24"/>
        </w:rPr>
        <w:t xml:space="preserve"> =3</w:t>
      </w:r>
    </w:p>
    <w:p w14:paraId="595FA58C" w14:textId="0EF44EE7" w:rsidR="0064551F" w:rsidRPr="003636D9" w:rsidRDefault="0064551F" w:rsidP="003636D9">
      <w:pPr>
        <w:pStyle w:val="NormalWeb"/>
        <w:shd w:val="clear" w:color="auto" w:fill="FFFFFF"/>
        <w:spacing w:before="0" w:beforeAutospacing="0" w:after="30" w:afterAutospacing="0"/>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29D50170" w:rsidR="0064551F" w:rsidRPr="003636D9" w:rsidRDefault="0064551F" w:rsidP="00140454">
      <w:pPr>
        <w:pStyle w:val="NormalWeb"/>
        <w:shd w:val="clear" w:color="auto" w:fill="FFFFFF"/>
        <w:spacing w:before="0" w:beforeAutospacing="0" w:after="30" w:afterAutospacing="0"/>
        <w:ind w:firstLine="720"/>
        <w:rPr>
          <w:color w:val="000000"/>
        </w:rPr>
      </w:pPr>
      <w:r w:rsidRPr="003636D9">
        <w:rPr>
          <w:color w:val="000000"/>
        </w:rPr>
        <w:t xml:space="preserve">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Atmel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eptas do movimento maker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hobbistas,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Io</w:t>
      </w:r>
      <w:r w:rsidR="00002408" w:rsidRPr="003636D9">
        <w:t>T</w:t>
      </w:r>
      <w:r w:rsidR="00D4527F">
        <w:t xml:space="preserve"> (Internet of T</w:t>
      </w:r>
      <w:r w:rsidR="0011237B" w:rsidRPr="003636D9">
        <w:t>hings</w:t>
      </w:r>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rPr>
          <w:del w:id="4"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e-mail, na página do F</w:t>
      </w:r>
      <w:r w:rsidRPr="003636D9">
        <w:rPr>
          <w:color w:val="000000"/>
        </w:rPr>
        <w:t>acebook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maker</w:t>
      </w:r>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rPr>
          <w:color w:val="000000"/>
        </w:rPr>
      </w:pPr>
    </w:p>
    <w:p w14:paraId="07D8F0CC" w14:textId="77777777" w:rsidR="005E26E9" w:rsidRPr="003636D9" w:rsidRDefault="005E26E9" w:rsidP="003636D9">
      <w:pPr>
        <w:pStyle w:val="NormalWeb"/>
        <w:shd w:val="clear" w:color="auto" w:fill="FFFFFF"/>
        <w:spacing w:before="0" w:beforeAutospacing="0" w:after="30" w:afterAutospacing="0"/>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rPr>
          <w:b/>
          <w:color w:val="000000"/>
          <w:sz w:val="36"/>
          <w:szCs w:val="36"/>
          <w:u w:val="single"/>
        </w:rPr>
      </w:pPr>
      <w:r w:rsidRPr="003636D9">
        <w:rPr>
          <w:b/>
          <w:color w:val="000000"/>
          <w:sz w:val="36"/>
          <w:szCs w:val="36"/>
          <w:u w:val="single"/>
        </w:rPr>
        <w:lastRenderedPageBreak/>
        <w:t>Começando</w:t>
      </w:r>
    </w:p>
    <w:p w14:paraId="1E821ED9" w14:textId="77777777" w:rsidR="00B72F11" w:rsidRDefault="00B72F11" w:rsidP="00B72F11">
      <w:pPr>
        <w:pStyle w:val="NormalWeb"/>
        <w:shd w:val="clear" w:color="auto" w:fill="FFFFFF"/>
        <w:spacing w:before="0" w:beforeAutospacing="0" w:after="30" w:afterAutospacing="0"/>
        <w:rPr>
          <w:color w:val="000000"/>
          <w:sz w:val="28"/>
          <w:szCs w:val="36"/>
        </w:rPr>
      </w:pPr>
    </w:p>
    <w:p w14:paraId="7CB05CEE" w14:textId="794D9C41" w:rsidR="00B72F11" w:rsidRPr="003636D9" w:rsidRDefault="00B72F11" w:rsidP="00B72F11">
      <w:pPr>
        <w:pStyle w:val="NormalWeb"/>
        <w:shd w:val="clear" w:color="auto" w:fill="FFFFFF"/>
        <w:spacing w:before="0" w:beforeAutospacing="0" w:after="30" w:afterAutospacing="0"/>
        <w:ind w:firstLine="720"/>
      </w:pPr>
      <w:r w:rsidRPr="003636D9">
        <w:t xml:space="preserve">Para começar </w:t>
      </w:r>
      <w:r w:rsidRPr="00F0715D">
        <w:t>é necessário</w:t>
      </w:r>
      <w:r>
        <w:t xml:space="preserve"> </w:t>
      </w:r>
      <w:r w:rsidRPr="003636D9">
        <w:t>um Arduino físico ou de uma versão virtual funcional dele. Seja um original ou um clone, a placa que você preferir provavelmente funcionará. Nessa apos</w:t>
      </w:r>
      <w:r>
        <w:t>tila utilizaremos o Arduino N</w:t>
      </w:r>
      <w:r w:rsidRPr="003636D9">
        <w:t>ano como referência. Recomendamos que o</w:t>
      </w:r>
      <w:r w:rsidR="00F0715D">
        <w:t xml:space="preserve">s componentes do kit básico, que </w:t>
      </w:r>
      <w:r w:rsidR="00A46EC1">
        <w:t>estão</w:t>
      </w:r>
      <w:r w:rsidR="00F0715D">
        <w:t xml:space="preserve"> especificado</w:t>
      </w:r>
      <w:r w:rsidR="00A46EC1">
        <w:t>s</w:t>
      </w:r>
      <w:r w:rsidR="00F0715D">
        <w:t xml:space="preserve"> no </w:t>
      </w:r>
      <w:r w:rsidR="00A46EC1">
        <w:t xml:space="preserve">capitulo “Kit básico” e são uma seleção de materiais básicos para começar com projetos simples, </w:t>
      </w:r>
      <w:r w:rsidR="00F0715D">
        <w:t>seja também adquirido e</w:t>
      </w:r>
      <w:r w:rsidRPr="003636D9">
        <w:t xml:space="preserve"> resto dos componentes seja</w:t>
      </w:r>
      <w:r>
        <w:t>m</w:t>
      </w:r>
      <w:r w:rsidR="00F0715D">
        <w:t xml:space="preserve"> comprados</w:t>
      </w:r>
      <w:r w:rsidRPr="003636D9">
        <w:t xml:space="preserve"> </w:t>
      </w:r>
      <w:r w:rsidRPr="00F0715D">
        <w:t>no começo do</w:t>
      </w:r>
      <w:r>
        <w:t xml:space="preserve"> </w:t>
      </w:r>
      <w:r w:rsidRPr="003636D9">
        <w:t>p</w:t>
      </w:r>
      <w:r>
        <w:t>rojeto do capítulo, uma vez que</w:t>
      </w:r>
      <w:r w:rsidRPr="003636D9">
        <w:t xml:space="preserve"> comprar todos juntos pode ser custoso. Instruções de confecção de placas de circuito impresso, soldagem e outras</w:t>
      </w:r>
      <w:r w:rsidRPr="003636D9">
        <w:rPr>
          <w:color w:val="000000" w:themeColor="text1"/>
        </w:rPr>
        <w:t xml:space="preserve"> habilidades necessárias para o desenvolvimento de alguns projetos</w:t>
      </w:r>
      <w:r>
        <w:t>, podem ser encontradas a</w:t>
      </w:r>
      <w:r w:rsidRPr="003636D9">
        <w:t>o final do livro.</w:t>
      </w:r>
    </w:p>
    <w:p w14:paraId="2F46D13B" w14:textId="31706BC4" w:rsidR="00B72F11" w:rsidRPr="00F0715D" w:rsidRDefault="00B72F11" w:rsidP="00EE3A9C">
      <w:pPr>
        <w:pStyle w:val="NormalWeb"/>
        <w:shd w:val="clear" w:color="auto" w:fill="FFFFFF"/>
        <w:spacing w:before="0" w:beforeAutospacing="0" w:after="30" w:afterAutospacing="0"/>
        <w:ind w:firstLine="720"/>
      </w:pPr>
      <w:r w:rsidRPr="00F0715D">
        <w:rPr>
          <w:color w:val="000000"/>
        </w:rPr>
        <w:t>Primeiro, vamos configurar o seu computador para que</w:t>
      </w:r>
      <w:r w:rsidR="00F0715D" w:rsidRPr="00F0715D">
        <w:rPr>
          <w:color w:val="000000"/>
        </w:rPr>
        <w:t xml:space="preserve"> </w:t>
      </w:r>
      <w:r w:rsidRPr="00F0715D">
        <w:rPr>
          <w:color w:val="000000"/>
        </w:rPr>
        <w:t>possamos programar a placa.</w:t>
      </w:r>
      <w:r w:rsidRPr="00F0715D">
        <w:t xml:space="preserve"> IDE</w:t>
      </w:r>
      <w:r w:rsidR="00F0715D">
        <w:t>s</w:t>
      </w:r>
      <w:r w:rsidR="00A46EC1">
        <w:t xml:space="preserve"> </w:t>
      </w:r>
      <w:r w:rsidRPr="00F0715D">
        <w:rPr>
          <w:color w:val="000000"/>
        </w:rPr>
        <w:t>(</w:t>
      </w:r>
      <w:r w:rsidRPr="00F0715D">
        <w:rPr>
          <w:bCs/>
          <w:i/>
          <w:iCs/>
          <w:lang w:val="pt-PT"/>
        </w:rPr>
        <w:t>Integrated Development Environment</w:t>
      </w:r>
      <w:r w:rsidRPr="00F0715D">
        <w:rPr>
          <w:lang w:val="pt-PT"/>
        </w:rPr>
        <w:t xml:space="preserve"> ou </w:t>
      </w:r>
      <w:r w:rsidRPr="00F0715D">
        <w:rPr>
          <w:bCs/>
          <w:lang w:val="pt-PT"/>
        </w:rPr>
        <w:t>Ambiente de Desenvolvimento Integrado)</w:t>
      </w:r>
      <w:r w:rsidRPr="00F0715D">
        <w:rPr>
          <w:color w:val="000000"/>
        </w:rPr>
        <w:t xml:space="preserve"> são ambientes que</w:t>
      </w:r>
      <w:r w:rsidRPr="00F0715D">
        <w:t xml:space="preserve"> reúnem diversas ferramentas que auxiliam no desenvolvimentos de programas e é uma delas que vamos utilizar. Abaixo explicaremo</w:t>
      </w:r>
      <w:r w:rsidR="00EE3A9C" w:rsidRPr="00F0715D">
        <w:t>s como deve ser feita as instalações das IDEs do Brino e do Arduino</w:t>
      </w:r>
      <w:r w:rsidRPr="00F0715D">
        <w:t xml:space="preserve">, </w:t>
      </w:r>
      <w:r w:rsidR="00EE3A9C" w:rsidRPr="00F0715D">
        <w:t>mas nesse material focaremos n</w:t>
      </w:r>
      <w:r w:rsidR="00F0715D">
        <w:t>o</w:t>
      </w:r>
      <w:r w:rsidRPr="00F0715D">
        <w:t xml:space="preserve"> IDE do Brino.</w:t>
      </w:r>
    </w:p>
    <w:p w14:paraId="42204374" w14:textId="77777777" w:rsidR="00EE3A9C" w:rsidRPr="00B72F11" w:rsidRDefault="00EE3A9C" w:rsidP="00EE3A9C">
      <w:pPr>
        <w:pStyle w:val="NormalWeb"/>
        <w:shd w:val="clear" w:color="auto" w:fill="FFFFFF"/>
        <w:spacing w:before="0" w:beforeAutospacing="0" w:after="30" w:afterAutospacing="0"/>
        <w:ind w:firstLine="720"/>
        <w:rPr>
          <w:highlight w:val="yellow"/>
        </w:rPr>
      </w:pPr>
    </w:p>
    <w:p w14:paraId="6921570D" w14:textId="482E9EB2" w:rsidR="00BE0DF1" w:rsidRDefault="003E72D2" w:rsidP="009747A2">
      <w:pPr>
        <w:pStyle w:val="NormalWeb"/>
        <w:numPr>
          <w:ilvl w:val="1"/>
          <w:numId w:val="131"/>
        </w:numPr>
        <w:shd w:val="clear" w:color="auto" w:fill="FFFFFF"/>
        <w:spacing w:before="0" w:beforeAutospacing="0" w:after="30" w:afterAutospacing="0"/>
        <w:rPr>
          <w:b/>
          <w:color w:val="000000"/>
          <w:sz w:val="32"/>
          <w:szCs w:val="32"/>
        </w:rPr>
      </w:pPr>
      <w:r w:rsidRPr="003636D9">
        <w:rPr>
          <w:b/>
          <w:color w:val="000000"/>
          <w:sz w:val="32"/>
          <w:szCs w:val="32"/>
        </w:rPr>
        <w:t>Arduino:</w:t>
      </w:r>
    </w:p>
    <w:p w14:paraId="2215DB1F" w14:textId="1038C8B1" w:rsidR="003E72D2" w:rsidRPr="003636D9" w:rsidRDefault="00B72F11" w:rsidP="003636D9">
      <w:pPr>
        <w:pStyle w:val="NormalWeb"/>
        <w:shd w:val="clear" w:color="auto" w:fill="FFFFFF"/>
        <w:spacing w:before="0" w:beforeAutospacing="0" w:after="30" w:afterAutospacing="0"/>
        <w:ind w:firstLine="720"/>
      </w:pPr>
      <w:r>
        <w:t>P</w:t>
      </w:r>
      <w:r w:rsidR="00EE3A9C">
        <w:t>ara baixar a IDE do Arduino</w:t>
      </w:r>
      <w:r w:rsidRPr="003636D9">
        <w:t xml:space="preserve"> </w:t>
      </w:r>
      <w:r w:rsidR="00EE3A9C">
        <w:rPr>
          <w:color w:val="000000"/>
        </w:rPr>
        <w:t>e</w:t>
      </w:r>
      <w:r w:rsidR="003E72D2" w:rsidRPr="003636D9">
        <w:rPr>
          <w:color w:val="000000"/>
        </w:rPr>
        <w:t>ntre no site do Arduino [</w:t>
      </w:r>
      <w:hyperlink r:id="rId9" w:history="1">
        <w:r w:rsidR="003E72D2" w:rsidRPr="003636D9">
          <w:rPr>
            <w:rStyle w:val="Hyperlink"/>
            <w:i/>
          </w:rPr>
          <w:t>arduino.cc</w:t>
        </w:r>
      </w:hyperlink>
      <w:r w:rsidR="003E72D2" w:rsidRPr="003636D9">
        <w:rPr>
          <w:color w:val="000000"/>
        </w:rPr>
        <w:t>] e vá na</w:t>
      </w:r>
      <w:r w:rsidR="00EE3A9C">
        <w:rPr>
          <w:color w:val="000000"/>
        </w:rPr>
        <w:t xml:space="preserve"> aba downloads para baixar a versão </w:t>
      </w:r>
      <w:r w:rsidR="003E72D2" w:rsidRPr="003636D9">
        <w:rPr>
          <w:color w:val="000000"/>
        </w:rPr>
        <w:t>mais recente</w:t>
      </w:r>
      <w:r w:rsidR="001B424E" w:rsidRPr="003636D9">
        <w:rPr>
          <w:color w:val="000000"/>
        </w:rPr>
        <w:t>,</w:t>
      </w:r>
      <w:r w:rsidR="003E72D2" w:rsidRPr="003636D9">
        <w:rPr>
          <w:color w:val="000000"/>
        </w:rPr>
        <w:t xml:space="preserve"> </w:t>
      </w:r>
      <w:r w:rsidR="00EE3A9C">
        <w:t>que na ocasião era a</w:t>
      </w:r>
      <w:r w:rsidR="003E72D2" w:rsidRPr="003636D9">
        <w:t xml:space="preserve"> 1.6.7.</w:t>
      </w:r>
      <w:r>
        <w:t xml:space="preserve"> </w:t>
      </w:r>
      <w:r w:rsidR="003E72D2"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rPr>
          <w:b/>
          <w:color w:val="000000"/>
          <w:sz w:val="32"/>
          <w:szCs w:val="32"/>
        </w:rPr>
      </w:pPr>
      <w:r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rPr>
          <w:color w:val="000000"/>
          <w:szCs w:val="32"/>
        </w:rPr>
      </w:pPr>
    </w:p>
    <w:p w14:paraId="3E6F96EE" w14:textId="6C7BFB29" w:rsidR="003E72D2" w:rsidRPr="003636D9" w:rsidRDefault="00EE3A9C" w:rsidP="003636D9">
      <w:pPr>
        <w:pStyle w:val="NormalWeb"/>
        <w:shd w:val="clear" w:color="auto" w:fill="FFFFFF"/>
        <w:spacing w:before="0" w:beforeAutospacing="0" w:after="30" w:afterAutospacing="0"/>
        <w:ind w:firstLine="720"/>
        <w:rPr>
          <w:color w:val="000000"/>
        </w:rPr>
      </w:pPr>
      <w:r w:rsidRPr="00F0715D">
        <w:rPr>
          <w:color w:val="000000"/>
        </w:rPr>
        <w:t>Para instalar a IDE do Brino</w:t>
      </w:r>
      <w:r>
        <w:rPr>
          <w:color w:val="000000"/>
        </w:rPr>
        <w:t xml:space="preserve"> </w:t>
      </w:r>
      <w:r w:rsidR="003E72D2" w:rsidRPr="003636D9">
        <w:rPr>
          <w:color w:val="000000"/>
        </w:rPr>
        <w:t xml:space="preserve">basta acessar a página do GitHub: </w:t>
      </w:r>
      <w:hyperlink r:id="rId13" w:history="1">
        <w:r w:rsidR="0065448E" w:rsidRPr="003636D9">
          <w:rPr>
            <w:rStyle w:val="Hyperlink"/>
            <w:i/>
          </w:rPr>
          <w:t>http://</w:t>
        </w:r>
        <w:r w:rsidR="003E72D2" w:rsidRPr="003636D9">
          <w:rPr>
            <w:rStyle w:val="Hyperlink"/>
            <w:i/>
          </w:rPr>
          <w:t>ratosdepc.github.io/</w:t>
        </w:r>
        <w:r w:rsidR="009E1512" w:rsidRPr="003636D9">
          <w:rPr>
            <w:rStyle w:val="Hyperlink"/>
            <w:i/>
          </w:rPr>
          <w:t>Brino</w:t>
        </w:r>
      </w:hyperlink>
      <w:r w:rsidR="009E1512" w:rsidRPr="003636D9">
        <w:rPr>
          <w:color w:val="000000"/>
        </w:rPr>
        <w:t>; na</w:t>
      </w:r>
      <w:r w:rsidR="003E72D2" w:rsidRPr="003636D9">
        <w:rPr>
          <w:color w:val="000000"/>
        </w:rPr>
        <w:t xml:space="preserve"> área de primeiros passos</w:t>
      </w:r>
      <w:r w:rsidR="009E1512" w:rsidRPr="003636D9">
        <w:rPr>
          <w:color w:val="000000"/>
        </w:rPr>
        <w:t>,</w:t>
      </w:r>
      <w:r w:rsidR="00F0715D">
        <w:rPr>
          <w:color w:val="000000"/>
        </w:rPr>
        <w:t xml:space="preserve"> é possível</w:t>
      </w:r>
      <w:r w:rsidR="003E72D2" w:rsidRPr="003636D9">
        <w:rPr>
          <w:color w:val="000000"/>
        </w:rPr>
        <w:t xml:space="preserve"> encontra</w:t>
      </w:r>
      <w:r w:rsidR="00F0715D">
        <w:rPr>
          <w:color w:val="000000"/>
        </w:rPr>
        <w:t>r</w:t>
      </w:r>
      <w:r w:rsidR="003E72D2"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003E72D2" w:rsidRPr="003636D9">
        <w:rPr>
          <w:color w:val="000000"/>
        </w:rPr>
        <w:t xml:space="preserve">a página de releases, baixe o </w:t>
      </w:r>
      <w:r w:rsidRPr="00F0715D">
        <w:rPr>
          <w:color w:val="000000"/>
        </w:rPr>
        <w:t>executável da versão mais recente e clique duas vezes</w:t>
      </w:r>
      <w:r w:rsidR="003E72D2" w:rsidRPr="00EE3A9C">
        <w:rPr>
          <w:strike/>
          <w:color w:val="000000"/>
        </w:rPr>
        <w:t>.</w:t>
      </w:r>
      <w:r w:rsidR="003E72D2" w:rsidRPr="003636D9">
        <w:rPr>
          <w:color w:val="000000"/>
        </w:rPr>
        <w:t xml:space="preserv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003E72D2" w:rsidRPr="003636D9">
        <w:rPr>
          <w:color w:val="000000"/>
        </w:rPr>
        <w:t xml:space="preserve"> consultar algum código de exemplo, </w:t>
      </w:r>
      <w:r w:rsidR="00BD538F" w:rsidRPr="003636D9">
        <w:rPr>
          <w:color w:val="000000" w:themeColor="text1"/>
        </w:rPr>
        <w:t xml:space="preserve">estes </w:t>
      </w:r>
      <w:r w:rsidR="003E72D2"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rPr>
          <w:b/>
          <w:color w:val="000000"/>
          <w:sz w:val="32"/>
          <w:szCs w:val="32"/>
        </w:rPr>
      </w:pPr>
      <w:r w:rsidRPr="003636D9">
        <w:rPr>
          <w:b/>
          <w:color w:val="000000"/>
          <w:sz w:val="32"/>
          <w:szCs w:val="32"/>
        </w:rPr>
        <w:t>Frit</w:t>
      </w:r>
      <w:r w:rsidR="003E72D2" w:rsidRPr="003636D9">
        <w:rPr>
          <w:b/>
          <w:color w:val="000000"/>
          <w:sz w:val="32"/>
          <w:szCs w:val="32"/>
        </w:rPr>
        <w:t xml:space="preserve">zing: </w:t>
      </w:r>
    </w:p>
    <w:p w14:paraId="0A0718EA" w14:textId="6B6ACF51" w:rsidR="003636D9" w:rsidRPr="00A210E2" w:rsidRDefault="003636D9" w:rsidP="003636D9">
      <w:pPr>
        <w:pStyle w:val="NormalWeb"/>
        <w:shd w:val="clear" w:color="auto" w:fill="FFFFFF"/>
        <w:spacing w:before="0" w:beforeAutospacing="0" w:after="30" w:afterAutospacing="0"/>
        <w:ind w:left="851"/>
        <w:rPr>
          <w:color w:val="000000"/>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668" w:rsidRPr="003636D9">
        <w:rPr>
          <w:color w:val="000000"/>
        </w:rPr>
        <w:t>Fritzing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sobre uma protoboard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m disso, o Fritzing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68ECC438" w:rsidR="006652F7" w:rsidRPr="003636D9" w:rsidRDefault="006652F7" w:rsidP="003636D9">
      <w:pPr>
        <w:pStyle w:val="NormalWeb"/>
        <w:shd w:val="clear" w:color="auto" w:fill="FFFFFF"/>
        <w:spacing w:before="0" w:beforeAutospacing="0" w:after="30" w:afterAutospacing="0"/>
        <w:ind w:firstLine="589"/>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w:t>
      </w:r>
      <w:r w:rsidR="00A46EC1">
        <w:rPr>
          <w:color w:val="000000"/>
        </w:rPr>
        <w:t>s</w:t>
      </w:r>
      <w:r w:rsidRPr="003636D9">
        <w:rPr>
          <w:color w:val="000000"/>
        </w:rPr>
        <w:t xml:space="preserve">istema </w:t>
      </w:r>
      <w:r w:rsidRPr="00F0715D">
        <w:rPr>
          <w:color w:val="000000"/>
        </w:rPr>
        <w:t>operacional</w:t>
      </w:r>
      <w:r w:rsidR="00EE3A9C" w:rsidRPr="00F0715D">
        <w:rPr>
          <w:color w:val="000000"/>
        </w:rPr>
        <w:t xml:space="preserve"> de sua máquina</w:t>
      </w:r>
      <w:r w:rsidRPr="00F0715D">
        <w:rPr>
          <w:color w:val="000000"/>
        </w:rPr>
        <w:t xml:space="preserve">. </w:t>
      </w:r>
      <w:r w:rsidR="00A20672" w:rsidRPr="00F0715D">
        <w:rPr>
          <w:color w:val="000000"/>
        </w:rPr>
        <w:t xml:space="preserve">Uma vez obtida a </w:t>
      </w:r>
      <w:r w:rsidRPr="00F0715D">
        <w:rPr>
          <w:color w:val="000000"/>
        </w:rPr>
        <w:t>pasta .zip</w:t>
      </w:r>
      <w:r w:rsidR="00A20672" w:rsidRPr="00F0715D">
        <w:rPr>
          <w:color w:val="000000"/>
        </w:rPr>
        <w:t>,</w:t>
      </w:r>
      <w:r w:rsidR="00996F86" w:rsidRPr="00F0715D">
        <w:rPr>
          <w:color w:val="000000"/>
        </w:rPr>
        <w:t xml:space="preserve"> basta extraí</w:t>
      </w:r>
      <w:r w:rsidRPr="00F0715D">
        <w:rPr>
          <w:color w:val="000000"/>
        </w:rPr>
        <w:t>-la para u</w:t>
      </w:r>
      <w:r w:rsidR="00EE22B9" w:rsidRPr="00F0715D">
        <w:rPr>
          <w:color w:val="000000"/>
        </w:rPr>
        <w:t xml:space="preserve">ma pasta convencional. Dentro de </w:t>
      </w:r>
      <w:r w:rsidR="00B3171B" w:rsidRPr="00F0715D">
        <w:rPr>
          <w:color w:val="000000"/>
        </w:rPr>
        <w:t>tal pasta</w:t>
      </w:r>
      <w:r w:rsidRPr="00F0715D">
        <w:rPr>
          <w:color w:val="000000"/>
        </w:rPr>
        <w:t xml:space="preserve"> encontra-se o arquivo fritzing.exe</w:t>
      </w:r>
      <w:r w:rsidR="001B424E" w:rsidRPr="00F0715D">
        <w:rPr>
          <w:color w:val="000000"/>
        </w:rPr>
        <w:t>, que é o programa</w:t>
      </w:r>
      <w:r w:rsidR="00EE3A9C" w:rsidRPr="00F0715D">
        <w:rPr>
          <w:color w:val="000000"/>
        </w:rPr>
        <w:t xml:space="preserve"> pronto para ser executado</w:t>
      </w:r>
      <w:r w:rsidR="001B424E" w:rsidRPr="00F0715D">
        <w:rPr>
          <w:color w:val="000000"/>
        </w:rPr>
        <w:t>.</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rPr>
          <w:color w:val="000000"/>
        </w:rPr>
      </w:pPr>
    </w:p>
    <w:p w14:paraId="47E78C27" w14:textId="38EDE28C" w:rsidR="00394947" w:rsidRDefault="00394947" w:rsidP="00996F86">
      <w:pPr>
        <w:pStyle w:val="NormalWeb"/>
        <w:numPr>
          <w:ilvl w:val="1"/>
          <w:numId w:val="117"/>
        </w:numPr>
        <w:shd w:val="clear" w:color="auto" w:fill="FFFFFF"/>
        <w:spacing w:before="0" w:beforeAutospacing="0" w:after="30" w:afterAutospacing="0"/>
        <w:ind w:left="851" w:hanging="491"/>
        <w:rPr>
          <w:b/>
          <w:color w:val="000000"/>
          <w:sz w:val="32"/>
          <w:szCs w:val="32"/>
        </w:rPr>
      </w:pPr>
      <w:r>
        <w:rPr>
          <w:b/>
          <w:color w:val="000000"/>
          <w:sz w:val="32"/>
          <w:szCs w:val="32"/>
        </w:rPr>
        <w:lastRenderedPageBreak/>
        <w:t>Kit básico:</w:t>
      </w:r>
    </w:p>
    <w:p w14:paraId="1F98A529" w14:textId="77777777" w:rsidR="00615CB6" w:rsidRDefault="00615CB6" w:rsidP="00394947">
      <w:pPr>
        <w:pStyle w:val="NormalWeb"/>
        <w:shd w:val="clear" w:color="auto" w:fill="FFFFFF"/>
        <w:spacing w:before="0" w:beforeAutospacing="0" w:after="30" w:afterAutospacing="0"/>
        <w:ind w:firstLine="720"/>
        <w:rPr>
          <w:color w:val="000000"/>
        </w:rPr>
      </w:pPr>
    </w:p>
    <w:p w14:paraId="6D490341" w14:textId="340E7409" w:rsidR="00394947" w:rsidRPr="00F0715D" w:rsidRDefault="00394947" w:rsidP="008B4879">
      <w:pPr>
        <w:ind w:firstLine="360"/>
      </w:pPr>
      <w:r w:rsidRPr="00F0715D">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14:paraId="3E04D4FC" w14:textId="77777777" w:rsidR="00615CB6" w:rsidRPr="00F0715D" w:rsidRDefault="00615CB6" w:rsidP="00615CB6">
      <w:pPr>
        <w:pStyle w:val="NormalWeb"/>
        <w:shd w:val="clear" w:color="auto" w:fill="FFFFFF"/>
        <w:spacing w:before="0" w:beforeAutospacing="0" w:after="30" w:afterAutospacing="0"/>
        <w:rPr>
          <w:color w:val="000000"/>
        </w:rPr>
      </w:pPr>
    </w:p>
    <w:p w14:paraId="6D02BFC0" w14:textId="69F13926"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Uma placa Arduino, preferencialmente um Nano (que é qual usaremos nos exemplos) ou um Uno.</w:t>
      </w:r>
    </w:p>
    <w:p w14:paraId="0104CAB1" w14:textId="2FE09782"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color w:val="000000"/>
        </w:rPr>
        <w:t>Um cabo para conectar a placa Arduino ao computador</w:t>
      </w:r>
    </w:p>
    <w:p w14:paraId="662A4403" w14:textId="64031C29"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Protoboard ou breadboard</w:t>
      </w:r>
      <w:r w:rsidR="00E516A8" w:rsidRPr="00F0715D">
        <w:rPr>
          <w:color w:val="000000"/>
        </w:rPr>
        <w:t xml:space="preserve"> (uma pequena placa de testes)</w:t>
      </w:r>
    </w:p>
    <w:p w14:paraId="7E8025CA" w14:textId="7AFCA7A7"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Jumpers</w:t>
      </w:r>
      <w:r w:rsidR="00E516A8" w:rsidRPr="00F0715D">
        <w:rPr>
          <w:color w:val="000000"/>
        </w:rPr>
        <w:t xml:space="preserve"> (fios para a placa de testes)</w:t>
      </w:r>
    </w:p>
    <w:p w14:paraId="206A4E01" w14:textId="7806FDAE"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Alguns LEDs variados</w:t>
      </w:r>
    </w:p>
    <w:p w14:paraId="293F2F51" w14:textId="75C1CFC8"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Resistores variados, com valores como 470</w:t>
      </w:r>
      <w:r w:rsidRPr="00F0715D">
        <w:rPr>
          <w:rStyle w:val="tgc"/>
          <w:color w:val="222222"/>
          <w:lang w:val="pt-PT"/>
        </w:rPr>
        <w:t>Ω</w:t>
      </w:r>
      <w:r w:rsidRPr="00F0715D">
        <w:rPr>
          <w:color w:val="000000"/>
        </w:rPr>
        <w:t xml:space="preserve"> e 1K</w:t>
      </w:r>
      <w:r w:rsidRPr="00F0715D">
        <w:rPr>
          <w:rStyle w:val="tgc"/>
          <w:color w:val="222222"/>
          <w:lang w:val="pt-PT"/>
        </w:rPr>
        <w:t>Ω entre outros</w:t>
      </w:r>
    </w:p>
    <w:p w14:paraId="274D17A1" w14:textId="61B09A00"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rStyle w:val="tgc"/>
          <w:color w:val="222222"/>
        </w:rPr>
        <w:t>LDRs</w:t>
      </w:r>
    </w:p>
    <w:p w14:paraId="7CC2D131" w14:textId="1BEF2736" w:rsidR="00615CB6" w:rsidRPr="00F0715D" w:rsidRDefault="00615CB6" w:rsidP="00394947">
      <w:pPr>
        <w:pStyle w:val="NormalWeb"/>
        <w:numPr>
          <w:ilvl w:val="0"/>
          <w:numId w:val="172"/>
        </w:numPr>
        <w:shd w:val="clear" w:color="auto" w:fill="FFFFFF"/>
        <w:spacing w:before="0" w:beforeAutospacing="0" w:after="30" w:afterAutospacing="0"/>
        <w:rPr>
          <w:rStyle w:val="tgc"/>
          <w:color w:val="000000"/>
        </w:rPr>
      </w:pPr>
      <w:r w:rsidRPr="00F0715D">
        <w:rPr>
          <w:rStyle w:val="tgc"/>
          <w:color w:val="222222"/>
        </w:rPr>
        <w:t>Alguns botões táteis</w:t>
      </w:r>
    </w:p>
    <w:p w14:paraId="53904B96" w14:textId="6EA05A8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 pequeno motor de corrente continua</w:t>
      </w:r>
    </w:p>
    <w:p w14:paraId="47E9C7BC" w14:textId="6961C1EA"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Servo motor</w:t>
      </w:r>
    </w:p>
    <w:p w14:paraId="66590F56" w14:textId="0B63B1E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Piezo buzzer (um tipo de alto-falante pequeno)</w:t>
      </w:r>
    </w:p>
    <w:p w14:paraId="01AE5493" w14:textId="3139215B"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Potenciômetro</w:t>
      </w:r>
      <w:r w:rsidR="00E516A8" w:rsidRPr="00F0715D">
        <w:rPr>
          <w:color w:val="000000"/>
        </w:rPr>
        <w:t xml:space="preserve"> de 10K</w:t>
      </w:r>
      <w:r w:rsidR="00E516A8" w:rsidRPr="00F0715D">
        <w:rPr>
          <w:rStyle w:val="tgc"/>
          <w:color w:val="222222"/>
          <w:lang w:val="pt-PT"/>
        </w:rPr>
        <w:t>Ω</w:t>
      </w:r>
    </w:p>
    <w:p w14:paraId="7339CE0F" w14:textId="4F72C538"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rStyle w:val="tgc"/>
          <w:color w:val="222222"/>
          <w:lang w:val="pt-PT"/>
        </w:rPr>
        <w:t>Uma pequena caixa para guardar os componentes</w:t>
      </w:r>
    </w:p>
    <w:p w14:paraId="62D11D73" w14:textId="77777777" w:rsidR="00394947" w:rsidRDefault="00394947" w:rsidP="00394947">
      <w:pPr>
        <w:pStyle w:val="NormalWeb"/>
        <w:shd w:val="clear" w:color="auto" w:fill="FFFFFF"/>
        <w:spacing w:before="0" w:beforeAutospacing="0" w:after="30" w:afterAutospacing="0"/>
        <w:ind w:left="1080"/>
        <w:rPr>
          <w:color w:val="000000"/>
        </w:rPr>
      </w:pPr>
    </w:p>
    <w:p w14:paraId="40BFF7F7" w14:textId="77777777" w:rsidR="00615CB6" w:rsidRPr="00394947" w:rsidRDefault="00615CB6" w:rsidP="00394947">
      <w:pPr>
        <w:pStyle w:val="NormalWeb"/>
        <w:shd w:val="clear" w:color="auto" w:fill="FFFFFF"/>
        <w:spacing w:before="0" w:beforeAutospacing="0" w:after="30" w:afterAutospacing="0"/>
        <w:ind w:left="1080"/>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rPr>
          <w:color w:val="000000"/>
        </w:rPr>
      </w:pPr>
    </w:p>
    <w:p w14:paraId="26E3A031" w14:textId="5256242D" w:rsidR="00A56541"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 xml:space="preserve">Depois de </w:t>
      </w:r>
      <w:r w:rsidRPr="00F0715D">
        <w:rPr>
          <w:color w:val="000000"/>
        </w:rPr>
        <w:t xml:space="preserve">instalar </w:t>
      </w:r>
      <w:r w:rsidR="00EE3A9C" w:rsidRPr="00F0715D">
        <w:rPr>
          <w:color w:val="000000"/>
        </w:rPr>
        <w:t>uma IDE</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xml:space="preserve">, pois ela já contém um LED </w:t>
      </w:r>
      <w:r w:rsidR="00EE3A9C">
        <w:rPr>
          <w:color w:val="000000"/>
        </w:rPr>
        <w:t xml:space="preserve">acoplado </w:t>
      </w:r>
      <w:r w:rsidRPr="003636D9">
        <w:rPr>
          <w:color w:val="000000"/>
        </w:rPr>
        <w:t>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w:t>
      </w:r>
    </w:p>
    <w:p w14:paraId="25F8B6FF" w14:textId="13B88ACA" w:rsidR="00D808E7" w:rsidRPr="003636D9" w:rsidRDefault="009E1512" w:rsidP="003636D9">
      <w:pPr>
        <w:pStyle w:val="NormalWeb"/>
        <w:shd w:val="clear" w:color="auto" w:fill="FFFFFF"/>
        <w:spacing w:before="0" w:beforeAutospacing="0" w:after="30" w:afterAutospacing="0"/>
        <w:ind w:firstLine="720"/>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rPr>
          <w:color w:val="000000"/>
        </w:rPr>
      </w:pPr>
    </w:p>
    <w:p w14:paraId="68D7F9A3" w14:textId="77777777" w:rsidR="005E26E9" w:rsidRDefault="005E26E9" w:rsidP="003636D9">
      <w:pPr>
        <w:pStyle w:val="NormalWeb"/>
        <w:shd w:val="clear" w:color="auto" w:fill="FFFFFF"/>
        <w:spacing w:before="0" w:beforeAutospacing="0" w:after="30" w:afterAutospacing="0"/>
        <w:ind w:firstLine="720"/>
        <w:rPr>
          <w:color w:val="000000"/>
        </w:rPr>
      </w:pPr>
    </w:p>
    <w:p w14:paraId="066C522E" w14:textId="17D16D99" w:rsidR="003636D9" w:rsidRPr="003636D9" w:rsidRDefault="003636D9">
      <w:pPr>
        <w:pStyle w:val="PargrafodaLista"/>
        <w:numPr>
          <w:ilvl w:val="0"/>
          <w:numId w:val="117"/>
        </w:numPr>
        <w:shd w:val="clear" w:color="auto" w:fill="FFFFFF"/>
        <w:spacing w:after="30" w:line="240" w:lineRule="auto"/>
        <w:contextualSpacing w:val="0"/>
        <w:rPr>
          <w:b/>
          <w:color w:val="000000"/>
          <w:sz w:val="36"/>
          <w:szCs w:val="36"/>
          <w:u w:val="single"/>
        </w:rPr>
        <w:pPrChange w:id="5"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cs="Times New Roman"/>
          <w:b/>
          <w:color w:val="000000"/>
          <w:sz w:val="36"/>
          <w:szCs w:val="36"/>
          <w:u w:val="single"/>
        </w:rPr>
        <w:t>Introdução à Programação</w:t>
      </w:r>
    </w:p>
    <w:p w14:paraId="04995D8C" w14:textId="77777777" w:rsidR="003636D9" w:rsidRPr="00A210E2" w:rsidRDefault="003636D9" w:rsidP="003636D9">
      <w:pPr>
        <w:pStyle w:val="NormalWeb"/>
        <w:shd w:val="clear" w:color="auto" w:fill="FFFFFF"/>
        <w:spacing w:before="0" w:beforeAutospacing="0" w:after="30" w:afterAutospacing="0"/>
        <w:rPr>
          <w:color w:val="000000"/>
        </w:rPr>
      </w:pPr>
    </w:p>
    <w:p w14:paraId="0AA66522" w14:textId="6EB22D22"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 xml:space="preserve">Para criar nossos próprios códigos é necessário aprender palavras-chaves e suas estruturas. Assim como um texto em língua Portuguesa ou em </w:t>
      </w:r>
      <w:r w:rsidR="00EE3A9C" w:rsidRPr="00F0715D">
        <w:rPr>
          <w:color w:val="000000"/>
        </w:rPr>
        <w:t>língua Inglesa</w:t>
      </w:r>
      <w:r w:rsidRPr="00F0715D">
        <w:rPr>
          <w:color w:val="000000"/>
        </w:rPr>
        <w:t>, programas de computador utilizam linguagens com regras específicas de sintaxe para que</w:t>
      </w:r>
      <w:r w:rsidR="00EE3A9C" w:rsidRPr="00F0715D">
        <w:rPr>
          <w:color w:val="000000"/>
        </w:rPr>
        <w:t xml:space="preserve"> a máquina</w:t>
      </w:r>
      <w:r w:rsidR="00F0715D">
        <w:rPr>
          <w:color w:val="000000"/>
        </w:rPr>
        <w:t xml:space="preserve"> </w:t>
      </w:r>
      <w:r w:rsidRPr="00F0715D">
        <w:rPr>
          <w:color w:val="000000"/>
        </w:rPr>
        <w:t>possa compreender o que</w:t>
      </w:r>
      <w:r w:rsidR="00EE3A9C" w:rsidRPr="00F0715D">
        <w:rPr>
          <w:color w:val="000000"/>
        </w:rPr>
        <w:t xml:space="preserve"> </w:t>
      </w:r>
      <w:r w:rsidR="00F0715D" w:rsidRPr="00F0715D">
        <w:rPr>
          <w:color w:val="000000"/>
        </w:rPr>
        <w:t>lhe é pedido</w:t>
      </w:r>
      <w:r w:rsidRPr="00F0715D">
        <w:rPr>
          <w:color w:val="000000"/>
        </w:rPr>
        <w:t>.</w:t>
      </w:r>
      <w:r w:rsidRPr="003636D9">
        <w:rPr>
          <w:color w:val="000000"/>
        </w:rPr>
        <w:t xml:space="preserve">  </w:t>
      </w:r>
    </w:p>
    <w:p w14:paraId="2C826F57" w14:textId="384758AB" w:rsidR="003636D9" w:rsidRDefault="003636D9" w:rsidP="00A210E2">
      <w:pPr>
        <w:pStyle w:val="NormalWeb"/>
        <w:shd w:val="clear" w:color="auto" w:fill="FFFFFF"/>
        <w:spacing w:before="0" w:beforeAutospacing="0" w:after="30" w:afterAutospacing="0"/>
        <w:ind w:firstLine="720"/>
        <w:rPr>
          <w:color w:val="000000"/>
        </w:rPr>
      </w:pPr>
      <w:r w:rsidRPr="003636D9">
        <w:rPr>
          <w:color w:val="000000"/>
        </w:rPr>
        <w:t xml:space="preserve">Nesse capítulo </w:t>
      </w:r>
      <w:r w:rsidR="00EE3A9C" w:rsidRPr="00F0715D">
        <w:rPr>
          <w:color w:val="000000"/>
        </w:rPr>
        <w:t>serão abordados</w:t>
      </w:r>
      <w:r w:rsidR="00EE3A9C">
        <w:rPr>
          <w:color w:val="000000"/>
        </w:rPr>
        <w:t xml:space="preserve"> </w:t>
      </w:r>
      <w:r w:rsidRPr="003636D9">
        <w:rPr>
          <w:color w:val="000000"/>
        </w:rPr>
        <w:t>assuntos como:</w:t>
      </w:r>
    </w:p>
    <w:p w14:paraId="2307C2EB" w14:textId="77777777" w:rsidR="003636D9" w:rsidRPr="003636D9" w:rsidRDefault="003636D9" w:rsidP="003636D9">
      <w:pPr>
        <w:pStyle w:val="NormalWeb"/>
        <w:shd w:val="clear" w:color="auto" w:fill="FFFFFF"/>
        <w:spacing w:before="0" w:beforeAutospacing="0" w:after="30" w:afterAutospacing="0"/>
        <w:rPr>
          <w:color w:val="000000"/>
        </w:rPr>
      </w:pPr>
    </w:p>
    <w:p w14:paraId="22F639F8" w14:textId="05B7EE64" w:rsidR="003636D9" w:rsidRPr="003636D9" w:rsidRDefault="00EE3A9C" w:rsidP="003636D9">
      <w:pPr>
        <w:pStyle w:val="NormalWeb"/>
        <w:numPr>
          <w:ilvl w:val="0"/>
          <w:numId w:val="3"/>
        </w:numPr>
        <w:shd w:val="clear" w:color="auto" w:fill="FFFFFF"/>
        <w:spacing w:before="0" w:beforeAutospacing="0" w:after="30" w:afterAutospacing="0"/>
        <w:rPr>
          <w:color w:val="000000"/>
        </w:rPr>
      </w:pPr>
      <w:r>
        <w:rPr>
          <w:color w:val="000000"/>
        </w:rPr>
        <w:t>Variáveis;</w:t>
      </w:r>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rPr>
          <w:rFonts w:eastAsia="Times New Roman" w:cs="Times New Roman"/>
          <w:color w:val="000000"/>
          <w:szCs w:val="24"/>
        </w:rPr>
      </w:pPr>
    </w:p>
    <w:p w14:paraId="6E581EAF" w14:textId="77777777" w:rsidR="00400643" w:rsidRPr="00400643" w:rsidRDefault="00400643" w:rsidP="00400643">
      <w:pPr>
        <w:shd w:val="clear" w:color="auto" w:fill="FFFFFF"/>
        <w:spacing w:after="30" w:line="240" w:lineRule="auto"/>
        <w:rPr>
          <w:rFonts w:eastAsia="Times New Roman" w:cs="Times New Roman"/>
          <w:b/>
          <w:vanish/>
          <w:color w:val="000000"/>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rPr>
          <w:color w:val="000000"/>
        </w:rPr>
      </w:pPr>
    </w:p>
    <w:p w14:paraId="146B24D6" w14:textId="1A0EC6C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Variáveis são muito usadas na programação, pois </w:t>
      </w:r>
      <w:r w:rsidRPr="00EE3A9C">
        <w:rPr>
          <w:strike/>
          <w:color w:val="000000"/>
        </w:rPr>
        <w:t xml:space="preserve">elas </w:t>
      </w:r>
      <w:r w:rsidRPr="003636D9">
        <w:rPr>
          <w:color w:val="000000"/>
        </w:rPr>
        <w:t>são capazes de armazenar dados. Uma das formas mais simples de pensar em uma variável é como uma caixa ou balde onde o computador pode ar</w:t>
      </w:r>
      <w:r w:rsidRPr="00F0715D">
        <w:rPr>
          <w:color w:val="000000"/>
        </w:rPr>
        <w:t xml:space="preserve">mazenar ou ler dados. </w:t>
      </w:r>
      <w:r w:rsidR="00996F86" w:rsidRPr="00F0715D">
        <w:rPr>
          <w:color w:val="000000"/>
        </w:rPr>
        <w:t xml:space="preserve">Elas </w:t>
      </w:r>
      <w:r w:rsidRPr="00F0715D">
        <w:rPr>
          <w:color w:val="000000"/>
        </w:rPr>
        <w:t>torna</w:t>
      </w:r>
      <w:r w:rsidR="00996F86" w:rsidRPr="00F0715D">
        <w:rPr>
          <w:color w:val="000000"/>
        </w:rPr>
        <w:t>m</w:t>
      </w:r>
      <w:r w:rsidRPr="00F0715D">
        <w:rPr>
          <w:color w:val="000000"/>
        </w:rPr>
        <w:t xml:space="preserve"> o código mais fácil de </w:t>
      </w:r>
      <w:r w:rsidR="0008602F" w:rsidRPr="00F0715D">
        <w:rPr>
          <w:color w:val="000000"/>
        </w:rPr>
        <w:t xml:space="preserve">ser entendido </w:t>
      </w:r>
      <w:r w:rsidRPr="00F0715D">
        <w:rPr>
          <w:color w:val="000000"/>
        </w:rPr>
        <w:t xml:space="preserve">e de ser mantido. Por exemplo, uma variável chamada </w:t>
      </w:r>
      <w:r w:rsidRPr="00F0715D">
        <w:rPr>
          <w:i/>
          <w:color w:val="000000"/>
        </w:rPr>
        <w:t>pinoLED</w:t>
      </w:r>
      <w:r w:rsidRPr="00F0715D">
        <w:rPr>
          <w:color w:val="000000"/>
        </w:rPr>
        <w:t xml:space="preserve"> que define o pino 13 como uma saída para um LED e, </w:t>
      </w:r>
      <w:r w:rsidR="0008602F" w:rsidRPr="00F0715D">
        <w:rPr>
          <w:color w:val="000000"/>
        </w:rPr>
        <w:t>em outro momento</w:t>
      </w:r>
      <w:r w:rsidRPr="00F0715D">
        <w:rPr>
          <w:color w:val="000000"/>
        </w:rPr>
        <w:t xml:space="preserve">, </w:t>
      </w:r>
      <w:r w:rsidR="0008602F" w:rsidRPr="00F0715D">
        <w:rPr>
          <w:color w:val="000000"/>
        </w:rPr>
        <w:t xml:space="preserve">se é decidido </w:t>
      </w:r>
      <w:r w:rsidRPr="00F0715D">
        <w:rPr>
          <w:color w:val="000000"/>
        </w:rPr>
        <w:t>usar o pino</w:t>
      </w:r>
      <w:r w:rsidRPr="003636D9">
        <w:rPr>
          <w:color w:val="000000"/>
        </w:rPr>
        <w:t xml:space="preserve">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1119C2B7" w:rsidR="003636D9" w:rsidRPr="008B4879" w:rsidRDefault="003636D9" w:rsidP="008B4879">
            <w:pPr>
              <w:pStyle w:val="SemEspaamento"/>
            </w:pPr>
            <w:r w:rsidRPr="008B4879">
              <w:t>Numero pinoLED = 13</w:t>
            </w:r>
            <w:ins w:id="6" w:author="Mateus Berardo de Souza Terra" w:date="2016-02-08T19:01:00Z">
              <w:r w:rsidRPr="008B4879">
                <w:t>;</w:t>
              </w:r>
            </w:ins>
            <w:r w:rsidRPr="008B4879">
              <w:t xml:space="preserve">         </w:t>
            </w:r>
            <w:r w:rsidR="008B4879">
              <w:t xml:space="preserve">        </w:t>
            </w:r>
            <w:r w:rsidRPr="008B4879">
              <w:t xml:space="preserve"> &lt;= Aqui está a nossa variável!</w:t>
            </w:r>
          </w:p>
          <w:p w14:paraId="4DD29399" w14:textId="77777777" w:rsidR="003636D9" w:rsidRPr="008B4879" w:rsidRDefault="003636D9" w:rsidP="008B4879">
            <w:pPr>
              <w:pStyle w:val="SemEspaamento"/>
            </w:pPr>
            <w:r w:rsidRPr="008B4879">
              <w:t>Configuracao() {</w:t>
            </w:r>
          </w:p>
          <w:p w14:paraId="22753E15" w14:textId="77777777" w:rsidR="003636D9" w:rsidRPr="008B4879" w:rsidRDefault="003636D9" w:rsidP="008B4879">
            <w:pPr>
              <w:pStyle w:val="SemEspaamento"/>
            </w:pPr>
            <w:r w:rsidRPr="008B4879">
              <w:t xml:space="preserve">Pino.definirModo(pinoLED, Saida);     </w:t>
            </w:r>
          </w:p>
          <w:p w14:paraId="06DB7BE2" w14:textId="77777777" w:rsidR="003636D9" w:rsidRPr="008B4879" w:rsidRDefault="003636D9" w:rsidP="008B4879">
            <w:pPr>
              <w:pStyle w:val="SemEspaamento"/>
            </w:pPr>
            <w:r w:rsidRPr="008B4879">
              <w:t>}</w:t>
            </w:r>
          </w:p>
          <w:p w14:paraId="2D2C2ED2" w14:textId="77777777" w:rsidR="003636D9" w:rsidRPr="008B4879" w:rsidRDefault="003636D9" w:rsidP="008B4879">
            <w:pPr>
              <w:pStyle w:val="SemEspaamento"/>
            </w:pPr>
            <w:r w:rsidRPr="008B4879">
              <w:t>Principal() {</w:t>
            </w:r>
          </w:p>
          <w:p w14:paraId="130CFE17" w14:textId="50E3B7FB" w:rsidR="003636D9" w:rsidRPr="008B4879" w:rsidRDefault="003636D9" w:rsidP="008B4879">
            <w:pPr>
              <w:pStyle w:val="SemEspaamento"/>
            </w:pPr>
            <w:r w:rsidRPr="008B4879">
              <w:t>Pino.ligar(</w:t>
            </w:r>
            <w:ins w:id="7" w:author="Mateus Berardo de Souza Terra" w:date="2016-02-08T19:01:00Z">
              <w:r w:rsidRPr="008B4879">
                <w:t>Digital.</w:t>
              </w:r>
            </w:ins>
            <w:r w:rsidR="008B4879">
              <w:t xml:space="preserve">pinoLED);       </w:t>
            </w:r>
            <w:r w:rsidR="008B4879">
              <w:tab/>
              <w:t>// liga a porta digital ligando o LED</w:t>
            </w:r>
          </w:p>
          <w:p w14:paraId="747C7CFD" w14:textId="244FA7E5" w:rsidR="003636D9" w:rsidRPr="008B4879" w:rsidRDefault="003636D9" w:rsidP="008B4879">
            <w:pPr>
              <w:pStyle w:val="SemEspaamento"/>
            </w:pPr>
            <w:r w:rsidRPr="008B4879">
              <w:t>e</w:t>
            </w:r>
            <w:r w:rsidR="008B4879">
              <w:t xml:space="preserve">sperar(1000);       </w:t>
            </w:r>
            <w:r w:rsidR="008B4879">
              <w:tab/>
            </w:r>
            <w:r w:rsidR="008B4879">
              <w:tab/>
              <w:t xml:space="preserve">       </w:t>
            </w:r>
            <w:r w:rsidRPr="008B4879">
              <w:t xml:space="preserve"> </w:t>
            </w:r>
            <w:r w:rsidR="008B4879">
              <w:t xml:space="preserve">    </w:t>
            </w:r>
            <w:r w:rsidRPr="008B4879">
              <w:t xml:space="preserve"> // espera por um segundo</w:t>
            </w:r>
          </w:p>
          <w:p w14:paraId="66D3DE6F" w14:textId="111E4257" w:rsidR="003636D9" w:rsidRPr="008B4879" w:rsidRDefault="003636D9" w:rsidP="008B4879">
            <w:pPr>
              <w:pStyle w:val="SemEspaamento"/>
            </w:pPr>
            <w:r w:rsidRPr="008B4879">
              <w:t>Pino.desligar(</w:t>
            </w:r>
            <w:ins w:id="8" w:author="Mateus Berardo de Souza Terra" w:date="2016-02-08T19:02:00Z">
              <w:r w:rsidRPr="008B4879">
                <w:t>Digital.</w:t>
              </w:r>
            </w:ins>
            <w:r w:rsidR="008B4879">
              <w:t xml:space="preserve">pinoLED) </w:t>
            </w:r>
            <w:r w:rsidRPr="008B4879">
              <w:t xml:space="preserve">  </w:t>
            </w:r>
            <w:r w:rsidR="008B4879">
              <w:t xml:space="preserve">         </w:t>
            </w:r>
            <w:r w:rsidRPr="008B4879">
              <w:t xml:space="preserve"> // desliga a p</w:t>
            </w:r>
            <w:r w:rsidR="008B4879">
              <w:t xml:space="preserve">orta digital desligando o LED                                                                     </w:t>
            </w:r>
          </w:p>
          <w:p w14:paraId="69093126" w14:textId="0263EB1B" w:rsidR="003636D9" w:rsidRPr="008B4879" w:rsidRDefault="008B4879" w:rsidP="008B4879">
            <w:pPr>
              <w:pStyle w:val="SemEspaamento"/>
            </w:pPr>
            <w:r>
              <w:t xml:space="preserve">esperar(1000);   </w:t>
            </w:r>
            <w:r>
              <w:tab/>
              <w:t xml:space="preserve">           </w:t>
            </w:r>
            <w:r w:rsidR="003636D9" w:rsidRPr="008B4879">
              <w:t xml:space="preserve">     </w:t>
            </w:r>
            <w:r>
              <w:t xml:space="preserve">          </w:t>
            </w:r>
            <w:r w:rsidR="003636D9" w:rsidRPr="008B4879">
              <w:t>// espera por um segundo</w:t>
            </w:r>
          </w:p>
          <w:p w14:paraId="20AF5D11" w14:textId="77777777" w:rsidR="003636D9" w:rsidRPr="008B4879" w:rsidRDefault="003636D9" w:rsidP="008B4879">
            <w:pPr>
              <w:pStyle w:val="SemEspaamento"/>
            </w:pPr>
            <w:r w:rsidRPr="008B4879">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rPr>
          <w:color w:val="000000"/>
        </w:rPr>
      </w:pPr>
    </w:p>
    <w:p w14:paraId="05705ACB"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divididas em locais e globais, dependendo da parte do código em que ela for declarada. As locais são aquelas declaradas dentro de uma função (Principal(), para(), if(),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4257CA2E" w14:textId="2DC3CA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CF4158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 xml:space="preserve">Numero: As variáveis do tipo Numero (deve ser escrito dessa forma para ser entendido pelo compilador, sem acento e com letra maiúscula. Isso se aplica a diversas palavras que serão abordadas no capítulo) são muito usadas </w:t>
      </w:r>
      <w:r w:rsidRPr="003636D9">
        <w:rPr>
          <w:color w:val="000000"/>
        </w:rPr>
        <w:lastRenderedPageBreak/>
        <w:t>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Numero minhaVariavel = 3600;</w:t>
      </w:r>
    </w:p>
    <w:p w14:paraId="5E85B14F"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NumeroDecimal: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NumeroDecimal raio = 3,5;</w:t>
      </w:r>
    </w:p>
    <w:p w14:paraId="7EC3BF0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Palavra saudacao = ‘oi’;</w:t>
      </w:r>
    </w:p>
    <w:p w14:paraId="27144F8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Condicao: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Condicao chovendo =  Falso;</w:t>
      </w:r>
    </w:p>
    <w:p w14:paraId="4BEB1581" w14:textId="77777777" w:rsidR="003636D9" w:rsidRPr="003636D9" w:rsidRDefault="003636D9" w:rsidP="003636D9">
      <w:pPr>
        <w:pStyle w:val="NormalWeb"/>
        <w:shd w:val="clear" w:color="auto" w:fill="FFFFFF"/>
        <w:spacing w:before="0" w:beforeAutospacing="0" w:after="30" w:afterAutospacing="0"/>
        <w:rPr>
          <w:color w:val="000000"/>
        </w:rPr>
      </w:pPr>
    </w:p>
    <w:p w14:paraId="14A4DBD8" w14:textId="37F5340B" w:rsidR="003636D9" w:rsidRDefault="003636D9" w:rsidP="003636D9">
      <w:pPr>
        <w:pStyle w:val="NormalWeb"/>
        <w:shd w:val="clear" w:color="auto" w:fill="FFFFFF"/>
        <w:spacing w:before="0" w:beforeAutospacing="0" w:after="30" w:afterAutospacing="0"/>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underline. São exemplos de bons nomes: valorSensor, motorDireito, porta</w:t>
      </w:r>
      <w:ins w:id="9" w:author="Mateus Berardo de Souza Terra" w:date="2016-02-08T19:03:00Z">
        <w:r w:rsidRPr="003636D9">
          <w:rPr>
            <w:color w:val="000000"/>
          </w:rPr>
          <w:t>_</w:t>
        </w:r>
      </w:ins>
      <w:r w:rsidRPr="003636D9">
        <w:rPr>
          <w:color w:val="000000"/>
        </w:rPr>
        <w:t>LED e leituraDistancia.</w:t>
      </w:r>
    </w:p>
    <w:p w14:paraId="54DA4CD5" w14:textId="36992739" w:rsidR="0035205C" w:rsidRPr="003636D9" w:rsidRDefault="0035205C" w:rsidP="003636D9">
      <w:pPr>
        <w:pStyle w:val="NormalWeb"/>
        <w:shd w:val="clear" w:color="auto" w:fill="FFFFFF"/>
        <w:spacing w:before="0" w:beforeAutospacing="0" w:after="30" w:afterAutospacing="0"/>
        <w:rPr>
          <w:color w:val="000000"/>
        </w:rPr>
      </w:pPr>
      <w:r>
        <w:rPr>
          <w:color w:val="000000"/>
        </w:rPr>
        <w:tab/>
        <w:t>Para declarar uma variável como identificador de uma porta analógica, adicione um “A” maiúsculo à sua frente. Ex.: Asensor.</w:t>
      </w:r>
    </w:p>
    <w:p w14:paraId="1392A91D" w14:textId="77777777" w:rsidR="003636D9" w:rsidRDefault="003636D9" w:rsidP="003636D9">
      <w:pPr>
        <w:pStyle w:val="NormalWeb"/>
        <w:shd w:val="clear" w:color="auto" w:fill="FFFFFF"/>
        <w:spacing w:before="0" w:beforeAutospacing="0" w:after="30" w:afterAutospacing="0"/>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rPr>
          <w:color w:val="000000"/>
        </w:rPr>
      </w:pPr>
    </w:p>
    <w:p w14:paraId="7C6E877C" w14:textId="77777777" w:rsidR="003636D9" w:rsidRPr="00F0715D" w:rsidRDefault="003636D9" w:rsidP="00F0715D">
      <w:pPr>
        <w:pStyle w:val="SemEspaamento"/>
        <w:rPr>
          <w:i/>
        </w:rPr>
      </w:pPr>
      <w:r w:rsidRPr="00F0715D">
        <w:rPr>
          <w:i/>
        </w:rPr>
        <w:tab/>
        <w:t>Ex.: Constante Numero minhaVariavel = 3600;</w:t>
      </w:r>
    </w:p>
    <w:p w14:paraId="3750AAF7" w14:textId="77777777" w:rsidR="003636D9" w:rsidRPr="003636D9" w:rsidRDefault="003636D9" w:rsidP="003636D9">
      <w:pPr>
        <w:pStyle w:val="NormalWeb"/>
        <w:shd w:val="clear" w:color="auto" w:fill="FFFFFF"/>
        <w:spacing w:before="0" w:beforeAutospacing="0" w:after="30" w:afterAutospacing="0"/>
        <w:rPr>
          <w:color w:val="000000"/>
        </w:rPr>
      </w:pPr>
    </w:p>
    <w:p w14:paraId="2CBB9694" w14:textId="67C467A9" w:rsidR="003636D9" w:rsidRDefault="003636D9" w:rsidP="003636D9">
      <w:pPr>
        <w:pStyle w:val="NormalWeb"/>
        <w:shd w:val="clear" w:color="auto" w:fill="FFFFFF"/>
        <w:spacing w:before="0" w:beforeAutospacing="0" w:after="30" w:afterAutospacing="0"/>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roll over</w:t>
      </w:r>
      <w:r w:rsidRPr="003636D9">
        <w:rPr>
          <w:color w:val="000000"/>
        </w:rPr>
        <w:t>, em que um valor é somado ou subtraído extrapolando os limites da variável fazendo com que o fim de um intervalo role para outra extremidade. Por exemplo, temos uma variável do tipo Numero com o valor armazenado de 32.767 e somamos 1 a ela. O valor resultante dessa operação será de -32.768 e não 32.768</w:t>
      </w:r>
      <w:r w:rsidR="00621B48">
        <w:rPr>
          <w:color w:val="000000"/>
        </w:rPr>
        <w:t>, uma vez que seu limite de armazenamento foi excedido</w:t>
      </w:r>
      <w:r w:rsidRPr="003636D9">
        <w:rPr>
          <w:color w:val="000000"/>
        </w:rPr>
        <w:t>.</w:t>
      </w:r>
    </w:p>
    <w:p w14:paraId="5A13D5EF" w14:textId="77777777" w:rsidR="003636D9" w:rsidRDefault="003636D9" w:rsidP="003636D9">
      <w:pPr>
        <w:pStyle w:val="NormalWeb"/>
        <w:shd w:val="clear" w:color="auto" w:fill="FFFFFF"/>
        <w:spacing w:before="0" w:beforeAutospacing="0" w:after="30" w:afterAutospacing="0"/>
        <w:rPr>
          <w:color w:val="000000"/>
        </w:rPr>
      </w:pPr>
    </w:p>
    <w:p w14:paraId="4090C99E" w14:textId="77777777" w:rsidR="005E26E9" w:rsidRPr="003636D9" w:rsidRDefault="005E26E9" w:rsidP="003636D9">
      <w:pPr>
        <w:pStyle w:val="NormalWeb"/>
        <w:shd w:val="clear" w:color="auto" w:fill="FFFFFF"/>
        <w:spacing w:before="0" w:beforeAutospacing="0" w:after="30" w:afterAutospacing="0"/>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Comentários:</w:t>
      </w:r>
    </w:p>
    <w:p w14:paraId="14D97444" w14:textId="74C9B155" w:rsidR="003636D9" w:rsidRDefault="003636D9" w:rsidP="003636D9">
      <w:pPr>
        <w:pStyle w:val="NormalWeb"/>
        <w:shd w:val="clear" w:color="auto" w:fill="FFFFFF"/>
        <w:spacing w:before="0" w:beforeAutospacing="0" w:after="30" w:afterAutospacing="0"/>
        <w:ind w:firstLine="360"/>
        <w:rPr>
          <w:color w:val="000000"/>
        </w:rPr>
      </w:pPr>
    </w:p>
    <w:p w14:paraId="30DFFDA1" w14:textId="043FE78B"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0"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rPr>
          <w:i/>
          <w:color w:val="000000"/>
        </w:rPr>
      </w:pPr>
      <w:r w:rsidRPr="003636D9">
        <w:rPr>
          <w:color w:val="000000"/>
        </w:rPr>
        <w:t xml:space="preserve">Ex.: </w:t>
      </w:r>
      <w:r w:rsidRPr="003636D9">
        <w:rPr>
          <w:color w:val="000000"/>
        </w:rPr>
        <w:tab/>
      </w:r>
      <w:r w:rsidRPr="00621B48">
        <w:rPr>
          <w:rStyle w:val="SemEspaamentoChar"/>
          <w:rFonts w:asciiTheme="minorHAnsi" w:hAnsiTheme="minorHAnsi"/>
          <w:i/>
        </w:rPr>
        <w:t>// Isso e um comentario.</w:t>
      </w:r>
    </w:p>
    <w:p w14:paraId="339619B2" w14:textId="77777777" w:rsidR="003636D9" w:rsidRPr="003636D9" w:rsidRDefault="003636D9" w:rsidP="003636D9">
      <w:pPr>
        <w:pStyle w:val="NormalWeb"/>
        <w:shd w:val="clear" w:color="auto" w:fill="FFFFFF"/>
        <w:spacing w:before="0" w:beforeAutospacing="0" w:after="30" w:afterAutospacing="0"/>
        <w:ind w:left="360"/>
        <w:rPr>
          <w:color w:val="000000"/>
        </w:rPr>
      </w:pPr>
    </w:p>
    <w:p w14:paraId="08EC2B1F" w14:textId="73DBA35E" w:rsidR="003636D9" w:rsidRPr="00621B48" w:rsidRDefault="00140454" w:rsidP="00621B48">
      <w:pPr>
        <w:pStyle w:val="SemEspaamento"/>
        <w:ind w:firstLine="720"/>
        <w:rPr>
          <w:i/>
        </w:rPr>
      </w:pPr>
      <w:r w:rsidRPr="00621B48">
        <w:rPr>
          <w:rFonts w:ascii="Times New Roman" w:hAnsi="Times New Roman" w:cs="Times New Roman"/>
        </w:rPr>
        <w:t>Ex. 2</w:t>
      </w:r>
      <w:r w:rsidRPr="00621B48">
        <w:t>:</w:t>
      </w:r>
      <w:r>
        <w:t xml:space="preserve"> </w:t>
      </w:r>
      <w:r w:rsidR="00621B48">
        <w:tab/>
      </w:r>
      <w:r w:rsidR="003636D9" w:rsidRPr="00621B48">
        <w:rPr>
          <w:i/>
        </w:rPr>
        <w:t>/*</w:t>
      </w:r>
    </w:p>
    <w:p w14:paraId="673F0359" w14:textId="05929163" w:rsidR="003636D9" w:rsidRPr="00621B48" w:rsidRDefault="00140454" w:rsidP="00621B48">
      <w:pPr>
        <w:pStyle w:val="SemEspaamento"/>
        <w:rPr>
          <w:i/>
        </w:rPr>
      </w:pPr>
      <w:r w:rsidRPr="00621B48">
        <w:rPr>
          <w:i/>
        </w:rPr>
        <w:tab/>
      </w:r>
      <w:r w:rsidRPr="00621B48">
        <w:rPr>
          <w:i/>
        </w:rPr>
        <w:tab/>
      </w:r>
      <w:r w:rsidR="003636D9" w:rsidRPr="00621B48">
        <w:rPr>
          <w:i/>
        </w:rPr>
        <w:t>*</w:t>
      </w:r>
      <w:ins w:id="11" w:author="granix pacheco" w:date="2016-02-07T08:37:00Z">
        <w:r w:rsidR="003636D9" w:rsidRPr="00621B48">
          <w:rPr>
            <w:i/>
          </w:rPr>
          <w:t xml:space="preserve"> </w:t>
        </w:r>
      </w:ins>
      <w:r w:rsidR="003636D9" w:rsidRPr="00621B48">
        <w:rPr>
          <w:i/>
        </w:rPr>
        <w:t>Isso e um comentario de bloco</w:t>
      </w:r>
    </w:p>
    <w:p w14:paraId="77706B49" w14:textId="62E0323E" w:rsidR="003636D9" w:rsidRPr="00621B48" w:rsidRDefault="003636D9" w:rsidP="00621B48">
      <w:pPr>
        <w:pStyle w:val="SemEspaamento"/>
        <w:rPr>
          <w:i/>
        </w:rPr>
      </w:pPr>
      <w:r w:rsidRPr="00621B48">
        <w:rPr>
          <w:i/>
        </w:rPr>
        <w:tab/>
      </w:r>
      <w:r w:rsidRPr="00621B48">
        <w:rPr>
          <w:i/>
        </w:rPr>
        <w:tab/>
        <w:t>*/</w:t>
      </w:r>
    </w:p>
    <w:p w14:paraId="4AC2F0A0"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rPr>
          <w:color w:val="000000"/>
        </w:rPr>
      </w:pPr>
    </w:p>
    <w:p w14:paraId="17EF49B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rPr>
                <w:color w:val="000000"/>
              </w:rPr>
            </w:pPr>
            <w:ins w:id="12"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rPr>
                <w:color w:val="000000"/>
                <w:sz w:val="20"/>
                <w:szCs w:val="20"/>
              </w:rPr>
            </w:pPr>
            <w:ins w:id="13"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rPr>
                <w:color w:val="000000"/>
                <w:sz w:val="20"/>
                <w:szCs w:val="20"/>
              </w:rPr>
            </w:pPr>
            <w:ins w:id="14"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rPr>
                <w:color w:val="000000"/>
                <w:sz w:val="20"/>
                <w:szCs w:val="20"/>
              </w:rPr>
            </w:pPr>
            <w:ins w:id="15"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incrementado em n unidades</w:t>
            </w:r>
            <w:ins w:id="16"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rPr>
                <w:color w:val="000000"/>
                <w:sz w:val="20"/>
                <w:szCs w:val="20"/>
              </w:rPr>
            </w:pPr>
            <w:ins w:id="17"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rPr>
                <w:color w:val="000000"/>
                <w:sz w:val="20"/>
                <w:szCs w:val="20"/>
              </w:rPr>
            </w:pPr>
            <w:ins w:id="18"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decrementado em n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rPr>
                <w:color w:val="000000"/>
                <w:sz w:val="20"/>
                <w:szCs w:val="20"/>
              </w:rPr>
            </w:pPr>
            <w:ins w:id="19" w:author="Mateus Berardo de Souza Terra" w:date="2016-02-06T23:22:00Z">
              <w:r w:rsidRPr="003636D9">
                <w:rPr>
                  <w:color w:val="000000"/>
                  <w:sz w:val="20"/>
                  <w:szCs w:val="20"/>
                </w:rPr>
                <w:lastRenderedPageBreak/>
                <w:t>*=</w:t>
              </w:r>
            </w:ins>
          </w:p>
        </w:tc>
        <w:tc>
          <w:tcPr>
            <w:tcW w:w="3281" w:type="dxa"/>
          </w:tcPr>
          <w:p w14:paraId="1CBDBCB5" w14:textId="712ABCBE" w:rsidR="003636D9" w:rsidRPr="003636D9" w:rsidRDefault="003636D9" w:rsidP="003636D9">
            <w:pPr>
              <w:pStyle w:val="NormalWeb"/>
              <w:spacing w:before="0" w:beforeAutospacing="0" w:after="30" w:afterAutospacing="0"/>
              <w:rPr>
                <w:color w:val="000000"/>
                <w:sz w:val="20"/>
                <w:szCs w:val="20"/>
              </w:rPr>
            </w:pPr>
            <w:ins w:id="20"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66974E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Nota:</w:t>
      </w:r>
      <w:r w:rsidRPr="003636D9">
        <w:rPr>
          <w:color w:val="000000"/>
        </w:rPr>
        <w:t xml:space="preserve"> Quando atribuímos o valor por meio de uma igualdade (=), o valor da direita é atribuído ao lado esquerdo</w:t>
      </w:r>
      <w:r w:rsidR="009516A1">
        <w:rPr>
          <w:color w:val="000000"/>
        </w:rPr>
        <w:t>, assim como no exemplo abaixo</w:t>
      </w:r>
      <w:r w:rsidRPr="003636D9">
        <w:rPr>
          <w:color w:val="000000"/>
        </w:rPr>
        <w:t>.</w:t>
      </w:r>
    </w:p>
    <w:p w14:paraId="33938E3A"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4EEAC40" w14:textId="77777777" w:rsidR="003636D9" w:rsidRPr="00621B48" w:rsidRDefault="003636D9" w:rsidP="003636D9">
      <w:pPr>
        <w:pStyle w:val="NormalWeb"/>
        <w:shd w:val="clear" w:color="auto" w:fill="FFFFFF"/>
        <w:spacing w:before="0" w:beforeAutospacing="0" w:after="30" w:afterAutospacing="0"/>
        <w:ind w:firstLine="720"/>
        <w:rPr>
          <w:rStyle w:val="SemEspaamentoChar"/>
          <w:rFonts w:asciiTheme="minorHAnsi" w:hAnsiTheme="minorHAnsi"/>
        </w:rPr>
      </w:pPr>
      <w:r w:rsidRPr="003636D9">
        <w:rPr>
          <w:color w:val="000000"/>
        </w:rPr>
        <w:t xml:space="preserve">Ex.: </w:t>
      </w:r>
      <w:r w:rsidRPr="00621B48">
        <w:rPr>
          <w:rStyle w:val="SemEspaamentoChar"/>
          <w:rFonts w:asciiTheme="minorHAnsi" w:hAnsiTheme="minorHAnsi"/>
        </w:rPr>
        <w:t>X = 2 * 5</w:t>
      </w:r>
    </w:p>
    <w:p w14:paraId="5352CDEB" w14:textId="77777777" w:rsidR="003636D9" w:rsidRDefault="003636D9" w:rsidP="003636D9">
      <w:pPr>
        <w:pStyle w:val="NormalWeb"/>
        <w:shd w:val="clear" w:color="auto" w:fill="FFFFFF"/>
        <w:spacing w:before="0" w:beforeAutospacing="0" w:after="30" w:afterAutospacing="0"/>
        <w:rPr>
          <w:color w:val="000000"/>
        </w:rPr>
      </w:pPr>
    </w:p>
    <w:p w14:paraId="7D4883E6" w14:textId="77777777" w:rsidR="005E26E9" w:rsidRPr="003636D9" w:rsidRDefault="005E26E9" w:rsidP="003636D9">
      <w:pPr>
        <w:pStyle w:val="NormalWeb"/>
        <w:shd w:val="clear" w:color="auto" w:fill="FFFFFF"/>
        <w:spacing w:before="0" w:beforeAutospacing="0" w:after="30" w:afterAutospacing="0"/>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rPr>
          <w:color w:val="000000"/>
        </w:rPr>
      </w:pPr>
      <w:r w:rsidRPr="003636D9">
        <w:rPr>
          <w:noProof/>
          <w:color w:val="000000"/>
          <w:lang w:eastAsia="pt-BR"/>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A != A</w:t>
            </w:r>
          </w:p>
        </w:tc>
        <w:tc>
          <w:tcPr>
            <w:tcW w:w="2148" w:type="dxa"/>
          </w:tcPr>
          <w:p w14:paraId="76C729E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rPr>
          <w:b/>
          <w:color w:val="000000"/>
        </w:rPr>
      </w:pPr>
    </w:p>
    <w:p w14:paraId="14D6A47A" w14:textId="67E24246"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 xml:space="preserve">Tome cuidado!!! Não se esqueça que o símbolo </w:t>
      </w:r>
      <w:r w:rsidR="004A68EC">
        <w:rPr>
          <w:color w:val="000000"/>
        </w:rPr>
        <w:t>“</w:t>
      </w:r>
      <w:r w:rsidRPr="003636D9">
        <w:rPr>
          <w:color w:val="000000"/>
        </w:rPr>
        <w:t>=</w:t>
      </w:r>
      <w:r w:rsidR="004A68EC">
        <w:rPr>
          <w:color w:val="000000"/>
        </w:rPr>
        <w:t>”</w:t>
      </w:r>
      <w:r w:rsidRPr="003636D9">
        <w:rPr>
          <w:color w:val="000000"/>
        </w:rPr>
        <w:t xml:space="preserve"> faz uma atribuição</w:t>
      </w:r>
      <w:r w:rsidR="00750784">
        <w:rPr>
          <w:color w:val="000000"/>
        </w:rPr>
        <w:t>,</w:t>
      </w:r>
      <w:r w:rsidRPr="003636D9">
        <w:rPr>
          <w:color w:val="000000"/>
        </w:rPr>
        <w:t xml:space="preserve"> sendo diferente do </w:t>
      </w:r>
      <w:r w:rsidR="004A68EC">
        <w:rPr>
          <w:color w:val="000000"/>
        </w:rPr>
        <w:t>“</w:t>
      </w:r>
      <w:r w:rsidRPr="003636D9">
        <w:rPr>
          <w:color w:val="000000"/>
        </w:rPr>
        <w:t>==</w:t>
      </w:r>
      <w:r w:rsidR="004A68EC">
        <w:rPr>
          <w:color w:val="000000"/>
        </w:rPr>
        <w:t>”</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senao e o senao se.</w:t>
      </w:r>
    </w:p>
    <w:p w14:paraId="3E7474D7" w14:textId="20EA3D6B"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547725FB" w14:textId="77777777" w:rsidTr="003636D9">
        <w:trPr>
          <w:trHeight w:val="1405"/>
        </w:trPr>
        <w:tc>
          <w:tcPr>
            <w:tcW w:w="0" w:type="auto"/>
          </w:tcPr>
          <w:p w14:paraId="3C541DA0" w14:textId="77777777" w:rsidR="003636D9" w:rsidRPr="003636D9" w:rsidRDefault="003636D9" w:rsidP="008B4879">
            <w:pPr>
              <w:pStyle w:val="SemEspaamento"/>
            </w:pPr>
            <w:r w:rsidRPr="003636D9">
              <w:t>se(expressão booleana){</w:t>
            </w:r>
          </w:p>
          <w:p w14:paraId="020166C9" w14:textId="4B15F0C0" w:rsidR="003636D9" w:rsidRPr="003636D9" w:rsidRDefault="003636D9" w:rsidP="008B4879">
            <w:pPr>
              <w:pStyle w:val="SemEspaamento"/>
            </w:pPr>
            <w:r w:rsidRPr="003636D9">
              <w:t>// Se a expressão for Verdadeira esse bloco será executado.</w:t>
            </w:r>
          </w:p>
          <w:p w14:paraId="0AD0D077" w14:textId="77777777" w:rsidR="003636D9" w:rsidRPr="003636D9" w:rsidRDefault="003636D9" w:rsidP="008B4879">
            <w:pPr>
              <w:pStyle w:val="SemEspaamento"/>
            </w:pPr>
            <w:r w:rsidRPr="003636D9">
              <w:t>}</w:t>
            </w:r>
          </w:p>
          <w:p w14:paraId="07DA157E" w14:textId="77777777" w:rsidR="003636D9" w:rsidRPr="003636D9" w:rsidRDefault="003636D9" w:rsidP="008B4879">
            <w:pPr>
              <w:pStyle w:val="SemEspaamento"/>
            </w:pPr>
            <w:r w:rsidRPr="003636D9">
              <w:t>// Se ela for Falsa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107DAEEB" w14:textId="77777777" w:rsidTr="003636D9">
        <w:tc>
          <w:tcPr>
            <w:tcW w:w="0" w:type="auto"/>
          </w:tcPr>
          <w:p w14:paraId="5CC2D59F" w14:textId="77777777" w:rsidR="003636D9" w:rsidRPr="003636D9" w:rsidRDefault="003636D9" w:rsidP="008B4879">
            <w:pPr>
              <w:pStyle w:val="SemEspaamento"/>
            </w:pPr>
            <w:r w:rsidRPr="003636D9">
              <w:t>se(expressão booleana){</w:t>
            </w:r>
          </w:p>
          <w:p w14:paraId="398A20E2" w14:textId="23C1C40D" w:rsidR="003636D9" w:rsidRPr="003636D9" w:rsidRDefault="003636D9" w:rsidP="008B4879">
            <w:pPr>
              <w:pStyle w:val="SemEspaamento"/>
            </w:pPr>
            <w:r w:rsidRPr="003636D9">
              <w:t>// Se a expressão for Verdadeira esse bloco será executado.</w:t>
            </w:r>
          </w:p>
          <w:p w14:paraId="031C5C11" w14:textId="77777777" w:rsidR="003636D9" w:rsidRPr="003636D9" w:rsidRDefault="003636D9" w:rsidP="008B4879">
            <w:pPr>
              <w:pStyle w:val="SemEspaamento"/>
            </w:pPr>
            <w:r w:rsidRPr="003636D9">
              <w:t>}</w:t>
            </w:r>
          </w:p>
          <w:p w14:paraId="7204A31B" w14:textId="77777777" w:rsidR="003636D9" w:rsidRPr="003636D9" w:rsidRDefault="003636D9" w:rsidP="008B4879">
            <w:pPr>
              <w:pStyle w:val="SemEspaamento"/>
            </w:pPr>
            <w:r w:rsidRPr="003636D9">
              <w:t>senao{</w:t>
            </w:r>
          </w:p>
          <w:p w14:paraId="36F24616" w14:textId="77777777" w:rsidR="003636D9" w:rsidRPr="003636D9" w:rsidRDefault="003636D9" w:rsidP="008B4879">
            <w:pPr>
              <w:pStyle w:val="SemEspaamento"/>
            </w:pPr>
            <w:r w:rsidRPr="003636D9">
              <w:t>// Se ela for Falsa esse bloco será executado.</w:t>
            </w:r>
          </w:p>
          <w:p w14:paraId="07778D8A" w14:textId="77777777" w:rsidR="003636D9" w:rsidRPr="003636D9" w:rsidRDefault="003636D9" w:rsidP="008B4879">
            <w:pPr>
              <w:pStyle w:val="SemEspaamento"/>
            </w:pPr>
            <w:r w:rsidRPr="003636D9">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3EFFDBFC" w14:textId="77777777" w:rsidTr="003636D9">
        <w:tc>
          <w:tcPr>
            <w:tcW w:w="0" w:type="auto"/>
          </w:tcPr>
          <w:p w14:paraId="268635BB" w14:textId="77777777" w:rsidR="003636D9" w:rsidRPr="003636D9" w:rsidRDefault="003636D9" w:rsidP="008B4879">
            <w:pPr>
              <w:pStyle w:val="SemEspaamento"/>
            </w:pPr>
            <w:r w:rsidRPr="003636D9">
              <w:t>se(expressão booleana){</w:t>
            </w:r>
          </w:p>
          <w:p w14:paraId="05C8079A" w14:textId="5B8AF971" w:rsidR="003636D9" w:rsidRPr="003636D9" w:rsidRDefault="003636D9" w:rsidP="008B4879">
            <w:pPr>
              <w:pStyle w:val="SemEspaamento"/>
            </w:pPr>
            <w:r w:rsidRPr="003636D9">
              <w:t>// Se a expressão for Verdadeira esse bloco será executado.</w:t>
            </w:r>
          </w:p>
          <w:p w14:paraId="65D8490E" w14:textId="77777777" w:rsidR="003636D9" w:rsidRPr="003636D9" w:rsidRDefault="003636D9" w:rsidP="008B4879">
            <w:pPr>
              <w:pStyle w:val="SemEspaamento"/>
            </w:pPr>
            <w:r w:rsidRPr="003636D9">
              <w:t>}</w:t>
            </w:r>
          </w:p>
          <w:p w14:paraId="35777B13" w14:textId="77777777" w:rsidR="003636D9" w:rsidRPr="003636D9" w:rsidRDefault="003636D9" w:rsidP="008B4879">
            <w:pPr>
              <w:pStyle w:val="SemEspaamento"/>
            </w:pPr>
            <w:r w:rsidRPr="003636D9">
              <w:t>senao se(outra expressão booleana){</w:t>
            </w:r>
          </w:p>
          <w:p w14:paraId="43B94B57" w14:textId="77777777" w:rsidR="003636D9" w:rsidRPr="003636D9" w:rsidRDefault="003636D9" w:rsidP="008B4879">
            <w:pPr>
              <w:pStyle w:val="SemEspaamento"/>
            </w:pPr>
            <w:r w:rsidRPr="003636D9">
              <w:t xml:space="preserve">// Se a segunda expressão for Verdadeira </w:t>
            </w:r>
          </w:p>
          <w:p w14:paraId="368C0E5D" w14:textId="77777777" w:rsidR="003636D9" w:rsidRPr="003636D9" w:rsidRDefault="003636D9" w:rsidP="008B4879">
            <w:pPr>
              <w:pStyle w:val="SemEspaamento"/>
            </w:pPr>
            <w:r w:rsidRPr="003636D9">
              <w:t>// esse bloco será executado.</w:t>
            </w:r>
          </w:p>
          <w:p w14:paraId="360FE3BF" w14:textId="77777777" w:rsidR="003636D9" w:rsidRPr="003636D9" w:rsidRDefault="003636D9" w:rsidP="008B4879">
            <w:pPr>
              <w:pStyle w:val="SemEspaamento"/>
            </w:pPr>
            <w:r w:rsidRPr="003636D9">
              <w:t>}</w:t>
            </w:r>
          </w:p>
          <w:p w14:paraId="1AA0E7B0" w14:textId="77777777" w:rsidR="003636D9" w:rsidRPr="003636D9" w:rsidRDefault="003636D9" w:rsidP="008B4879">
            <w:pPr>
              <w:pStyle w:val="SemEspaamento"/>
            </w:pPr>
            <w:r w:rsidRPr="003636D9">
              <w:t>senao{</w:t>
            </w:r>
          </w:p>
          <w:p w14:paraId="29E5017D" w14:textId="77777777" w:rsidR="003636D9" w:rsidRPr="003636D9" w:rsidRDefault="003636D9" w:rsidP="008B4879">
            <w:pPr>
              <w:pStyle w:val="SemEspaamento"/>
            </w:pPr>
            <w:r w:rsidRPr="003636D9">
              <w:t>// Se nenhuma dos blocos anteriores forem executados,</w:t>
            </w:r>
          </w:p>
          <w:p w14:paraId="5176D4E0" w14:textId="77777777" w:rsidR="003636D9" w:rsidRPr="003636D9" w:rsidRDefault="003636D9" w:rsidP="008B4879">
            <w:pPr>
              <w:pStyle w:val="SemEspaamento"/>
            </w:pPr>
            <w:r w:rsidRPr="003636D9">
              <w:t>// esse será.</w:t>
            </w:r>
          </w:p>
          <w:p w14:paraId="56D1859E" w14:textId="77777777" w:rsidR="003636D9" w:rsidRPr="003636D9" w:rsidRDefault="003636D9" w:rsidP="008B4879">
            <w:pPr>
              <w:pStyle w:val="SemEspaamento"/>
            </w:pPr>
            <w:r w:rsidRPr="003636D9">
              <w:lastRenderedPageBreak/>
              <w:t>}</w:t>
            </w:r>
          </w:p>
        </w:tc>
      </w:tr>
    </w:tbl>
    <w:p w14:paraId="78A7275D" w14:textId="77777777" w:rsidR="003636D9" w:rsidRPr="003636D9" w:rsidRDefault="003636D9" w:rsidP="003636D9">
      <w:pPr>
        <w:pStyle w:val="NormalWeb"/>
        <w:shd w:val="clear" w:color="auto" w:fill="FFFFFF"/>
        <w:spacing w:before="0" w:beforeAutospacing="0" w:after="30" w:afterAutospacing="0"/>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Além do </w:t>
      </w:r>
      <w:r w:rsidRPr="003636D9">
        <w:rPr>
          <w:i/>
          <w:color w:val="000000"/>
        </w:rPr>
        <w:t xml:space="preserve">se </w:t>
      </w:r>
      <w:r w:rsidRPr="003636D9">
        <w:rPr>
          <w:color w:val="000000"/>
        </w:rPr>
        <w:t xml:space="preserve">e do </w:t>
      </w:r>
      <w:r w:rsidRPr="003636D9">
        <w:rPr>
          <w:i/>
        </w:rPr>
        <w:t xml:space="preserve">senao, </w:t>
      </w:r>
      <w:r w:rsidRPr="003636D9">
        <w:t>existe a instrução enquanto</w:t>
      </w:r>
      <w:r w:rsidRPr="003636D9">
        <w:rPr>
          <w:color w:val="000000"/>
        </w:rPr>
        <w:t>(). O laço enquanto(),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rPr>
          <w:rFonts w:cs="Times New Roman"/>
          <w:color w:val="000000"/>
        </w:rPr>
      </w:pPr>
    </w:p>
    <w:tbl>
      <w:tblPr>
        <w:tblStyle w:val="Tabelacomgrade"/>
        <w:tblW w:w="0" w:type="auto"/>
        <w:tblInd w:w="1850" w:type="dxa"/>
        <w:tblLook w:val="04A0" w:firstRow="1" w:lastRow="0" w:firstColumn="1" w:lastColumn="0" w:noHBand="0" w:noVBand="1"/>
      </w:tblPr>
      <w:tblGrid>
        <w:gridCol w:w="6141"/>
      </w:tblGrid>
      <w:tr w:rsidR="003636D9" w:rsidRPr="003636D9" w14:paraId="0BD85AF0" w14:textId="77777777" w:rsidTr="003636D9">
        <w:tc>
          <w:tcPr>
            <w:tcW w:w="0" w:type="auto"/>
          </w:tcPr>
          <w:p w14:paraId="28C153D2" w14:textId="77777777" w:rsidR="003636D9" w:rsidRPr="003636D9" w:rsidRDefault="003636D9" w:rsidP="008B4879">
            <w:pPr>
              <w:pStyle w:val="SemEspaamento"/>
            </w:pPr>
            <w:ins w:id="21" w:author="Mateus Berardo de Souza Terra" w:date="2016-02-08T22:04:00Z">
              <w:r w:rsidRPr="003636D9">
                <w:t>e</w:t>
              </w:r>
            </w:ins>
            <w:r w:rsidRPr="003636D9">
              <w:t>nquanto(Condicao){</w:t>
            </w:r>
          </w:p>
          <w:p w14:paraId="1BB96CB1" w14:textId="7D905244" w:rsidR="003636D9" w:rsidRPr="003636D9" w:rsidRDefault="003636D9" w:rsidP="008B4879">
            <w:pPr>
              <w:pStyle w:val="SemEspaamento"/>
            </w:pPr>
            <w:r w:rsidRPr="003636D9">
              <w:t>// Esse bloco é repetido enquanto a condição for verdadeira.</w:t>
            </w:r>
          </w:p>
          <w:p w14:paraId="338B8E21" w14:textId="77777777" w:rsidR="003636D9" w:rsidRPr="003636D9" w:rsidRDefault="003636D9" w:rsidP="008B4879">
            <w:pPr>
              <w:pStyle w:val="SemEspaamento"/>
            </w:pPr>
            <w:r w:rsidRPr="003636D9">
              <w:t>}</w:t>
            </w:r>
          </w:p>
        </w:tc>
      </w:tr>
    </w:tbl>
    <w:p w14:paraId="06255F97" w14:textId="77777777" w:rsidR="003636D9" w:rsidRPr="003636D9" w:rsidRDefault="003636D9" w:rsidP="003636D9">
      <w:pPr>
        <w:pStyle w:val="NormalWeb"/>
        <w:shd w:val="clear" w:color="auto" w:fill="FFFFFF"/>
        <w:spacing w:before="0" w:beforeAutospacing="0" w:after="30" w:afterAutospacing="0"/>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O laço para() é utilizado</w:t>
      </w:r>
      <w:r w:rsidR="003636D9" w:rsidRPr="003636D9">
        <w:rPr>
          <w:color w:val="000000"/>
        </w:rPr>
        <w:t xml:space="preserve"> para repetir um determinado bloco de código um número determinado de vezes usando, para isso, uma variável como contador. Ao contrário dos outros anteriormente citados, o para()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8B4879">
            <w:pPr>
              <w:pStyle w:val="SemEspaamento"/>
            </w:pPr>
            <w:r w:rsidRPr="003636D9">
              <w:t>para(Tipo &lt;nome&gt; = &lt;valor&gt;; &lt;nome&gt; &lt;operador&gt; &lt;valorReferencia&gt;; &lt;incremento&gt;){</w:t>
            </w:r>
          </w:p>
          <w:p w14:paraId="09DE2AE2" w14:textId="77777777" w:rsidR="003636D9" w:rsidRPr="003636D9" w:rsidRDefault="003636D9" w:rsidP="008B4879">
            <w:pPr>
              <w:pStyle w:val="SemEspaamento"/>
            </w:pPr>
            <w:r w:rsidRPr="003636D9">
              <w:t xml:space="preserve">     // Bloco que será repetido</w:t>
            </w:r>
            <w:ins w:id="22" w:author="granix pacheco" w:date="2016-02-07T09:37:00Z">
              <w:r w:rsidRPr="003636D9">
                <w:t>.</w:t>
              </w:r>
            </w:ins>
          </w:p>
          <w:p w14:paraId="2B1FD620" w14:textId="77777777" w:rsidR="003636D9" w:rsidRPr="003636D9" w:rsidRDefault="003636D9" w:rsidP="008B4879">
            <w:pPr>
              <w:pStyle w:val="SemEspaamento"/>
            </w:pPr>
            <w:r w:rsidRPr="003636D9">
              <w:t>}</w:t>
            </w:r>
          </w:p>
        </w:tc>
      </w:tr>
    </w:tbl>
    <w:p w14:paraId="15CC005D" w14:textId="77777777" w:rsidR="003636D9" w:rsidRPr="003636D9" w:rsidRDefault="003636D9" w:rsidP="003636D9">
      <w:pPr>
        <w:pStyle w:val="NormalWeb"/>
        <w:shd w:val="clear" w:color="auto" w:fill="FFFFFF"/>
        <w:spacing w:before="0" w:beforeAutospacing="0" w:after="30" w:afterAutospacing="0"/>
        <w:rPr>
          <w:color w:val="000000"/>
        </w:rPr>
      </w:pPr>
    </w:p>
    <w:p w14:paraId="4E36A476"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8B4879">
            <w:pPr>
              <w:pStyle w:val="SemEspaamento"/>
            </w:pPr>
            <w:r w:rsidRPr="003636D9">
              <w:t>para(Numero x = 0; x &lt;= 10; x++){</w:t>
            </w:r>
          </w:p>
          <w:p w14:paraId="17A6D1BC" w14:textId="77777777" w:rsidR="003636D9" w:rsidRPr="003636D9" w:rsidRDefault="003636D9" w:rsidP="008B4879">
            <w:pPr>
              <w:pStyle w:val="SemEspaamento"/>
            </w:pPr>
            <w:r w:rsidRPr="003636D9">
              <w:t xml:space="preserve">     //Bloco a ser repetido;</w:t>
            </w:r>
          </w:p>
          <w:p w14:paraId="75C8C726" w14:textId="77777777" w:rsidR="003636D9" w:rsidRPr="003636D9" w:rsidRDefault="003636D9" w:rsidP="008B4879">
            <w:pPr>
              <w:pStyle w:val="SemEspaamento"/>
            </w:pPr>
            <w:r w:rsidRPr="003636D9">
              <w:t>}</w:t>
            </w:r>
          </w:p>
        </w:tc>
      </w:tr>
    </w:tbl>
    <w:p w14:paraId="66C47C9C" w14:textId="77777777" w:rsidR="003636D9" w:rsidRPr="005E26E9" w:rsidRDefault="003636D9" w:rsidP="003636D9">
      <w:pPr>
        <w:pStyle w:val="NormalWeb"/>
        <w:shd w:val="clear" w:color="auto" w:fill="FFFFFF"/>
        <w:spacing w:before="0" w:beforeAutospacing="0" w:after="30" w:afterAutospacing="0"/>
        <w:rPr>
          <w:color w:val="000000"/>
        </w:rPr>
      </w:pPr>
    </w:p>
    <w:p w14:paraId="374A5A75" w14:textId="77777777" w:rsidR="00126321" w:rsidRPr="005E26E9" w:rsidRDefault="00126321" w:rsidP="003636D9">
      <w:pPr>
        <w:pStyle w:val="NormalWeb"/>
        <w:shd w:val="clear" w:color="auto" w:fill="FFFFFF"/>
        <w:spacing w:before="0" w:beforeAutospacing="0" w:after="30" w:afterAutospacing="0"/>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8B4879">
      <w:pPr>
        <w:pStyle w:val="SemEspaamento"/>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rPr>
          <w:color w:val="000000"/>
        </w:rPr>
      </w:pPr>
    </w:p>
    <w:p w14:paraId="4BC8AA05" w14:textId="34468CB7" w:rsidR="003636D9" w:rsidRPr="003636D9" w:rsidRDefault="003636D9" w:rsidP="003636D9">
      <w:pPr>
        <w:pStyle w:val="NormalWeb"/>
        <w:shd w:val="clear" w:color="auto" w:fill="FFFFFF"/>
        <w:spacing w:before="0" w:beforeAutospacing="0" w:after="30" w:afterAutospacing="0"/>
        <w:rPr>
          <w:color w:val="000000"/>
        </w:rPr>
      </w:pPr>
      <w:r w:rsidRPr="003636D9">
        <w:rPr>
          <w:b/>
          <w:color w:val="000000"/>
          <w:sz w:val="32"/>
          <w:szCs w:val="32"/>
        </w:rPr>
        <w:lastRenderedPageBreak/>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logo, o resultado será Verdadeiro.</w:t>
      </w:r>
    </w:p>
    <w:p w14:paraId="6C2F4EB1" w14:textId="77777777" w:rsidR="003636D9" w:rsidRDefault="003636D9" w:rsidP="003636D9">
      <w:pPr>
        <w:pStyle w:val="NormalWeb"/>
        <w:shd w:val="clear" w:color="auto" w:fill="FFFFFF"/>
        <w:spacing w:before="0" w:beforeAutospacing="0" w:after="30" w:afterAutospacing="0"/>
        <w:rPr>
          <w:color w:val="000000"/>
        </w:rPr>
      </w:pPr>
    </w:p>
    <w:p w14:paraId="3A7D19E3" w14:textId="77777777" w:rsidR="00126321" w:rsidRPr="003636D9" w:rsidRDefault="00126321" w:rsidP="003636D9">
      <w:pPr>
        <w:pStyle w:val="NormalWeb"/>
        <w:shd w:val="clear" w:color="auto" w:fill="FFFFFF"/>
        <w:spacing w:before="0" w:beforeAutospacing="0" w:after="30" w:afterAutospacing="0"/>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Funções</w:t>
      </w:r>
      <w:ins w:id="23"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rPr>
          <w:ins w:id="24"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r w:rsidRPr="003636D9">
        <w:rPr>
          <w:i/>
          <w:color w:val="000000"/>
        </w:rPr>
        <w:t xml:space="preserve">SemRetorno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8B4879">
            <w:pPr>
              <w:pStyle w:val="SemEspaamento"/>
            </w:pPr>
            <w:r w:rsidRPr="003636D9">
              <w:t>TipoDeRetorno &lt;nome&gt;(TipoDeVariável &lt;nome_argumento_1&gt;, ..., argumento n){</w:t>
            </w:r>
          </w:p>
          <w:p w14:paraId="452AB2D1" w14:textId="77777777" w:rsidR="003636D9" w:rsidRPr="003636D9" w:rsidRDefault="003636D9" w:rsidP="008B4879">
            <w:pPr>
              <w:pStyle w:val="SemEspaamento"/>
            </w:pPr>
            <w:r w:rsidRPr="003636D9">
              <w:t xml:space="preserve">     // Bloco de instruções da função ou método.</w:t>
            </w:r>
          </w:p>
          <w:p w14:paraId="121AC895" w14:textId="77777777" w:rsidR="003636D9" w:rsidRPr="003636D9" w:rsidRDefault="003636D9" w:rsidP="008B4879">
            <w:pPr>
              <w:pStyle w:val="SemEspaamento"/>
            </w:pPr>
            <w:r w:rsidRPr="003636D9">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43C964BE"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rPr>
          <w:color w:val="000000"/>
        </w:rPr>
      </w:pPr>
      <w:r>
        <w:rPr>
          <w:color w:val="000000"/>
        </w:rPr>
        <w:t>Configurac</w:t>
      </w:r>
      <w:r w:rsidR="003636D9" w:rsidRPr="003636D9">
        <w:rPr>
          <w:color w:val="000000"/>
        </w:rPr>
        <w:t xml:space="preserve">ao(): </w:t>
      </w:r>
    </w:p>
    <w:p w14:paraId="1E19CBE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Executada uma vez quando o Arduino é inicializado. É responsável por preparar o hardware para a execução do loop principal. O método de Configuracao()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8B4879">
            <w:pPr>
              <w:pStyle w:val="SemEspaamento"/>
            </w:pPr>
            <w:r w:rsidRPr="003636D9">
              <w:t>Configuracao(){</w:t>
            </w:r>
          </w:p>
          <w:p w14:paraId="428E9846" w14:textId="77777777" w:rsidR="003636D9" w:rsidRPr="003636D9" w:rsidRDefault="003636D9" w:rsidP="008B4879">
            <w:pPr>
              <w:pStyle w:val="SemEspaamento"/>
            </w:pPr>
            <w:r w:rsidRPr="003636D9">
              <w:t>// Esse bloco é repetido apenas uma vez na inicialização.</w:t>
            </w:r>
          </w:p>
          <w:p w14:paraId="737481B4" w14:textId="77777777" w:rsidR="003636D9" w:rsidRPr="003636D9" w:rsidRDefault="003636D9" w:rsidP="008B4879">
            <w:pPr>
              <w:pStyle w:val="SemEspaamento"/>
            </w:pPr>
            <w:r w:rsidRPr="003636D9">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rPr>
          <w:color w:val="000000"/>
        </w:rPr>
      </w:pPr>
      <w:r w:rsidRPr="003636D9">
        <w:rPr>
          <w:color w:val="000000"/>
        </w:rPr>
        <w:t>Principal():</w:t>
      </w:r>
    </w:p>
    <w:p w14:paraId="09D02D23"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O método Principal()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8B4879">
            <w:pPr>
              <w:pStyle w:val="SemEspaamento"/>
            </w:pPr>
            <w:r w:rsidRPr="003636D9">
              <w:t>Principal(){</w:t>
            </w:r>
          </w:p>
          <w:p w14:paraId="308738E4" w14:textId="77777777" w:rsidR="003636D9" w:rsidRPr="003636D9" w:rsidRDefault="003636D9" w:rsidP="008B4879">
            <w:pPr>
              <w:pStyle w:val="SemEspaamento"/>
            </w:pPr>
            <w:r w:rsidRPr="003636D9">
              <w:t>// Esse bloco é repetido continuamente.</w:t>
            </w:r>
          </w:p>
          <w:p w14:paraId="4E9E5D91" w14:textId="77777777" w:rsidR="003636D9" w:rsidRPr="003636D9" w:rsidRDefault="003636D9" w:rsidP="008B4879">
            <w:pPr>
              <w:pStyle w:val="SemEspaamento"/>
            </w:pPr>
            <w:r w:rsidRPr="003636D9">
              <w:t>}</w:t>
            </w:r>
          </w:p>
        </w:tc>
      </w:tr>
    </w:tbl>
    <w:p w14:paraId="207784D3" w14:textId="77777777" w:rsidR="003636D9" w:rsidRPr="005E26E9" w:rsidRDefault="003636D9" w:rsidP="003636D9">
      <w:pPr>
        <w:pStyle w:val="NormalWeb"/>
        <w:shd w:val="clear" w:color="auto" w:fill="FFFFFF"/>
        <w:spacing w:before="0" w:beforeAutospacing="0" w:after="30" w:afterAutospacing="0"/>
        <w:rPr>
          <w:color w:val="000000"/>
        </w:rPr>
      </w:pPr>
    </w:p>
    <w:p w14:paraId="5211B110" w14:textId="77777777" w:rsidR="003636D9" w:rsidRPr="005E26E9" w:rsidRDefault="003636D9" w:rsidP="003636D9">
      <w:pPr>
        <w:pStyle w:val="NormalWeb"/>
        <w:shd w:val="clear" w:color="auto" w:fill="FFFFFF"/>
        <w:spacing w:before="0" w:beforeAutospacing="0" w:after="30" w:afterAutospacing="0"/>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pPr>
    </w:p>
    <w:p w14:paraId="236512E3" w14:textId="44CF18ED" w:rsidR="00D45940" w:rsidRPr="003636D9" w:rsidRDefault="00D45940" w:rsidP="00D45940">
      <w:pPr>
        <w:pStyle w:val="NormalWeb"/>
        <w:shd w:val="clear" w:color="auto" w:fill="FFFFFF"/>
        <w:spacing w:before="0" w:beforeAutospacing="0" w:after="30" w:afterAutospacing="0"/>
      </w:pPr>
      <w:r w:rsidRPr="003636D9">
        <w:tab/>
        <w:t>Uma parte muito importante da robótica é a eletrônica</w:t>
      </w:r>
      <w:ins w:id="25"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w:t>
      </w:r>
      <w:r w:rsidR="009516A1">
        <w:t xml:space="preserve"> </w:t>
      </w:r>
      <w:r w:rsidRPr="003636D9">
        <w:t>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w:t>
      </w:r>
      <w:r w:rsidR="009516A1">
        <w:t xml:space="preserve">ório, só abordaremos as partes </w:t>
      </w:r>
      <w:r w:rsidRPr="003636D9">
        <w:t>necessárias como:</w:t>
      </w:r>
    </w:p>
    <w:p w14:paraId="7792495B" w14:textId="1745F7F5" w:rsidR="00D45940" w:rsidRPr="003636D9" w:rsidRDefault="00D45940" w:rsidP="00D45940">
      <w:pPr>
        <w:pStyle w:val="NormalWeb"/>
        <w:numPr>
          <w:ilvl w:val="0"/>
          <w:numId w:val="5"/>
        </w:numPr>
        <w:shd w:val="clear" w:color="auto" w:fill="FFFFFF"/>
        <w:spacing w:before="0" w:beforeAutospacing="0" w:after="30" w:afterAutospacing="0"/>
      </w:pPr>
      <w:r w:rsidRPr="003636D9">
        <w:t>Grandezas</w:t>
      </w:r>
    </w:p>
    <w:p w14:paraId="238ACC13" w14:textId="360CA7BF" w:rsidR="00303294" w:rsidRPr="003636D9" w:rsidRDefault="009516A1" w:rsidP="00303294">
      <w:pPr>
        <w:pStyle w:val="NormalWeb"/>
        <w:numPr>
          <w:ilvl w:val="1"/>
          <w:numId w:val="5"/>
        </w:numPr>
        <w:shd w:val="clear" w:color="auto" w:fill="FFFFFF"/>
        <w:spacing w:before="0" w:beforeAutospacing="0" w:after="30" w:afterAutospacing="0"/>
      </w:pPr>
      <w:r>
        <w:t>Corrente Elétrica (I)</w:t>
      </w:r>
    </w:p>
    <w:p w14:paraId="3F633359" w14:textId="3053BB52" w:rsidR="00D45940" w:rsidRPr="003636D9" w:rsidRDefault="009516A1" w:rsidP="00D45940">
      <w:pPr>
        <w:pStyle w:val="NormalWeb"/>
        <w:numPr>
          <w:ilvl w:val="1"/>
          <w:numId w:val="5"/>
        </w:numPr>
        <w:shd w:val="clear" w:color="auto" w:fill="FFFFFF"/>
        <w:spacing w:before="0" w:beforeAutospacing="0" w:after="30" w:afterAutospacing="0"/>
      </w:pPr>
      <w:r>
        <w:t>Resistência (R)</w:t>
      </w:r>
    </w:p>
    <w:p w14:paraId="5BB5B140" w14:textId="08CDC936" w:rsidR="00D45940" w:rsidRPr="003636D9" w:rsidRDefault="009516A1" w:rsidP="00D45940">
      <w:pPr>
        <w:pStyle w:val="NormalWeb"/>
        <w:numPr>
          <w:ilvl w:val="1"/>
          <w:numId w:val="5"/>
        </w:numPr>
        <w:shd w:val="clear" w:color="auto" w:fill="FFFFFF"/>
        <w:spacing w:before="0" w:beforeAutospacing="0" w:after="30" w:afterAutospacing="0"/>
      </w:pPr>
      <w:r>
        <w:t>Tensão (U)</w:t>
      </w:r>
    </w:p>
    <w:p w14:paraId="645DCEDF" w14:textId="56FFABA5" w:rsidR="00D45940" w:rsidRPr="003636D9" w:rsidRDefault="009516A1" w:rsidP="00D45940">
      <w:pPr>
        <w:pStyle w:val="NormalWeb"/>
        <w:numPr>
          <w:ilvl w:val="0"/>
          <w:numId w:val="5"/>
        </w:numPr>
        <w:shd w:val="clear" w:color="auto" w:fill="FFFFFF"/>
        <w:spacing w:before="0" w:beforeAutospacing="0" w:after="30" w:afterAutospacing="0"/>
      </w:pPr>
      <w:r>
        <w:t>Componentes</w:t>
      </w:r>
    </w:p>
    <w:p w14:paraId="7DD62D0E" w14:textId="34E3C32F" w:rsidR="00D45940" w:rsidRPr="003636D9" w:rsidRDefault="00D45940" w:rsidP="00D45940">
      <w:pPr>
        <w:pStyle w:val="NormalWeb"/>
        <w:numPr>
          <w:ilvl w:val="1"/>
          <w:numId w:val="5"/>
        </w:numPr>
        <w:shd w:val="clear" w:color="auto" w:fill="FFFFFF"/>
        <w:spacing w:before="0" w:beforeAutospacing="0" w:after="30" w:afterAutospacing="0"/>
      </w:pPr>
      <w:r w:rsidRPr="003636D9">
        <w:t>Resi</w:t>
      </w:r>
      <w:r w:rsidR="009516A1">
        <w:t>stores</w:t>
      </w:r>
    </w:p>
    <w:p w14:paraId="1C8B6F72" w14:textId="11040690" w:rsidR="00D45940" w:rsidRDefault="009516A1" w:rsidP="00D45940">
      <w:pPr>
        <w:pStyle w:val="NormalWeb"/>
        <w:numPr>
          <w:ilvl w:val="2"/>
          <w:numId w:val="5"/>
        </w:numPr>
        <w:shd w:val="clear" w:color="auto" w:fill="FFFFFF"/>
        <w:spacing w:before="0" w:beforeAutospacing="0" w:after="30" w:afterAutospacing="0"/>
      </w:pPr>
      <w:r>
        <w:t>LDR</w:t>
      </w:r>
    </w:p>
    <w:p w14:paraId="1649BE23" w14:textId="5A4FA89B" w:rsidR="00303294" w:rsidRPr="003636D9" w:rsidRDefault="009516A1" w:rsidP="00D45940">
      <w:pPr>
        <w:pStyle w:val="NormalWeb"/>
        <w:numPr>
          <w:ilvl w:val="2"/>
          <w:numId w:val="5"/>
        </w:numPr>
        <w:shd w:val="clear" w:color="auto" w:fill="FFFFFF"/>
        <w:spacing w:before="0" w:beforeAutospacing="0" w:after="30" w:afterAutospacing="0"/>
      </w:pPr>
      <w:r>
        <w:t>Potenciômetro</w:t>
      </w:r>
    </w:p>
    <w:p w14:paraId="2C3F178C" w14:textId="65F73E97" w:rsidR="00D45940" w:rsidRPr="003636D9" w:rsidRDefault="009516A1" w:rsidP="00D45940">
      <w:pPr>
        <w:pStyle w:val="NormalWeb"/>
        <w:numPr>
          <w:ilvl w:val="1"/>
          <w:numId w:val="5"/>
        </w:numPr>
        <w:shd w:val="clear" w:color="auto" w:fill="FFFFFF"/>
        <w:spacing w:before="0" w:beforeAutospacing="0" w:after="30" w:afterAutospacing="0"/>
      </w:pPr>
      <w:r>
        <w:t>Buzzer</w:t>
      </w:r>
    </w:p>
    <w:p w14:paraId="0B771301" w14:textId="173FE4FE" w:rsidR="00D45940" w:rsidRDefault="009516A1" w:rsidP="00D45940">
      <w:pPr>
        <w:pStyle w:val="NormalWeb"/>
        <w:numPr>
          <w:ilvl w:val="1"/>
          <w:numId w:val="5"/>
        </w:numPr>
        <w:shd w:val="clear" w:color="auto" w:fill="FFFFFF"/>
        <w:spacing w:before="0" w:beforeAutospacing="0" w:after="30" w:afterAutospacing="0"/>
      </w:pPr>
      <w:r>
        <w:t>Interruptores</w:t>
      </w:r>
    </w:p>
    <w:p w14:paraId="44AD85DB" w14:textId="0DA8B6D3" w:rsidR="00303294" w:rsidRPr="003636D9" w:rsidRDefault="009516A1" w:rsidP="00303294">
      <w:pPr>
        <w:pStyle w:val="NormalWeb"/>
        <w:numPr>
          <w:ilvl w:val="0"/>
          <w:numId w:val="121"/>
        </w:numPr>
        <w:shd w:val="clear" w:color="auto" w:fill="FFFFFF"/>
        <w:spacing w:before="0" w:beforeAutospacing="0" w:after="30" w:afterAutospacing="0"/>
      </w:pPr>
      <w:r>
        <w:t>Relés</w:t>
      </w:r>
    </w:p>
    <w:p w14:paraId="7220C93A" w14:textId="1E1B8B75" w:rsidR="00D45940" w:rsidRDefault="009516A1" w:rsidP="00D45940">
      <w:pPr>
        <w:pStyle w:val="NormalWeb"/>
        <w:numPr>
          <w:ilvl w:val="1"/>
          <w:numId w:val="5"/>
        </w:numPr>
        <w:shd w:val="clear" w:color="auto" w:fill="FFFFFF"/>
        <w:spacing w:before="0" w:beforeAutospacing="0" w:after="30" w:afterAutospacing="0"/>
      </w:pPr>
      <w:r>
        <w:t>Capacitores</w:t>
      </w:r>
    </w:p>
    <w:p w14:paraId="3BB5AB69" w14:textId="24848EF0" w:rsidR="00303294" w:rsidRDefault="009516A1" w:rsidP="00303294">
      <w:pPr>
        <w:pStyle w:val="NormalWeb"/>
        <w:numPr>
          <w:ilvl w:val="0"/>
          <w:numId w:val="121"/>
        </w:numPr>
        <w:shd w:val="clear" w:color="auto" w:fill="FFFFFF"/>
        <w:spacing w:before="0" w:beforeAutospacing="0" w:after="30" w:afterAutospacing="0"/>
      </w:pPr>
      <w:r>
        <w:t>Cerâmica</w:t>
      </w:r>
    </w:p>
    <w:p w14:paraId="4469DE1B" w14:textId="32FBE8C5" w:rsidR="00303294" w:rsidRPr="003636D9" w:rsidRDefault="009516A1" w:rsidP="00303294">
      <w:pPr>
        <w:pStyle w:val="NormalWeb"/>
        <w:numPr>
          <w:ilvl w:val="0"/>
          <w:numId w:val="121"/>
        </w:numPr>
        <w:shd w:val="clear" w:color="auto" w:fill="FFFFFF"/>
        <w:spacing w:before="0" w:beforeAutospacing="0" w:after="30" w:afterAutospacing="0"/>
      </w:pPr>
      <w:r>
        <w:t>Eletrolítico</w:t>
      </w:r>
    </w:p>
    <w:p w14:paraId="6ED4BB4A" w14:textId="5ED14543" w:rsidR="00D45940" w:rsidRPr="003636D9" w:rsidRDefault="009516A1" w:rsidP="00D45940">
      <w:pPr>
        <w:pStyle w:val="NormalWeb"/>
        <w:numPr>
          <w:ilvl w:val="1"/>
          <w:numId w:val="5"/>
        </w:numPr>
        <w:shd w:val="clear" w:color="auto" w:fill="FFFFFF"/>
        <w:spacing w:before="0" w:beforeAutospacing="0" w:after="30" w:afterAutospacing="0"/>
      </w:pPr>
      <w:r>
        <w:t>Diodos</w:t>
      </w:r>
    </w:p>
    <w:p w14:paraId="72220495" w14:textId="45AAB550" w:rsidR="00D45940" w:rsidRDefault="009516A1" w:rsidP="00D45940">
      <w:pPr>
        <w:pStyle w:val="NormalWeb"/>
        <w:numPr>
          <w:ilvl w:val="2"/>
          <w:numId w:val="5"/>
        </w:numPr>
        <w:shd w:val="clear" w:color="auto" w:fill="FFFFFF"/>
        <w:spacing w:before="0" w:beforeAutospacing="0" w:after="30" w:afterAutospacing="0"/>
      </w:pPr>
      <w:r>
        <w:t>LEDs</w:t>
      </w:r>
    </w:p>
    <w:p w14:paraId="7E8D78DA" w14:textId="0B68B2F0" w:rsidR="00D45940" w:rsidRDefault="00D45940" w:rsidP="00D45940">
      <w:pPr>
        <w:pStyle w:val="NormalWeb"/>
        <w:numPr>
          <w:ilvl w:val="1"/>
          <w:numId w:val="5"/>
        </w:numPr>
        <w:shd w:val="clear" w:color="auto" w:fill="FFFFFF"/>
        <w:spacing w:before="0" w:beforeAutospacing="0" w:after="30" w:afterAutospacing="0"/>
      </w:pPr>
      <w:r>
        <w:t>Motores</w:t>
      </w:r>
    </w:p>
    <w:p w14:paraId="64E51496" w14:textId="6A2EF8BE" w:rsidR="00303294" w:rsidRDefault="009516A1" w:rsidP="00303294">
      <w:pPr>
        <w:pStyle w:val="NormalWeb"/>
        <w:numPr>
          <w:ilvl w:val="0"/>
          <w:numId w:val="122"/>
        </w:numPr>
        <w:shd w:val="clear" w:color="auto" w:fill="FFFFFF"/>
        <w:spacing w:before="0" w:beforeAutospacing="0" w:after="30" w:afterAutospacing="0"/>
      </w:pPr>
      <w:r>
        <w:t>CC simples</w:t>
      </w:r>
    </w:p>
    <w:p w14:paraId="7379AC7F" w14:textId="3046E718" w:rsidR="00303294" w:rsidRDefault="009516A1" w:rsidP="00303294">
      <w:pPr>
        <w:pStyle w:val="NormalWeb"/>
        <w:numPr>
          <w:ilvl w:val="0"/>
          <w:numId w:val="122"/>
        </w:numPr>
        <w:shd w:val="clear" w:color="auto" w:fill="FFFFFF"/>
        <w:spacing w:before="0" w:beforeAutospacing="0" w:after="30" w:afterAutospacing="0"/>
      </w:pPr>
      <w:r>
        <w:t>Servo</w:t>
      </w:r>
    </w:p>
    <w:p w14:paraId="02A25365" w14:textId="7A0A4AF2" w:rsidR="00303294" w:rsidRDefault="009516A1" w:rsidP="00303294">
      <w:pPr>
        <w:pStyle w:val="NormalWeb"/>
        <w:numPr>
          <w:ilvl w:val="0"/>
          <w:numId w:val="122"/>
        </w:numPr>
        <w:shd w:val="clear" w:color="auto" w:fill="FFFFFF"/>
        <w:spacing w:before="0" w:beforeAutospacing="0" w:after="30" w:afterAutospacing="0"/>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pPr>
      <w:r>
        <w:t>Baterias</w:t>
      </w:r>
    </w:p>
    <w:p w14:paraId="2C2C4717" w14:textId="0BE158CA" w:rsidR="00D45940" w:rsidRDefault="009516A1" w:rsidP="00D45940">
      <w:pPr>
        <w:pStyle w:val="NormalWeb"/>
        <w:numPr>
          <w:ilvl w:val="0"/>
          <w:numId w:val="5"/>
        </w:numPr>
        <w:shd w:val="clear" w:color="auto" w:fill="FFFFFF"/>
        <w:spacing w:before="0" w:beforeAutospacing="0" w:after="30" w:afterAutospacing="0"/>
      </w:pPr>
      <w:r>
        <w:t>Associação de componentes</w:t>
      </w:r>
    </w:p>
    <w:p w14:paraId="77EA231E" w14:textId="2634F4C0" w:rsidR="009516A1" w:rsidRDefault="009516A1" w:rsidP="009516A1">
      <w:pPr>
        <w:pStyle w:val="NormalWeb"/>
        <w:numPr>
          <w:ilvl w:val="1"/>
          <w:numId w:val="5"/>
        </w:numPr>
        <w:shd w:val="clear" w:color="auto" w:fill="FFFFFF"/>
        <w:spacing w:before="0" w:beforeAutospacing="0" w:after="30" w:afterAutospacing="0"/>
      </w:pPr>
      <w:r>
        <w:t>Resistores</w:t>
      </w:r>
    </w:p>
    <w:p w14:paraId="6C5223D1" w14:textId="47077265" w:rsidR="009516A1" w:rsidRDefault="009516A1" w:rsidP="009516A1">
      <w:pPr>
        <w:pStyle w:val="NormalWeb"/>
        <w:numPr>
          <w:ilvl w:val="1"/>
          <w:numId w:val="5"/>
        </w:numPr>
        <w:shd w:val="clear" w:color="auto" w:fill="FFFFFF"/>
        <w:spacing w:before="0" w:beforeAutospacing="0" w:after="30" w:afterAutospacing="0"/>
      </w:pPr>
      <w:r>
        <w:t>Capacitores</w:t>
      </w:r>
    </w:p>
    <w:p w14:paraId="589E2BE9" w14:textId="03BC63FD" w:rsidR="009516A1" w:rsidRDefault="009516A1" w:rsidP="009516A1">
      <w:pPr>
        <w:pStyle w:val="NormalWeb"/>
        <w:numPr>
          <w:ilvl w:val="1"/>
          <w:numId w:val="5"/>
        </w:numPr>
        <w:shd w:val="clear" w:color="auto" w:fill="FFFFFF"/>
        <w:spacing w:before="0" w:beforeAutospacing="0" w:after="30" w:afterAutospacing="0"/>
      </w:pPr>
      <w:r>
        <w:t>Pilhas/Baterias</w:t>
      </w:r>
    </w:p>
    <w:p w14:paraId="2EF89053" w14:textId="066C7999" w:rsidR="00D45940" w:rsidRDefault="00D45940" w:rsidP="00D45940">
      <w:pPr>
        <w:pStyle w:val="NormalWeb"/>
        <w:shd w:val="clear" w:color="auto" w:fill="FFFFFF"/>
        <w:spacing w:before="0" w:beforeAutospacing="0" w:after="30" w:afterAutospacing="0"/>
        <w:ind w:left="2160"/>
      </w:pPr>
    </w:p>
    <w:p w14:paraId="0A819BC2" w14:textId="77777777" w:rsidR="00D026A2" w:rsidRDefault="00D026A2" w:rsidP="00D45940">
      <w:pPr>
        <w:pStyle w:val="NormalWeb"/>
        <w:shd w:val="clear" w:color="auto" w:fill="FFFFFF"/>
        <w:spacing w:before="0" w:beforeAutospacing="0" w:after="30" w:afterAutospacing="0"/>
        <w:ind w:left="2160"/>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pPr>
    </w:p>
    <w:p w14:paraId="5E0D8FBC" w14:textId="77777777" w:rsidR="00D45940" w:rsidRDefault="00D45940" w:rsidP="00D45940">
      <w:pPr>
        <w:pStyle w:val="NormalWeb"/>
        <w:shd w:val="clear" w:color="auto" w:fill="FFFFFF"/>
        <w:spacing w:before="0" w:beforeAutospacing="0" w:after="30" w:afterAutospacing="0"/>
        <w:ind w:firstLine="720"/>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rPr>
          <w:b/>
          <w:sz w:val="32"/>
          <w:szCs w:val="32"/>
        </w:rPr>
      </w:pPr>
      <w:r w:rsidRPr="003636D9">
        <w:rPr>
          <w:b/>
          <w:sz w:val="32"/>
          <w:szCs w:val="32"/>
        </w:rPr>
        <w:lastRenderedPageBreak/>
        <w:t>Corrente Elétrica (I):</w:t>
      </w:r>
    </w:p>
    <w:p w14:paraId="1E3D6C8F" w14:textId="038FDB5B" w:rsidR="00D45940" w:rsidRDefault="00D45940" w:rsidP="004B5BAB">
      <w:pPr>
        <w:pStyle w:val="NormalWeb"/>
        <w:shd w:val="clear" w:color="auto" w:fill="FFFFFF"/>
        <w:tabs>
          <w:tab w:val="left" w:pos="3449"/>
        </w:tabs>
        <w:spacing w:before="0" w:beforeAutospacing="0" w:after="30" w:afterAutospacing="0"/>
        <w:ind w:firstLine="709"/>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rPr>
          <w:b/>
          <w:sz w:val="28"/>
          <w:szCs w:val="28"/>
        </w:rPr>
      </w:pPr>
      <w:r w:rsidRPr="003636D9">
        <w:rPr>
          <w:b/>
          <w:sz w:val="28"/>
          <w:szCs w:val="28"/>
        </w:rPr>
        <w:t>Contínua (C.C.):</w:t>
      </w:r>
    </w:p>
    <w:p w14:paraId="34759837" w14:textId="5DB23235" w:rsidR="00D45940" w:rsidRPr="003636D9" w:rsidRDefault="00303294" w:rsidP="004B5BAB">
      <w:pPr>
        <w:pStyle w:val="NormalWeb"/>
        <w:shd w:val="clear" w:color="auto" w:fill="FFFFFF"/>
        <w:tabs>
          <w:tab w:val="left" w:pos="3449"/>
        </w:tabs>
        <w:spacing w:before="0" w:beforeAutospacing="0" w:after="30" w:afterAutospacing="0"/>
        <w:ind w:firstLine="709"/>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rPr>
          <w:noProof/>
          <w:color w:val="0000FF"/>
          <w:sz w:val="27"/>
          <w:szCs w:val="27"/>
        </w:rPr>
      </w:pPr>
    </w:p>
    <w:p w14:paraId="1E5D501F" w14:textId="667B47E4" w:rsidR="00D45940" w:rsidRDefault="00D45940" w:rsidP="004B5BAB">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pPr>
    </w:p>
    <w:p w14:paraId="20DA115F" w14:textId="77777777" w:rsidR="00D026A2" w:rsidRDefault="00D026A2" w:rsidP="00303294">
      <w:pPr>
        <w:pStyle w:val="NormalWeb"/>
        <w:shd w:val="clear" w:color="auto" w:fill="FFFFFF"/>
        <w:tabs>
          <w:tab w:val="left" w:pos="3449"/>
        </w:tabs>
        <w:spacing w:before="0" w:beforeAutospacing="0" w:after="30" w:afterAutospacing="0"/>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rPr>
          <w:iCs/>
          <w:lang w:val="pt-PT"/>
        </w:rPr>
      </w:pPr>
      <w:r w:rsidRPr="003636D9">
        <w:t>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rPr>
          <w:ins w:id="26"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pPr>
      <w:r w:rsidRPr="003636D9">
        <w:rPr>
          <w:noProof/>
          <w:lang w:eastAsia="pt-BR"/>
        </w:rPr>
        <w:lastRenderedPageBreak/>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0"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hyperlink r:id="rId31" w:tooltip="Alessandro Volta" w:history="1">
        <w:r w:rsidRPr="003636D9">
          <w:rPr>
            <w:rStyle w:val="Hyperlink"/>
            <w:color w:val="auto"/>
            <w:u w:val="none"/>
            <w:lang w:val="pt-PT"/>
          </w:rPr>
          <w:t>Alessandro Volta</w:t>
        </w:r>
      </w:hyperlink>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0D1077F6" w14:textId="77777777" w:rsidR="007128B9" w:rsidRDefault="007128B9" w:rsidP="00126321">
      <w:pPr>
        <w:pStyle w:val="NormalWeb"/>
        <w:shd w:val="clear" w:color="auto" w:fill="FFFFFF"/>
        <w:spacing w:before="0" w:beforeAutospacing="0" w:after="30" w:afterAutospacing="0"/>
        <w:ind w:firstLine="720"/>
      </w:pP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pPr>
      <w:r w:rsidRPr="003636D9">
        <w:t>A ideia de polos elétricos está diretamente relacionada com a tensão. Há dois principais polos na corrente contínua, o positivo (+) e o negativo (-), que no nosso caso será o ground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pPr>
      <w:r w:rsidRPr="003636D9">
        <w:rPr>
          <w:b/>
        </w:rPr>
        <w:t>U= (V+) – (V-)</w:t>
      </w:r>
    </w:p>
    <w:p w14:paraId="3FA99769" w14:textId="4F670D1F" w:rsidR="00D45940" w:rsidRPr="005E26E9" w:rsidRDefault="004B5BAB" w:rsidP="00D45940">
      <w:pPr>
        <w:pStyle w:val="NormalWeb"/>
        <w:shd w:val="clear" w:color="auto" w:fill="FFFFFF"/>
        <w:spacing w:before="0" w:beforeAutospacing="0" w:after="30" w:afterAutospacing="0"/>
        <w:ind w:firstLine="720"/>
      </w:pPr>
      <w:r w:rsidRPr="009516A1">
        <w:t>Onde V+ representa a tensão do polo de maior potencial, o positivo, menos o de menor, o negativo. É comum que o potencial do negativo seja 0V.</w:t>
      </w:r>
    </w:p>
    <w:p w14:paraId="682271A8" w14:textId="77777777" w:rsidR="00D45940" w:rsidRPr="003636D9" w:rsidRDefault="00D45940" w:rsidP="00D45940">
      <w:pPr>
        <w:pStyle w:val="NormalWeb"/>
        <w:shd w:val="clear" w:color="auto" w:fill="FFFFFF"/>
        <w:spacing w:before="0" w:beforeAutospacing="0" w:after="30" w:afterAutospacing="0"/>
        <w:ind w:firstLine="720"/>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r w:rsidRPr="003636D9">
        <w:rPr>
          <w:b/>
          <w:sz w:val="32"/>
          <w:szCs w:val="32"/>
        </w:rPr>
        <w:t>Resistores:</w:t>
      </w:r>
    </w:p>
    <w:p w14:paraId="6D93B100" w14:textId="48C94D8C" w:rsidR="00D45940" w:rsidRDefault="00D45940" w:rsidP="00D45940">
      <w:pPr>
        <w:pStyle w:val="NormalWeb"/>
        <w:shd w:val="clear" w:color="auto" w:fill="FFFFFF"/>
        <w:spacing w:before="0" w:beforeAutospacing="0" w:after="30" w:afterAutospacing="0"/>
        <w:ind w:firstLine="720"/>
      </w:pPr>
      <w:r w:rsidRPr="003636D9">
        <w:t>Um resistor é um componente que apresenta uma certa dificuldade ou resistência à passagem de corrente. Os resistores são amplamente utilizados em circuitos, seja para regular a tensão ou a corrente. A resistência de um resistor é medida em ohms</w:t>
      </w:r>
      <w:r w:rsidR="004B5BAB">
        <w:t xml:space="preserve">, representado pela letra grega </w:t>
      </w:r>
      <w:r w:rsidR="004A68EC">
        <w:rPr>
          <w:lang w:val="pt-PT"/>
        </w:rPr>
        <w:lastRenderedPageBreak/>
        <w:t>Ω</w:t>
      </w:r>
      <w:r w:rsidRPr="003636D9">
        <w:t xml:space="preserve">.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pPr>
    </w:p>
    <w:p w14:paraId="55FA3EBD" w14:textId="7A7F7B8C" w:rsidR="00D45940" w:rsidRPr="003636D9" w:rsidRDefault="00D45940" w:rsidP="00D45940">
      <w:pPr>
        <w:pStyle w:val="NormalWeb"/>
        <w:shd w:val="clear" w:color="auto" w:fill="FFFFFF"/>
        <w:spacing w:before="0" w:beforeAutospacing="0" w:after="30" w:afterAutospacing="0"/>
        <w:ind w:firstLine="720"/>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pPr>
    </w:p>
    <w:p w14:paraId="7C45CEAB" w14:textId="682EFA8C" w:rsidR="00D45940" w:rsidRPr="003636D9" w:rsidRDefault="00D45940" w:rsidP="00D45940">
      <w:pPr>
        <w:pStyle w:val="NormalWeb"/>
        <w:shd w:val="clear" w:color="auto" w:fill="FFFFFF"/>
        <w:spacing w:before="0" w:beforeAutospacing="0" w:after="30" w:afterAutospacing="0"/>
        <w:ind w:firstLine="720"/>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pPr>
    </w:p>
    <w:p w14:paraId="0241BA6B" w14:textId="77777777" w:rsidR="00D45940" w:rsidRPr="003636D9" w:rsidRDefault="00D45940" w:rsidP="00D45940">
      <w:pPr>
        <w:pStyle w:val="NormalWeb"/>
        <w:shd w:val="clear" w:color="auto" w:fill="FFFFFF"/>
        <w:spacing w:before="0" w:beforeAutospacing="0" w:after="30" w:afterAutospacing="0"/>
        <w:ind w:firstLine="720"/>
      </w:pPr>
      <w:r w:rsidRPr="003636D9">
        <w:t>Além dos resistores comuns, existem resistores que variam a sua resistência de acordo com fenômenos físicos como a luminosidade, no caso do LDR, ou a temperatura, no caso do Termistor.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LDR:</w:t>
      </w:r>
    </w:p>
    <w:p w14:paraId="48C331BC" w14:textId="57864923" w:rsidR="00D45940" w:rsidRPr="003636D9" w:rsidRDefault="00D45940" w:rsidP="00D45940">
      <w:pPr>
        <w:spacing w:after="30"/>
        <w:ind w:firstLine="720"/>
        <w:rPr>
          <w:rFonts w:eastAsia="Times New Roman" w:cs="Times New Roman"/>
          <w:color w:val="222222"/>
          <w:szCs w:val="24"/>
          <w:lang w:eastAsia="pt-BR"/>
        </w:rPr>
      </w:pPr>
      <w:r w:rsidRPr="003636D9">
        <w:rPr>
          <w:rFonts w:eastAsia="Times New Roman" w:cs="Times New Roman"/>
          <w:color w:val="222222"/>
          <w:szCs w:val="24"/>
          <w:lang w:eastAsia="pt-BR"/>
        </w:rPr>
        <w:t>Um LDR (</w:t>
      </w:r>
      <w:r w:rsidRPr="003636D9">
        <w:rPr>
          <w:rFonts w:cs="Times New Roman"/>
          <w:bCs/>
          <w:iCs/>
          <w:szCs w:val="24"/>
        </w:rPr>
        <w:t>L</w:t>
      </w:r>
      <w:r w:rsidR="00131C56">
        <w:rPr>
          <w:rFonts w:cs="Times New Roman"/>
          <w:iCs/>
          <w:szCs w:val="24"/>
        </w:rPr>
        <w:t xml:space="preserve">ight </w:t>
      </w:r>
      <w:ins w:id="27" w:author="Mateus Berardo de Souza Terra" w:date="2016-02-08T19:26:00Z">
        <w:r w:rsidRPr="003636D9">
          <w:rPr>
            <w:rFonts w:cs="Times New Roman"/>
            <w:bCs/>
            <w:iCs/>
            <w:szCs w:val="24"/>
          </w:rPr>
          <w:t>D</w:t>
        </w:r>
        <w:r w:rsidRPr="003636D9">
          <w:rPr>
            <w:rFonts w:cs="Times New Roman"/>
            <w:iCs/>
            <w:szCs w:val="24"/>
          </w:rPr>
          <w:t>ependent</w:t>
        </w:r>
      </w:ins>
      <w:r w:rsidRPr="003636D9">
        <w:rPr>
          <w:rFonts w:cs="Times New Roman"/>
          <w:iCs/>
          <w:szCs w:val="24"/>
        </w:rPr>
        <w:t xml:space="preserve"> </w:t>
      </w:r>
      <w:r w:rsidRPr="003636D9">
        <w:rPr>
          <w:rFonts w:cs="Times New Roman"/>
          <w:bCs/>
          <w:iCs/>
          <w:szCs w:val="24"/>
        </w:rPr>
        <w:t>R</w:t>
      </w:r>
      <w:r w:rsidRPr="003636D9">
        <w:rPr>
          <w:rFonts w:cs="Times New Roman"/>
          <w:iCs/>
          <w:szCs w:val="24"/>
        </w:rPr>
        <w:t xml:space="preserve">esistor) é um </w:t>
      </w:r>
      <w:r w:rsidRPr="003636D9">
        <w:rPr>
          <w:rStyle w:val="no-conversion"/>
          <w:rFonts w:cs="Times New Roman"/>
          <w:bCs/>
          <w:szCs w:val="24"/>
        </w:rPr>
        <w:t>Resistor Dependente de Luz</w:t>
      </w:r>
      <w:r w:rsidRPr="003636D9">
        <w:rPr>
          <w:rStyle w:val="no-conversion"/>
          <w:rFonts w:cs="Times New Roman"/>
          <w:szCs w:val="24"/>
        </w:rPr>
        <w:t xml:space="preserve"> ou </w:t>
      </w:r>
      <w:r w:rsidR="00131C56">
        <w:rPr>
          <w:rStyle w:val="no-conversion"/>
          <w:rFonts w:cs="Times New Roman"/>
          <w:bCs/>
          <w:szCs w:val="24"/>
        </w:rPr>
        <w:t>Fotorresistor</w:t>
      </w:r>
      <w:r w:rsidRPr="003636D9">
        <w:rPr>
          <w:rStyle w:val="no-conversion"/>
          <w:rFonts w:cs="Times New Roman"/>
          <w:bCs/>
          <w:szCs w:val="24"/>
        </w:rPr>
        <w:t xml:space="preserve">. Ele tem a capacidade de variar a sua resistência em função da luz que incide sobre si. </w:t>
      </w:r>
      <w:r w:rsidRPr="003636D9">
        <w:rPr>
          <w:rFonts w:cs="Times New Roman"/>
          <w:szCs w:val="24"/>
        </w:rPr>
        <w:t>Tipicamente, à medida que a intensidade da luz aumenta, a sua resistência diminui, permitindo que mais corrente flua por ele. O LDR pode ser usado para confecção de sensore</w:t>
      </w:r>
      <w:r w:rsidR="00131C56">
        <w:rPr>
          <w:rFonts w:cs="Times New Roman"/>
          <w:szCs w:val="24"/>
        </w:rPr>
        <w:t>s de luminosidade</w:t>
      </w:r>
      <w:ins w:id="28" w:author="granix pacheco" w:date="2016-02-08T14:35:00Z">
        <w:r w:rsidRPr="003636D9">
          <w:rPr>
            <w:rFonts w:cs="Times New Roman"/>
            <w:szCs w:val="24"/>
          </w:rPr>
          <w:t>.</w:t>
        </w:r>
      </w:ins>
      <w:r w:rsidRPr="003636D9">
        <w:rPr>
          <w:rFonts w:cs="Times New Roman"/>
          <w:szCs w:val="24"/>
        </w:rPr>
        <w:t xml:space="preserve"> Abaixo podemos ver a imagem de um LDR e seu símbolo esquemático.</w:t>
      </w:r>
    </w:p>
    <w:p w14:paraId="0357D7DC" w14:textId="77777777" w:rsidR="00D45940" w:rsidRPr="003636D9" w:rsidRDefault="00D45940" w:rsidP="00D026A2">
      <w:pPr>
        <w:spacing w:after="30"/>
        <w:jc w:val="center"/>
        <w:rPr>
          <w:rFonts w:eastAsia="Times New Roman" w:cs="Times New Roman"/>
          <w:color w:val="222222"/>
          <w:sz w:val="27"/>
          <w:szCs w:val="27"/>
          <w:lang w:eastAsia="pt-BR"/>
        </w:rPr>
      </w:pPr>
      <w:r w:rsidRPr="003636D9">
        <w:rPr>
          <w:rFonts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eastAsia="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rPr>
          <w:rFonts w:cs="Times New Roman"/>
          <w:b/>
          <w:sz w:val="32"/>
          <w:szCs w:val="32"/>
        </w:rPr>
      </w:pPr>
    </w:p>
    <w:p w14:paraId="261B3978" w14:textId="6A254890" w:rsidR="00D45940" w:rsidRPr="00400643" w:rsidRDefault="00D45940" w:rsidP="00400643">
      <w:pPr>
        <w:pStyle w:val="PargrafodaLista"/>
        <w:numPr>
          <w:ilvl w:val="3"/>
          <w:numId w:val="132"/>
        </w:numPr>
        <w:spacing w:after="30"/>
        <w:rPr>
          <w:rFonts w:cs="Times New Roman"/>
          <w:b/>
          <w:sz w:val="32"/>
          <w:szCs w:val="32"/>
        </w:rPr>
      </w:pPr>
      <w:r w:rsidRPr="00400643">
        <w:rPr>
          <w:rFonts w:cs="Times New Roman"/>
          <w:b/>
          <w:sz w:val="32"/>
          <w:szCs w:val="32"/>
        </w:rPr>
        <w:t>Potenciômetro:</w:t>
      </w:r>
    </w:p>
    <w:p w14:paraId="7D78700E" w14:textId="6847150B" w:rsidR="00D45940" w:rsidRPr="003636D9" w:rsidRDefault="00D45940" w:rsidP="00D45940">
      <w:pPr>
        <w:spacing w:after="30"/>
        <w:ind w:firstLine="708"/>
        <w:rPr>
          <w:rFonts w:cs="Times New Roman"/>
          <w:szCs w:val="24"/>
        </w:rPr>
      </w:pPr>
      <w:r w:rsidRPr="003636D9">
        <w:rPr>
          <w:rFonts w:cs="Times New Roman"/>
          <w:szCs w:val="24"/>
        </w:rPr>
        <w:t>Esse tipo de resistor possui sua resistência interna que varia em função d</w:t>
      </w:r>
      <w:r w:rsidR="00131C56">
        <w:rPr>
          <w:rFonts w:cs="Times New Roman"/>
          <w:szCs w:val="24"/>
        </w:rPr>
        <w:t>e uma parte mecânica, ou seja, à</w:t>
      </w:r>
      <w:r w:rsidRPr="003636D9">
        <w:rPr>
          <w:rFonts w:cs="Times New Roman"/>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cs="Times New Roman"/>
          <w:szCs w:val="24"/>
        </w:rPr>
        <w:t>presentada a seguir (à</w:t>
      </w:r>
      <w:r w:rsidRPr="003636D9">
        <w:rPr>
          <w:rFonts w:cs="Times New Roman"/>
          <w:szCs w:val="24"/>
        </w:rPr>
        <w:t xml:space="preserve"> esquerda):</w:t>
      </w:r>
    </w:p>
    <w:p w14:paraId="106FC386" w14:textId="77777777" w:rsidR="00D45940" w:rsidRPr="003636D9" w:rsidRDefault="00D45940" w:rsidP="00D026A2">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pPr>
    </w:p>
    <w:p w14:paraId="420D389D" w14:textId="77777777" w:rsidR="00D026A2" w:rsidRPr="005E26E9" w:rsidRDefault="00D026A2" w:rsidP="00D45940">
      <w:pPr>
        <w:pStyle w:val="NormalWeb"/>
        <w:shd w:val="clear" w:color="auto" w:fill="FFFFFF"/>
        <w:spacing w:before="0" w:beforeAutospacing="0" w:after="30" w:afterAutospacing="0"/>
        <w:ind w:left="720"/>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r w:rsidRPr="003636D9">
        <w:rPr>
          <w:b/>
          <w:sz w:val="32"/>
          <w:szCs w:val="32"/>
        </w:rPr>
        <w:t>Buzzer:</w:t>
      </w:r>
    </w:p>
    <w:p w14:paraId="1F7E0AAB" w14:textId="77777777" w:rsidR="00D026A2" w:rsidRDefault="00D026A2" w:rsidP="00D45940">
      <w:pPr>
        <w:pStyle w:val="NormalWeb"/>
        <w:shd w:val="clear" w:color="auto" w:fill="FFFFFF"/>
        <w:spacing w:before="0" w:beforeAutospacing="0" w:after="30" w:afterAutospacing="0"/>
        <w:ind w:firstLine="720"/>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rPr>
          <w:rStyle w:val="ya-q-full-text"/>
        </w:rPr>
      </w:pPr>
      <w:r w:rsidRPr="003636D9">
        <w:rPr>
          <w:rFonts w:eastAsiaTheme="minorHAnsi"/>
        </w:rPr>
        <w:t xml:space="preserve">Um buzzer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eastAsia="Times New Roman" w:cs="Times New Roman"/>
          <w:color w:val="222222"/>
          <w:szCs w:val="24"/>
          <w:lang w:eastAsia="pt-BR"/>
        </w:rPr>
      </w:pPr>
    </w:p>
    <w:p w14:paraId="0D773575" w14:textId="6048765B" w:rsidR="00D45940" w:rsidRPr="005E26E9" w:rsidRDefault="00D45940" w:rsidP="00D026A2">
      <w:pPr>
        <w:spacing w:after="30"/>
        <w:jc w:val="center"/>
        <w:rPr>
          <w:rFonts w:eastAsia="Times New Roman" w:cs="Times New Roman"/>
          <w:color w:val="222222"/>
          <w:szCs w:val="24"/>
          <w:lang w:eastAsia="pt-BR"/>
        </w:rPr>
      </w:pPr>
      <w:r w:rsidRPr="005E26E9">
        <w:rPr>
          <w:rFonts w:cs="Times New Roman"/>
          <w:noProof/>
          <w:color w:val="0000FF"/>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eastAsia="Times New Roman" w:cs="Times New Roman"/>
          <w:noProof/>
          <w:color w:val="0000FF"/>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pPr>
    </w:p>
    <w:p w14:paraId="13AC03B6" w14:textId="77777777" w:rsidR="00D45940" w:rsidRPr="005E26E9" w:rsidRDefault="00D45940" w:rsidP="00D45940">
      <w:pPr>
        <w:pStyle w:val="NormalWeb"/>
        <w:shd w:val="clear" w:color="auto" w:fill="FFFFFF"/>
        <w:spacing w:before="0" w:beforeAutospacing="0" w:after="30" w:afterAutospacing="0"/>
      </w:pPr>
    </w:p>
    <w:p w14:paraId="49170760" w14:textId="4661B3BC" w:rsidR="00D45940" w:rsidRDefault="00131C56" w:rsidP="00400643">
      <w:pPr>
        <w:pStyle w:val="NormalWeb"/>
        <w:numPr>
          <w:ilvl w:val="2"/>
          <w:numId w:val="132"/>
        </w:numPr>
        <w:shd w:val="clear" w:color="auto" w:fill="FFFFFF"/>
        <w:spacing w:before="0" w:beforeAutospacing="0" w:after="30" w:afterAutospacing="0"/>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pPr>
    </w:p>
    <w:p w14:paraId="1382D8CD" w14:textId="77777777" w:rsidR="00D45940" w:rsidRDefault="00D45940" w:rsidP="00D45940">
      <w:pPr>
        <w:pStyle w:val="NormalWeb"/>
        <w:shd w:val="clear" w:color="auto" w:fill="FFFFFF"/>
        <w:spacing w:before="0" w:beforeAutospacing="0" w:after="30" w:afterAutospacing="0"/>
        <w:ind w:firstLine="720"/>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2C665BA8"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0E13CC3C" w14:textId="77777777" w:rsidR="00D45940" w:rsidRPr="003636D9" w:rsidRDefault="00D45940" w:rsidP="00D45940">
      <w:pPr>
        <w:spacing w:after="30"/>
        <w:rPr>
          <w:rFonts w:cs="Times New Roman"/>
          <w:b/>
          <w:sz w:val="28"/>
          <w:szCs w:val="28"/>
          <w:u w:val="single"/>
        </w:rPr>
      </w:pPr>
      <w:r w:rsidRPr="003636D9">
        <w:rPr>
          <w:rFonts w:cs="Times New Roman"/>
          <w:b/>
          <w:sz w:val="28"/>
          <w:szCs w:val="28"/>
          <w:u w:val="single"/>
        </w:rPr>
        <w:t>Circuito aberto/fechado</w:t>
      </w:r>
    </w:p>
    <w:p w14:paraId="6DD7192A" w14:textId="77777777" w:rsidR="00D45940" w:rsidRDefault="00D45940" w:rsidP="00D45940">
      <w:pPr>
        <w:spacing w:after="30"/>
        <w:ind w:firstLine="708"/>
        <w:rPr>
          <w:rFonts w:cs="Times New Roman"/>
          <w:szCs w:val="24"/>
        </w:rPr>
      </w:pPr>
    </w:p>
    <w:p w14:paraId="288EE277" w14:textId="1861685E" w:rsidR="00D45940" w:rsidRPr="003636D9" w:rsidRDefault="00D45940" w:rsidP="00D45940">
      <w:pPr>
        <w:spacing w:after="30"/>
        <w:ind w:firstLine="708"/>
        <w:rPr>
          <w:rFonts w:cs="Times New Roman"/>
          <w:szCs w:val="24"/>
        </w:rPr>
      </w:pPr>
      <w:r w:rsidRPr="003636D9">
        <w:rPr>
          <w:rFonts w:cs="Times New Roman"/>
          <w:szCs w:val="24"/>
        </w:rPr>
        <w:t>Uma das maneiras mais simples de controlar um circuito elétrico é o ligando e desligando. Para isso pode ser utilizado um interruptor que abre e fecha o circuito, ou seja, permite ou não a passagem de corrente</w:t>
      </w:r>
      <w:r w:rsidR="00131C56">
        <w:rPr>
          <w:rFonts w:cs="Times New Roman"/>
          <w:szCs w:val="24"/>
        </w:rPr>
        <w:t xml:space="preserve">. O circuito aberto bloqueia </w:t>
      </w:r>
      <w:r w:rsidRPr="003636D9">
        <w:rPr>
          <w:rFonts w:cs="Times New Roman"/>
          <w:szCs w:val="24"/>
        </w:rPr>
        <w:t xml:space="preserve">a passagem da corrente, ou seja, existe uma descontinuidade no “caminho” da energia. </w:t>
      </w:r>
    </w:p>
    <w:p w14:paraId="0C92B986" w14:textId="7A8540FA" w:rsidR="00D45940" w:rsidRDefault="00D45940" w:rsidP="00D45940">
      <w:pPr>
        <w:spacing w:after="30"/>
        <w:ind w:firstLine="708"/>
        <w:rPr>
          <w:rFonts w:cs="Times New Roman"/>
          <w:szCs w:val="24"/>
        </w:rPr>
      </w:pPr>
      <w:r w:rsidRPr="003636D9">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cs="Times New Roman"/>
          <w:szCs w:val="24"/>
        </w:rPr>
        <w:t xml:space="preserve"> “lanterna” simples abaixo, em que</w:t>
      </w:r>
      <w:r w:rsidRPr="003636D9">
        <w:rPr>
          <w:rFonts w:cs="Times New Roman"/>
          <w:szCs w:val="24"/>
        </w:rPr>
        <w:t xml:space="preserve"> o da esquerda representa o circuito aberto (sem a passagem da corrente e, consequente mente, sem brilho na lâmpada) e o da direita o circuito fechado (com a lâmpada brilhante).</w:t>
      </w:r>
    </w:p>
    <w:p w14:paraId="4BD6D7FB" w14:textId="77777777" w:rsidR="007128B9" w:rsidRPr="003636D9" w:rsidRDefault="007128B9" w:rsidP="00D45940">
      <w:pPr>
        <w:spacing w:after="30"/>
        <w:ind w:firstLine="708"/>
        <w:rPr>
          <w:rFonts w:cs="Times New Roman"/>
          <w:szCs w:val="24"/>
        </w:rPr>
      </w:pPr>
    </w:p>
    <w:p w14:paraId="73E4140B"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lastRenderedPageBreak/>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5E26E9" w:rsidRDefault="00D45940" w:rsidP="00D45940">
      <w:pPr>
        <w:pStyle w:val="PargrafodaLista"/>
        <w:shd w:val="clear" w:color="auto" w:fill="FFFFFF"/>
        <w:spacing w:after="30" w:line="240" w:lineRule="auto"/>
        <w:ind w:left="1800"/>
        <w:contextualSpacing w:val="0"/>
        <w:rPr>
          <w:rFonts w:cs="Times New Roman"/>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rPr>
          <w:rFonts w:cs="Times New Roman"/>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pPr>
    </w:p>
    <w:p w14:paraId="6EF39342" w14:textId="77777777" w:rsidR="00D45940" w:rsidRPr="003636D9" w:rsidRDefault="00D45940" w:rsidP="00D45940">
      <w:pPr>
        <w:pStyle w:val="NormalWeb"/>
        <w:shd w:val="clear" w:color="auto" w:fill="FFFFFF"/>
        <w:spacing w:before="0" w:beforeAutospacing="0" w:after="30" w:afterAutospacing="0"/>
        <w:ind w:firstLine="708"/>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7128B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4716973" w14:textId="454DC736" w:rsidR="00D45940" w:rsidRPr="005E26E9" w:rsidRDefault="00D45940" w:rsidP="005E26E9">
      <w:pPr>
        <w:spacing w:after="30"/>
        <w:rPr>
          <w:rFonts w:eastAsia="Times New Roman" w:cs="Times New Roman"/>
          <w:vanish/>
          <w:szCs w:val="24"/>
        </w:rPr>
      </w:pPr>
    </w:p>
    <w:p w14:paraId="29A54B7D" w14:textId="77777777" w:rsidR="005E26E9" w:rsidRPr="005E26E9" w:rsidRDefault="005E26E9" w:rsidP="005E26E9">
      <w:pPr>
        <w:spacing w:after="30"/>
        <w:rPr>
          <w:rFonts w:eastAsia="Times New Roman" w:cs="Times New Roman"/>
          <w:vanish/>
          <w:szCs w:val="24"/>
        </w:rPr>
      </w:pPr>
    </w:p>
    <w:p w14:paraId="09A7935A" w14:textId="667FAECF" w:rsidR="00AB7CD3" w:rsidRPr="00AB7CD3" w:rsidRDefault="00AB7CD3" w:rsidP="00400643">
      <w:pPr>
        <w:pStyle w:val="NormalWeb"/>
        <w:numPr>
          <w:ilvl w:val="2"/>
          <w:numId w:val="132"/>
        </w:numPr>
        <w:shd w:val="clear" w:color="auto" w:fill="FFFFFF"/>
        <w:spacing w:before="0" w:beforeAutospacing="0" w:after="30" w:afterAutospacing="0"/>
        <w:ind w:left="1418"/>
        <w:rPr>
          <w:b/>
          <w:sz w:val="32"/>
          <w:szCs w:val="32"/>
        </w:rPr>
      </w:pPr>
      <w:r w:rsidRPr="00AB7CD3">
        <w:rPr>
          <w:b/>
          <w:bCs/>
          <w:sz w:val="32"/>
          <w:szCs w:val="32"/>
        </w:rPr>
        <w:t>Pontes H:</w:t>
      </w:r>
    </w:p>
    <w:p w14:paraId="4B623029" w14:textId="77777777" w:rsidR="00AB7CD3" w:rsidRPr="005E26E9" w:rsidRDefault="00AB7CD3" w:rsidP="00AB7CD3">
      <w:pPr>
        <w:pStyle w:val="NormalWeb"/>
        <w:shd w:val="clear" w:color="auto" w:fill="FFFFFF"/>
        <w:spacing w:before="0" w:beforeAutospacing="0" w:after="30" w:afterAutospacing="0"/>
        <w:ind w:left="698"/>
      </w:pPr>
    </w:p>
    <w:p w14:paraId="7CCC98E4" w14:textId="77777777" w:rsidR="00AB7CD3" w:rsidRPr="00AB7CD3" w:rsidRDefault="00AB7CD3" w:rsidP="00AB7CD3">
      <w:pPr>
        <w:rPr>
          <w:rFonts w:cs="Times New Roman"/>
          <w:szCs w:val="24"/>
        </w:rPr>
      </w:pPr>
      <w:r w:rsidRPr="00AB7CD3">
        <w:rPr>
          <w:rFonts w:cs="Times New Roman"/>
          <w:szCs w:val="24"/>
        </w:rPr>
        <w:tab/>
      </w:r>
      <w:r w:rsidRPr="00AB7CD3">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rPr>
          <w:rFonts w:ascii="Arial" w:hAnsi="Arial" w:cs="Arial"/>
          <w:noProof/>
          <w:sz w:val="27"/>
          <w:szCs w:val="27"/>
          <w:lang w:eastAsia="pt-BR"/>
        </w:rPr>
      </w:pPr>
      <w:r w:rsidRPr="00AB7CD3">
        <w:rPr>
          <w:rFonts w:eastAsia="Times New Roman" w:cs="Times New Roman"/>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Default="00AB7CD3" w:rsidP="00AB7CD3">
      <w:pPr>
        <w:ind w:firstLine="720"/>
        <w:rPr>
          <w:rFonts w:eastAsia="Times New Roman" w:cs="Times New Roman"/>
          <w:szCs w:val="24"/>
        </w:rPr>
      </w:pPr>
      <w:r w:rsidRPr="00AB7CD3">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53E0436C" w14:textId="77777777" w:rsidR="005E26E9" w:rsidRPr="00AB7CD3" w:rsidRDefault="005E26E9" w:rsidP="00AB7CD3">
      <w:pPr>
        <w:ind w:firstLine="720"/>
        <w:rPr>
          <w:rFonts w:cs="Times New Roman"/>
          <w:szCs w:val="24"/>
        </w:rPr>
      </w:pPr>
    </w:p>
    <w:p w14:paraId="1168A3FF" w14:textId="77777777" w:rsidR="00AB7CD3" w:rsidRPr="00AB7CD3" w:rsidRDefault="00AB7CD3" w:rsidP="00AB7CD3">
      <w:pPr>
        <w:jc w:val="center"/>
        <w:rPr>
          <w:rFonts w:cs="Times New Roman"/>
          <w:szCs w:val="24"/>
        </w:rPr>
      </w:pPr>
      <w:r w:rsidRPr="00F9512D">
        <w:rPr>
          <w:noProof/>
          <w:lang w:eastAsia="pt-BR"/>
        </w:rPr>
        <w:lastRenderedPageBreak/>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D877A26" w14:textId="2BF1F4BE" w:rsidR="005E26E9" w:rsidRPr="00AB7CD3" w:rsidRDefault="005E26E9" w:rsidP="00AB7CD3">
      <w:pPr>
        <w:rPr>
          <w:rFonts w:cs="Times New Roman"/>
          <w:szCs w:val="24"/>
        </w:rPr>
      </w:pPr>
    </w:p>
    <w:p w14:paraId="162C8BCB" w14:textId="77777777" w:rsidR="00AB7CD3" w:rsidRDefault="00AB7CD3" w:rsidP="00AB7CD3">
      <w:pPr>
        <w:rPr>
          <w:rFonts w:eastAsia="Times New Roman" w:cs="Times New Roman"/>
          <w:szCs w:val="24"/>
        </w:rPr>
      </w:pPr>
      <w:r w:rsidRPr="00AB7CD3">
        <w:rPr>
          <w:rFonts w:cs="Times New Roman"/>
          <w:szCs w:val="24"/>
        </w:rPr>
        <w:tab/>
      </w:r>
      <w:r w:rsidRPr="00AB7CD3">
        <w:rPr>
          <w:rFonts w:eastAsia="Times New Roman" w:cs="Times New Roman"/>
          <w:b/>
          <w:bCs/>
          <w:szCs w:val="24"/>
        </w:rPr>
        <w:t xml:space="preserve">Nota: </w:t>
      </w:r>
      <w:r w:rsidRPr="00AB7CD3">
        <w:rPr>
          <w:rFonts w:eastAsia="Times New Roman" w:cs="Times New Roman"/>
          <w:szCs w:val="24"/>
        </w:rPr>
        <w:t>O funcionamento interno desse dispositivo pode ser melhor entendido ao se observar o projeto 8 da apostila.</w:t>
      </w:r>
    </w:p>
    <w:p w14:paraId="7C46FA88" w14:textId="77777777" w:rsidR="005E26E9" w:rsidRPr="00AB7CD3" w:rsidRDefault="005E26E9" w:rsidP="00AB7CD3">
      <w:pPr>
        <w:rPr>
          <w:rFonts w:cs="Times New Roman"/>
          <w:szCs w:val="24"/>
        </w:rPr>
      </w:pPr>
    </w:p>
    <w:p w14:paraId="12516288" w14:textId="77777777" w:rsidR="00AB7CD3" w:rsidRPr="00AB7CD3" w:rsidRDefault="00AB7CD3" w:rsidP="00400643">
      <w:pPr>
        <w:pStyle w:val="PargrafodaLista"/>
        <w:numPr>
          <w:ilvl w:val="3"/>
          <w:numId w:val="132"/>
        </w:numPr>
        <w:ind w:left="2268" w:hanging="938"/>
        <w:rPr>
          <w:rFonts w:cs="Times New Roman"/>
          <w:b/>
          <w:sz w:val="28"/>
          <w:szCs w:val="28"/>
        </w:rPr>
      </w:pPr>
      <w:r w:rsidRPr="00AB7CD3">
        <w:rPr>
          <w:rFonts w:eastAsia="Times New Roman" w:cs="Times New Roman"/>
          <w:b/>
          <w:bCs/>
          <w:sz w:val="28"/>
          <w:szCs w:val="28"/>
        </w:rPr>
        <w:t>L293D:</w:t>
      </w:r>
    </w:p>
    <w:p w14:paraId="573DAEA8" w14:textId="7DFFF957" w:rsidR="00AB7CD3" w:rsidRPr="00323931" w:rsidRDefault="00AB7CD3" w:rsidP="00AB7CD3">
      <w:pPr>
        <w:rPr>
          <w:rFonts w:eastAsia="Times New Roman" w:cs="Times New Roman"/>
          <w:szCs w:val="24"/>
        </w:rPr>
      </w:pPr>
      <w:r w:rsidRPr="00E31766">
        <w:rPr>
          <w:rFonts w:cs="Times New Roman"/>
          <w:szCs w:val="24"/>
        </w:rPr>
        <w:tab/>
      </w:r>
      <w:r w:rsidRPr="00E31766">
        <w:rPr>
          <w:rFonts w:eastAsia="Times New Roman" w:cs="Times New Roman"/>
          <w:szCs w:val="24"/>
        </w:rPr>
        <w:t>O L293D é um Circuito Integrado (CI) utilizado para o co</w:t>
      </w:r>
      <w:r w:rsidR="00323931">
        <w:rPr>
          <w:rFonts w:eastAsia="Times New Roman" w:cs="Times New Roman"/>
          <w:szCs w:val="24"/>
        </w:rPr>
        <w:t>ntrole de motores CC. Essa ferramenta é uma ponte H dupla, ou seja, com ela</w:t>
      </w:r>
      <w:r w:rsidRPr="00E31766">
        <w:rPr>
          <w:rFonts w:eastAsia="Times New Roman" w:cs="Times New Roman"/>
          <w:szCs w:val="24"/>
        </w:rPr>
        <w:t xml:space="preserve"> pode</w:t>
      </w:r>
      <w:r w:rsidR="00323931">
        <w:rPr>
          <w:rFonts w:eastAsia="Times New Roman" w:cs="Times New Roman"/>
          <w:szCs w:val="24"/>
        </w:rPr>
        <w:t>-se</w:t>
      </w:r>
      <w:r w:rsidRPr="00E31766">
        <w:rPr>
          <w:rFonts w:eastAsia="Times New Roman" w:cs="Times New Roman"/>
          <w:szCs w:val="24"/>
        </w:rPr>
        <w:t xml:space="preserve"> controlar </w:t>
      </w:r>
      <w:r w:rsidR="00323931">
        <w:rPr>
          <w:rFonts w:eastAsia="Times New Roman" w:cs="Times New Roman"/>
          <w:szCs w:val="24"/>
        </w:rPr>
        <w:t>o sentido de rotação de até</w:t>
      </w:r>
      <w:r w:rsidRPr="00E31766">
        <w:rPr>
          <w:rFonts w:eastAsia="Times New Roman" w:cs="Times New Roman"/>
          <w:szCs w:val="24"/>
        </w:rPr>
        <w:t xml:space="preserve"> dois motores. </w:t>
      </w:r>
      <w:r w:rsidR="00323931">
        <w:rPr>
          <w:rFonts w:eastAsia="Times New Roman" w:cs="Times New Roman"/>
          <w:szCs w:val="24"/>
        </w:rPr>
        <w:t xml:space="preserve">Além disso, normalmente a </w:t>
      </w:r>
      <w:r w:rsidRPr="00E31766">
        <w:rPr>
          <w:rFonts w:eastAsia="Times New Roman" w:cs="Times New Roman"/>
          <w:szCs w:val="24"/>
        </w:rPr>
        <w:t>corrente exigida p</w:t>
      </w:r>
      <w:r w:rsidR="00323931">
        <w:rPr>
          <w:rFonts w:eastAsia="Times New Roman" w:cs="Times New Roman"/>
          <w:szCs w:val="24"/>
        </w:rPr>
        <w:t xml:space="preserve">ara alimentar os motores é superior àquela </w:t>
      </w:r>
      <w:r w:rsidRPr="00E31766">
        <w:rPr>
          <w:rFonts w:eastAsia="Times New Roman" w:cs="Times New Roman"/>
          <w:szCs w:val="24"/>
        </w:rPr>
        <w:t>fornecida pel</w:t>
      </w:r>
      <w:r w:rsidR="00323931">
        <w:rPr>
          <w:rFonts w:eastAsia="Times New Roman" w:cs="Times New Roman"/>
          <w:szCs w:val="24"/>
        </w:rPr>
        <w:t>a maioria dos Arduinos, fato que torna a presença de</w:t>
      </w:r>
      <w:r w:rsidRPr="00E31766">
        <w:rPr>
          <w:rFonts w:eastAsia="Times New Roman" w:cs="Times New Roman"/>
          <w:szCs w:val="24"/>
        </w:rPr>
        <w:t xml:space="preserve"> um regulador de tensão ou outro tipo de alimentação externa </w:t>
      </w:r>
      <w:r w:rsidR="00323931">
        <w:rPr>
          <w:rFonts w:eastAsia="Times New Roman" w:cs="Times New Roman"/>
          <w:szCs w:val="24"/>
        </w:rPr>
        <w:t xml:space="preserve">necessária </w:t>
      </w:r>
      <w:r w:rsidRPr="00E31766">
        <w:rPr>
          <w:rFonts w:eastAsia="Times New Roman" w:cs="Times New Roman"/>
          <w:szCs w:val="24"/>
        </w:rPr>
        <w:t>para o seu correto funcionamento.</w:t>
      </w:r>
    </w:p>
    <w:p w14:paraId="74624629" w14:textId="77777777" w:rsidR="00AB7CD3" w:rsidRPr="00F9512D" w:rsidRDefault="00AB7CD3" w:rsidP="00AB7CD3">
      <w:pPr>
        <w:ind w:firstLine="708"/>
        <w:rPr>
          <w:rFonts w:cs="Times New Roman"/>
          <w:szCs w:val="24"/>
        </w:rPr>
      </w:pPr>
      <w:r w:rsidRPr="00E31766">
        <w:rPr>
          <w:rFonts w:eastAsia="Times New Roman" w:cs="Times New Roman"/>
          <w:szCs w:val="24"/>
        </w:rPr>
        <w:t xml:space="preserve">No CI apresentado na imagem abaixo, é possível controlar a velocidade dos motores utilizando um pulso PWM nos pinos de controle de velocidade. As portas Vcc 1 </w:t>
      </w:r>
      <w:r w:rsidRPr="00F9512D">
        <w:rPr>
          <w:rFonts w:eastAsia="Times New Roman" w:cs="Times New Roman"/>
          <w:szCs w:val="24"/>
        </w:rPr>
        <w:t xml:space="preserve">e Vcc 2 são as </w:t>
      </w:r>
      <w:r w:rsidRPr="00E31766">
        <w:rPr>
          <w:rFonts w:eastAsia="Times New Roman" w:cs="Times New Roman"/>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lastRenderedPageBreak/>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pPr>
    </w:p>
    <w:p w14:paraId="3F1AFEA3" w14:textId="77777777" w:rsidR="00AB7CD3" w:rsidRPr="005E26E9" w:rsidRDefault="00AB7CD3" w:rsidP="00AB7CD3">
      <w:pPr>
        <w:pStyle w:val="NormalWeb"/>
        <w:shd w:val="clear" w:color="auto" w:fill="FFFFFF"/>
        <w:spacing w:before="0" w:beforeAutospacing="0" w:after="30" w:afterAutospacing="0"/>
        <w:ind w:left="698"/>
      </w:pPr>
    </w:p>
    <w:p w14:paraId="1AFE67F5" w14:textId="744B5C6B" w:rsidR="00AB7CD3" w:rsidRPr="00AB7CD3" w:rsidRDefault="00AB7CD3" w:rsidP="00400643">
      <w:pPr>
        <w:pStyle w:val="NormalWeb"/>
        <w:numPr>
          <w:ilvl w:val="2"/>
          <w:numId w:val="132"/>
        </w:numPr>
        <w:shd w:val="clear" w:color="auto" w:fill="FFFFFF"/>
        <w:spacing w:before="0" w:beforeAutospacing="0" w:after="30" w:afterAutospacing="0"/>
        <w:ind w:left="1418"/>
        <w:rPr>
          <w:b/>
          <w:sz w:val="32"/>
          <w:szCs w:val="32"/>
        </w:rPr>
      </w:pPr>
      <w:r>
        <w:rPr>
          <w:b/>
          <w:sz w:val="32"/>
          <w:szCs w:val="32"/>
        </w:rPr>
        <w:t>C</w:t>
      </w:r>
      <w:ins w:id="29"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pPr>
    </w:p>
    <w:p w14:paraId="528E856C" w14:textId="77777777"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42556486" w:rsidR="00D45940" w:rsidRPr="003636D9" w:rsidRDefault="00D45940" w:rsidP="007128B9">
      <w:pPr>
        <w:pStyle w:val="NormalWeb"/>
        <w:shd w:val="clear" w:color="auto" w:fill="FFFFFF"/>
        <w:spacing w:before="0" w:beforeAutospacing="0" w:after="30" w:afterAutospacing="0"/>
        <w:ind w:left="993"/>
        <w:jc w:val="center"/>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7"/>
                    </pic:cNvPr>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pPr>
    </w:p>
    <w:p w14:paraId="1ACE9EE8" w14:textId="77777777" w:rsidR="00126321" w:rsidRPr="005E26E9" w:rsidRDefault="00126321" w:rsidP="00D45940">
      <w:pPr>
        <w:pStyle w:val="NormalWeb"/>
        <w:shd w:val="clear" w:color="auto" w:fill="FFFFFF"/>
        <w:spacing w:before="0" w:beforeAutospacing="0" w:after="30" w:afterAutospacing="0"/>
      </w:pPr>
    </w:p>
    <w:p w14:paraId="3737A7EB" w14:textId="5039C8E3" w:rsidR="000472F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pPr>
    </w:p>
    <w:p w14:paraId="1053D94B" w14:textId="4ABF4107" w:rsidR="00D45940" w:rsidRDefault="00D45940" w:rsidP="00D026A2">
      <w:pPr>
        <w:pStyle w:val="NormalWeb"/>
        <w:shd w:val="clear" w:color="auto" w:fill="FFFFFF"/>
        <w:spacing w:before="0" w:beforeAutospacing="0" w:after="30" w:afterAutospacing="0"/>
        <w:ind w:firstLine="720"/>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pPr>
    </w:p>
    <w:p w14:paraId="651AB5AC" w14:textId="57A52547" w:rsidR="00131C56" w:rsidRDefault="00131C56" w:rsidP="00D45940">
      <w:pPr>
        <w:pStyle w:val="NormalWeb"/>
        <w:shd w:val="clear" w:color="auto" w:fill="FFFFFF"/>
        <w:spacing w:before="0" w:beforeAutospacing="0" w:after="30" w:afterAutospacing="0"/>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pPr>
    </w:p>
    <w:p w14:paraId="7D63EAE1" w14:textId="15986F4F" w:rsidR="000472F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lastRenderedPageBreak/>
        <w:t xml:space="preserve">Capacitor eletrolítico: </w:t>
      </w:r>
    </w:p>
    <w:p w14:paraId="32B3FA90" w14:textId="77777777" w:rsidR="00D026A2" w:rsidRDefault="00D026A2" w:rsidP="00D026A2">
      <w:pPr>
        <w:pStyle w:val="NormalWeb"/>
        <w:shd w:val="clear" w:color="auto" w:fill="FFFFFF"/>
        <w:spacing w:before="0" w:beforeAutospacing="0" w:after="30" w:afterAutospacing="0"/>
      </w:pPr>
    </w:p>
    <w:p w14:paraId="7BC3CBB6" w14:textId="538BBBE4" w:rsidR="00D45940" w:rsidRPr="003636D9" w:rsidRDefault="00D45940" w:rsidP="00D026A2">
      <w:pPr>
        <w:pStyle w:val="NormalWeb"/>
        <w:shd w:val="clear" w:color="auto" w:fill="FFFFFF"/>
        <w:spacing w:before="0" w:beforeAutospacing="0" w:after="30" w:afterAutospacing="0"/>
        <w:ind w:firstLine="576"/>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pPr>
    </w:p>
    <w:p w14:paraId="03B2E8DA" w14:textId="4C444414" w:rsidR="00126321" w:rsidRPr="00400643" w:rsidRDefault="00D45940" w:rsidP="00400643">
      <w:pPr>
        <w:pStyle w:val="PargrafodaLista"/>
        <w:numPr>
          <w:ilvl w:val="2"/>
          <w:numId w:val="132"/>
        </w:numPr>
        <w:shd w:val="clear" w:color="auto" w:fill="FFFFFF"/>
        <w:spacing w:after="30" w:line="240" w:lineRule="auto"/>
        <w:rPr>
          <w:rFonts w:cs="Times New Roman"/>
          <w:b/>
          <w:sz w:val="32"/>
          <w:szCs w:val="32"/>
        </w:rPr>
      </w:pPr>
      <w:r w:rsidRPr="00400643">
        <w:rPr>
          <w:rFonts w:cs="Times New Roman"/>
          <w:b/>
          <w:sz w:val="32"/>
          <w:szCs w:val="32"/>
          <w:rPrChange w:id="30" w:author="Mateus Berardo de Souza Terra" w:date="2016-02-08T20:05:00Z">
            <w:rPr>
              <w:rFonts w:eastAsia="Times New Roman" w:cs="Times New Roman"/>
              <w:szCs w:val="24"/>
            </w:rPr>
          </w:rPrChange>
        </w:rPr>
        <w:t>Diodos:</w:t>
      </w:r>
    </w:p>
    <w:p w14:paraId="6C6E8BE2" w14:textId="77777777" w:rsidR="00126321" w:rsidRPr="005E26E9" w:rsidRDefault="00126321" w:rsidP="00126321">
      <w:pPr>
        <w:shd w:val="clear" w:color="auto" w:fill="FFFFFF"/>
        <w:spacing w:after="30" w:line="240" w:lineRule="auto"/>
        <w:rPr>
          <w:szCs w:val="24"/>
        </w:rPr>
      </w:pPr>
    </w:p>
    <w:p w14:paraId="5ED2702D" w14:textId="77777777" w:rsidR="00D45940" w:rsidRDefault="00D45940">
      <w:pPr>
        <w:pStyle w:val="NormalWeb"/>
        <w:shd w:val="clear" w:color="auto" w:fill="FFFFFF"/>
        <w:spacing w:before="0" w:beforeAutospacing="0" w:after="30" w:afterAutospacing="0"/>
        <w:ind w:firstLine="720"/>
        <w:rPr>
          <w:bCs/>
        </w:rPr>
        <w:pPrChange w:id="31" w:author="granix pacheco" w:date="2016-02-08T13:11:00Z">
          <w:pPr>
            <w:pStyle w:val="NormalWeb"/>
            <w:numPr>
              <w:numId w:val="25"/>
            </w:numPr>
            <w:shd w:val="clear" w:color="auto" w:fill="FFFFFF"/>
            <w:spacing w:before="0" w:beforeAutospacing="0" w:after="160" w:afterAutospacing="0"/>
            <w:ind w:left="720" w:hanging="360"/>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32"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33"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rPr>
          <w:bCs/>
        </w:rPr>
      </w:pPr>
    </w:p>
    <w:p w14:paraId="4A264B09" w14:textId="6A22E2CE" w:rsidR="00D45940" w:rsidRDefault="00D45940" w:rsidP="00D45940">
      <w:pPr>
        <w:pStyle w:val="NormalWeb"/>
        <w:shd w:val="clear" w:color="auto" w:fill="FFFFFF"/>
        <w:spacing w:before="0" w:beforeAutospacing="0" w:after="30" w:afterAutospacing="0"/>
        <w:ind w:firstLine="720"/>
        <w:rPr>
          <w:bCs/>
        </w:rPr>
      </w:pPr>
      <w:r w:rsidRPr="003636D9">
        <w:rPr>
          <w:b/>
          <w:bCs/>
        </w:rPr>
        <w:t>Nota:</w:t>
      </w:r>
      <w:r w:rsidRPr="003636D9">
        <w:rPr>
          <w:bCs/>
        </w:rPr>
        <w:t xml:space="preserve"> seus uso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rPr>
          <w:bCs/>
        </w:rPr>
      </w:pPr>
    </w:p>
    <w:p w14:paraId="3A196632" w14:textId="510ECA32" w:rsidR="00D45940" w:rsidRPr="003636D9" w:rsidRDefault="005E26E9" w:rsidP="005E26E9">
      <w:pPr>
        <w:spacing w:after="30"/>
        <w:jc w:val="center"/>
        <w:rPr>
          <w:rFonts w:cs="Times New Roman"/>
          <w:color w:val="222222"/>
          <w:sz w:val="27"/>
          <w:szCs w:val="27"/>
          <w:rPrChange w:id="34" w:author="Mateus Berardo de Souza Terra" w:date="2016-02-08T20:05:00Z">
            <w:rPr>
              <w:rFonts w:ascii="Arial" w:hAnsi="Arial" w:cs="Arial"/>
              <w:color w:val="222222"/>
              <w:sz w:val="27"/>
              <w:szCs w:val="27"/>
              <w:lang w:val="pt-PT"/>
            </w:rPr>
          </w:rPrChange>
        </w:rPr>
      </w:pPr>
      <w:r w:rsidRPr="003636D9">
        <w:rPr>
          <w:rFonts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rPr>
          <w:rFonts w:cs="Times New Roman"/>
          <w:color w:val="222222"/>
          <w:sz w:val="27"/>
          <w:szCs w:val="27"/>
        </w:rPr>
      </w:pPr>
    </w:p>
    <w:p w14:paraId="055D4EA8" w14:textId="77777777" w:rsidR="00465B8D" w:rsidRDefault="00465B8D" w:rsidP="00D45940">
      <w:pPr>
        <w:spacing w:after="30"/>
        <w:rPr>
          <w:rFonts w:cs="Times New Roman"/>
          <w:color w:val="222222"/>
          <w:sz w:val="27"/>
          <w:szCs w:val="27"/>
        </w:rPr>
      </w:pPr>
    </w:p>
    <w:p w14:paraId="745FA785" w14:textId="7A03307B" w:rsidR="00D45940" w:rsidRPr="003636D9" w:rsidRDefault="00D45940">
      <w:pPr>
        <w:pStyle w:val="NormalWeb"/>
        <w:numPr>
          <w:ilvl w:val="3"/>
          <w:numId w:val="132"/>
        </w:numPr>
        <w:shd w:val="clear" w:color="auto" w:fill="FFFFFF"/>
        <w:tabs>
          <w:tab w:val="left" w:pos="3449"/>
        </w:tabs>
        <w:spacing w:before="0" w:beforeAutospacing="0" w:after="30" w:afterAutospacing="0"/>
        <w:rPr>
          <w:b/>
          <w:sz w:val="32"/>
          <w:szCs w:val="32"/>
        </w:rPr>
        <w:pPrChange w:id="35" w:author="Mateus Berardo de Souza Terra" w:date="2016-02-08T22:28:00Z">
          <w:pPr>
            <w:pStyle w:val="NormalWeb"/>
            <w:shd w:val="clear" w:color="auto" w:fill="FFFFFF"/>
            <w:spacing w:before="0" w:beforeAutospacing="0" w:after="160" w:afterAutospacing="0"/>
          </w:pPr>
        </w:pPrChange>
      </w:pPr>
      <w:r w:rsidRPr="003636D9">
        <w:rPr>
          <w:b/>
          <w:sz w:val="32"/>
          <w:szCs w:val="32"/>
          <w:rPrChange w:id="36" w:author="Mateus Berardo de Souza Terra" w:date="2016-02-08T20:05:00Z">
            <w:rPr/>
          </w:rPrChange>
        </w:rPr>
        <w:t>LEDs:</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rPr>
          <w:rStyle w:val="Forte"/>
          <w:b w:val="0"/>
        </w:rPr>
        <w:pPrChange w:id="37" w:author="granix pacheco" w:date="2016-02-08T12:11:00Z">
          <w:pPr>
            <w:pStyle w:val="NormalWeb"/>
            <w:shd w:val="clear" w:color="auto" w:fill="FFFFFF"/>
            <w:spacing w:before="0" w:beforeAutospacing="0" w:after="160" w:afterAutospacing="0"/>
          </w:pPr>
        </w:pPrChange>
      </w:pPr>
      <w:r w:rsidRPr="003636D9">
        <w:rPr>
          <w:rPrChange w:id="38" w:author="Mateus Berardo de Souza Terra" w:date="2016-02-08T20:05:00Z">
            <w:rPr>
              <w:b/>
              <w:bCs/>
            </w:rPr>
          </w:rPrChange>
        </w:rPr>
        <w:t xml:space="preserve">Um </w:t>
      </w:r>
      <w:r w:rsidRPr="003636D9">
        <w:t>LED (</w:t>
      </w:r>
      <w:ins w:id="39" w:author="Mateus Berardo de Souza Terra" w:date="2016-02-08T19:11:00Z">
        <w:r w:rsidRPr="003636D9">
          <w:rPr>
            <w:rStyle w:val="Forte"/>
            <w:b w:val="0"/>
          </w:rPr>
          <w:t>L</w:t>
        </w:r>
      </w:ins>
      <w:ins w:id="40" w:author="granix pacheco" w:date="2016-02-08T11:48:00Z">
        <w:del w:id="41" w:author="Mateus Berardo de Souza Terra" w:date="2016-02-08T19:11:00Z">
          <w:r w:rsidRPr="003636D9" w:rsidDel="006D3AB1">
            <w:rPr>
              <w:rStyle w:val="Forte"/>
              <w:b w:val="0"/>
              <w:rPrChange w:id="42" w:author="Mateus Berardo de Souza Terra" w:date="2016-02-08T20:05:00Z">
                <w:rPr>
                  <w:rStyle w:val="Forte"/>
                </w:rPr>
              </w:rPrChange>
            </w:rPr>
            <w:delText>l</w:delText>
          </w:r>
        </w:del>
        <w:r w:rsidRPr="003636D9">
          <w:rPr>
            <w:rStyle w:val="Forte"/>
            <w:b w:val="0"/>
            <w:rPrChange w:id="43" w:author="Mateus Berardo de Souza Terra" w:date="2016-02-08T20:05:00Z">
              <w:rPr>
                <w:rStyle w:val="Forte"/>
              </w:rPr>
            </w:rPrChange>
          </w:rPr>
          <w:t xml:space="preserve">ight </w:t>
        </w:r>
      </w:ins>
      <w:ins w:id="44" w:author="Mateus Berardo de Souza Terra" w:date="2016-02-08T19:11:00Z">
        <w:r w:rsidRPr="003636D9">
          <w:rPr>
            <w:rStyle w:val="Forte"/>
            <w:b w:val="0"/>
          </w:rPr>
          <w:t>E</w:t>
        </w:r>
      </w:ins>
      <w:ins w:id="45" w:author="granix pacheco" w:date="2016-02-08T11:48:00Z">
        <w:del w:id="46" w:author="Mateus Berardo de Souza Terra" w:date="2016-02-08T19:11:00Z">
          <w:r w:rsidRPr="003636D9" w:rsidDel="006D3AB1">
            <w:rPr>
              <w:rStyle w:val="Forte"/>
              <w:b w:val="0"/>
              <w:rPrChange w:id="47" w:author="Mateus Berardo de Souza Terra" w:date="2016-02-08T20:05:00Z">
                <w:rPr>
                  <w:rStyle w:val="Forte"/>
                </w:rPr>
              </w:rPrChange>
            </w:rPr>
            <w:delText>e</w:delText>
          </w:r>
        </w:del>
        <w:r w:rsidRPr="003636D9">
          <w:rPr>
            <w:rStyle w:val="Forte"/>
            <w:b w:val="0"/>
            <w:rPrChange w:id="48" w:author="Mateus Berardo de Souza Terra" w:date="2016-02-08T20:05:00Z">
              <w:rPr>
                <w:rStyle w:val="Forte"/>
              </w:rPr>
            </w:rPrChange>
          </w:rPr>
          <w:t xml:space="preserve">mitting </w:t>
        </w:r>
      </w:ins>
      <w:ins w:id="49" w:author="Mateus Berardo de Souza Terra" w:date="2016-02-08T19:11:00Z">
        <w:r w:rsidRPr="003636D9">
          <w:rPr>
            <w:rStyle w:val="Forte"/>
            <w:b w:val="0"/>
          </w:rPr>
          <w:t>D</w:t>
        </w:r>
      </w:ins>
      <w:del w:id="50" w:author="Mateus Berardo de Souza Terra" w:date="2016-02-08T19:11:00Z">
        <w:r w:rsidRPr="003636D9" w:rsidDel="006D3AB1">
          <w:rPr>
            <w:rStyle w:val="Forte"/>
            <w:b w:val="0"/>
            <w:rPrChange w:id="51" w:author="Mateus Berardo de Souza Terra" w:date="2016-02-08T20:05:00Z">
              <w:rPr>
                <w:rStyle w:val="Forte"/>
              </w:rPr>
            </w:rPrChange>
          </w:rPr>
          <w:delText>d</w:delText>
        </w:r>
      </w:del>
      <w:r w:rsidRPr="003636D9">
        <w:rPr>
          <w:rStyle w:val="Forte"/>
          <w:b w:val="0"/>
          <w:rPrChange w:id="52" w:author="Mateus Berardo de Souza Terra" w:date="2016-02-08T20:05:00Z">
            <w:rPr>
              <w:rStyle w:val="Forte"/>
            </w:rPr>
          </w:rPrChange>
        </w:rPr>
        <w:t>iode)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7128B9">
      <w:pPr>
        <w:pStyle w:val="NormalWeb"/>
        <w:shd w:val="clear" w:color="auto" w:fill="FFFFFF"/>
        <w:tabs>
          <w:tab w:val="left" w:pos="3449"/>
        </w:tabs>
        <w:spacing w:before="0" w:beforeAutospacing="0" w:after="30" w:afterAutospacing="0"/>
        <w:jc w:val="center"/>
        <w:rPr>
          <w:bCs/>
          <w:u w:val="single"/>
        </w:rPr>
      </w:pPr>
      <w:ins w:id="53" w:author="granix pacheco" w:date="2016-02-08T12:11:00Z">
        <w:r w:rsidRPr="003636D9">
          <w:rPr>
            <w:noProof/>
            <w:lang w:eastAsia="pt-BR"/>
            <w:rPrChange w:id="54"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pPr>
      <w:r w:rsidRPr="003636D9">
        <w:rPr>
          <w:b/>
        </w:rPr>
        <w:t>Nota:</w:t>
      </w:r>
      <w:r w:rsidRPr="003636D9">
        <w:t xml:space="preserve"> O valor de tensão e corrente de cada LED pode se</w:t>
      </w:r>
      <w:r w:rsidR="000472F9">
        <w:t>r consultado no capí</w:t>
      </w:r>
      <w:r w:rsidRPr="003636D9">
        <w:t>tulo 9, na parte de LEDs.</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pPr>
    </w:p>
    <w:p w14:paraId="4567CAA1" w14:textId="39D5665E" w:rsidR="000472F9" w:rsidRPr="000472F9" w:rsidRDefault="000472F9" w:rsidP="000472F9">
      <w:pPr>
        <w:spacing w:after="30"/>
        <w:ind w:left="1800"/>
        <w:rPr>
          <w:rFonts w:cs="Times New Roman"/>
          <w:b/>
          <w:sz w:val="32"/>
          <w:szCs w:val="32"/>
          <w:u w:val="single"/>
        </w:rPr>
      </w:pPr>
      <w:r w:rsidRPr="000472F9">
        <w:rPr>
          <w:rFonts w:cs="Times New Roman"/>
          <w:b/>
          <w:szCs w:val="24"/>
          <w:u w:val="single"/>
        </w:rPr>
        <w:t>R</w:t>
      </w:r>
      <w:r w:rsidR="00D45940" w:rsidRPr="000472F9">
        <w:rPr>
          <w:rFonts w:cs="Times New Roman"/>
          <w:b/>
          <w:szCs w:val="24"/>
          <w:u w:val="single"/>
        </w:rPr>
        <w:t>GBs</w:t>
      </w:r>
      <w:r w:rsidR="00D45940" w:rsidRPr="000472F9">
        <w:rPr>
          <w:rFonts w:cs="Times New Roman"/>
          <w:b/>
          <w:sz w:val="32"/>
          <w:szCs w:val="32"/>
          <w:u w:val="single"/>
        </w:rPr>
        <w:t>:</w:t>
      </w:r>
    </w:p>
    <w:p w14:paraId="6F0D005B" w14:textId="77777777" w:rsidR="00D45940" w:rsidRPr="005E26E9" w:rsidRDefault="00D45940" w:rsidP="005E26E9">
      <w:pPr>
        <w:spacing w:after="30"/>
        <w:rPr>
          <w:rFonts w:cs="Times New Roman"/>
          <w:szCs w:val="24"/>
        </w:rPr>
      </w:pPr>
    </w:p>
    <w:p w14:paraId="5065A498" w14:textId="272FCA29" w:rsidR="00D45940" w:rsidRDefault="00D45940" w:rsidP="00D45940">
      <w:pPr>
        <w:spacing w:after="30"/>
        <w:ind w:firstLine="708"/>
        <w:rPr>
          <w:rFonts w:cs="Times New Roman"/>
          <w:szCs w:val="24"/>
        </w:rPr>
      </w:pPr>
      <w:r w:rsidRPr="003636D9">
        <w:rPr>
          <w:rFonts w:cs="Times New Roman"/>
          <w:szCs w:val="24"/>
        </w:rPr>
        <w:t xml:space="preserve">LEDs RGBs são basicamente três LEDs associados, sendo </w:t>
      </w:r>
      <w:r w:rsidR="000472F9">
        <w:rPr>
          <w:rFonts w:cs="Times New Roman"/>
          <w:szCs w:val="24"/>
        </w:rPr>
        <w:t>um deles</w:t>
      </w:r>
      <w:r w:rsidRPr="003636D9">
        <w:rPr>
          <w:rFonts w:cs="Times New Roman"/>
          <w:szCs w:val="24"/>
        </w:rPr>
        <w:t xml:space="preserve"> vermelho, um verde e um azul. Com esse componente podemos emitir luzes de cores distintas, basta regular a intensidade de cada LED presente </w:t>
      </w:r>
      <w:r w:rsidR="000472F9">
        <w:rPr>
          <w:rFonts w:cs="Times New Roman"/>
          <w:szCs w:val="24"/>
        </w:rPr>
        <w:t>no RGB. Este</w:t>
      </w:r>
      <w:r w:rsidRPr="003636D9">
        <w:rPr>
          <w:rFonts w:cs="Times New Roman"/>
          <w:szCs w:val="24"/>
        </w:rPr>
        <w:t xml:space="preserve"> possui quatro pernas </w:t>
      </w:r>
      <w:r w:rsidR="000472F9">
        <w:rPr>
          <w:rFonts w:cs="Times New Roman"/>
          <w:szCs w:val="24"/>
        </w:rPr>
        <w:t xml:space="preserve">sendo a mais longa o </w:t>
      </w:r>
      <w:r w:rsidRPr="003636D9">
        <w:rPr>
          <w:rFonts w:cs="Times New Roman"/>
          <w:szCs w:val="24"/>
        </w:rPr>
        <w:t>cátodo ou o ânodo</w:t>
      </w:r>
      <w:r>
        <w:rPr>
          <w:rFonts w:cs="Times New Roman"/>
          <w:szCs w:val="24"/>
        </w:rPr>
        <w:t xml:space="preserve"> comum</w:t>
      </w:r>
      <w:r w:rsidRPr="003636D9">
        <w:rPr>
          <w:rFonts w:cs="Times New Roman"/>
          <w:szCs w:val="24"/>
        </w:rPr>
        <w:t>.</w:t>
      </w:r>
    </w:p>
    <w:p w14:paraId="0A3835F4" w14:textId="77777777" w:rsidR="005E26E9" w:rsidRPr="003636D9" w:rsidRDefault="005E26E9" w:rsidP="00D45940">
      <w:pPr>
        <w:spacing w:after="30"/>
        <w:ind w:firstLine="708"/>
        <w:rPr>
          <w:rFonts w:cs="Times New Roman"/>
          <w:szCs w:val="24"/>
        </w:rPr>
      </w:pPr>
    </w:p>
    <w:p w14:paraId="3226F9A8" w14:textId="2AAC2A5E" w:rsidR="00D45940" w:rsidRDefault="00D45940" w:rsidP="007128B9">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55"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Eles podem ser classificados como atuadores e são um componente que deve ser escolhido com calma.  A seguir veremos os principais tipos de motores C.C..</w:t>
      </w:r>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6FDB22B3" w:rsidR="00D45940" w:rsidRPr="003636D9" w:rsidRDefault="009516A1"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 xml:space="preserve">Servo </w:t>
      </w:r>
      <w:r w:rsidR="00D45940" w:rsidRPr="003636D9">
        <w:rPr>
          <w:rFonts w:ascii="Times New Roman" w:hAnsi="Times New Roman" w:cs="Times New Roman"/>
          <w:b/>
          <w:sz w:val="32"/>
          <w:szCs w:val="32"/>
        </w:rPr>
        <w:t>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 xml:space="preserve">Servo motores são motores de corrente contínua com uma caixa de redução acoplada e um </w:t>
      </w:r>
      <w:r w:rsidRPr="003636D9">
        <w:rPr>
          <w:rFonts w:ascii="Times New Roman" w:hAnsi="Times New Roman" w:cs="Times New Roman"/>
        </w:rPr>
        <w:lastRenderedPageBreak/>
        <w:t>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4CF7749A"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w:t>
      </w:r>
      <w:r w:rsidR="003624FD" w:rsidRPr="003624FD">
        <w:rPr>
          <w:rFonts w:ascii="Times New Roman" w:hAnsi="Times New Roman" w:cs="Times New Roman"/>
          <w:highlight w:val="yellow"/>
        </w:rPr>
        <w:t>, então ao se falar apenas de servo motor está se referindo a ele</w:t>
      </w:r>
      <w:r w:rsidR="000472F9" w:rsidRPr="003624FD">
        <w:rPr>
          <w:rFonts w:ascii="Times New Roman" w:hAnsi="Times New Roman" w:cs="Times New Roman"/>
          <w:highlight w:val="yellow"/>
        </w:rPr>
        <w:t>.</w:t>
      </w:r>
      <w:r w:rsidR="000472F9">
        <w:rPr>
          <w:rFonts w:ascii="Times New Roman" w:hAnsi="Times New Roman" w:cs="Times New Roman"/>
        </w:rPr>
        <w:t xml:space="preserve">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textAlignment w:val="baseline"/>
        <w:rPr>
          <w:rFonts w:eastAsia="Droid Sans Fallback"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textAlignment w:val="baseline"/>
        <w:rPr>
          <w:rFonts w:eastAsia="Droid Sans Fallback" w:cs="Times New Roman"/>
          <w:b/>
          <w:vanish/>
          <w:kern w:val="3"/>
          <w:sz w:val="32"/>
          <w:szCs w:val="32"/>
          <w:lang w:eastAsia="zh-CN" w:bidi="hi-IN"/>
        </w:rPr>
      </w:pPr>
      <w:r w:rsidRPr="00400643">
        <w:rPr>
          <w:rFonts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pPr>
    </w:p>
    <w:p w14:paraId="448983EE" w14:textId="77777777" w:rsidR="005E26E9" w:rsidRPr="005E26E9" w:rsidRDefault="005E26E9" w:rsidP="00D45940">
      <w:pPr>
        <w:pStyle w:val="NormalWeb"/>
        <w:shd w:val="clear" w:color="auto" w:fill="FFFFFF"/>
        <w:spacing w:before="0" w:beforeAutospacing="0" w:after="30" w:afterAutospacing="0"/>
        <w:ind w:left="360"/>
      </w:pPr>
    </w:p>
    <w:p w14:paraId="07E654CF" w14:textId="7DD4EF89" w:rsidR="00D45940" w:rsidRDefault="00D45940" w:rsidP="00400643">
      <w:pPr>
        <w:pStyle w:val="NormalWeb"/>
        <w:numPr>
          <w:ilvl w:val="2"/>
          <w:numId w:val="134"/>
        </w:numPr>
        <w:shd w:val="clear" w:color="auto" w:fill="FFFFFF"/>
        <w:spacing w:before="0" w:beforeAutospacing="0" w:after="30" w:afterAutospacing="0"/>
        <w:rPr>
          <w:b/>
          <w:sz w:val="32"/>
          <w:szCs w:val="32"/>
        </w:rPr>
      </w:pPr>
      <w:r w:rsidRPr="000D7193">
        <w:rPr>
          <w:b/>
          <w:sz w:val="32"/>
          <w:szCs w:val="32"/>
        </w:rPr>
        <w:t>Baterias</w:t>
      </w:r>
    </w:p>
    <w:p w14:paraId="2A504DC3" w14:textId="77777777" w:rsidR="00D45940" w:rsidRPr="003636D9" w:rsidRDefault="00D45940" w:rsidP="00126321">
      <w:pPr>
        <w:spacing w:after="30"/>
        <w:rPr>
          <w:rFonts w:cs="Times New Roman"/>
          <w:szCs w:val="24"/>
        </w:rPr>
      </w:pPr>
    </w:p>
    <w:p w14:paraId="65C3ED08" w14:textId="77777777" w:rsidR="00D45940" w:rsidRDefault="00D45940" w:rsidP="00D45940">
      <w:pPr>
        <w:spacing w:after="30"/>
        <w:ind w:firstLine="708"/>
        <w:rPr>
          <w:rFonts w:cs="Times New Roman"/>
          <w:szCs w:val="24"/>
        </w:rPr>
      </w:pPr>
      <w:r w:rsidRPr="003636D9">
        <w:rPr>
          <w:rFonts w:cs="Times New Roman"/>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rPr>
          <w:rFonts w:cs="Times New Roman"/>
          <w:szCs w:val="24"/>
        </w:rPr>
      </w:pPr>
    </w:p>
    <w:p w14:paraId="286938C7"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Corrente;</w:t>
      </w:r>
    </w:p>
    <w:p w14:paraId="67B40135"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Tensão;</w:t>
      </w:r>
    </w:p>
    <w:p w14:paraId="7F9F4310"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Peso;</w:t>
      </w:r>
    </w:p>
    <w:p w14:paraId="1BDCC3D6" w14:textId="1B2D80C9" w:rsidR="00D45940" w:rsidRDefault="000472F9" w:rsidP="00D45940">
      <w:pPr>
        <w:pStyle w:val="PargrafodaLista"/>
        <w:numPr>
          <w:ilvl w:val="0"/>
          <w:numId w:val="95"/>
        </w:numPr>
        <w:spacing w:after="30"/>
        <w:rPr>
          <w:rFonts w:cs="Times New Roman"/>
          <w:szCs w:val="24"/>
        </w:rPr>
      </w:pPr>
      <w:r>
        <w:rPr>
          <w:rFonts w:cs="Times New Roman"/>
          <w:szCs w:val="24"/>
        </w:rPr>
        <w:t>Custo;</w:t>
      </w:r>
    </w:p>
    <w:p w14:paraId="0F8617B1" w14:textId="77777777" w:rsidR="000D7193" w:rsidRPr="005E26E9" w:rsidRDefault="000D7193" w:rsidP="005E26E9">
      <w:pPr>
        <w:spacing w:after="30"/>
        <w:rPr>
          <w:rFonts w:cs="Times New Roman"/>
          <w:szCs w:val="24"/>
        </w:rPr>
      </w:pPr>
    </w:p>
    <w:p w14:paraId="7F51A881" w14:textId="77777777" w:rsidR="00D45940" w:rsidRPr="003636D9" w:rsidRDefault="00D45940" w:rsidP="00D45940">
      <w:pPr>
        <w:spacing w:after="30"/>
        <w:ind w:firstLine="708"/>
        <w:rPr>
          <w:rFonts w:cs="Times New Roman"/>
          <w:szCs w:val="24"/>
        </w:rPr>
      </w:pPr>
      <w:r w:rsidRPr="003636D9">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rPr>
          <w:rFonts w:cs="Times New Roman"/>
          <w:szCs w:val="24"/>
        </w:rPr>
      </w:pPr>
      <w:r w:rsidRPr="003636D9">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rPr>
          <w:rFonts w:cs="Times New Roman"/>
          <w:szCs w:val="24"/>
        </w:rPr>
      </w:pPr>
    </w:p>
    <w:p w14:paraId="5821630F"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rPr>
          <w:rFonts w:cs="Times New Roman"/>
          <w:b/>
          <w:szCs w:val="24"/>
        </w:rPr>
      </w:pPr>
    </w:p>
    <w:p w14:paraId="13E229C4" w14:textId="5C8DD030"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Vale a pena lembrar que as pilhas e baterias do mesmo tipo podem ser associadas com o fim de obter maior tensão ou maior corr</w:t>
      </w:r>
      <w:r w:rsidR="00180C79">
        <w:rPr>
          <w:rFonts w:cs="Times New Roman"/>
          <w:szCs w:val="24"/>
        </w:rPr>
        <w:t>ente/autonomia. O capítulo 4.3</w:t>
      </w:r>
      <w:r w:rsidRPr="003636D9">
        <w:rPr>
          <w:rFonts w:cs="Times New Roman"/>
          <w:szCs w:val="24"/>
        </w:rPr>
        <w:t xml:space="preserve"> aborda esse tema.</w:t>
      </w:r>
    </w:p>
    <w:p w14:paraId="66690C95" w14:textId="77777777" w:rsidR="00D45940" w:rsidRDefault="00D45940" w:rsidP="00D45940">
      <w:pPr>
        <w:spacing w:after="30"/>
        <w:ind w:firstLine="708"/>
        <w:rPr>
          <w:rFonts w:cs="Times New Roman"/>
          <w:szCs w:val="24"/>
        </w:rPr>
      </w:pPr>
    </w:p>
    <w:p w14:paraId="6503A6A7" w14:textId="77777777" w:rsidR="005E26E9" w:rsidRPr="003636D9" w:rsidRDefault="005E26E9" w:rsidP="00D45940">
      <w:pPr>
        <w:spacing w:after="30"/>
        <w:ind w:firstLine="708"/>
        <w:rPr>
          <w:rFonts w:cs="Times New Roman"/>
          <w:szCs w:val="24"/>
        </w:rPr>
      </w:pPr>
    </w:p>
    <w:p w14:paraId="67149BCC" w14:textId="77777777" w:rsidR="00D45940" w:rsidRPr="003636D9" w:rsidRDefault="00D45940" w:rsidP="00D45940">
      <w:pPr>
        <w:spacing w:after="30"/>
        <w:ind w:firstLine="708"/>
        <w:rPr>
          <w:rStyle w:val="Forte"/>
          <w:rFonts w:cs="Times New Roman"/>
          <w:sz w:val="28"/>
          <w:szCs w:val="28"/>
          <w:bdr w:val="none" w:sz="0" w:space="0" w:color="auto" w:frame="1"/>
        </w:rPr>
      </w:pPr>
      <w:r w:rsidRPr="003636D9">
        <w:rPr>
          <w:rStyle w:val="Forte"/>
          <w:rFonts w:cs="Times New Roman"/>
          <w:sz w:val="28"/>
          <w:szCs w:val="28"/>
          <w:bdr w:val="none" w:sz="0" w:space="0" w:color="auto" w:frame="1"/>
        </w:rPr>
        <w:t>Níquel Cádmio (NiCa):</w:t>
      </w:r>
    </w:p>
    <w:p w14:paraId="1CA9E1FD" w14:textId="27DB1ADE" w:rsidR="00D45940" w:rsidRDefault="00180C79" w:rsidP="00D45940">
      <w:pPr>
        <w:spacing w:after="30"/>
        <w:ind w:firstLine="708"/>
        <w:rPr>
          <w:rStyle w:val="Forte"/>
          <w:rFonts w:cs="Times New Roman"/>
          <w:b w:val="0"/>
          <w:szCs w:val="24"/>
          <w:bdr w:val="none" w:sz="0" w:space="0" w:color="auto" w:frame="1"/>
        </w:rPr>
      </w:pPr>
      <w:r>
        <w:rPr>
          <w:rStyle w:val="Forte"/>
          <w:rFonts w:cs="Times New Roman"/>
          <w:b w:val="0"/>
          <w:szCs w:val="24"/>
          <w:bdr w:val="none" w:sz="0" w:space="0" w:color="auto" w:frame="1"/>
        </w:rPr>
        <w:lastRenderedPageBreak/>
        <w:t>Esse tipo de bateria já reinou</w:t>
      </w:r>
      <w:r w:rsidR="00D45940" w:rsidRPr="000D7193">
        <w:rPr>
          <w:rStyle w:val="Forte"/>
          <w:rFonts w:cs="Times New Roman"/>
          <w:b w:val="0"/>
          <w:szCs w:val="24"/>
          <w:bdr w:val="none" w:sz="0" w:space="0" w:color="auto" w:frame="1"/>
        </w:rPr>
        <w:t xml:space="preserve"> o mercado e</w:t>
      </w:r>
      <w:r>
        <w:rPr>
          <w:rStyle w:val="Forte"/>
          <w:rFonts w:cs="Times New Roman"/>
          <w:b w:val="0"/>
          <w:szCs w:val="24"/>
          <w:bdr w:val="none" w:sz="0" w:space="0" w:color="auto" w:frame="1"/>
        </w:rPr>
        <w:t>ntre os anos de 1990 e 2000, poré</w:t>
      </w:r>
      <w:r w:rsidR="00D45940" w:rsidRPr="000D7193">
        <w:rPr>
          <w:rStyle w:val="Forte"/>
          <w:rFonts w:cs="Times New Roman"/>
          <w:b w:val="0"/>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rPr>
          <w:rStyle w:val="Forte"/>
          <w:rFonts w:cs="Times New Roman"/>
          <w:b w:val="0"/>
          <w:szCs w:val="24"/>
          <w:bdr w:val="none" w:sz="0" w:space="0" w:color="auto" w:frame="1"/>
        </w:rPr>
      </w:pPr>
    </w:p>
    <w:p w14:paraId="3C4F6A92" w14:textId="77777777" w:rsidR="00D45940" w:rsidRPr="003636D9" w:rsidRDefault="00D45940" w:rsidP="00465B8D">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rPr>
          <w:rFonts w:cs="Times New Roman"/>
          <w:szCs w:val="24"/>
        </w:rPr>
      </w:pPr>
    </w:p>
    <w:p w14:paraId="74D588A4" w14:textId="77777777" w:rsidR="005E26E9" w:rsidRPr="005E26E9" w:rsidRDefault="005E26E9" w:rsidP="00D45940">
      <w:pPr>
        <w:spacing w:after="30"/>
        <w:rPr>
          <w:rFonts w:cs="Times New Roman"/>
          <w:szCs w:val="24"/>
        </w:rPr>
      </w:pPr>
    </w:p>
    <w:p w14:paraId="4DB83DB4" w14:textId="7A6F4BC7" w:rsidR="00D45940" w:rsidRPr="003636D9" w:rsidRDefault="00D45940" w:rsidP="000D7193">
      <w:pPr>
        <w:spacing w:after="30"/>
        <w:ind w:firstLine="708"/>
        <w:rPr>
          <w:rFonts w:cs="Times New Roman"/>
          <w:b/>
          <w:sz w:val="28"/>
          <w:szCs w:val="28"/>
        </w:rPr>
      </w:pPr>
      <w:r w:rsidRPr="003636D9">
        <w:rPr>
          <w:rFonts w:cs="Times New Roman"/>
          <w:b/>
          <w:sz w:val="28"/>
          <w:szCs w:val="28"/>
        </w:rPr>
        <w:t>Hidreto metálico de níquel (Ni-MH):</w:t>
      </w:r>
    </w:p>
    <w:p w14:paraId="3023F3FD" w14:textId="77777777" w:rsidR="00D45940" w:rsidRPr="003636D9" w:rsidRDefault="00D45940" w:rsidP="00D45940">
      <w:pPr>
        <w:spacing w:after="30"/>
        <w:ind w:firstLine="708"/>
        <w:rPr>
          <w:rFonts w:cs="Times New Roman"/>
          <w:szCs w:val="24"/>
        </w:rPr>
      </w:pPr>
      <w:r w:rsidRPr="003636D9">
        <w:rPr>
          <w:rFonts w:cs="Times New Roman"/>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rPr>
          <w:rFonts w:cs="Times New Roman"/>
          <w:b/>
          <w:sz w:val="28"/>
          <w:szCs w:val="28"/>
        </w:rPr>
      </w:pPr>
      <w:r w:rsidRPr="003636D9">
        <w:rPr>
          <w:rFonts w:cs="Times New Roman"/>
          <w:b/>
          <w:sz w:val="28"/>
          <w:szCs w:val="28"/>
        </w:rPr>
        <w:t>Chumbo-Ácido:</w:t>
      </w:r>
    </w:p>
    <w:p w14:paraId="65BE4D4C" w14:textId="77777777" w:rsidR="005E26E9" w:rsidRPr="005E26E9" w:rsidRDefault="005E26E9" w:rsidP="00D45940">
      <w:pPr>
        <w:spacing w:after="30"/>
        <w:ind w:firstLine="708"/>
        <w:rPr>
          <w:rFonts w:cs="Times New Roman"/>
          <w:szCs w:val="24"/>
        </w:rPr>
      </w:pPr>
    </w:p>
    <w:p w14:paraId="21C5CA86" w14:textId="488174B0" w:rsidR="00D45940" w:rsidRDefault="00D45940" w:rsidP="00D45940">
      <w:pPr>
        <w:spacing w:after="30"/>
        <w:ind w:firstLine="708"/>
        <w:rPr>
          <w:rFonts w:cs="Times New Roman"/>
          <w:szCs w:val="24"/>
        </w:rPr>
      </w:pPr>
      <w:r w:rsidRPr="003636D9">
        <w:rPr>
          <w:rFonts w:cs="Times New Roman"/>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cs="Times New Roman"/>
          <w:szCs w:val="24"/>
        </w:rPr>
        <w:t xml:space="preserve">em carros possuem 12V de tensão e </w:t>
      </w:r>
      <w:r w:rsidR="004A68EC">
        <w:rPr>
          <w:rFonts w:cs="Times New Roman"/>
          <w:szCs w:val="24"/>
        </w:rPr>
        <w:t>correntes de até 70A</w:t>
      </w:r>
      <w:r w:rsidR="00180C79">
        <w:rPr>
          <w:rFonts w:cs="Times New Roman"/>
          <w:szCs w:val="24"/>
        </w:rPr>
        <w:t>.</w:t>
      </w:r>
    </w:p>
    <w:p w14:paraId="50A85CBC" w14:textId="77777777" w:rsidR="005E26E9" w:rsidRPr="003636D9" w:rsidRDefault="005E26E9" w:rsidP="00D45940">
      <w:pPr>
        <w:spacing w:after="30"/>
        <w:ind w:firstLine="708"/>
        <w:rPr>
          <w:rFonts w:cs="Times New Roman"/>
          <w:szCs w:val="24"/>
        </w:rPr>
      </w:pPr>
    </w:p>
    <w:p w14:paraId="3BF74D26" w14:textId="77777777" w:rsidR="00D45940" w:rsidRDefault="00D45940" w:rsidP="007128B9">
      <w:pPr>
        <w:spacing w:after="30"/>
        <w:jc w:val="center"/>
        <w:rPr>
          <w:rFonts w:cs="Times New Roman"/>
          <w:szCs w:val="24"/>
        </w:rPr>
      </w:pPr>
      <w:r w:rsidRPr="003636D9">
        <w:rPr>
          <w:rFonts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cs="Times New Roman"/>
          <w:szCs w:val="24"/>
        </w:rPr>
      </w:pPr>
    </w:p>
    <w:p w14:paraId="195775D0" w14:textId="77777777" w:rsidR="00D45940" w:rsidRPr="003636D9" w:rsidRDefault="00D45940" w:rsidP="00D45940">
      <w:pPr>
        <w:spacing w:after="30"/>
        <w:ind w:firstLine="708"/>
        <w:rPr>
          <w:rFonts w:cs="Times New Roman"/>
          <w:b/>
          <w:sz w:val="28"/>
          <w:szCs w:val="28"/>
        </w:rPr>
      </w:pPr>
      <w:r w:rsidRPr="003636D9">
        <w:rPr>
          <w:rFonts w:cs="Times New Roman"/>
          <w:b/>
          <w:sz w:val="28"/>
          <w:szCs w:val="28"/>
        </w:rPr>
        <w:t>Íons de lítio (Li-Ion):</w:t>
      </w:r>
    </w:p>
    <w:p w14:paraId="4B4F5938" w14:textId="77777777" w:rsidR="00D45940" w:rsidRPr="003636D9" w:rsidRDefault="00D45940" w:rsidP="00D45940">
      <w:pPr>
        <w:spacing w:after="30"/>
        <w:ind w:firstLine="708"/>
        <w:rPr>
          <w:rFonts w:cs="Times New Roman"/>
          <w:szCs w:val="24"/>
        </w:rPr>
      </w:pPr>
      <w:r w:rsidRPr="003636D9">
        <w:rPr>
          <w:rFonts w:cs="Times New Roman"/>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cs="Times New Roman"/>
          <w:szCs w:val="24"/>
        </w:rPr>
      </w:pPr>
    </w:p>
    <w:p w14:paraId="377CB2AD" w14:textId="77777777" w:rsidR="00D45940" w:rsidRPr="003636D9" w:rsidRDefault="00D45940" w:rsidP="000D7193">
      <w:pPr>
        <w:spacing w:after="30"/>
        <w:ind w:firstLine="708"/>
        <w:rPr>
          <w:rFonts w:cs="Times New Roman"/>
          <w:b/>
          <w:sz w:val="28"/>
          <w:szCs w:val="28"/>
        </w:rPr>
      </w:pPr>
      <w:r w:rsidRPr="003636D9">
        <w:rPr>
          <w:rFonts w:cs="Times New Roman"/>
          <w:b/>
          <w:sz w:val="28"/>
          <w:szCs w:val="28"/>
        </w:rPr>
        <w:t>Polímeros de Lítio (Li-Po):</w:t>
      </w:r>
    </w:p>
    <w:p w14:paraId="45DF6958" w14:textId="2C1FE2B3" w:rsidR="00D45940" w:rsidRDefault="00D45940" w:rsidP="00D45940">
      <w:pPr>
        <w:spacing w:after="30"/>
        <w:ind w:firstLine="708"/>
        <w:rPr>
          <w:rFonts w:cs="Times New Roman"/>
          <w:szCs w:val="24"/>
        </w:rPr>
      </w:pPr>
      <w:r w:rsidRPr="003636D9">
        <w:rPr>
          <w:rFonts w:cs="Times New Roman"/>
          <w:szCs w:val="24"/>
        </w:rPr>
        <w:t>Muitos as consideram as mais avançadas do mercado atual e são mais leves e potentes que suas rivais de Li-Ion. Elas não sofrem com o efeito memória, mas pos</w:t>
      </w:r>
      <w:r w:rsidR="00180C79">
        <w:rPr>
          <w:rFonts w:cs="Times New Roman"/>
          <w:szCs w:val="24"/>
        </w:rPr>
        <w:t>suem um custo muito elevado em função de</w:t>
      </w:r>
      <w:r w:rsidRPr="003636D9">
        <w:rPr>
          <w:rFonts w:cs="Times New Roman"/>
          <w:szCs w:val="24"/>
        </w:rPr>
        <w:t xml:space="preserve"> seu custo de produção.</w:t>
      </w:r>
    </w:p>
    <w:p w14:paraId="2E1D3B76" w14:textId="77777777" w:rsidR="005E26E9" w:rsidRPr="003636D9" w:rsidRDefault="005E26E9" w:rsidP="00D45940">
      <w:pPr>
        <w:spacing w:after="30"/>
        <w:ind w:firstLine="708"/>
        <w:rPr>
          <w:rFonts w:cs="Times New Roman"/>
          <w:szCs w:val="24"/>
        </w:rPr>
      </w:pPr>
    </w:p>
    <w:p w14:paraId="26D92E49" w14:textId="77777777" w:rsidR="00D45940"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cs="Times New Roman"/>
          <w:szCs w:val="24"/>
        </w:rPr>
      </w:pPr>
    </w:p>
    <w:p w14:paraId="74D16DC6" w14:textId="77777777" w:rsidR="00D45940" w:rsidRPr="003636D9" w:rsidRDefault="00D45940" w:rsidP="00D45940">
      <w:pPr>
        <w:spacing w:after="30"/>
        <w:ind w:left="708" w:firstLine="708"/>
        <w:rPr>
          <w:rFonts w:cs="Times New Roman"/>
          <w:szCs w:val="24"/>
        </w:rPr>
      </w:pPr>
    </w:p>
    <w:p w14:paraId="216D3B2B"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rPr>
          <w:rFonts w:cs="Times New Roman"/>
          <w:szCs w:val="24"/>
        </w:rPr>
      </w:pPr>
    </w:p>
    <w:p w14:paraId="4A5C5EA9" w14:textId="77777777" w:rsidR="005E26E9" w:rsidRDefault="005E26E9" w:rsidP="00465B8D">
      <w:pPr>
        <w:spacing w:after="30"/>
        <w:ind w:firstLine="708"/>
        <w:jc w:val="center"/>
        <w:rPr>
          <w:rFonts w:cs="Times New Roman"/>
          <w:noProof/>
          <w:color w:val="0000FF"/>
          <w:szCs w:val="24"/>
          <w:lang w:eastAsia="pt-BR"/>
        </w:rPr>
      </w:pPr>
    </w:p>
    <w:p w14:paraId="3478AADA" w14:textId="77777777" w:rsidR="00D45940" w:rsidRPr="003636D9" w:rsidRDefault="00D45940" w:rsidP="007128B9">
      <w:pPr>
        <w:spacing w:after="30"/>
        <w:jc w:val="center"/>
        <w:rPr>
          <w:rFonts w:cs="Times New Roman"/>
          <w:noProof/>
          <w:color w:val="0000FF"/>
          <w:sz w:val="27"/>
          <w:szCs w:val="27"/>
          <w:lang w:eastAsia="pt-BR"/>
        </w:rPr>
      </w:pPr>
      <w:r w:rsidRPr="003636D9">
        <w:rPr>
          <w:rFonts w:cs="Times New Roman"/>
          <w:noProof/>
          <w:color w:val="0000FF"/>
          <w:sz w:val="27"/>
          <w:szCs w:val="27"/>
          <w:lang w:eastAsia="pt-BR"/>
        </w:rPr>
        <w:lastRenderedPageBreak/>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rPr>
          <w:rFonts w:cs="Times New Roman"/>
          <w:noProof/>
          <w:color w:val="0000FF"/>
          <w:szCs w:val="24"/>
          <w:lang w:eastAsia="pt-BR"/>
        </w:rPr>
      </w:pPr>
    </w:p>
    <w:p w14:paraId="5BA8E986" w14:textId="254E2F02" w:rsidR="00D45940" w:rsidRPr="00180C79" w:rsidRDefault="00D45940" w:rsidP="00D45940">
      <w:pPr>
        <w:spacing w:after="30"/>
        <w:ind w:firstLine="708"/>
        <w:rPr>
          <w:rFonts w:cs="Times New Roman"/>
          <w:noProof/>
          <w:color w:val="FF0000"/>
          <w:szCs w:val="24"/>
          <w:lang w:eastAsia="pt-BR"/>
        </w:rPr>
      </w:pPr>
      <w:r w:rsidRPr="00180C79">
        <w:rPr>
          <w:rFonts w:cs="Times New Roman"/>
          <w:b/>
          <w:noProof/>
          <w:color w:val="FF0000"/>
          <w:szCs w:val="24"/>
          <w:highlight w:val="yellow"/>
          <w:lang w:eastAsia="pt-BR"/>
        </w:rPr>
        <w:t>Aviso: Use sempre fontes próprias para o seu tipo de bateria com a tensão e corrente indicada pelo fabricante</w:t>
      </w:r>
      <w:r w:rsidRPr="00180C79">
        <w:rPr>
          <w:rFonts w:cs="Times New Roman"/>
          <w:noProof/>
          <w:color w:val="FF0000"/>
          <w:szCs w:val="24"/>
          <w:highlight w:val="yellow"/>
          <w:lang w:eastAsia="pt-BR"/>
        </w:rPr>
        <w:t xml:space="preserve"> </w:t>
      </w:r>
      <w:r w:rsidRPr="00180C79">
        <w:rPr>
          <w:rFonts w:cs="Times New Roman"/>
          <w:b/>
          <w:noProof/>
          <w:color w:val="FF0000"/>
          <w:szCs w:val="24"/>
          <w:highlight w:val="yellow"/>
          <w:lang w:eastAsia="pt-BR"/>
        </w:rPr>
        <w:t xml:space="preserve">para evitar acidentes e prolongar a vida </w:t>
      </w:r>
      <w:r w:rsidR="000D7193" w:rsidRPr="00180C79">
        <w:rPr>
          <w:rFonts w:cs="Times New Roman"/>
          <w:b/>
          <w:noProof/>
          <w:color w:val="FF0000"/>
          <w:szCs w:val="24"/>
          <w:highlight w:val="yellow"/>
          <w:lang w:eastAsia="pt-BR"/>
        </w:rPr>
        <w:t>ú</w:t>
      </w:r>
      <w:r w:rsidRPr="00180C79">
        <w:rPr>
          <w:rFonts w:cs="Times New Roman"/>
          <w:b/>
          <w:noProof/>
          <w:color w:val="FF0000"/>
          <w:szCs w:val="24"/>
          <w:highlight w:val="yellow"/>
          <w:lang w:eastAsia="pt-BR"/>
        </w:rPr>
        <w:t>til do produto</w:t>
      </w:r>
      <w:r w:rsidRPr="00180C79">
        <w:rPr>
          <w:rFonts w:cs="Times New Roman"/>
          <w:noProof/>
          <w:color w:val="FF0000"/>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pPr>
    </w:p>
    <w:p w14:paraId="54A85867" w14:textId="77777777" w:rsidR="005E26E9" w:rsidRPr="005E26E9" w:rsidRDefault="005E26E9" w:rsidP="00D45940">
      <w:pPr>
        <w:pStyle w:val="NormalWeb"/>
        <w:shd w:val="clear" w:color="auto" w:fill="FFFFFF"/>
        <w:spacing w:before="0" w:beforeAutospacing="0" w:after="30" w:afterAutospacing="0"/>
        <w:ind w:left="720"/>
      </w:pPr>
    </w:p>
    <w:p w14:paraId="5FF1BA3D" w14:textId="6397EE0E" w:rsidR="00D45940" w:rsidRPr="000D7193" w:rsidRDefault="00D45940" w:rsidP="00400643">
      <w:pPr>
        <w:pStyle w:val="PargrafodaLista"/>
        <w:numPr>
          <w:ilvl w:val="1"/>
          <w:numId w:val="113"/>
        </w:numPr>
        <w:spacing w:after="30"/>
        <w:rPr>
          <w:rFonts w:cs="Times New Roman"/>
          <w:b/>
          <w:sz w:val="32"/>
          <w:szCs w:val="32"/>
        </w:rPr>
      </w:pPr>
      <w:r w:rsidRPr="000D7193">
        <w:rPr>
          <w:rFonts w:cs="Times New Roman"/>
          <w:b/>
          <w:sz w:val="32"/>
          <w:szCs w:val="32"/>
        </w:rPr>
        <w:t>Associações:</w:t>
      </w:r>
    </w:p>
    <w:p w14:paraId="27164FA5" w14:textId="77777777" w:rsidR="000D7193" w:rsidRPr="005E26E9" w:rsidRDefault="000D7193" w:rsidP="000D7193">
      <w:pPr>
        <w:pStyle w:val="PargrafodaLista"/>
        <w:spacing w:after="30"/>
        <w:ind w:left="1605"/>
        <w:rPr>
          <w:rFonts w:cs="Times New Roman"/>
          <w:szCs w:val="24"/>
        </w:rPr>
      </w:pPr>
    </w:p>
    <w:p w14:paraId="5782AF78" w14:textId="77777777" w:rsidR="00D45940" w:rsidRDefault="00D45940" w:rsidP="00D45940">
      <w:pPr>
        <w:spacing w:after="30"/>
        <w:ind w:firstLine="708"/>
        <w:rPr>
          <w:rFonts w:cs="Times New Roman"/>
          <w:szCs w:val="24"/>
        </w:rPr>
      </w:pPr>
      <w:r w:rsidRPr="003636D9">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rPr>
          <w:rFonts w:cs="Times New Roman"/>
          <w:szCs w:val="24"/>
        </w:rPr>
      </w:pPr>
    </w:p>
    <w:p w14:paraId="4B926B5B"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 xml:space="preserve">Série: </w:t>
      </w:r>
      <w:r w:rsidRPr="003636D9">
        <w:rPr>
          <w:rFonts w:cs="Times New Roman"/>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Paralelo:</w:t>
      </w:r>
      <w:r w:rsidRPr="003636D9">
        <w:rPr>
          <w:rFonts w:cs="Times New Roman"/>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Mistas:</w:t>
      </w:r>
      <w:r w:rsidRPr="003636D9">
        <w:rPr>
          <w:rFonts w:cs="Times New Roman"/>
          <w:szCs w:val="24"/>
        </w:rPr>
        <w:t xml:space="preserve"> C</w:t>
      </w:r>
      <w:r w:rsidR="00180C79">
        <w:rPr>
          <w:rFonts w:cs="Times New Roman"/>
          <w:szCs w:val="24"/>
        </w:rPr>
        <w:t>onsiste no uso de ambas as combinações</w:t>
      </w:r>
      <w:r w:rsidRPr="003636D9">
        <w:rPr>
          <w:rFonts w:cs="Times New Roman"/>
          <w:szCs w:val="24"/>
        </w:rPr>
        <w:t xml:space="preserve"> anteriores ao mesmo tempo.</w:t>
      </w:r>
    </w:p>
    <w:p w14:paraId="79BD35AC" w14:textId="77777777" w:rsidR="00D45940" w:rsidRPr="003636D9" w:rsidRDefault="00D45940" w:rsidP="00D45940">
      <w:pPr>
        <w:spacing w:after="30"/>
        <w:ind w:firstLine="708"/>
        <w:rPr>
          <w:rFonts w:cs="Times New Roman"/>
          <w:szCs w:val="24"/>
        </w:rPr>
      </w:pPr>
      <w:r w:rsidRPr="003636D9">
        <w:rPr>
          <w:rFonts w:cs="Times New Roman"/>
          <w:szCs w:val="24"/>
        </w:rPr>
        <w:t>As características e as formas de associações serão melhores explicadas abaixo, quando cada componente for abordado.</w:t>
      </w:r>
    </w:p>
    <w:p w14:paraId="64D61B1E" w14:textId="77777777" w:rsidR="00465B8D" w:rsidRDefault="00465B8D" w:rsidP="00465B8D">
      <w:pPr>
        <w:spacing w:after="30"/>
        <w:ind w:left="1068"/>
        <w:rPr>
          <w:rFonts w:cs="Times New Roman"/>
          <w:szCs w:val="24"/>
        </w:rPr>
      </w:pPr>
    </w:p>
    <w:p w14:paraId="59544D8B" w14:textId="77777777" w:rsidR="005E26E9" w:rsidRPr="005E26E9" w:rsidRDefault="005E26E9" w:rsidP="00465B8D">
      <w:pPr>
        <w:spacing w:after="30"/>
        <w:ind w:left="1068"/>
        <w:rPr>
          <w:rFonts w:cs="Times New Roman"/>
          <w:szCs w:val="24"/>
        </w:rPr>
      </w:pPr>
    </w:p>
    <w:p w14:paraId="6AC109B5" w14:textId="06948DF5" w:rsidR="00D45940" w:rsidRPr="00465B8D" w:rsidRDefault="00D45940" w:rsidP="00465B8D">
      <w:pPr>
        <w:pStyle w:val="PargrafodaLista"/>
        <w:numPr>
          <w:ilvl w:val="2"/>
          <w:numId w:val="126"/>
        </w:numPr>
        <w:spacing w:after="30"/>
        <w:rPr>
          <w:rFonts w:cs="Times New Roman"/>
          <w:szCs w:val="24"/>
        </w:rPr>
      </w:pPr>
      <w:r w:rsidRPr="00465B8D">
        <w:rPr>
          <w:rFonts w:cs="Times New Roman"/>
          <w:b/>
          <w:sz w:val="28"/>
          <w:szCs w:val="28"/>
        </w:rPr>
        <w:t>Resistores:</w:t>
      </w:r>
    </w:p>
    <w:p w14:paraId="0C16A3A3" w14:textId="77777777" w:rsidR="00465B8D" w:rsidRPr="00465B8D" w:rsidRDefault="00465B8D" w:rsidP="00465B8D">
      <w:pPr>
        <w:pStyle w:val="PargrafodaLista"/>
        <w:spacing w:after="30"/>
        <w:ind w:left="2160"/>
        <w:rPr>
          <w:rFonts w:cs="Times New Roman"/>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pPr>
      <w:r w:rsidRPr="003636D9">
        <w:t>Em série: os resistores são conectados um na frente do outro de forma que a corrente percorre todos. A resistência equivalente é igual à soma das n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pPr>
    </w:p>
    <w:p w14:paraId="209C630F" w14:textId="77777777" w:rsidR="005E26E9" w:rsidRPr="003636D9" w:rsidRDefault="005E26E9" w:rsidP="00D45940">
      <w:pPr>
        <w:pStyle w:val="NormalWeb"/>
        <w:shd w:val="clear" w:color="auto" w:fill="FFFFFF"/>
        <w:spacing w:before="0" w:beforeAutospacing="0" w:after="30" w:afterAutospacing="0"/>
        <w:ind w:left="1440"/>
      </w:pPr>
    </w:p>
    <w:p w14:paraId="19422C48" w14:textId="77777777" w:rsidR="00D45940" w:rsidRDefault="00D45940" w:rsidP="00D45940">
      <w:pPr>
        <w:pStyle w:val="NormalWeb"/>
        <w:numPr>
          <w:ilvl w:val="0"/>
          <w:numId w:val="22"/>
        </w:numPr>
        <w:shd w:val="clear" w:color="auto" w:fill="FFFFFF"/>
        <w:spacing w:before="0" w:beforeAutospacing="0" w:after="30" w:afterAutospacing="0"/>
      </w:pPr>
      <w:r w:rsidRPr="003636D9">
        <w:lastRenderedPageBreak/>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pPr>
    </w:p>
    <w:p w14:paraId="0DACB25E" w14:textId="77777777" w:rsidR="00D45940" w:rsidRPr="003636D9" w:rsidRDefault="00D45940" w:rsidP="00D45940">
      <w:pPr>
        <w:pStyle w:val="NormalWeb"/>
        <w:shd w:val="clear" w:color="auto" w:fill="FFFFFF"/>
        <w:spacing w:before="0" w:beforeAutospacing="0" w:after="30" w:afterAutospacing="0"/>
        <w:ind w:firstLine="720"/>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pPr>
    </w:p>
    <w:p w14:paraId="13F6B073" w14:textId="77777777" w:rsidR="00D45940" w:rsidRPr="003636D9" w:rsidRDefault="00D45940" w:rsidP="00D45940">
      <w:pPr>
        <w:pStyle w:val="NormalWeb"/>
        <w:shd w:val="clear" w:color="auto" w:fill="FFFFFF"/>
        <w:spacing w:before="0" w:beforeAutospacing="0" w:after="30" w:afterAutospacing="0"/>
        <w:ind w:firstLine="720"/>
      </w:pPr>
    </w:p>
    <w:p w14:paraId="79DBEDC9" w14:textId="673B016A" w:rsidR="00D45940"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Capacitores:</w:t>
      </w:r>
    </w:p>
    <w:p w14:paraId="5DB23106" w14:textId="77777777" w:rsidR="00465B8D" w:rsidRPr="005E26E9" w:rsidRDefault="00465B8D" w:rsidP="00465B8D">
      <w:pPr>
        <w:pStyle w:val="PargrafodaLista"/>
        <w:spacing w:after="30"/>
        <w:ind w:left="2160"/>
        <w:rPr>
          <w:rFonts w:cs="Times New Roman"/>
          <w:szCs w:val="28"/>
        </w:rPr>
      </w:pPr>
    </w:p>
    <w:p w14:paraId="053E3933" w14:textId="69E301CB" w:rsidR="00D45940" w:rsidRDefault="00D45940" w:rsidP="00D45940">
      <w:pPr>
        <w:spacing w:after="30"/>
        <w:ind w:firstLine="708"/>
        <w:rPr>
          <w:rFonts w:cs="Times New Roman"/>
          <w:szCs w:val="24"/>
        </w:rPr>
      </w:pPr>
      <w:r w:rsidRPr="003636D9">
        <w:rPr>
          <w:rFonts w:cs="Times New Roman"/>
          <w:szCs w:val="24"/>
        </w:rPr>
        <w:t>A associação de capacitores ocorre de maneira muito semelhante à de resisto</w:t>
      </w:r>
      <w:r w:rsidR="00180C79">
        <w:rPr>
          <w:rFonts w:cs="Times New Roman"/>
          <w:szCs w:val="24"/>
        </w:rPr>
        <w:t xml:space="preserve">res, porém, deve-se usar a fórmula de associação em </w:t>
      </w:r>
      <w:r w:rsidRPr="003636D9">
        <w:rPr>
          <w:rFonts w:cs="Times New Roman"/>
          <w:szCs w:val="24"/>
        </w:rPr>
        <w:t>paralelo de resistores para a associação em série de capac</w:t>
      </w:r>
      <w:r w:rsidR="00180C79">
        <w:rPr>
          <w:rFonts w:cs="Times New Roman"/>
          <w:szCs w:val="24"/>
        </w:rPr>
        <w:t xml:space="preserve">itores e vice-versa, invertendo, </w:t>
      </w:r>
      <w:r w:rsidRPr="003636D9">
        <w:rPr>
          <w:rFonts w:cs="Times New Roman"/>
          <w:szCs w:val="24"/>
        </w:rPr>
        <w:t>assim</w:t>
      </w:r>
      <w:r w:rsidR="00180C79">
        <w:rPr>
          <w:rFonts w:cs="Times New Roman"/>
          <w:szCs w:val="24"/>
        </w:rPr>
        <w:t>,</w:t>
      </w:r>
      <w:r w:rsidRPr="003636D9">
        <w:rPr>
          <w:rFonts w:cs="Times New Roman"/>
          <w:szCs w:val="24"/>
        </w:rPr>
        <w:t xml:space="preserve"> os casos.</w:t>
      </w:r>
      <w:r w:rsidR="00A95C52">
        <w:rPr>
          <w:rFonts w:cs="Times New Roman"/>
          <w:szCs w:val="24"/>
        </w:rPr>
        <w:t xml:space="preserve"> Ou seja, no caso de cima, que são capacitores em paralelo, basta soma a capacitância de cada capacitor. Já no segundo caso deve-se utilizar a formula que está ao lado da imagem.</w:t>
      </w:r>
    </w:p>
    <w:p w14:paraId="182ED9DC" w14:textId="77777777" w:rsidR="00F959A6" w:rsidRDefault="00A95C52" w:rsidP="00F959A6">
      <w:pPr>
        <w:ind w:left="720" w:firstLine="720"/>
        <w:jc w:val="left"/>
      </w:pPr>
      <w:r w:rsidRPr="00F959A6">
        <w:rPr>
          <w:rFonts w:cs="Times New Roman"/>
          <w:noProof/>
          <w:color w:val="0000FF"/>
          <w:szCs w:val="24"/>
          <w:shd w:val="clear" w:color="auto" w:fill="B9BCB9"/>
          <w:lang w:eastAsia="pt-BR"/>
        </w:rPr>
        <w:drawing>
          <wp:anchor distT="0" distB="0" distL="114300" distR="114300" simplePos="0" relativeHeight="251674624" behindDoc="0" locked="0" layoutInCell="1" allowOverlap="1" wp14:anchorId="15EAD5D6" wp14:editId="06E8486B">
            <wp:simplePos x="0" y="0"/>
            <wp:positionH relativeFrom="column">
              <wp:posOffset>914400</wp:posOffset>
            </wp:positionH>
            <wp:positionV relativeFrom="paragraph">
              <wp:posOffset>-93</wp:posOffset>
            </wp:positionV>
            <wp:extent cx="2325370" cy="1283794"/>
            <wp:effectExtent l="0" t="0" r="0" b="0"/>
            <wp:wrapSquare wrapText="bothSides"/>
            <wp:docPr id="90" name="Imagem 90" descr="Resultado de imagem para associaçao capacitores">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associaçao capacitores">
                      <a:hlinkClick r:id="rId91"/>
                    </pic:cNvPr>
                    <pic:cNvPicPr>
                      <a:picLocks noChangeAspect="1" noChangeArrowheads="1"/>
                    </pic:cNvPicPr>
                  </pic:nvPicPr>
                  <pic:blipFill rotWithShape="1">
                    <a:blip r:embed="rId92">
                      <a:extLst>
                        <a:ext uri="{28A0092B-C50C-407E-A947-70E740481C1C}">
                          <a14:useLocalDpi xmlns:a14="http://schemas.microsoft.com/office/drawing/2010/main" val="0"/>
                        </a:ext>
                      </a:extLst>
                    </a:blip>
                    <a:srcRect b="4500"/>
                    <a:stretch/>
                  </pic:blipFill>
                  <pic:spPr bwMode="auto">
                    <a:xfrm>
                      <a:off x="0" y="0"/>
                      <a:ext cx="2325370" cy="1283794"/>
                    </a:xfrm>
                    <a:prstGeom prst="rect">
                      <a:avLst/>
                    </a:prstGeom>
                    <a:noFill/>
                    <a:ln>
                      <a:noFill/>
                    </a:ln>
                    <a:extLst>
                      <a:ext uri="{53640926-AAD7-44D8-BBD7-CCE9431645EC}">
                        <a14:shadowObscured xmlns:a14="http://schemas.microsoft.com/office/drawing/2010/main"/>
                      </a:ext>
                    </a:extLst>
                  </pic:spPr>
                </pic:pic>
              </a:graphicData>
            </a:graphic>
          </wp:anchor>
        </w:drawing>
      </w:r>
      <w:r w:rsidR="00F959A6">
        <w:t xml:space="preserve">   </w:t>
      </w:r>
    </w:p>
    <w:p w14:paraId="3E20A30F" w14:textId="77777777" w:rsidR="00F959A6" w:rsidRDefault="00F959A6" w:rsidP="00F959A6">
      <w:pPr>
        <w:ind w:left="720" w:firstLine="720"/>
        <w:jc w:val="left"/>
      </w:pPr>
    </w:p>
    <w:p w14:paraId="2C26C2B3" w14:textId="77777777" w:rsidR="00F959A6" w:rsidRDefault="00F959A6" w:rsidP="00F959A6">
      <w:pPr>
        <w:ind w:left="720" w:firstLine="720"/>
        <w:jc w:val="left"/>
      </w:pPr>
    </w:p>
    <w:p w14:paraId="75DDEEDD" w14:textId="58688E1C" w:rsidR="00A95C52" w:rsidRPr="00F959A6" w:rsidRDefault="00A95C52" w:rsidP="00F959A6">
      <w:pPr>
        <w:ind w:left="720" w:firstLine="720"/>
        <w:jc w:val="left"/>
      </w:pPr>
      <w:r w:rsidRPr="00A95C52">
        <w:t>C = C</w:t>
      </w:r>
      <w:r w:rsidRPr="00A95C52">
        <w:rPr>
          <w:vertAlign w:val="subscript"/>
        </w:rPr>
        <w:t>1</w:t>
      </w:r>
      <w:r w:rsidRPr="00A95C52">
        <w:t>+C</w:t>
      </w:r>
      <w:r w:rsidRPr="00A95C52">
        <w:rPr>
          <w:vertAlign w:val="subscript"/>
        </w:rPr>
        <w:t>2</w:t>
      </w:r>
      <w:r w:rsidRPr="00A95C52">
        <w:t>+...+C</w:t>
      </w:r>
      <w:r w:rsidRPr="00A95C52">
        <w:rPr>
          <w:vertAlign w:val="subscript"/>
        </w:rPr>
        <w:t>n</w:t>
      </w:r>
    </w:p>
    <w:p w14:paraId="0E056765" w14:textId="6608207F" w:rsidR="00A95C52" w:rsidRDefault="00A95C52" w:rsidP="00F959A6">
      <w:pPr>
        <w:spacing w:after="30"/>
        <w:ind w:left="720" w:firstLine="720"/>
        <w:rPr>
          <w:rFonts w:cs="Times New Roman"/>
          <w:szCs w:val="24"/>
        </w:rPr>
      </w:pPr>
      <w:r w:rsidRPr="00A95C52">
        <w:rPr>
          <w:rFonts w:ascii="Arial" w:hAnsi="Arial" w:cs="Arial"/>
          <w:color w:val="000000"/>
          <w:sz w:val="21"/>
          <w:szCs w:val="21"/>
        </w:rPr>
        <w:lastRenderedPageBreak/>
        <w:t xml:space="preserve"> </w:t>
      </w:r>
      <w:r>
        <w:rPr>
          <w:rFonts w:ascii="Arial" w:hAnsi="Arial" w:cs="Arial"/>
          <w:noProof/>
          <w:color w:val="787878"/>
          <w:sz w:val="21"/>
          <w:szCs w:val="21"/>
          <w:lang w:eastAsia="pt-BR"/>
        </w:rPr>
        <w:drawing>
          <wp:inline distT="0" distB="0" distL="0" distR="0" wp14:anchorId="2EE82BAA" wp14:editId="16DEF63C">
            <wp:extent cx="2216150" cy="1332230"/>
            <wp:effectExtent l="0" t="0" r="0" b="1270"/>
            <wp:docPr id="91" name="Imagem 91" descr="Capacitores em Séri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acitores em Série">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6150" cy="1332230"/>
                    </a:xfrm>
                    <a:prstGeom prst="rect">
                      <a:avLst/>
                    </a:prstGeom>
                    <a:noFill/>
                    <a:ln>
                      <a:noFill/>
                    </a:ln>
                  </pic:spPr>
                </pic:pic>
              </a:graphicData>
            </a:graphic>
          </wp:inline>
        </w:drawing>
      </w:r>
      <w:r w:rsidR="00F959A6">
        <w:rPr>
          <w:rFonts w:ascii="Arial" w:hAnsi="Arial" w:cs="Arial"/>
          <w:color w:val="000000"/>
          <w:sz w:val="21"/>
          <w:szCs w:val="21"/>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C</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n</m:t>
                </m:r>
              </m:sub>
            </m:sSub>
          </m:den>
        </m:f>
      </m:oMath>
    </w:p>
    <w:p w14:paraId="7C2EE4CF" w14:textId="77777777" w:rsidR="00465B8D" w:rsidRDefault="00465B8D" w:rsidP="00D45940">
      <w:pPr>
        <w:spacing w:after="30"/>
        <w:ind w:firstLine="708"/>
        <w:rPr>
          <w:rFonts w:cs="Times New Roman"/>
          <w:szCs w:val="24"/>
        </w:rPr>
      </w:pPr>
    </w:p>
    <w:p w14:paraId="0344B793" w14:textId="77777777" w:rsidR="005E26E9" w:rsidRPr="003636D9" w:rsidRDefault="005E26E9" w:rsidP="00D45940">
      <w:pPr>
        <w:spacing w:after="30"/>
        <w:ind w:firstLine="708"/>
        <w:rPr>
          <w:rFonts w:cs="Times New Roman"/>
          <w:szCs w:val="24"/>
        </w:rPr>
      </w:pPr>
    </w:p>
    <w:p w14:paraId="3F2512B3" w14:textId="0DF9F586" w:rsidR="00D45940" w:rsidRPr="00465B8D"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Pilhas</w:t>
      </w:r>
      <w:r w:rsidR="00465B8D">
        <w:rPr>
          <w:rFonts w:cs="Times New Roman"/>
          <w:b/>
          <w:sz w:val="28"/>
          <w:szCs w:val="28"/>
        </w:rPr>
        <w:t>/Baterias</w:t>
      </w:r>
      <w:r w:rsidRPr="00465B8D">
        <w:rPr>
          <w:rFonts w:cs="Times New Roman"/>
          <w:b/>
          <w:sz w:val="28"/>
          <w:szCs w:val="28"/>
        </w:rPr>
        <w:t>:</w:t>
      </w:r>
    </w:p>
    <w:p w14:paraId="69B725B1" w14:textId="77777777" w:rsidR="00465B8D" w:rsidRDefault="00465B8D" w:rsidP="00E651ED">
      <w:pPr>
        <w:spacing w:after="30"/>
        <w:ind w:firstLine="720"/>
        <w:rPr>
          <w:rFonts w:cs="Times New Roman"/>
          <w:szCs w:val="24"/>
        </w:rPr>
      </w:pPr>
    </w:p>
    <w:p w14:paraId="270A8412" w14:textId="7593E44F" w:rsidR="00465B8D" w:rsidRPr="005E26E9" w:rsidRDefault="00D45940" w:rsidP="005E26E9">
      <w:pPr>
        <w:spacing w:after="30"/>
        <w:ind w:firstLine="720"/>
        <w:rPr>
          <w:rFonts w:cs="Times New Roman"/>
          <w:szCs w:val="24"/>
        </w:rPr>
      </w:pPr>
      <w:r w:rsidRPr="003636D9">
        <w:rPr>
          <w:rFonts w:cs="Times New Roman"/>
          <w:szCs w:val="24"/>
        </w:rPr>
        <w:t>Um conjunto de pilhas pode ser chamado de bateria e a sua associação deve ser feita</w:t>
      </w:r>
      <w:r w:rsidR="00180C79">
        <w:rPr>
          <w:rFonts w:cs="Times New Roman"/>
          <w:szCs w:val="24"/>
        </w:rPr>
        <w:t xml:space="preserve"> com cautela. Ao associar, </w:t>
      </w:r>
      <w:r w:rsidRPr="003636D9">
        <w:rPr>
          <w:rFonts w:cs="Times New Roman"/>
          <w:szCs w:val="24"/>
        </w:rPr>
        <w:t xml:space="preserve">use apenas pilhas de mesma idade e de mesmo material e estude mais profundamente sobre como deve ser feito o carregamento que, muitas vezes, </w:t>
      </w:r>
      <w:r w:rsidR="00180C79">
        <w:rPr>
          <w:rFonts w:cs="Times New Roman"/>
          <w:szCs w:val="24"/>
        </w:rPr>
        <w:t>deve ocorrer</w:t>
      </w:r>
      <w:r w:rsidRPr="003636D9">
        <w:rPr>
          <w:rFonts w:cs="Times New Roman"/>
          <w:szCs w:val="24"/>
        </w:rPr>
        <w:t xml:space="preserve"> de m</w:t>
      </w:r>
      <w:r w:rsidR="00180C79">
        <w:rPr>
          <w:rFonts w:cs="Times New Roman"/>
          <w:szCs w:val="24"/>
        </w:rPr>
        <w:t>aneira individual para cad</w:t>
      </w:r>
      <w:r w:rsidRPr="003636D9">
        <w:rPr>
          <w:rFonts w:cs="Times New Roman"/>
          <w:szCs w:val="24"/>
        </w:rPr>
        <w:t>a célula da bateria.</w:t>
      </w:r>
    </w:p>
    <w:p w14:paraId="16E9EE1A" w14:textId="77777777" w:rsidR="00465B8D" w:rsidRPr="00465B8D" w:rsidRDefault="00465B8D" w:rsidP="00465B8D">
      <w:pPr>
        <w:pStyle w:val="PargrafodaLista"/>
        <w:spacing w:after="30"/>
        <w:ind w:left="1800"/>
        <w:rPr>
          <w:rFonts w:cs="Times New Roman"/>
          <w:szCs w:val="24"/>
        </w:rPr>
      </w:pPr>
    </w:p>
    <w:p w14:paraId="3A2BEF5A" w14:textId="5803DB8D"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Série:</w:t>
      </w:r>
    </w:p>
    <w:p w14:paraId="6896E79D" w14:textId="77777777" w:rsidR="00465B8D" w:rsidRDefault="00465B8D" w:rsidP="00D45940">
      <w:pPr>
        <w:pStyle w:val="PargrafodaLista"/>
        <w:spacing w:after="30"/>
        <w:ind w:left="2148"/>
        <w:rPr>
          <w:rFonts w:cs="Times New Roman"/>
          <w:szCs w:val="24"/>
        </w:rPr>
      </w:pPr>
    </w:p>
    <w:p w14:paraId="428A1408" w14:textId="696F2979" w:rsidR="00D45940" w:rsidRPr="003636D9" w:rsidRDefault="00D45940" w:rsidP="005E26E9">
      <w:pPr>
        <w:pStyle w:val="PargrafodaLista"/>
        <w:spacing w:after="30"/>
        <w:ind w:left="2160" w:firstLine="720"/>
        <w:rPr>
          <w:rFonts w:cs="Times New Roman"/>
          <w:szCs w:val="24"/>
        </w:rPr>
      </w:pPr>
      <w:r w:rsidRPr="003636D9">
        <w:rPr>
          <w:rFonts w:cs="Times New Roman"/>
          <w:szCs w:val="24"/>
        </w:rPr>
        <w:t>A associação em série de pilhas possibilita um aumento da tensão proveniente delas, ou seja, se o polo positivo de uma pilha é ligado ao negativo da seguinte a voltagem de ambas é somada.</w:t>
      </w:r>
    </w:p>
    <w:p w14:paraId="02F3CEBD" w14:textId="77777777" w:rsidR="005E26E9" w:rsidRPr="006B14AE" w:rsidRDefault="005E26E9" w:rsidP="006B14AE">
      <w:pPr>
        <w:spacing w:after="30"/>
        <w:rPr>
          <w:rFonts w:cs="Times New Roman"/>
          <w:szCs w:val="24"/>
        </w:rPr>
      </w:pPr>
    </w:p>
    <w:p w14:paraId="1E3F97D3" w14:textId="0C084D3D" w:rsidR="00D45940" w:rsidRPr="00465B8D" w:rsidRDefault="00D45940" w:rsidP="00465B8D">
      <w:pPr>
        <w:pStyle w:val="PargrafodaLista"/>
        <w:numPr>
          <w:ilvl w:val="0"/>
          <w:numId w:val="22"/>
        </w:numPr>
        <w:spacing w:after="30"/>
        <w:rPr>
          <w:rFonts w:cs="Times New Roman"/>
          <w:szCs w:val="24"/>
        </w:rPr>
      </w:pPr>
      <w:r w:rsidRPr="00465B8D">
        <w:rPr>
          <w:rFonts w:cs="Times New Roman"/>
          <w:b/>
          <w:szCs w:val="24"/>
        </w:rPr>
        <w:t>Paralelo:</w:t>
      </w:r>
    </w:p>
    <w:p w14:paraId="0D02B25F" w14:textId="77777777" w:rsidR="00465B8D" w:rsidRDefault="00465B8D" w:rsidP="00D45940">
      <w:pPr>
        <w:pStyle w:val="PargrafodaLista"/>
        <w:spacing w:after="30"/>
        <w:ind w:left="2148"/>
        <w:rPr>
          <w:rFonts w:cs="Times New Roman"/>
          <w:szCs w:val="24"/>
        </w:rPr>
      </w:pPr>
    </w:p>
    <w:p w14:paraId="08B02916" w14:textId="07456A11" w:rsidR="00D45940" w:rsidRPr="003636D9" w:rsidRDefault="00D45940" w:rsidP="005E26E9">
      <w:pPr>
        <w:pStyle w:val="PargrafodaLista"/>
        <w:spacing w:after="30"/>
        <w:ind w:left="2160" w:firstLine="720"/>
        <w:rPr>
          <w:rFonts w:cs="Times New Roman"/>
          <w:szCs w:val="24"/>
        </w:rPr>
      </w:pPr>
      <w:r w:rsidRPr="003636D9">
        <w:rPr>
          <w:rFonts w:cs="Times New Roman"/>
          <w:szCs w:val="24"/>
        </w:rPr>
        <w:t>Por outro lado, a associação em paralelo não aumenta a tensão resultante, mas sim a</w:t>
      </w:r>
      <w:r w:rsidR="00180C79">
        <w:rPr>
          <w:rFonts w:cs="Times New Roman"/>
          <w:szCs w:val="24"/>
        </w:rPr>
        <w:t xml:space="preserve"> </w:t>
      </w:r>
      <w:r w:rsidRPr="003636D9">
        <w:rPr>
          <w:rFonts w:cs="Times New Roman"/>
          <w:szCs w:val="24"/>
        </w:rPr>
        <w:t>corrente/duração das pilhas utilizadas.</w:t>
      </w:r>
    </w:p>
    <w:p w14:paraId="6924E3A4" w14:textId="77777777" w:rsidR="00D45940" w:rsidRPr="003636D9" w:rsidRDefault="00D45940" w:rsidP="00D45940">
      <w:pPr>
        <w:pStyle w:val="PargrafodaLista"/>
        <w:spacing w:after="30"/>
        <w:ind w:left="2148"/>
        <w:rPr>
          <w:rFonts w:cs="Times New Roman"/>
          <w:szCs w:val="24"/>
        </w:rPr>
      </w:pPr>
    </w:p>
    <w:p w14:paraId="473E02B0" w14:textId="0E824ED9"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Mista:</w:t>
      </w:r>
    </w:p>
    <w:p w14:paraId="5FD48F34" w14:textId="77777777" w:rsidR="005E26E9" w:rsidRPr="006B14AE" w:rsidRDefault="005E26E9" w:rsidP="006B14AE">
      <w:pPr>
        <w:spacing w:after="30"/>
        <w:rPr>
          <w:rFonts w:cs="Times New Roman"/>
          <w:szCs w:val="24"/>
        </w:rPr>
      </w:pPr>
    </w:p>
    <w:p w14:paraId="30F9FA4C" w14:textId="7EBBC7A4" w:rsidR="00D45940" w:rsidRPr="003636D9" w:rsidRDefault="00D45940" w:rsidP="005E26E9">
      <w:pPr>
        <w:pStyle w:val="PargrafodaLista"/>
        <w:spacing w:after="30"/>
        <w:ind w:left="2160" w:firstLine="720"/>
        <w:rPr>
          <w:rFonts w:cs="Times New Roman"/>
          <w:szCs w:val="24"/>
        </w:rPr>
      </w:pPr>
      <w:r w:rsidRPr="003636D9">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rPr>
          <w:color w:val="000000"/>
        </w:rPr>
      </w:pPr>
    </w:p>
    <w:p w14:paraId="63D1C152" w14:textId="4C29E8F4" w:rsidR="00465B8D" w:rsidRDefault="00180C79" w:rsidP="005E26E9">
      <w:pPr>
        <w:pStyle w:val="NormalWeb"/>
        <w:shd w:val="clear" w:color="auto" w:fill="FFFFFF"/>
        <w:spacing w:before="0" w:beforeAutospacing="0" w:after="30" w:afterAutospacing="0"/>
        <w:ind w:firstLine="720"/>
        <w:rPr>
          <w:color w:val="000000"/>
        </w:rPr>
      </w:pPr>
      <w:r>
        <w:rPr>
          <w:b/>
          <w:color w:val="000000"/>
        </w:rPr>
        <w:t xml:space="preserve">Nota: </w:t>
      </w:r>
      <w:r>
        <w:rPr>
          <w:color w:val="000000"/>
        </w:rPr>
        <w:t xml:space="preserve">Todos os códigos dos projetos estão disponíveis em: </w:t>
      </w:r>
      <w:hyperlink r:id="rId95"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“Codigos”, divididos por projeto.</w:t>
      </w:r>
    </w:p>
    <w:p w14:paraId="7EDAB805" w14:textId="77777777" w:rsidR="00126321" w:rsidRDefault="00126321" w:rsidP="003636D9">
      <w:pPr>
        <w:pStyle w:val="NormalWeb"/>
        <w:shd w:val="clear" w:color="auto" w:fill="FFFFFF"/>
        <w:spacing w:before="0" w:beforeAutospacing="0" w:after="30" w:afterAutospacing="0"/>
        <w:rPr>
          <w:color w:val="000000"/>
        </w:rPr>
      </w:pPr>
    </w:p>
    <w:p w14:paraId="1173EE41" w14:textId="6321D625" w:rsidR="00465B8D" w:rsidRPr="00180C79" w:rsidRDefault="00465B8D" w:rsidP="003636D9">
      <w:pPr>
        <w:pStyle w:val="NormalWeb"/>
        <w:shd w:val="clear" w:color="auto" w:fill="FFFFFF"/>
        <w:spacing w:before="0" w:beforeAutospacing="0" w:after="30" w:afterAutospacing="0"/>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8B4879">
            <w:pPr>
              <w:pStyle w:val="SemEspaamento"/>
            </w:pPr>
            <w:r w:rsidRPr="003636D9">
              <w:t>//</w:t>
            </w:r>
            <w:r w:rsidR="00A74FCE" w:rsidRPr="003636D9">
              <w:t xml:space="preserve"> Projeto 1 – Piscar</w:t>
            </w:r>
          </w:p>
          <w:p w14:paraId="4315E1EC" w14:textId="77777777" w:rsidR="00863488" w:rsidRPr="003636D9" w:rsidRDefault="00863488" w:rsidP="008B4879">
            <w:pPr>
              <w:pStyle w:val="SemEspaamento"/>
            </w:pPr>
          </w:p>
          <w:p w14:paraId="06F370F7" w14:textId="111A9013" w:rsidR="00A74FCE" w:rsidRPr="003636D9" w:rsidRDefault="00A74FCE" w:rsidP="008B4879">
            <w:pPr>
              <w:pStyle w:val="SemEspaamento"/>
            </w:pPr>
            <w:r w:rsidRPr="003636D9">
              <w:t xml:space="preserve">Numero pinoLed = 13; </w:t>
            </w:r>
          </w:p>
          <w:p w14:paraId="1A8EC009" w14:textId="147AF34E" w:rsidR="00A74FCE" w:rsidRPr="003636D9" w:rsidRDefault="00A74FCE" w:rsidP="008B4879">
            <w:pPr>
              <w:pStyle w:val="SemEspaamento"/>
            </w:pPr>
          </w:p>
          <w:p w14:paraId="575314A6" w14:textId="2F5A642C" w:rsidR="00863488" w:rsidRPr="003636D9" w:rsidRDefault="00863488" w:rsidP="008B4879">
            <w:pPr>
              <w:pStyle w:val="SemEspaamento"/>
            </w:pPr>
            <w:r w:rsidRPr="003636D9">
              <w:t>Configuracao(){</w:t>
            </w:r>
          </w:p>
          <w:p w14:paraId="1ACC0890" w14:textId="6A73FE6C" w:rsidR="00863488" w:rsidRPr="003636D9" w:rsidRDefault="00863488" w:rsidP="008B4879">
            <w:pPr>
              <w:pStyle w:val="SemEspaamento"/>
            </w:pPr>
            <w:r w:rsidRPr="003636D9">
              <w:t>Pino.definirModo(pinoLed, Saida);</w:t>
            </w:r>
          </w:p>
          <w:p w14:paraId="1BD0FDB5" w14:textId="62323EAF" w:rsidR="00863488" w:rsidRPr="003636D9" w:rsidRDefault="00863488" w:rsidP="008B4879">
            <w:pPr>
              <w:pStyle w:val="SemEspaamento"/>
            </w:pPr>
            <w:r w:rsidRPr="003636D9">
              <w:t>}</w:t>
            </w:r>
          </w:p>
          <w:p w14:paraId="3C9BB9EF" w14:textId="3D38D10D" w:rsidR="00863488" w:rsidRPr="003636D9" w:rsidRDefault="00863488" w:rsidP="008B4879">
            <w:pPr>
              <w:pStyle w:val="SemEspaamento"/>
            </w:pPr>
          </w:p>
          <w:p w14:paraId="5A68E926" w14:textId="77777777" w:rsidR="00863488" w:rsidRPr="003636D9" w:rsidRDefault="00863488" w:rsidP="008B4879">
            <w:pPr>
              <w:pStyle w:val="SemEspaamento"/>
            </w:pPr>
            <w:r w:rsidRPr="003636D9">
              <w:t>Principal(){</w:t>
            </w:r>
          </w:p>
          <w:p w14:paraId="5ECC9F99" w14:textId="77777777" w:rsidR="00000343" w:rsidRPr="003636D9" w:rsidRDefault="00863488" w:rsidP="008B4879">
            <w:pPr>
              <w:pStyle w:val="SemEspaamento"/>
            </w:pPr>
            <w:r w:rsidRPr="003636D9">
              <w:t>Pino.ligar(</w:t>
            </w:r>
            <w:r w:rsidR="005A0323" w:rsidRPr="003636D9">
              <w:t>Digital.</w:t>
            </w:r>
            <w:r w:rsidRPr="003636D9">
              <w:t xml:space="preserve">pinoLed); </w:t>
            </w:r>
          </w:p>
          <w:p w14:paraId="12AB803E" w14:textId="77777777" w:rsidR="00000343" w:rsidRPr="003636D9" w:rsidRDefault="00000343" w:rsidP="008B4879">
            <w:pPr>
              <w:pStyle w:val="SemEspaamento"/>
            </w:pPr>
            <w:r w:rsidRPr="003636D9">
              <w:t>esperar(2000);</w:t>
            </w:r>
          </w:p>
          <w:p w14:paraId="0EE63234" w14:textId="77777777" w:rsidR="00000343" w:rsidRPr="003636D9" w:rsidRDefault="00863488" w:rsidP="008B4879">
            <w:pPr>
              <w:pStyle w:val="SemEspaamento"/>
            </w:pPr>
            <w:r w:rsidRPr="003636D9">
              <w:t>Pino.desligar(</w:t>
            </w:r>
            <w:r w:rsidR="005A0323" w:rsidRPr="003636D9">
              <w:t>Digital.</w:t>
            </w:r>
            <w:r w:rsidR="00000343" w:rsidRPr="003636D9">
              <w:t>pinoLed);</w:t>
            </w:r>
          </w:p>
          <w:p w14:paraId="3E32BAAF" w14:textId="3020A406" w:rsidR="00863488" w:rsidRPr="003636D9" w:rsidRDefault="00863488" w:rsidP="008B4879">
            <w:pPr>
              <w:pStyle w:val="SemEspaamento"/>
            </w:pPr>
            <w:r w:rsidRPr="003636D9">
              <w:t>esperar(2000);</w:t>
            </w:r>
          </w:p>
          <w:p w14:paraId="79FF29FF" w14:textId="3B30B081" w:rsidR="00863488" w:rsidRPr="003636D9" w:rsidRDefault="00863488" w:rsidP="008B4879">
            <w:pPr>
              <w:pStyle w:val="SemEspaamento"/>
            </w:pPr>
            <w:r w:rsidRPr="003636D9">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8F24D8C" w14:textId="14B7AB85" w:rsidR="00863488" w:rsidRPr="003636D9" w:rsidRDefault="005A0323"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rPr>
          <w:color w:val="000000"/>
        </w:rPr>
      </w:pPr>
    </w:p>
    <w:p w14:paraId="4DBED4A6" w14:textId="3DC75330" w:rsidR="005A0323" w:rsidRPr="008B4879" w:rsidRDefault="005A0323" w:rsidP="008B4879">
      <w:pPr>
        <w:pStyle w:val="SemEspaamento"/>
        <w:rPr>
          <w:i/>
        </w:rPr>
      </w:pPr>
      <w:r w:rsidRPr="003636D9">
        <w:tab/>
      </w:r>
      <w:r w:rsidRPr="008B4879">
        <w:rPr>
          <w:i/>
        </w:rPr>
        <w:t xml:space="preserve">//Projeto 1 </w:t>
      </w:r>
      <w:r w:rsidR="003636D9" w:rsidRPr="008B4879">
        <w:rPr>
          <w:i/>
        </w:rPr>
        <w:t>–</w:t>
      </w:r>
      <w:r w:rsidRPr="008B4879">
        <w:rPr>
          <w:i/>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rPr>
          <w:color w:val="000000"/>
        </w:rPr>
      </w:pPr>
      <w:r w:rsidRPr="003636D9">
        <w:rPr>
          <w:color w:val="000000"/>
        </w:rPr>
        <w:lastRenderedPageBreak/>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rPr>
          <w:color w:val="000000"/>
        </w:rPr>
      </w:pPr>
    </w:p>
    <w:p w14:paraId="0531357B" w14:textId="12BAE015" w:rsidR="005A0323" w:rsidRPr="008B4879" w:rsidRDefault="005A0323" w:rsidP="008B4879">
      <w:pPr>
        <w:pStyle w:val="SemEspaamento"/>
        <w:rPr>
          <w:i/>
        </w:rPr>
      </w:pPr>
      <w:r w:rsidRPr="003636D9">
        <w:tab/>
      </w:r>
      <w:r w:rsidRPr="008B4879">
        <w:rPr>
          <w:i/>
        </w:rPr>
        <w:t>Numero pinoLed = 13;</w:t>
      </w:r>
    </w:p>
    <w:p w14:paraId="78D6CE3C" w14:textId="77777777" w:rsidR="003636D9" w:rsidRPr="003636D9" w:rsidRDefault="003636D9" w:rsidP="003636D9">
      <w:pPr>
        <w:pStyle w:val="NormalWeb"/>
        <w:shd w:val="clear" w:color="auto" w:fill="FFFFFF"/>
        <w:spacing w:before="0" w:beforeAutospacing="0" w:after="30" w:afterAutospacing="0"/>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r w:rsidRPr="00180C79">
        <w:rPr>
          <w:i/>
          <w:color w:val="000000"/>
        </w:rPr>
        <w:t>pinoLed</w:t>
      </w:r>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Logo depois</w:t>
      </w:r>
      <w:r w:rsidR="00180C79">
        <w:rPr>
          <w:color w:val="000000"/>
        </w:rPr>
        <w:t>, declaramos a função Configurac</w:t>
      </w:r>
      <w:r w:rsidRPr="003636D9">
        <w:rPr>
          <w:color w:val="000000"/>
        </w:rPr>
        <w:t>ao():</w:t>
      </w:r>
    </w:p>
    <w:p w14:paraId="44003D82" w14:textId="77777777" w:rsidR="003636D9" w:rsidRPr="008B4879" w:rsidRDefault="003636D9" w:rsidP="003636D9">
      <w:pPr>
        <w:pStyle w:val="NormalWeb"/>
        <w:shd w:val="clear" w:color="auto" w:fill="FFFFFF"/>
        <w:spacing w:before="0" w:beforeAutospacing="0" w:after="30" w:afterAutospacing="0"/>
        <w:rPr>
          <w:rFonts w:asciiTheme="minorHAnsi" w:hAnsiTheme="minorHAnsi"/>
          <w:color w:val="000000"/>
        </w:rPr>
      </w:pPr>
    </w:p>
    <w:p w14:paraId="57C0FB91" w14:textId="5E6EC2B6" w:rsidR="005A0323" w:rsidRPr="008B4879" w:rsidRDefault="005A0323" w:rsidP="008B4879">
      <w:pPr>
        <w:pStyle w:val="SemEspaamento"/>
        <w:rPr>
          <w:i/>
        </w:rPr>
      </w:pPr>
      <w:r w:rsidRPr="008B4879">
        <w:tab/>
      </w:r>
      <w:r w:rsidRPr="008B4879">
        <w:rPr>
          <w:i/>
        </w:rPr>
        <w:t>Configuracao(){</w:t>
      </w:r>
    </w:p>
    <w:p w14:paraId="5A30BA2D" w14:textId="75A9E765" w:rsidR="005A0323" w:rsidRPr="008B4879" w:rsidRDefault="005A0323" w:rsidP="008B4879">
      <w:pPr>
        <w:pStyle w:val="SemEspaamento"/>
        <w:rPr>
          <w:i/>
        </w:rPr>
      </w:pPr>
      <w:r w:rsidRPr="008B4879">
        <w:rPr>
          <w:i/>
        </w:rPr>
        <w:tab/>
      </w:r>
      <w:r w:rsidRPr="008B4879">
        <w:rPr>
          <w:i/>
        </w:rPr>
        <w:tab/>
        <w:t>Pino.definirModo(pinoLed, Saida);</w:t>
      </w:r>
    </w:p>
    <w:p w14:paraId="121F0056" w14:textId="65EA5EAE" w:rsidR="005A0323" w:rsidRPr="008B4879" w:rsidRDefault="005A0323" w:rsidP="008B4879">
      <w:pPr>
        <w:pStyle w:val="SemEspaamento"/>
        <w:rPr>
          <w:i/>
        </w:rPr>
      </w:pPr>
      <w:r w:rsidRPr="008B4879">
        <w:rPr>
          <w:i/>
        </w:rPr>
        <w:tab/>
        <w:t>}</w:t>
      </w:r>
    </w:p>
    <w:p w14:paraId="58447EBD" w14:textId="77777777" w:rsidR="003636D9" w:rsidRPr="008B4879" w:rsidRDefault="003636D9" w:rsidP="003636D9">
      <w:pPr>
        <w:pStyle w:val="NormalWeb"/>
        <w:shd w:val="clear" w:color="auto" w:fill="FFFFFF"/>
        <w:spacing w:before="0" w:beforeAutospacing="0" w:after="30" w:afterAutospacing="0"/>
        <w:rPr>
          <w:rFonts w:asciiTheme="minorHAnsi" w:hAnsiTheme="minorHAnsi"/>
          <w:i/>
          <w:color w:val="000000"/>
        </w:rPr>
      </w:pPr>
    </w:p>
    <w:p w14:paraId="6B3F1D76" w14:textId="70F2DD32"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função de configuração é um dos métodos obrigatórios a todo rascunho Brino e é responsável por preparar o necessário para a execução da função Principal().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rPr>
          <w:color w:val="000000"/>
        </w:rPr>
      </w:pPr>
    </w:p>
    <w:p w14:paraId="301CC006" w14:textId="276444F1" w:rsidR="005A0323" w:rsidRPr="008B4879" w:rsidRDefault="005A0323" w:rsidP="008B4879">
      <w:pPr>
        <w:pStyle w:val="SemEspaamento"/>
      </w:pPr>
      <w:r w:rsidRPr="003636D9">
        <w:tab/>
      </w:r>
      <w:r w:rsidRPr="008B4879">
        <w:t>Pino.</w:t>
      </w:r>
      <w:r w:rsidRPr="008B4879">
        <w:rPr>
          <w:i/>
        </w:rPr>
        <w:t>definirModo</w:t>
      </w:r>
      <w:r w:rsidRPr="008B4879">
        <w:t>(pinoLed, Saida);</w:t>
      </w:r>
    </w:p>
    <w:p w14:paraId="0D990FCF" w14:textId="77777777" w:rsidR="003636D9" w:rsidRPr="003636D9" w:rsidRDefault="003636D9" w:rsidP="003636D9">
      <w:pPr>
        <w:pStyle w:val="NormalWeb"/>
        <w:shd w:val="clear" w:color="auto" w:fill="FFFFFF"/>
        <w:spacing w:before="0" w:beforeAutospacing="0" w:after="30" w:afterAutospacing="0"/>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pPr>
      <w:r w:rsidRPr="003636D9">
        <w:rPr>
          <w:color w:val="000000"/>
        </w:rPr>
        <w:t xml:space="preserve">Essa linha define o modo do </w:t>
      </w:r>
      <w:r w:rsidRPr="003636D9">
        <w:rPr>
          <w:i/>
          <w:color w:val="000000"/>
        </w:rPr>
        <w:t>pinoLed</w:t>
      </w:r>
      <w:r w:rsidR="00DF4B6A" w:rsidRPr="003636D9">
        <w:rPr>
          <w:color w:val="000000"/>
        </w:rPr>
        <w:t>, que possui o valor 13,</w:t>
      </w:r>
      <w:r w:rsidR="00180C79">
        <w:rPr>
          <w:color w:val="000000"/>
        </w:rPr>
        <w:t xml:space="preserve"> como (</w:t>
      </w:r>
      <w:r w:rsidR="00180C79" w:rsidRPr="00180C79">
        <w:rPr>
          <w:i/>
          <w:color w:val="000000"/>
        </w:rPr>
        <w:t>Saida</w:t>
      </w:r>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r w:rsidR="00DF4B6A" w:rsidRPr="003636D9">
        <w:rPr>
          <w:i/>
          <w:color w:val="000000"/>
        </w:rPr>
        <w:t>definirModo</w:t>
      </w:r>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r w:rsidR="00DF4B6A" w:rsidRPr="003636D9">
        <w:rPr>
          <w:i/>
          <w:color w:val="000000"/>
        </w:rPr>
        <w:t>Saida</w:t>
      </w:r>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r w:rsidR="00DF4B6A" w:rsidRPr="003636D9">
        <w:rPr>
          <w:i/>
          <w:color w:val="000000"/>
        </w:rPr>
        <w:t>Principal()</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pPr>
    </w:p>
    <w:p w14:paraId="7DC98C39" w14:textId="095FF811" w:rsidR="00DF4B6A" w:rsidRPr="008B4879" w:rsidRDefault="00DF4B6A" w:rsidP="008B4879">
      <w:pPr>
        <w:pStyle w:val="SemEspaamento"/>
        <w:rPr>
          <w:i/>
          <w:color w:val="000000"/>
        </w:rPr>
      </w:pPr>
      <w:r w:rsidRPr="003636D9">
        <w:tab/>
      </w:r>
      <w:r w:rsidRPr="008B4879">
        <w:rPr>
          <w:i/>
        </w:rPr>
        <w:t>Principal(){</w:t>
      </w:r>
      <w:r w:rsidRPr="008B4879">
        <w:rPr>
          <w:i/>
          <w:color w:val="000000"/>
        </w:rPr>
        <w:t xml:space="preserve"> </w:t>
      </w:r>
    </w:p>
    <w:p w14:paraId="08657416" w14:textId="50B4C668"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t xml:space="preserve">Pino.ligar(Digital.pinoLed); </w:t>
      </w:r>
    </w:p>
    <w:p w14:paraId="37233706" w14:textId="3D83123E"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t>esperar(2000);</w:t>
      </w:r>
    </w:p>
    <w:p w14:paraId="5D02C283" w14:textId="373893E9"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t>Pino.desligar(Digital.pinoLed);</w:t>
      </w:r>
    </w:p>
    <w:p w14:paraId="4DECF38E" w14:textId="557FFE72"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t>esperar(2000);</w:t>
      </w:r>
    </w:p>
    <w:p w14:paraId="2A512DB0" w14:textId="507BAFA2" w:rsidR="00DF4B6A" w:rsidRPr="008B4879" w:rsidRDefault="00DF4B6A" w:rsidP="008B4879">
      <w:pPr>
        <w:pStyle w:val="SemEspaamento"/>
        <w:rPr>
          <w:i/>
          <w:color w:val="000000"/>
        </w:rPr>
      </w:pPr>
      <w:r w:rsidRPr="008B4879">
        <w:rPr>
          <w:i/>
          <w:color w:val="000000"/>
        </w:rPr>
        <w:tab/>
        <w:t>}</w:t>
      </w:r>
    </w:p>
    <w:p w14:paraId="6C1D8573" w14:textId="77777777" w:rsidR="003636D9" w:rsidRPr="003636D9" w:rsidRDefault="003636D9" w:rsidP="003636D9">
      <w:pPr>
        <w:pStyle w:val="NormalWeb"/>
        <w:spacing w:before="0" w:beforeAutospacing="0" w:after="30" w:afterAutospacing="0"/>
        <w:rPr>
          <w:i/>
          <w:color w:val="000000"/>
        </w:rPr>
      </w:pPr>
    </w:p>
    <w:p w14:paraId="340DB44B" w14:textId="774240A3" w:rsidR="00DF4B6A" w:rsidRPr="003636D9" w:rsidRDefault="00180C79" w:rsidP="003636D9">
      <w:pPr>
        <w:pStyle w:val="NormalWeb"/>
        <w:spacing w:before="0" w:beforeAutospacing="0" w:after="30" w:afterAutospacing="0"/>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8B4879" w:rsidRDefault="003636D9" w:rsidP="008B4879">
      <w:pPr>
        <w:pStyle w:val="SemEspaamento"/>
        <w:rPr>
          <w:i/>
        </w:rPr>
      </w:pPr>
    </w:p>
    <w:p w14:paraId="1EEDF600" w14:textId="51418B5D" w:rsidR="00DF4B6A" w:rsidRPr="008B4879" w:rsidRDefault="00DF4B6A" w:rsidP="008B4879">
      <w:pPr>
        <w:pStyle w:val="SemEspaamento"/>
        <w:rPr>
          <w:i/>
        </w:rPr>
      </w:pPr>
      <w:r w:rsidRPr="008B4879">
        <w:rPr>
          <w:i/>
        </w:rPr>
        <w:tab/>
        <w:t>Pino.ligar(Digital.pinoLed);</w:t>
      </w:r>
    </w:p>
    <w:p w14:paraId="7156F331" w14:textId="77777777" w:rsidR="003636D9" w:rsidRPr="003636D9" w:rsidRDefault="003636D9" w:rsidP="003636D9">
      <w:pPr>
        <w:pStyle w:val="NormalWeb"/>
        <w:spacing w:before="0" w:beforeAutospacing="0" w:after="30" w:afterAutospacing="0"/>
        <w:rPr>
          <w:i/>
          <w:color w:val="000000"/>
        </w:rPr>
      </w:pPr>
    </w:p>
    <w:p w14:paraId="58D0391F" w14:textId="2C5912D7" w:rsidR="00A41E22" w:rsidRPr="003636D9" w:rsidRDefault="00DF4B6A" w:rsidP="003636D9">
      <w:pPr>
        <w:pStyle w:val="NormalWeb"/>
        <w:spacing w:before="0" w:beforeAutospacing="0" w:after="30" w:afterAutospacing="0"/>
        <w:rPr>
          <w:color w:val="000000"/>
        </w:rPr>
      </w:pPr>
      <w:r w:rsidRPr="003636D9">
        <w:rPr>
          <w:color w:val="000000"/>
        </w:rPr>
        <w:t xml:space="preserve">O método </w:t>
      </w:r>
      <w:r w:rsidRPr="003636D9">
        <w:rPr>
          <w:i/>
          <w:color w:val="000000"/>
        </w:rPr>
        <w:t>ligar</w:t>
      </w:r>
      <w:r w:rsidRPr="003636D9">
        <w:rPr>
          <w:color w:val="000000"/>
        </w:rPr>
        <w:t xml:space="preserve"> do conjunto </w:t>
      </w:r>
      <w:r w:rsidRPr="003636D9">
        <w:rPr>
          <w:i/>
          <w:color w:val="000000"/>
        </w:rPr>
        <w:t>Pino</w:t>
      </w:r>
      <w:r w:rsidRPr="003636D9">
        <w:rPr>
          <w:color w:val="000000"/>
        </w:rPr>
        <w:t xml:space="preserve"> liga o pino fornecido como argumento, no caso </w:t>
      </w:r>
      <w:r w:rsidRPr="003636D9">
        <w:rPr>
          <w:i/>
          <w:color w:val="000000"/>
        </w:rPr>
        <w:t>Digital.pinoLed.</w:t>
      </w:r>
      <w:r w:rsidRPr="003636D9">
        <w:rPr>
          <w:color w:val="000000"/>
        </w:rPr>
        <w:t xml:space="preserve"> A indicação </w:t>
      </w:r>
      <w:r w:rsidR="00000343" w:rsidRPr="003636D9">
        <w:rPr>
          <w:color w:val="000000"/>
        </w:rPr>
        <w:t>“</w:t>
      </w:r>
      <w:r w:rsidR="00000343" w:rsidRPr="003636D9">
        <w:rPr>
          <w:i/>
          <w:color w:val="000000"/>
        </w:rPr>
        <w:t>Digital.</w:t>
      </w:r>
      <w:r w:rsidR="00000343" w:rsidRPr="003636D9">
        <w:rPr>
          <w:color w:val="000000"/>
        </w:rPr>
        <w:t>”</w:t>
      </w:r>
      <w:r w:rsidR="00003128" w:rsidRPr="003636D9">
        <w:rPr>
          <w:color w:val="000000"/>
        </w:rPr>
        <w:t xml:space="preserve"> a</w:t>
      </w:r>
      <w:r w:rsidRPr="003636D9">
        <w:rPr>
          <w:color w:val="000000"/>
        </w:rPr>
        <w:t xml:space="preserve">ntes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rPr>
          <w:color w:val="000000"/>
        </w:rPr>
      </w:pPr>
    </w:p>
    <w:p w14:paraId="11E67D7E" w14:textId="2D695621" w:rsidR="00A41E22" w:rsidRPr="008B4879" w:rsidRDefault="00A41E22" w:rsidP="008B4879">
      <w:pPr>
        <w:pStyle w:val="SemEspaamento"/>
        <w:rPr>
          <w:i/>
        </w:rPr>
      </w:pPr>
      <w:r w:rsidRPr="003636D9">
        <w:tab/>
      </w:r>
      <w:r w:rsidRPr="008B4879">
        <w:rPr>
          <w:i/>
        </w:rPr>
        <w:t>esperar(2000);</w:t>
      </w:r>
    </w:p>
    <w:p w14:paraId="2C4BD80E" w14:textId="77777777" w:rsidR="003636D9" w:rsidRPr="003636D9" w:rsidRDefault="003636D9" w:rsidP="003636D9">
      <w:pPr>
        <w:pStyle w:val="NormalWeb"/>
        <w:spacing w:before="0" w:beforeAutospacing="0" w:after="30" w:afterAutospacing="0"/>
        <w:rPr>
          <w:i/>
          <w:color w:val="000000"/>
        </w:rPr>
      </w:pPr>
    </w:p>
    <w:p w14:paraId="18A0ED66" w14:textId="6715DFFC" w:rsidR="00A41E22" w:rsidRPr="003636D9" w:rsidRDefault="00A41E22" w:rsidP="003636D9">
      <w:pPr>
        <w:pStyle w:val="NormalWeb"/>
        <w:spacing w:before="0" w:beforeAutospacing="0" w:after="30" w:afterAutospacing="0"/>
        <w:rPr>
          <w:color w:val="000000"/>
        </w:rPr>
      </w:pPr>
      <w:r w:rsidRPr="003636D9">
        <w:rPr>
          <w:color w:val="000000"/>
        </w:rPr>
        <w:lastRenderedPageBreak/>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rPr>
          <w:color w:val="000000"/>
        </w:rPr>
      </w:pPr>
    </w:p>
    <w:p w14:paraId="34B2FB62" w14:textId="3825D862" w:rsidR="00A41E22" w:rsidRPr="008B4879" w:rsidRDefault="00A41E22" w:rsidP="008B4879">
      <w:pPr>
        <w:pStyle w:val="SemEspaamento"/>
        <w:rPr>
          <w:i/>
        </w:rPr>
      </w:pPr>
      <w:r w:rsidRPr="003636D9">
        <w:tab/>
      </w:r>
      <w:r w:rsidRPr="008B4879">
        <w:rPr>
          <w:i/>
        </w:rPr>
        <w:t>Pino.desligar(Digital.pinoLed);</w:t>
      </w:r>
    </w:p>
    <w:p w14:paraId="20C90C55" w14:textId="77777777" w:rsidR="003636D9" w:rsidRPr="003636D9" w:rsidRDefault="003636D9" w:rsidP="003636D9">
      <w:pPr>
        <w:pStyle w:val="NormalWeb"/>
        <w:spacing w:before="0" w:beforeAutospacing="0" w:after="30" w:afterAutospacing="0"/>
        <w:rPr>
          <w:color w:val="000000"/>
        </w:rPr>
      </w:pPr>
    </w:p>
    <w:p w14:paraId="1EEAF78D" w14:textId="270E8932" w:rsidR="00A41E22" w:rsidRPr="003636D9" w:rsidRDefault="00A41E22" w:rsidP="003636D9">
      <w:pPr>
        <w:pStyle w:val="NormalWeb"/>
        <w:spacing w:before="0" w:beforeAutospacing="0" w:after="30" w:afterAutospacing="0"/>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r w:rsidRPr="003636D9">
        <w:rPr>
          <w:i/>
          <w:color w:val="000000"/>
        </w:rPr>
        <w:t>pinoLed</w:t>
      </w:r>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r w:rsidRPr="003636D9">
        <w:rPr>
          <w:i/>
          <w:color w:val="000000"/>
        </w:rPr>
        <w:t>Principal()</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rPr>
          <w:color w:val="000000"/>
        </w:rPr>
      </w:pPr>
    </w:p>
    <w:p w14:paraId="62D13CCC" w14:textId="25596A7E" w:rsidR="00A37853" w:rsidRDefault="004D2F72" w:rsidP="003636D9">
      <w:pPr>
        <w:pStyle w:val="NormalWeb"/>
        <w:shd w:val="clear" w:color="auto" w:fill="FFFFFF"/>
        <w:spacing w:before="0" w:beforeAutospacing="0" w:after="30" w:afterAutospacing="0"/>
        <w:ind w:firstLine="360"/>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rPr>
          <w:color w:val="000000"/>
        </w:rPr>
      </w:pPr>
    </w:p>
    <w:p w14:paraId="5D90E4BA" w14:textId="1406B22F" w:rsidR="00CC1F25" w:rsidRDefault="00CC1F25" w:rsidP="003636D9">
      <w:pPr>
        <w:pStyle w:val="NormalWeb"/>
        <w:numPr>
          <w:ilvl w:val="0"/>
          <w:numId w:val="23"/>
        </w:numPr>
        <w:shd w:val="clear" w:color="auto" w:fill="FFFFFF"/>
        <w:spacing w:before="0" w:beforeAutospacing="0" w:after="30" w:afterAutospacing="0"/>
        <w:rPr>
          <w:color w:val="000000"/>
        </w:rPr>
      </w:pPr>
      <w:r>
        <w:rPr>
          <w:color w:val="000000"/>
        </w:rPr>
        <w:t>Uma placa Arduino</w:t>
      </w:r>
    </w:p>
    <w:p w14:paraId="10164344" w14:textId="77777777" w:rsidR="00A37853" w:rsidRDefault="00A37853" w:rsidP="003636D9">
      <w:pPr>
        <w:pStyle w:val="NormalWeb"/>
        <w:numPr>
          <w:ilvl w:val="0"/>
          <w:numId w:val="23"/>
        </w:numPr>
        <w:shd w:val="clear" w:color="auto" w:fill="FFFFFF"/>
        <w:spacing w:before="0" w:beforeAutospacing="0" w:after="30" w:afterAutospacing="0"/>
        <w:rPr>
          <w:color w:val="000000"/>
        </w:rPr>
      </w:pPr>
      <w:r w:rsidRPr="003636D9">
        <w:rPr>
          <w:color w:val="000000"/>
        </w:rPr>
        <w:t>Protoboard</w:t>
      </w:r>
    </w:p>
    <w:p w14:paraId="25ABD4B3" w14:textId="10614220" w:rsidR="00CC1F25" w:rsidRPr="003636D9" w:rsidRDefault="00CC1F25" w:rsidP="003636D9">
      <w:pPr>
        <w:pStyle w:val="NormalWeb"/>
        <w:numPr>
          <w:ilvl w:val="0"/>
          <w:numId w:val="23"/>
        </w:numPr>
        <w:shd w:val="clear" w:color="auto" w:fill="FFFFFF"/>
        <w:spacing w:before="0" w:beforeAutospacing="0" w:after="30" w:afterAutospacing="0"/>
        <w:rPr>
          <w:color w:val="000000"/>
        </w:rPr>
      </w:pPr>
      <w:r>
        <w:rPr>
          <w:color w:val="000000"/>
        </w:rPr>
        <w:t>Jumpers</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rPr>
          <w:color w:val="000000"/>
        </w:rPr>
      </w:pPr>
      <w:r w:rsidRPr="003636D9">
        <w:rPr>
          <w:color w:val="000000"/>
        </w:rPr>
        <w:t xml:space="preserve">LED </w:t>
      </w:r>
    </w:p>
    <w:p w14:paraId="759E79F6" w14:textId="51903E1E" w:rsidR="00A37853" w:rsidRPr="00CC1F25" w:rsidRDefault="00AF34D7" w:rsidP="00CC1F25">
      <w:pPr>
        <w:pStyle w:val="NormalWeb"/>
        <w:numPr>
          <w:ilvl w:val="0"/>
          <w:numId w:val="23"/>
        </w:numPr>
        <w:shd w:val="clear" w:color="auto" w:fill="FFFFFF"/>
        <w:spacing w:before="0" w:beforeAutospacing="0" w:after="30" w:afterAutospacing="0"/>
        <w:rPr>
          <w:ins w:id="56" w:author="Mateus Berardo de Souza Terra" w:date="2016-02-09T11:40:00Z"/>
          <w:color w:val="000000"/>
        </w:rPr>
      </w:pPr>
      <w:r>
        <w:rPr>
          <w:color w:val="000000"/>
        </w:rPr>
        <w:t>Resistor de 470</w:t>
      </w:r>
      <w:r w:rsidRPr="00AF34D7">
        <w:rPr>
          <w:rStyle w:val="tgc"/>
          <w:color w:val="222222"/>
          <w:lang w:val="pt-PT"/>
        </w:rPr>
        <w:t>Ω</w:t>
      </w:r>
      <w:r w:rsidR="00A37853" w:rsidRPr="003636D9">
        <w:rPr>
          <w:color w:val="000000"/>
        </w:rPr>
        <w:t xml:space="preserve"> (amarelo, lilás, marrom) </w:t>
      </w:r>
    </w:p>
    <w:p w14:paraId="73B211B0" w14:textId="77777777" w:rsidR="00180C79" w:rsidRDefault="00180C79" w:rsidP="003636D9">
      <w:pPr>
        <w:pStyle w:val="NormalWeb"/>
        <w:spacing w:before="0" w:beforeAutospacing="0" w:after="30" w:afterAutospacing="0"/>
        <w:rPr>
          <w:color w:val="000000"/>
        </w:rPr>
      </w:pPr>
    </w:p>
    <w:p w14:paraId="5821E57A" w14:textId="432281DE" w:rsidR="00170C77" w:rsidRPr="003636D9" w:rsidRDefault="00170C77" w:rsidP="003636D9">
      <w:pPr>
        <w:pStyle w:val="NormalWeb"/>
        <w:spacing w:before="0" w:beforeAutospacing="0" w:after="30" w:afterAutospacing="0"/>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rPr>
          <w:color w:val="000000"/>
        </w:rPr>
      </w:pPr>
    </w:p>
    <w:p w14:paraId="25BD1478" w14:textId="77777777" w:rsidR="00C00A6F" w:rsidRPr="003636D9" w:rsidRDefault="00C00A6F" w:rsidP="003636D9">
      <w:pPr>
        <w:pStyle w:val="NormalWeb"/>
        <w:spacing w:before="0" w:beforeAutospacing="0" w:after="30" w:afterAutospacing="0"/>
        <w:rPr>
          <w:noProof/>
          <w:color w:val="000000"/>
        </w:rPr>
      </w:pPr>
    </w:p>
    <w:p w14:paraId="76B9352D" w14:textId="77777777" w:rsidR="007F2A97" w:rsidRDefault="007F2A97" w:rsidP="00575A1C">
      <w:pPr>
        <w:pStyle w:val="NormalWeb"/>
        <w:spacing w:before="0" w:beforeAutospacing="0" w:after="30" w:afterAutospacing="0"/>
        <w:jc w:val="center"/>
        <w:rPr>
          <w:noProof/>
          <w:color w:val="000000" w:themeColor="text1"/>
          <w:lang w:eastAsia="pt-BR"/>
        </w:rPr>
      </w:pPr>
    </w:p>
    <w:p w14:paraId="110F58D4" w14:textId="77777777" w:rsidR="007F2A97" w:rsidRDefault="007F2A97" w:rsidP="00575A1C">
      <w:pPr>
        <w:pStyle w:val="NormalWeb"/>
        <w:spacing w:before="0" w:beforeAutospacing="0" w:after="30" w:afterAutospacing="0"/>
        <w:jc w:val="center"/>
        <w:rPr>
          <w:noProof/>
          <w:color w:val="000000" w:themeColor="text1"/>
          <w:lang w:eastAsia="pt-BR"/>
        </w:rPr>
      </w:pPr>
    </w:p>
    <w:p w14:paraId="2376F5A1" w14:textId="39F71C2B" w:rsidR="00575A1C" w:rsidRDefault="007F2A97" w:rsidP="00575A1C">
      <w:pPr>
        <w:pStyle w:val="NormalWeb"/>
        <w:spacing w:before="0" w:beforeAutospacing="0" w:after="30" w:afterAutospacing="0"/>
        <w:jc w:val="center"/>
        <w:rPr>
          <w:color w:val="000000" w:themeColor="text1"/>
        </w:rPr>
      </w:pPr>
      <w:r w:rsidRPr="007F2A97">
        <w:rPr>
          <w:noProof/>
          <w:color w:val="000000" w:themeColor="text1"/>
          <w:lang w:eastAsia="pt-BR"/>
        </w:rPr>
        <w:drawing>
          <wp:inline distT="0" distB="0" distL="0" distR="0" wp14:anchorId="0883D0B4" wp14:editId="5C324F0C">
            <wp:extent cx="2481209" cy="2286000"/>
            <wp:effectExtent l="0" t="0" r="0" b="0"/>
            <wp:docPr id="59"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5.1.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8254"/>
                    <a:stretch/>
                  </pic:blipFill>
                  <pic:spPr bwMode="auto">
                    <a:xfrm>
                      <a:off x="0" y="0"/>
                      <a:ext cx="2481209"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lastRenderedPageBreak/>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rPr>
          <w:color w:val="000000"/>
        </w:rPr>
      </w:pPr>
    </w:p>
    <w:p w14:paraId="0EDD71D7" w14:textId="3BED8FB0" w:rsidR="006D23EC" w:rsidRPr="003636D9" w:rsidRDefault="006D23EC" w:rsidP="003636D9">
      <w:pPr>
        <w:pStyle w:val="NormalWeb"/>
        <w:shd w:val="clear" w:color="auto" w:fill="FFFFFF"/>
        <w:spacing w:before="0" w:beforeAutospacing="0" w:after="30" w:afterAutospacing="0"/>
        <w:rPr>
          <w:color w:val="000000"/>
        </w:rPr>
      </w:pPr>
    </w:p>
    <w:p w14:paraId="4412D748" w14:textId="3B37AE13" w:rsidR="009C1A64" w:rsidRPr="003636D9" w:rsidRDefault="006D23EC"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rPr>
          <w:color w:val="000000"/>
          <w:szCs w:val="28"/>
        </w:rPr>
      </w:pPr>
    </w:p>
    <w:p w14:paraId="62BBD5BE" w14:textId="43A54803" w:rsidR="00170C77" w:rsidRDefault="006D23EC" w:rsidP="003636D9">
      <w:pPr>
        <w:pStyle w:val="NormalWeb"/>
        <w:shd w:val="clear" w:color="auto" w:fill="FFFFFF"/>
        <w:spacing w:before="0" w:beforeAutospacing="0" w:after="30" w:afterAutospacing="0"/>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mA de corrente e seu</w:t>
      </w:r>
      <w:r w:rsidR="005C6C4A" w:rsidRPr="003636D9">
        <w:rPr>
          <w:color w:val="000000"/>
        </w:rPr>
        <w:t xml:space="preserve"> LED</w:t>
      </w:r>
      <w:r w:rsidRPr="003636D9">
        <w:rPr>
          <w:color w:val="000000"/>
        </w:rPr>
        <w:t>, geralmente utiliza uma corrente de 20 mA e uma tensão abaixo dos 3V. Para calcular o melhor resistor para seu circuito, deve-se buscar o datasheet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color w:val="000000"/>
        </w:rPr>
        <w:tab/>
      </w:r>
      <w:r w:rsidR="00CA7AA5" w:rsidRPr="003636D9">
        <w:rPr>
          <w:color w:val="000000"/>
        </w:rPr>
        <w:t xml:space="preserve">Em que </w:t>
      </w:r>
      <w:r w:rsidR="00170C77" w:rsidRPr="003636D9">
        <w:rPr>
          <w:color w:val="000000"/>
        </w:rPr>
        <w:t>R é o valor da resistência que deve ser usada; V</w:t>
      </w:r>
      <w:r w:rsidR="00170C77" w:rsidRPr="003636D9">
        <w:rPr>
          <w:color w:val="000000"/>
          <w:vertAlign w:val="subscript"/>
        </w:rPr>
        <w:t>s</w:t>
      </w:r>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V</w:t>
      </w:r>
      <w:r w:rsidR="00170C77" w:rsidRPr="003636D9">
        <w:rPr>
          <w:color w:val="000000"/>
          <w:vertAlign w:val="subscript"/>
        </w:rPr>
        <w:t>l</w:t>
      </w:r>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5E8903A" w14:textId="57FC0527"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b/>
          <w:color w:val="000000"/>
        </w:rPr>
        <w:tab/>
      </w:r>
      <w:r w:rsidR="00170C77" w:rsidRPr="003636D9">
        <w:rPr>
          <w:b/>
          <w:color w:val="000000"/>
        </w:rPr>
        <w:t>Nota:</w:t>
      </w:r>
      <w:r w:rsidR="00170C77" w:rsidRPr="003636D9">
        <w:rPr>
          <w:color w:val="000000"/>
        </w:rPr>
        <w:t xml:space="preserve"> O datasheet é um documento que contém todas as informações técnicas de um determinado componente</w:t>
      </w:r>
      <w:r w:rsidR="009516A1">
        <w:rPr>
          <w:color w:val="000000"/>
        </w:rPr>
        <w:t>.</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r w:rsidRPr="003636D9">
        <w:rPr>
          <w:i/>
          <w:color w:val="000000"/>
        </w:rPr>
        <w:t xml:space="preserve">pull-down </w:t>
      </w:r>
      <w:r w:rsidRPr="003636D9">
        <w:rPr>
          <w:color w:val="000000"/>
        </w:rPr>
        <w:t xml:space="preserve">externos e </w:t>
      </w:r>
      <w:r w:rsidRPr="003636D9">
        <w:rPr>
          <w:i/>
          <w:color w:val="000000"/>
        </w:rPr>
        <w:t>pull-up</w:t>
      </w:r>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5FEE72D0" w14:textId="59B7892D" w:rsidR="00CC1F25" w:rsidRDefault="00CC1F25" w:rsidP="003636D9">
      <w:pPr>
        <w:pStyle w:val="NormalWeb"/>
        <w:numPr>
          <w:ilvl w:val="0"/>
          <w:numId w:val="63"/>
        </w:numPr>
        <w:shd w:val="clear" w:color="auto" w:fill="FFFFFF"/>
        <w:spacing w:before="0" w:beforeAutospacing="0" w:after="30" w:afterAutospacing="0"/>
        <w:rPr>
          <w:color w:val="000000"/>
        </w:rPr>
      </w:pPr>
      <w:r>
        <w:rPr>
          <w:color w:val="000000"/>
        </w:rPr>
        <w:t>Uma placa Arduino</w:t>
      </w:r>
    </w:p>
    <w:p w14:paraId="5DBC92D1" w14:textId="3057E7D0" w:rsidR="004A7414"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lastRenderedPageBreak/>
        <w:t>Protoboard</w:t>
      </w:r>
    </w:p>
    <w:p w14:paraId="7E3276B3" w14:textId="7100B041" w:rsidR="00CC1F25" w:rsidRPr="003636D9" w:rsidRDefault="00CC1F25" w:rsidP="003636D9">
      <w:pPr>
        <w:pStyle w:val="NormalWeb"/>
        <w:numPr>
          <w:ilvl w:val="0"/>
          <w:numId w:val="63"/>
        </w:numPr>
        <w:shd w:val="clear" w:color="auto" w:fill="FFFFFF"/>
        <w:spacing w:before="0" w:beforeAutospacing="0" w:after="30" w:afterAutospacing="0"/>
        <w:rPr>
          <w:color w:val="000000"/>
        </w:rPr>
      </w:pPr>
      <w:r>
        <w:rPr>
          <w:color w:val="000000"/>
        </w:rPr>
        <w:t>Jumpers</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LED</w:t>
      </w:r>
    </w:p>
    <w:p w14:paraId="43A5E255" w14:textId="5D468908"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Resistor de 470</w:t>
      </w:r>
      <w:r w:rsidR="00AF34D7" w:rsidRPr="00AF34D7">
        <w:rPr>
          <w:rStyle w:val="tgc"/>
          <w:color w:val="222222"/>
          <w:lang w:val="pt-PT"/>
        </w:rPr>
        <w:t>Ω</w:t>
      </w:r>
    </w:p>
    <w:p w14:paraId="208C71F5" w14:textId="4DA603BD" w:rsidR="004A7414" w:rsidRPr="003636D9" w:rsidRDefault="00AF34D7" w:rsidP="003636D9">
      <w:pPr>
        <w:pStyle w:val="NormalWeb"/>
        <w:numPr>
          <w:ilvl w:val="0"/>
          <w:numId w:val="63"/>
        </w:numPr>
        <w:shd w:val="clear" w:color="auto" w:fill="FFFFFF"/>
        <w:spacing w:before="0" w:beforeAutospacing="0" w:after="30" w:afterAutospacing="0"/>
        <w:rPr>
          <w:color w:val="000000"/>
        </w:rPr>
      </w:pPr>
      <w:r>
        <w:rPr>
          <w:color w:val="000000"/>
        </w:rPr>
        <w:t>Resistor de 1K</w:t>
      </w:r>
      <w:r w:rsidRPr="00AF34D7">
        <w:rPr>
          <w:rStyle w:val="tgc"/>
          <w:color w:val="222222"/>
          <w:lang w:val="pt-PT"/>
        </w:rPr>
        <w:t>Ω</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rPr>
          <w:color w:val="000000"/>
        </w:rPr>
      </w:pPr>
    </w:p>
    <w:p w14:paraId="3FF60AB2" w14:textId="5B7D3FF3" w:rsidR="003636D9" w:rsidRPr="003636D9" w:rsidRDefault="00624DED"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57" w:author="Mateus Berardo de Souza Terra" w:date="2016-02-09T11:42:00Z">
        <w:r w:rsidRPr="003636D9">
          <w:rPr>
            <w:color w:val="000000"/>
          </w:rPr>
          <w:t xml:space="preserve"> </w:t>
        </w:r>
      </w:ins>
    </w:p>
    <w:p w14:paraId="29B44A8F" w14:textId="77777777" w:rsidR="0054030B" w:rsidRDefault="0054030B" w:rsidP="00575A1C">
      <w:pPr>
        <w:pStyle w:val="NormalWeb"/>
        <w:shd w:val="clear" w:color="auto" w:fill="FFFFFF"/>
        <w:spacing w:before="0" w:beforeAutospacing="0" w:after="30" w:afterAutospacing="0"/>
        <w:jc w:val="center"/>
        <w:rPr>
          <w:strike/>
          <w:noProof/>
          <w:color w:val="C00000"/>
          <w:lang w:eastAsia="pt-BR"/>
        </w:rPr>
      </w:pPr>
    </w:p>
    <w:p w14:paraId="3806A133" w14:textId="756040E7" w:rsidR="00125819" w:rsidRPr="003636D9" w:rsidRDefault="0054030B" w:rsidP="00575A1C">
      <w:pPr>
        <w:pStyle w:val="NormalWeb"/>
        <w:shd w:val="clear" w:color="auto" w:fill="FFFFFF"/>
        <w:spacing w:before="0" w:beforeAutospacing="0" w:after="30" w:afterAutospacing="0"/>
        <w:jc w:val="center"/>
        <w:rPr>
          <w:strike/>
          <w:color w:val="C00000"/>
        </w:rPr>
      </w:pPr>
      <w:r w:rsidRPr="0054030B">
        <w:rPr>
          <w:strike/>
          <w:noProof/>
          <w:color w:val="C00000"/>
          <w:lang w:eastAsia="pt-BR"/>
        </w:rPr>
        <w:drawing>
          <wp:inline distT="0" distB="0" distL="0" distR="0" wp14:anchorId="3A313A9A" wp14:editId="005721B2">
            <wp:extent cx="3169578" cy="2378710"/>
            <wp:effectExtent l="0" t="0" r="0" b="2540"/>
            <wp:docPr id="57"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2.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6672"/>
                    <a:stretch/>
                  </pic:blipFill>
                  <pic:spPr bwMode="auto">
                    <a:xfrm>
                      <a:off x="0" y="0"/>
                      <a:ext cx="3169578" cy="2378710"/>
                    </a:xfrm>
                    <a:prstGeom prst="rect">
                      <a:avLst/>
                    </a:prstGeom>
                    <a:noFill/>
                    <a:ln>
                      <a:noFill/>
                    </a:ln>
                    <a:extLst>
                      <a:ext uri="{53640926-AAD7-44D8-BBD7-CCE9431645EC}">
                        <a14:shadowObscured xmlns:a14="http://schemas.microsoft.com/office/drawing/2010/main"/>
                      </a:ext>
                    </a:extLst>
                  </pic:spPr>
                </pic:pic>
              </a:graphicData>
            </a:graphic>
          </wp:inline>
        </w:drawing>
      </w:r>
      <w:r w:rsidR="00BC0A11" w:rsidRPr="003636D9">
        <w:rPr>
          <w:noProof/>
          <w:color w:val="000000"/>
          <w:lang w:eastAsia="pt-BR"/>
        </w:rPr>
        <w:drawing>
          <wp:inline distT="0" distB="0" distL="0" distR="0" wp14:anchorId="6D5E38C0" wp14:editId="5C442ADF">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r w:rsidRPr="003636D9">
        <w:rPr>
          <w:i/>
          <w:color w:val="000000"/>
        </w:rPr>
        <w:t>pull-down</w:t>
      </w:r>
      <w:r w:rsidRPr="003636D9">
        <w:rPr>
          <w:color w:val="000000"/>
        </w:rPr>
        <w:t xml:space="preserve"> de 1k ohm. Os</w:t>
      </w:r>
      <w:r w:rsidR="00180C79">
        <w:rPr>
          <w:color w:val="000000"/>
        </w:rPr>
        <w:t xml:space="preserve"> </w:t>
      </w:r>
      <w:r w:rsidRPr="003636D9">
        <w:rPr>
          <w:color w:val="000000"/>
        </w:rPr>
        <w:t xml:space="preserve">resistores </w:t>
      </w:r>
      <w:r w:rsidRPr="003636D9">
        <w:rPr>
          <w:i/>
          <w:color w:val="000000"/>
        </w:rPr>
        <w:t xml:space="preserve">pull-down </w:t>
      </w:r>
      <w:r w:rsidRPr="003636D9">
        <w:rPr>
          <w:color w:val="000000"/>
        </w:rPr>
        <w:t xml:space="preserve">e </w:t>
      </w:r>
      <w:r w:rsidRPr="003636D9">
        <w:rPr>
          <w:i/>
          <w:color w:val="000000"/>
        </w:rPr>
        <w:t>pull-up</w:t>
      </w:r>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r w:rsidRPr="003636D9">
        <w:rPr>
          <w:i/>
          <w:color w:val="000000"/>
        </w:rPr>
        <w:t>pull-down</w:t>
      </w:r>
      <w:r w:rsidRPr="003636D9">
        <w:rPr>
          <w:color w:val="000000"/>
        </w:rPr>
        <w:t xml:space="preserve"> mantém valores baixos ou desligados enquanto o botão não for pressionado, pois conectam o ground (0V) à porta digital. Já os resistores </w:t>
      </w:r>
      <w:r w:rsidRPr="003636D9">
        <w:rPr>
          <w:i/>
          <w:color w:val="000000"/>
        </w:rPr>
        <w:t>pull-up</w:t>
      </w:r>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r w:rsidRPr="003636D9">
        <w:rPr>
          <w:i/>
          <w:color w:val="000000"/>
        </w:rPr>
        <w:t xml:space="preserve">pull-up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100">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rPr>
          <w:ins w:id="58" w:author="Mateus Berardo de Souza Terra" w:date="2016-02-09T11:44:00Z"/>
          <w:b/>
          <w:sz w:val="28"/>
          <w:szCs w:val="28"/>
          <w:u w:val="single"/>
        </w:rPr>
      </w:pPr>
      <w:ins w:id="59"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rPr>
          <w:color w:val="000000"/>
        </w:rPr>
      </w:pPr>
    </w:p>
    <w:p w14:paraId="6EBF2D09" w14:textId="3636D9D0" w:rsidR="00624DED" w:rsidRDefault="00624DED">
      <w:pPr>
        <w:pStyle w:val="NormalWeb"/>
        <w:shd w:val="clear" w:color="auto" w:fill="FFFFFF"/>
        <w:spacing w:before="0" w:beforeAutospacing="0" w:after="30" w:afterAutospacing="0"/>
        <w:ind w:firstLine="720"/>
        <w:rPr>
          <w:color w:val="000000"/>
        </w:rPr>
        <w:pPrChange w:id="60" w:author="Mateus Berardo de Souza Terra" w:date="2016-02-09T11:45:00Z">
          <w:pPr>
            <w:pStyle w:val="NormalWeb"/>
            <w:shd w:val="clear" w:color="auto" w:fill="FFFFFF"/>
            <w:spacing w:before="0" w:beforeAutospacing="0" w:after="160" w:afterAutospacing="0"/>
          </w:pPr>
        </w:pPrChange>
      </w:pPr>
      <w:ins w:id="61"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62" w:author="Mateus Berardo de Souza Terra" w:date="2016-02-09T11:44:00Z">
        <w:r w:rsidRPr="003636D9">
          <w:rPr>
            <w:color w:val="000000"/>
          </w:rPr>
          <w:t xml:space="preserve"> da página do </w:t>
        </w:r>
      </w:ins>
      <w:r w:rsidR="00301F06" w:rsidRPr="003636D9">
        <w:rPr>
          <w:color w:val="000000"/>
        </w:rPr>
        <w:t>G</w:t>
      </w:r>
      <w:ins w:id="63" w:author="Mateus Berardo de Souza Terra" w:date="2016-02-09T11:44:00Z">
        <w:r w:rsidRPr="003636D9">
          <w:rPr>
            <w:color w:val="000000"/>
          </w:rPr>
          <w:t>ithub da apostila</w:t>
        </w:r>
      </w:ins>
      <w:ins w:id="64"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rPr>
          <w:ins w:id="65"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66" w:author="Mateus Berardo de Souza Terra" w:date="2016-02-09T11:45:00Z"/>
        </w:trPr>
        <w:tc>
          <w:tcPr>
            <w:tcW w:w="9350" w:type="dxa"/>
          </w:tcPr>
          <w:p w14:paraId="1D9D91A6" w14:textId="126B2E68" w:rsidR="00624DED" w:rsidRPr="003636D9" w:rsidRDefault="00624DED">
            <w:pPr>
              <w:pStyle w:val="SemEspaamento"/>
              <w:rPr>
                <w:ins w:id="67" w:author="Mateus Berardo de Souza Terra" w:date="2016-02-09T11:46:00Z"/>
              </w:rPr>
              <w:pPrChange w:id="68" w:author="Mateus Berardo de Souza Terra" w:date="2016-02-09T11:46:00Z">
                <w:pPr>
                  <w:pStyle w:val="NormalWeb"/>
                  <w:spacing w:before="0" w:beforeAutospacing="0" w:after="160" w:afterAutospacing="0"/>
                </w:pPr>
              </w:pPrChange>
            </w:pPr>
            <w:ins w:id="69" w:author="Mateus Berardo de Souza Terra" w:date="2016-02-09T11:45:00Z">
              <w:r w:rsidRPr="003636D9">
                <w:t xml:space="preserve">//Projeto 2 </w:t>
              </w:r>
            </w:ins>
            <w:ins w:id="70" w:author="Mateus Berardo de Souza Terra" w:date="2016-02-09T11:46:00Z">
              <w:r w:rsidRPr="003636D9">
                <w:t>–</w:t>
              </w:r>
            </w:ins>
            <w:ins w:id="71" w:author="Mateus Berardo de Souza Terra" w:date="2016-02-09T11:45:00Z">
              <w:r w:rsidRPr="003636D9">
                <w:t xml:space="preserve"> </w:t>
              </w:r>
            </w:ins>
            <w:ins w:id="72" w:author="Mateus Berardo de Souza Terra" w:date="2016-02-09T11:46:00Z">
              <w:r w:rsidRPr="003636D9">
                <w:t>Ligar luz com botão</w:t>
              </w:r>
            </w:ins>
          </w:p>
          <w:p w14:paraId="34E00F98" w14:textId="77777777" w:rsidR="00624DED" w:rsidRPr="003636D9" w:rsidRDefault="00624DED">
            <w:pPr>
              <w:pStyle w:val="SemEspaamento"/>
              <w:rPr>
                <w:ins w:id="73" w:author="Mateus Berardo de Souza Terra" w:date="2016-02-09T11:46:00Z"/>
              </w:rPr>
              <w:pPrChange w:id="74" w:author="Mateus Berardo de Souza Terra" w:date="2016-02-09T11:46:00Z">
                <w:pPr>
                  <w:pStyle w:val="NormalWeb"/>
                  <w:spacing w:before="0" w:beforeAutospacing="0" w:after="160" w:afterAutospacing="0"/>
                </w:pPr>
              </w:pPrChange>
            </w:pPr>
          </w:p>
          <w:p w14:paraId="67BA795F" w14:textId="0426324C" w:rsidR="00624DED" w:rsidRPr="003636D9" w:rsidRDefault="00352657">
            <w:pPr>
              <w:pStyle w:val="SemEspaamento"/>
              <w:rPr>
                <w:ins w:id="75" w:author="Mateus Berardo de Souza Terra" w:date="2016-02-09T11:46:00Z"/>
              </w:rPr>
              <w:pPrChange w:id="76" w:author="Mateus Berardo de Souza Terra" w:date="2016-02-09T11:46:00Z">
                <w:pPr>
                  <w:pStyle w:val="NormalWeb"/>
                  <w:spacing w:before="0" w:beforeAutospacing="0" w:after="160" w:afterAutospacing="0"/>
                </w:pPr>
              </w:pPrChange>
            </w:pPr>
            <w:r w:rsidRPr="003636D9">
              <w:t xml:space="preserve">Constante </w:t>
            </w:r>
            <w:ins w:id="77" w:author="Mateus Berardo de Souza Terra" w:date="2016-02-09T11:46:00Z">
              <w:r w:rsidR="00624DED" w:rsidRPr="003636D9">
                <w:t>Numero pinoLed = 13;</w:t>
              </w:r>
            </w:ins>
          </w:p>
          <w:p w14:paraId="3C66C74B" w14:textId="60332DC2" w:rsidR="00624DED" w:rsidRPr="003636D9" w:rsidRDefault="00352657">
            <w:pPr>
              <w:pStyle w:val="SemEspaamento"/>
              <w:pPrChange w:id="78" w:author="Mateus Berardo de Souza Terra" w:date="2016-02-09T11:46:00Z">
                <w:pPr>
                  <w:pStyle w:val="NormalWeb"/>
                  <w:spacing w:before="0" w:beforeAutospacing="0" w:after="160" w:afterAutospacing="0"/>
                </w:pPr>
              </w:pPrChange>
            </w:pPr>
            <w:r w:rsidRPr="003636D9">
              <w:lastRenderedPageBreak/>
              <w:t xml:space="preserve">Constante </w:t>
            </w:r>
            <w:ins w:id="79" w:author="Mateus Berardo de Souza Terra" w:date="2016-02-09T11:46:00Z">
              <w:r w:rsidR="00624DED" w:rsidRPr="003636D9">
                <w:t xml:space="preserve">Numero </w:t>
              </w:r>
            </w:ins>
            <w:ins w:id="80" w:author="Mateus Berardo de Souza Terra" w:date="2016-02-09T11:45:00Z">
              <w:r w:rsidR="00624DED" w:rsidRPr="003636D9">
                <w:t xml:space="preserve"> </w:t>
              </w:r>
            </w:ins>
            <w:ins w:id="81" w:author="Mateus Berardo de Souza Terra" w:date="2016-02-09T11:46:00Z">
              <w:r w:rsidR="00624DED" w:rsidRPr="003636D9">
                <w:t>botao = 2;</w:t>
              </w:r>
            </w:ins>
          </w:p>
          <w:p w14:paraId="684D22FF" w14:textId="77777777" w:rsidR="00624DED" w:rsidRPr="003636D9" w:rsidRDefault="00624DED">
            <w:pPr>
              <w:pStyle w:val="SemEspaamento"/>
              <w:rPr>
                <w:ins w:id="82" w:author="Mateus Berardo de Souza Terra" w:date="2016-02-09T11:47:00Z"/>
              </w:rPr>
              <w:pPrChange w:id="83" w:author="Mateus Berardo de Souza Terra" w:date="2016-02-09T11:46:00Z">
                <w:pPr>
                  <w:pStyle w:val="NormalWeb"/>
                  <w:spacing w:before="0" w:beforeAutospacing="0" w:after="160" w:afterAutospacing="0"/>
                </w:pPr>
              </w:pPrChange>
            </w:pPr>
          </w:p>
          <w:p w14:paraId="764B9DE3" w14:textId="77777777" w:rsidR="00624DED" w:rsidRPr="003636D9" w:rsidRDefault="00624DED">
            <w:pPr>
              <w:pStyle w:val="SemEspaamento"/>
              <w:rPr>
                <w:ins w:id="84" w:author="Mateus Berardo de Souza Terra" w:date="2016-02-09T11:47:00Z"/>
              </w:rPr>
              <w:pPrChange w:id="85" w:author="Mateus Berardo de Souza Terra" w:date="2016-02-09T11:46:00Z">
                <w:pPr>
                  <w:pStyle w:val="NormalWeb"/>
                  <w:spacing w:before="0" w:beforeAutospacing="0" w:after="160" w:afterAutospacing="0"/>
                </w:pPr>
              </w:pPrChange>
            </w:pPr>
            <w:ins w:id="86" w:author="Mateus Berardo de Souza Terra" w:date="2016-02-09T11:47:00Z">
              <w:r w:rsidRPr="003636D9">
                <w:t>Configuracao(){</w:t>
              </w:r>
            </w:ins>
          </w:p>
          <w:p w14:paraId="427B5307" w14:textId="77777777" w:rsidR="00624DED" w:rsidRPr="003636D9" w:rsidRDefault="0073287A">
            <w:pPr>
              <w:pStyle w:val="SemEspaamento"/>
              <w:rPr>
                <w:ins w:id="87" w:author="Mateus Berardo de Souza Terra" w:date="2016-02-09T11:47:00Z"/>
              </w:rPr>
              <w:pPrChange w:id="88" w:author="Mateus Berardo de Souza Terra" w:date="2016-02-09T11:47:00Z">
                <w:pPr>
                  <w:pStyle w:val="NormalWeb"/>
                  <w:spacing w:before="0" w:beforeAutospacing="0" w:after="160" w:afterAutospacing="0"/>
                </w:pPr>
              </w:pPrChange>
            </w:pPr>
            <w:ins w:id="89" w:author="Mateus Berardo de Souza Terra" w:date="2016-02-09T11:47:00Z">
              <w:r w:rsidRPr="003636D9">
                <w:t>Pino.definirModo(pinoLed, Saida);</w:t>
              </w:r>
            </w:ins>
          </w:p>
          <w:p w14:paraId="249B20E5" w14:textId="77777777" w:rsidR="0073287A" w:rsidRPr="003636D9" w:rsidRDefault="0073287A">
            <w:pPr>
              <w:pStyle w:val="SemEspaamento"/>
              <w:pPrChange w:id="90" w:author="Mateus Berardo de Souza Terra" w:date="2016-02-09T11:47:00Z">
                <w:pPr>
                  <w:pStyle w:val="NormalWeb"/>
                  <w:spacing w:before="0" w:beforeAutospacing="0" w:after="160" w:afterAutospacing="0"/>
                </w:pPr>
              </w:pPrChange>
            </w:pPr>
            <w:ins w:id="91" w:author="Mateus Berardo de Souza Terra" w:date="2016-02-09T11:47:00Z">
              <w:r w:rsidRPr="003636D9">
                <w:t>Pino.definirModo(botao, E</w:t>
              </w:r>
            </w:ins>
            <w:ins w:id="92" w:author="Mateus Berardo de Souza Terra" w:date="2016-02-09T11:48:00Z">
              <w:r w:rsidRPr="003636D9">
                <w:t>ntrada);</w:t>
              </w:r>
            </w:ins>
          </w:p>
          <w:p w14:paraId="1F84A234" w14:textId="77777777" w:rsidR="0073287A" w:rsidRPr="003636D9" w:rsidRDefault="0073287A" w:rsidP="008B4879">
            <w:pPr>
              <w:pStyle w:val="SemEspaamento"/>
            </w:pPr>
            <w:r w:rsidRPr="003636D9">
              <w:t>}</w:t>
            </w:r>
          </w:p>
          <w:p w14:paraId="6E153DE8" w14:textId="77777777" w:rsidR="0073287A" w:rsidRPr="003636D9" w:rsidRDefault="0073287A" w:rsidP="008B4879">
            <w:pPr>
              <w:pStyle w:val="SemEspaamento"/>
            </w:pPr>
          </w:p>
          <w:p w14:paraId="4D7847C1" w14:textId="77777777" w:rsidR="0073287A" w:rsidRPr="003636D9" w:rsidRDefault="0073287A" w:rsidP="008B4879">
            <w:pPr>
              <w:pStyle w:val="SemEspaamento"/>
            </w:pPr>
            <w:r w:rsidRPr="003636D9">
              <w:t>Principal(){</w:t>
            </w:r>
          </w:p>
          <w:p w14:paraId="41A9B240" w14:textId="304AFDA9" w:rsidR="0073287A" w:rsidRPr="003636D9" w:rsidRDefault="0073287A" w:rsidP="008B4879">
            <w:pPr>
              <w:pStyle w:val="SemEspaamento"/>
            </w:pPr>
            <w:r w:rsidRPr="003636D9">
              <w:t>Numero estadoBotao = Pino.ler(Digital.botao);</w:t>
            </w:r>
          </w:p>
          <w:p w14:paraId="159669C2" w14:textId="77777777" w:rsidR="0073287A" w:rsidRPr="003636D9" w:rsidRDefault="0073287A" w:rsidP="008B4879">
            <w:pPr>
              <w:pStyle w:val="SemEspaamento"/>
            </w:pPr>
            <w:r w:rsidRPr="003636D9">
              <w:t>se (estadoBotao == Ligado){</w:t>
            </w:r>
          </w:p>
          <w:p w14:paraId="5E3ABC5B" w14:textId="77777777" w:rsidR="0073287A" w:rsidRPr="003636D9" w:rsidRDefault="0073287A" w:rsidP="008B4879">
            <w:pPr>
              <w:pStyle w:val="SemEspaamento"/>
            </w:pPr>
            <w:r w:rsidRPr="003636D9">
              <w:t>Pino.escrever(Digital.pinoLed, Ligado);</w:t>
            </w:r>
          </w:p>
          <w:p w14:paraId="40DA9FDA" w14:textId="77777777" w:rsidR="0073287A" w:rsidRPr="003636D9" w:rsidRDefault="0073287A" w:rsidP="008B4879">
            <w:pPr>
              <w:pStyle w:val="SemEspaamento"/>
            </w:pPr>
            <w:r w:rsidRPr="003636D9">
              <w:t>esperar(1000);</w:t>
            </w:r>
          </w:p>
          <w:p w14:paraId="5D0A7647" w14:textId="77777777" w:rsidR="0073287A" w:rsidRPr="003636D9" w:rsidRDefault="0073287A" w:rsidP="008B4879">
            <w:pPr>
              <w:pStyle w:val="SemEspaamento"/>
            </w:pPr>
            <w:r w:rsidRPr="003636D9">
              <w:t>}</w:t>
            </w:r>
          </w:p>
          <w:p w14:paraId="41526C86" w14:textId="77777777" w:rsidR="0073287A" w:rsidRPr="003636D9" w:rsidRDefault="0073287A" w:rsidP="008B4879">
            <w:pPr>
              <w:pStyle w:val="SemEspaamento"/>
            </w:pPr>
            <w:r w:rsidRPr="003636D9">
              <w:t>Pino.escrever(Digital.pinoLed, Desligado);</w:t>
            </w:r>
          </w:p>
          <w:p w14:paraId="689ADC04" w14:textId="4A93EEEC" w:rsidR="0073287A" w:rsidRPr="003636D9" w:rsidRDefault="0073287A" w:rsidP="008B4879">
            <w:pPr>
              <w:pStyle w:val="SemEspaamento"/>
              <w:rPr>
                <w:ins w:id="93" w:author="Mateus Berardo de Souza Terra" w:date="2016-02-09T11:45:00Z"/>
              </w:rPr>
            </w:pPr>
            <w:r w:rsidRPr="003636D9">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rPr>
          <w:color w:val="000000"/>
        </w:rPr>
      </w:pPr>
    </w:p>
    <w:p w14:paraId="17E3757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rPr>
          <w:color w:val="000000"/>
        </w:rPr>
      </w:pPr>
    </w:p>
    <w:p w14:paraId="395B58EF" w14:textId="30C7D008" w:rsidR="00D45940" w:rsidRDefault="00352657" w:rsidP="00180C79">
      <w:pPr>
        <w:pStyle w:val="NormalWeb"/>
        <w:shd w:val="clear" w:color="auto" w:fill="FFFFFF"/>
        <w:spacing w:before="0" w:beforeAutospacing="0" w:after="30" w:afterAutospacing="0"/>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rPr>
          <w:color w:val="000000"/>
        </w:rPr>
      </w:pPr>
    </w:p>
    <w:p w14:paraId="7064490A" w14:textId="00AD2D7B" w:rsidR="00352657" w:rsidRPr="008B4879" w:rsidRDefault="00352657" w:rsidP="008B4879">
      <w:pPr>
        <w:pStyle w:val="SemEspaamento"/>
        <w:rPr>
          <w:i/>
        </w:rPr>
      </w:pPr>
      <w:r w:rsidRPr="003636D9">
        <w:tab/>
      </w:r>
      <w:r w:rsidRPr="008B4879">
        <w:rPr>
          <w:i/>
        </w:rPr>
        <w:t>Constante Numero pinoLed = 13;</w:t>
      </w:r>
    </w:p>
    <w:p w14:paraId="5760F2AD" w14:textId="77777777" w:rsidR="00D45940" w:rsidRPr="003636D9" w:rsidRDefault="00D45940" w:rsidP="003636D9">
      <w:pPr>
        <w:pStyle w:val="NormalWeb"/>
        <w:shd w:val="clear" w:color="auto" w:fill="FFFFFF"/>
        <w:spacing w:before="0" w:beforeAutospacing="0" w:after="30" w:afterAutospacing="0"/>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Diferente do outro código, dessa vez marcamos a variável </w:t>
      </w:r>
      <w:r w:rsidRPr="003636D9">
        <w:rPr>
          <w:i/>
          <w:color w:val="000000"/>
        </w:rPr>
        <w:t>pinoLed</w:t>
      </w:r>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rPr>
          <w:color w:val="000000"/>
        </w:rPr>
      </w:pPr>
    </w:p>
    <w:p w14:paraId="60D100B7" w14:textId="77C7B1C8" w:rsidR="00352657" w:rsidRPr="008B4879" w:rsidRDefault="00352657" w:rsidP="008B4879">
      <w:pPr>
        <w:pStyle w:val="SemEspaamento"/>
        <w:ind w:firstLine="720"/>
        <w:rPr>
          <w:i/>
        </w:rPr>
      </w:pPr>
      <w:r w:rsidRPr="008B4879">
        <w:rPr>
          <w:i/>
        </w:rPr>
        <w:t>Pino.definirModo(botão, Entrada);</w:t>
      </w:r>
    </w:p>
    <w:p w14:paraId="42FC4A34" w14:textId="77777777" w:rsidR="00D45940" w:rsidRPr="003636D9" w:rsidRDefault="00D45940" w:rsidP="00D45940">
      <w:pPr>
        <w:pStyle w:val="NormalWeb"/>
        <w:shd w:val="clear" w:color="auto" w:fill="FFFFFF"/>
        <w:spacing w:before="0" w:beforeAutospacing="0" w:after="30" w:afterAutospacing="0"/>
        <w:ind w:firstLine="720"/>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rPr>
          <w:color w:val="000000"/>
        </w:rPr>
      </w:pPr>
      <w:r w:rsidRPr="003636D9">
        <w:rPr>
          <w:color w:val="000000"/>
        </w:rPr>
        <w:tab/>
      </w:r>
    </w:p>
    <w:p w14:paraId="36BC4B9D" w14:textId="1495B024" w:rsidR="00352657" w:rsidRPr="008B4879" w:rsidRDefault="00352657" w:rsidP="008B4879">
      <w:pPr>
        <w:pStyle w:val="SemEspaamento"/>
        <w:ind w:firstLine="720"/>
        <w:rPr>
          <w:i/>
        </w:rPr>
      </w:pPr>
      <w:r w:rsidRPr="008B4879">
        <w:rPr>
          <w:i/>
        </w:rPr>
        <w:t>Numero estadoBotao = Pino.ler(Digital.botao);</w:t>
      </w:r>
    </w:p>
    <w:p w14:paraId="4D930E8C" w14:textId="77777777" w:rsidR="00D45940" w:rsidRDefault="00D45940" w:rsidP="003636D9">
      <w:pPr>
        <w:pStyle w:val="NormalWeb"/>
        <w:shd w:val="clear" w:color="auto" w:fill="FFFFFF"/>
        <w:spacing w:before="0" w:beforeAutospacing="0" w:after="30" w:afterAutospacing="0"/>
        <w:rPr>
          <w:color w:val="000000"/>
        </w:rPr>
      </w:pPr>
    </w:p>
    <w:p w14:paraId="10B551D1" w14:textId="596B700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A partir do método </w:t>
      </w:r>
      <w:r w:rsidRPr="003636D9">
        <w:rPr>
          <w:i/>
          <w:color w:val="000000"/>
        </w:rPr>
        <w:t xml:space="preserve">ler </w:t>
      </w:r>
      <w:r w:rsidRPr="003636D9">
        <w:rPr>
          <w:color w:val="000000"/>
        </w:rPr>
        <w:t xml:space="preserve">do conjunto </w:t>
      </w:r>
      <w:r w:rsidRPr="003636D9">
        <w:rPr>
          <w:i/>
          <w:color w:val="000000"/>
        </w:rPr>
        <w:t>Pino</w:t>
      </w:r>
      <w:r w:rsidRPr="003636D9">
        <w:rPr>
          <w:color w:val="000000"/>
        </w:rPr>
        <w:t xml:space="preserve"> podemos obter o valor da porta digital </w:t>
      </w:r>
      <w:r w:rsidRPr="003636D9">
        <w:rPr>
          <w:i/>
          <w:color w:val="000000"/>
        </w:rPr>
        <w:t xml:space="preserve">botao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r w:rsidRPr="003636D9">
        <w:rPr>
          <w:i/>
          <w:color w:val="000000"/>
        </w:rPr>
        <w:t>estadoBotao</w:t>
      </w:r>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rPr>
          <w:color w:val="000000"/>
        </w:rPr>
      </w:pPr>
    </w:p>
    <w:p w14:paraId="6F0FC0FC" w14:textId="073F6D96" w:rsidR="004A7414" w:rsidRPr="008B4879" w:rsidRDefault="00352657" w:rsidP="008B4879">
      <w:pPr>
        <w:pStyle w:val="SemEspaamento"/>
        <w:rPr>
          <w:i/>
        </w:rPr>
      </w:pPr>
      <w:r w:rsidRPr="003636D9">
        <w:tab/>
      </w:r>
      <w:r w:rsidRPr="008B4879">
        <w:rPr>
          <w:i/>
        </w:rPr>
        <w:t>se (estadoBotao == Ligado){</w:t>
      </w:r>
    </w:p>
    <w:p w14:paraId="275BB7AF" w14:textId="2DF098C4" w:rsidR="00352657" w:rsidRPr="008B4879" w:rsidRDefault="00352657" w:rsidP="008B4879">
      <w:pPr>
        <w:pStyle w:val="SemEspaamento"/>
        <w:rPr>
          <w:i/>
        </w:rPr>
      </w:pPr>
      <w:r w:rsidRPr="008B4879">
        <w:rPr>
          <w:i/>
        </w:rPr>
        <w:tab/>
      </w:r>
      <w:r w:rsidRPr="008B4879">
        <w:rPr>
          <w:i/>
        </w:rPr>
        <w:tab/>
        <w:t>...</w:t>
      </w:r>
      <w:r w:rsidRPr="008B4879">
        <w:rPr>
          <w:i/>
        </w:rPr>
        <w:tab/>
      </w:r>
    </w:p>
    <w:p w14:paraId="022155C6" w14:textId="182C437E" w:rsidR="00352657" w:rsidRPr="008B4879" w:rsidRDefault="00352657" w:rsidP="008B4879">
      <w:pPr>
        <w:pStyle w:val="SemEspaamento"/>
        <w:rPr>
          <w:i/>
        </w:rPr>
      </w:pPr>
      <w:r w:rsidRPr="008B4879">
        <w:rPr>
          <w:i/>
        </w:rPr>
        <w:tab/>
        <w:t>}</w:t>
      </w:r>
    </w:p>
    <w:p w14:paraId="698A319E" w14:textId="77777777" w:rsidR="00D45940" w:rsidRDefault="00D45940" w:rsidP="003636D9">
      <w:pPr>
        <w:pStyle w:val="NormalWeb"/>
        <w:shd w:val="clear" w:color="auto" w:fill="FFFFFF"/>
        <w:spacing w:before="0" w:beforeAutospacing="0" w:after="30" w:afterAutospacing="0"/>
        <w:rPr>
          <w:color w:val="000000"/>
        </w:rPr>
      </w:pPr>
    </w:p>
    <w:p w14:paraId="752605F2" w14:textId="09B56010"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lastRenderedPageBreak/>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rPr>
          <w:color w:val="000000"/>
        </w:rPr>
      </w:pPr>
    </w:p>
    <w:p w14:paraId="29B0270E" w14:textId="685FC32F" w:rsidR="00470F0A" w:rsidRPr="008B4879" w:rsidRDefault="00470F0A" w:rsidP="008B4879">
      <w:pPr>
        <w:pStyle w:val="SemEspaamento"/>
        <w:rPr>
          <w:i/>
        </w:rPr>
      </w:pPr>
      <w:r w:rsidRPr="003636D9">
        <w:tab/>
      </w:r>
      <w:r w:rsidRPr="008B4879">
        <w:rPr>
          <w:i/>
        </w:rPr>
        <w:t>Pino.escrever(Digital.pinoLed, Ligado);</w:t>
      </w:r>
    </w:p>
    <w:p w14:paraId="656EBD2A" w14:textId="77777777" w:rsidR="00E651ED" w:rsidRDefault="00E651ED" w:rsidP="003636D9">
      <w:pPr>
        <w:pStyle w:val="NormalWeb"/>
        <w:shd w:val="clear" w:color="auto" w:fill="FFFFFF"/>
        <w:spacing w:before="0" w:beforeAutospacing="0" w:after="30" w:afterAutospacing="0"/>
        <w:rPr>
          <w:color w:val="000000"/>
        </w:rPr>
      </w:pPr>
    </w:p>
    <w:p w14:paraId="3CCFD2EB" w14:textId="0E32FD0A" w:rsidR="00470F0A" w:rsidRPr="003636D9" w:rsidRDefault="00470F0A" w:rsidP="003636D9">
      <w:pPr>
        <w:pStyle w:val="NormalWeb"/>
        <w:shd w:val="clear" w:color="auto" w:fill="FFFFFF"/>
        <w:spacing w:before="0" w:beforeAutospacing="0" w:after="30" w:afterAutospacing="0"/>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rPr>
          <w:color w:val="000000"/>
        </w:rPr>
      </w:pPr>
    </w:p>
    <w:p w14:paraId="1139FB68" w14:textId="395D95D4" w:rsidR="00732EC2" w:rsidRPr="003636D9" w:rsidRDefault="00732EC2" w:rsidP="003636D9">
      <w:pPr>
        <w:pStyle w:val="NormalWeb"/>
        <w:shd w:val="clear" w:color="auto" w:fill="FFFFFF"/>
        <w:spacing w:before="0" w:beforeAutospacing="0" w:after="30" w:afterAutospacing="0"/>
        <w:rPr>
          <w:b/>
          <w:color w:val="000000"/>
        </w:rPr>
      </w:pPr>
      <w:r w:rsidRPr="003636D9">
        <w:rPr>
          <w:b/>
          <w:color w:val="000000"/>
        </w:rPr>
        <w:t>Pull-up</w:t>
      </w:r>
    </w:p>
    <w:p w14:paraId="273C110F" w14:textId="77777777" w:rsidR="00D45940" w:rsidRDefault="00D45940" w:rsidP="003636D9">
      <w:pPr>
        <w:pStyle w:val="NormalWeb"/>
        <w:shd w:val="clear" w:color="auto" w:fill="FFFFFF"/>
        <w:spacing w:before="0" w:beforeAutospacing="0" w:after="30" w:afterAutospacing="0"/>
        <w:ind w:firstLine="720"/>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rPr>
          <w:color w:val="000000"/>
        </w:rPr>
      </w:pPr>
      <w:r>
        <w:rPr>
          <w:color w:val="000000"/>
        </w:rPr>
        <w:t>O A</w:t>
      </w:r>
      <w:r w:rsidR="00732EC2" w:rsidRPr="003636D9">
        <w:rPr>
          <w:color w:val="000000"/>
        </w:rPr>
        <w:t xml:space="preserve">rduino já possui internamente resistores pull-up. É possível utilizar o modo </w:t>
      </w:r>
      <w:r w:rsidR="00732EC2" w:rsidRPr="003636D9">
        <w:rPr>
          <w:i/>
          <w:color w:val="000000"/>
        </w:rPr>
        <w:t xml:space="preserve">Entrada_PULLUP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rPr>
          <w:b/>
          <w:color w:val="000000"/>
          <w:sz w:val="28"/>
          <w:szCs w:val="28"/>
          <w:u w:val="single"/>
        </w:rPr>
      </w:pPr>
    </w:p>
    <w:p w14:paraId="4C01BAFD" w14:textId="77777777" w:rsidR="00744489" w:rsidRDefault="00744489" w:rsidP="00935953">
      <w:pPr>
        <w:pStyle w:val="NormalWeb"/>
        <w:shd w:val="clear" w:color="auto" w:fill="FFFFFF"/>
        <w:spacing w:before="0" w:beforeAutospacing="0" w:after="30" w:afterAutospacing="0"/>
        <w:jc w:val="center"/>
        <w:rPr>
          <w:noProof/>
          <w:color w:val="000000"/>
          <w:szCs w:val="28"/>
          <w:lang w:eastAsia="pt-BR"/>
        </w:rPr>
      </w:pPr>
    </w:p>
    <w:p w14:paraId="41A61917" w14:textId="62040D04" w:rsidR="00732EC2" w:rsidRPr="00744489" w:rsidRDefault="00744489" w:rsidP="00935953">
      <w:pPr>
        <w:pStyle w:val="NormalWeb"/>
        <w:shd w:val="clear" w:color="auto" w:fill="FFFFFF"/>
        <w:spacing w:before="0" w:beforeAutospacing="0" w:after="30" w:afterAutospacing="0"/>
        <w:jc w:val="center"/>
      </w:pPr>
      <w:r w:rsidRPr="00744489">
        <w:rPr>
          <w:noProof/>
          <w:color w:val="000000"/>
          <w:szCs w:val="28"/>
          <w:lang w:eastAsia="pt-BR"/>
        </w:rPr>
        <w:drawing>
          <wp:inline distT="0" distB="0" distL="0" distR="0" wp14:anchorId="57CC9086" wp14:editId="220C46B8">
            <wp:extent cx="2754351" cy="2286000"/>
            <wp:effectExtent l="0" t="0" r="8255" b="0"/>
            <wp:docPr id="84"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5.2.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3659"/>
                    <a:stretch/>
                  </pic:blipFill>
                  <pic:spPr bwMode="auto">
                    <a:xfrm>
                      <a:off x="0" y="0"/>
                      <a:ext cx="2754351"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SemEspaamento"/>
              <w:rPr>
                <w:ins w:id="94" w:author="Mateus Berardo de Souza Terra" w:date="2016-02-09T11:46:00Z"/>
              </w:rPr>
              <w:pPrChange w:id="95" w:author="Mateus Berardo de Souza Terra" w:date="2016-02-09T11:46:00Z">
                <w:pPr>
                  <w:pStyle w:val="NormalWeb"/>
                  <w:spacing w:before="0" w:beforeAutospacing="0" w:after="160" w:afterAutospacing="0"/>
                </w:pPr>
              </w:pPrChange>
            </w:pPr>
            <w:ins w:id="96" w:author="Mateus Berardo de Souza Terra" w:date="2016-02-09T11:45:00Z">
              <w:r w:rsidRPr="003636D9">
                <w:t>//Projeto 2</w:t>
              </w:r>
            </w:ins>
            <w:r w:rsidRPr="003636D9">
              <w:t>.1</w:t>
            </w:r>
            <w:ins w:id="97" w:author="Mateus Berardo de Souza Terra" w:date="2016-02-09T11:45:00Z">
              <w:r w:rsidRPr="003636D9">
                <w:t xml:space="preserve"> </w:t>
              </w:r>
            </w:ins>
            <w:ins w:id="98" w:author="Mateus Berardo de Souza Terra" w:date="2016-02-09T11:46:00Z">
              <w:r w:rsidRPr="003636D9">
                <w:t>–</w:t>
              </w:r>
            </w:ins>
            <w:ins w:id="99" w:author="Mateus Berardo de Souza Terra" w:date="2016-02-09T11:45:00Z">
              <w:r w:rsidRPr="003636D9">
                <w:t xml:space="preserve"> </w:t>
              </w:r>
            </w:ins>
            <w:ins w:id="100" w:author="Mateus Berardo de Souza Terra" w:date="2016-02-09T11:46:00Z">
              <w:r w:rsidRPr="003636D9">
                <w:t>Ligar luz com botão</w:t>
              </w:r>
            </w:ins>
            <w:r w:rsidRPr="003636D9">
              <w:t xml:space="preserve"> pull-up</w:t>
            </w:r>
          </w:p>
          <w:p w14:paraId="02533194" w14:textId="77777777" w:rsidR="00732EC2" w:rsidRPr="003636D9" w:rsidRDefault="00732EC2">
            <w:pPr>
              <w:pStyle w:val="SemEspaamento"/>
              <w:rPr>
                <w:ins w:id="101" w:author="Mateus Berardo de Souza Terra" w:date="2016-02-09T11:46:00Z"/>
              </w:rPr>
              <w:pPrChange w:id="102" w:author="Mateus Berardo de Souza Terra" w:date="2016-02-09T11:46:00Z">
                <w:pPr>
                  <w:pStyle w:val="NormalWeb"/>
                  <w:spacing w:before="0" w:beforeAutospacing="0" w:after="160" w:afterAutospacing="0"/>
                </w:pPr>
              </w:pPrChange>
            </w:pPr>
          </w:p>
          <w:p w14:paraId="4CA19CC8" w14:textId="77777777" w:rsidR="00732EC2" w:rsidRPr="003636D9" w:rsidRDefault="00732EC2">
            <w:pPr>
              <w:pStyle w:val="SemEspaamento"/>
              <w:rPr>
                <w:ins w:id="103" w:author="Mateus Berardo de Souza Terra" w:date="2016-02-09T11:46:00Z"/>
              </w:rPr>
              <w:pPrChange w:id="104" w:author="Mateus Berardo de Souza Terra" w:date="2016-02-09T11:46:00Z">
                <w:pPr>
                  <w:pStyle w:val="NormalWeb"/>
                  <w:spacing w:before="0" w:beforeAutospacing="0" w:after="160" w:afterAutospacing="0"/>
                </w:pPr>
              </w:pPrChange>
            </w:pPr>
            <w:r w:rsidRPr="003636D9">
              <w:t xml:space="preserve">Constante </w:t>
            </w:r>
            <w:ins w:id="105" w:author="Mateus Berardo de Souza Terra" w:date="2016-02-09T11:46:00Z">
              <w:r w:rsidRPr="003636D9">
                <w:t>Numero pinoLed = 13;</w:t>
              </w:r>
            </w:ins>
          </w:p>
          <w:p w14:paraId="6F089054" w14:textId="77777777" w:rsidR="00732EC2" w:rsidRPr="003636D9" w:rsidRDefault="00732EC2">
            <w:pPr>
              <w:pStyle w:val="SemEspaamento"/>
              <w:pPrChange w:id="106" w:author="Mateus Berardo de Souza Terra" w:date="2016-02-09T11:46:00Z">
                <w:pPr>
                  <w:pStyle w:val="NormalWeb"/>
                  <w:spacing w:before="0" w:beforeAutospacing="0" w:after="160" w:afterAutospacing="0"/>
                </w:pPr>
              </w:pPrChange>
            </w:pPr>
            <w:r w:rsidRPr="003636D9">
              <w:t xml:space="preserve">Constante </w:t>
            </w:r>
            <w:ins w:id="107" w:author="Mateus Berardo de Souza Terra" w:date="2016-02-09T11:46:00Z">
              <w:r w:rsidRPr="003636D9">
                <w:t xml:space="preserve">Numero </w:t>
              </w:r>
            </w:ins>
            <w:ins w:id="108" w:author="Mateus Berardo de Souza Terra" w:date="2016-02-09T11:45:00Z">
              <w:r w:rsidRPr="003636D9">
                <w:t xml:space="preserve"> </w:t>
              </w:r>
            </w:ins>
            <w:ins w:id="109" w:author="Mateus Berardo de Souza Terra" w:date="2016-02-09T11:46:00Z">
              <w:r w:rsidRPr="003636D9">
                <w:t>botao = 2;</w:t>
              </w:r>
            </w:ins>
          </w:p>
          <w:p w14:paraId="3695D808" w14:textId="77777777" w:rsidR="00732EC2" w:rsidRPr="003636D9" w:rsidRDefault="00732EC2">
            <w:pPr>
              <w:pStyle w:val="SemEspaamento"/>
              <w:rPr>
                <w:ins w:id="110" w:author="Mateus Berardo de Souza Terra" w:date="2016-02-09T11:47:00Z"/>
              </w:rPr>
              <w:pPrChange w:id="111" w:author="Mateus Berardo de Souza Terra" w:date="2016-02-09T11:46:00Z">
                <w:pPr>
                  <w:pStyle w:val="NormalWeb"/>
                  <w:spacing w:before="0" w:beforeAutospacing="0" w:after="160" w:afterAutospacing="0"/>
                </w:pPr>
              </w:pPrChange>
            </w:pPr>
          </w:p>
          <w:p w14:paraId="2D8D8BF1" w14:textId="77777777" w:rsidR="00732EC2" w:rsidRPr="003636D9" w:rsidRDefault="00732EC2">
            <w:pPr>
              <w:pStyle w:val="SemEspaamento"/>
              <w:rPr>
                <w:ins w:id="112" w:author="Mateus Berardo de Souza Terra" w:date="2016-02-09T11:47:00Z"/>
              </w:rPr>
              <w:pPrChange w:id="113" w:author="Mateus Berardo de Souza Terra" w:date="2016-02-09T11:46:00Z">
                <w:pPr>
                  <w:pStyle w:val="NormalWeb"/>
                  <w:spacing w:before="0" w:beforeAutospacing="0" w:after="160" w:afterAutospacing="0"/>
                </w:pPr>
              </w:pPrChange>
            </w:pPr>
            <w:ins w:id="114" w:author="Mateus Berardo de Souza Terra" w:date="2016-02-09T11:47:00Z">
              <w:r w:rsidRPr="003636D9">
                <w:t>Configuracao(){</w:t>
              </w:r>
            </w:ins>
          </w:p>
          <w:p w14:paraId="2A3E58A5" w14:textId="77777777" w:rsidR="00732EC2" w:rsidRPr="003636D9" w:rsidRDefault="00732EC2">
            <w:pPr>
              <w:pStyle w:val="SemEspaamento"/>
              <w:rPr>
                <w:ins w:id="115" w:author="Mateus Berardo de Souza Terra" w:date="2016-02-09T11:47:00Z"/>
              </w:rPr>
              <w:pPrChange w:id="116" w:author="Mateus Berardo de Souza Terra" w:date="2016-02-09T11:47:00Z">
                <w:pPr>
                  <w:pStyle w:val="NormalWeb"/>
                  <w:spacing w:before="0" w:beforeAutospacing="0" w:after="160" w:afterAutospacing="0"/>
                </w:pPr>
              </w:pPrChange>
            </w:pPr>
            <w:ins w:id="117" w:author="Mateus Berardo de Souza Terra" w:date="2016-02-09T11:47:00Z">
              <w:r w:rsidRPr="003636D9">
                <w:t>Pino.definirModo(pinoLed, Saida);</w:t>
              </w:r>
            </w:ins>
          </w:p>
          <w:p w14:paraId="34DB7F58" w14:textId="3F6D87BF" w:rsidR="00732EC2" w:rsidRPr="003636D9" w:rsidRDefault="00732EC2">
            <w:pPr>
              <w:pStyle w:val="SemEspaamento"/>
              <w:pPrChange w:id="118" w:author="Mateus Berardo de Souza Terra" w:date="2016-02-09T11:47:00Z">
                <w:pPr>
                  <w:pStyle w:val="NormalWeb"/>
                  <w:spacing w:before="0" w:beforeAutospacing="0" w:after="160" w:afterAutospacing="0"/>
                </w:pPr>
              </w:pPrChange>
            </w:pPr>
            <w:ins w:id="119" w:author="Mateus Berardo de Souza Terra" w:date="2016-02-09T11:47:00Z">
              <w:r w:rsidRPr="003636D9">
                <w:t>Pino.definirModo(botao, E</w:t>
              </w:r>
            </w:ins>
            <w:ins w:id="120" w:author="Mateus Berardo de Souza Terra" w:date="2016-02-09T11:48:00Z">
              <w:r w:rsidRPr="003636D9">
                <w:t>ntrada</w:t>
              </w:r>
            </w:ins>
            <w:r w:rsidRPr="003636D9">
              <w:t>_PULLUP</w:t>
            </w:r>
            <w:ins w:id="121" w:author="Mateus Berardo de Souza Terra" w:date="2016-02-09T11:48:00Z">
              <w:r w:rsidRPr="003636D9">
                <w:t>);</w:t>
              </w:r>
            </w:ins>
          </w:p>
          <w:p w14:paraId="63B11ECB" w14:textId="77777777" w:rsidR="00732EC2" w:rsidRPr="003636D9" w:rsidRDefault="00732EC2" w:rsidP="008B4879">
            <w:pPr>
              <w:pStyle w:val="SemEspaamento"/>
            </w:pPr>
            <w:r w:rsidRPr="003636D9">
              <w:t>}</w:t>
            </w:r>
          </w:p>
          <w:p w14:paraId="1CF74B0F" w14:textId="77777777" w:rsidR="00732EC2" w:rsidRPr="003636D9" w:rsidRDefault="00732EC2" w:rsidP="008B4879">
            <w:pPr>
              <w:pStyle w:val="SemEspaamento"/>
            </w:pPr>
          </w:p>
          <w:p w14:paraId="560734D9" w14:textId="77777777" w:rsidR="00732EC2" w:rsidRPr="003636D9" w:rsidRDefault="00732EC2" w:rsidP="008B4879">
            <w:pPr>
              <w:pStyle w:val="SemEspaamento"/>
            </w:pPr>
            <w:r w:rsidRPr="003636D9">
              <w:t>Principal(){</w:t>
            </w:r>
          </w:p>
          <w:p w14:paraId="6D833DB9" w14:textId="77777777" w:rsidR="00732EC2" w:rsidRPr="003636D9" w:rsidRDefault="00732EC2" w:rsidP="008B4879">
            <w:pPr>
              <w:pStyle w:val="SemEspaamento"/>
            </w:pPr>
            <w:r w:rsidRPr="003636D9">
              <w:lastRenderedPageBreak/>
              <w:t>Numero estadoBotao = Pino.ler(Digital.botao);</w:t>
            </w:r>
          </w:p>
          <w:p w14:paraId="5EE3DAB1" w14:textId="3AB8BAD3" w:rsidR="00732EC2" w:rsidRPr="003636D9" w:rsidRDefault="00732EC2" w:rsidP="008B4879">
            <w:pPr>
              <w:pStyle w:val="SemEspaamento"/>
            </w:pPr>
            <w:r w:rsidRPr="003636D9">
              <w:t>se (estadoBotao == Desligado){</w:t>
            </w:r>
          </w:p>
          <w:p w14:paraId="66499523" w14:textId="77777777" w:rsidR="00732EC2" w:rsidRPr="003636D9" w:rsidRDefault="00732EC2" w:rsidP="008B4879">
            <w:pPr>
              <w:pStyle w:val="SemEspaamento"/>
            </w:pPr>
            <w:r w:rsidRPr="003636D9">
              <w:t>Pino.escrever(Digital.pinoLed, Ligado);</w:t>
            </w:r>
          </w:p>
          <w:p w14:paraId="2FEB3B94" w14:textId="77777777" w:rsidR="00732EC2" w:rsidRPr="003636D9" w:rsidRDefault="00732EC2" w:rsidP="008B4879">
            <w:pPr>
              <w:pStyle w:val="SemEspaamento"/>
              <w:rPr>
                <w:u w:val="single"/>
              </w:rPr>
            </w:pPr>
            <w:r w:rsidRPr="003636D9">
              <w:t>esperar(1000);</w:t>
            </w:r>
          </w:p>
          <w:p w14:paraId="6E596AC3" w14:textId="77777777" w:rsidR="00732EC2" w:rsidRPr="003636D9" w:rsidRDefault="00732EC2" w:rsidP="008B4879">
            <w:pPr>
              <w:pStyle w:val="SemEspaamento"/>
            </w:pPr>
            <w:r w:rsidRPr="003636D9">
              <w:t>}</w:t>
            </w:r>
          </w:p>
          <w:p w14:paraId="7761BE69" w14:textId="77777777" w:rsidR="00732EC2" w:rsidRPr="003636D9" w:rsidRDefault="00732EC2" w:rsidP="008B4879">
            <w:pPr>
              <w:pStyle w:val="SemEspaamento"/>
            </w:pPr>
            <w:r w:rsidRPr="003636D9">
              <w:t>Pino.escrever(Digital.pinoLed, Desligado);</w:t>
            </w:r>
          </w:p>
          <w:p w14:paraId="296561D4" w14:textId="7BD2C0D8" w:rsidR="00732EC2" w:rsidRPr="003636D9" w:rsidRDefault="00732EC2" w:rsidP="008B4879">
            <w:pPr>
              <w:pStyle w:val="SemEspaamento"/>
              <w:rPr>
                <w:b/>
                <w:sz w:val="28"/>
                <w:szCs w:val="28"/>
                <w:u w:val="single"/>
              </w:rPr>
            </w:pPr>
            <w:r w:rsidRPr="003636D9">
              <w:t>}</w:t>
            </w:r>
          </w:p>
        </w:tc>
      </w:tr>
    </w:tbl>
    <w:p w14:paraId="55221716" w14:textId="77777777" w:rsidR="003636D9" w:rsidRPr="003636D9" w:rsidRDefault="003636D9" w:rsidP="003636D9">
      <w:pPr>
        <w:pStyle w:val="NormalWeb"/>
        <w:shd w:val="clear" w:color="auto" w:fill="FFFFFF"/>
        <w:spacing w:before="0" w:beforeAutospacing="0" w:after="30" w:afterAutospacing="0"/>
        <w:rPr>
          <w:color w:val="000000"/>
        </w:rPr>
      </w:pPr>
    </w:p>
    <w:p w14:paraId="4EA4DF3A" w14:textId="77777777" w:rsidR="002D455D" w:rsidRDefault="00732EC2" w:rsidP="002D455D">
      <w:pPr>
        <w:pStyle w:val="NormalWeb"/>
        <w:shd w:val="clear" w:color="auto" w:fill="FFFFFF"/>
        <w:spacing w:before="0" w:beforeAutospacing="0" w:after="30" w:afterAutospacing="0"/>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rPr>
          <w:color w:val="000000"/>
        </w:rPr>
      </w:pPr>
    </w:p>
    <w:p w14:paraId="0D4E905A" w14:textId="77777777" w:rsidR="00400643" w:rsidRDefault="00400643" w:rsidP="002D455D">
      <w:pPr>
        <w:pStyle w:val="NormalWeb"/>
        <w:shd w:val="clear" w:color="auto" w:fill="FFFFFF"/>
        <w:spacing w:before="0" w:beforeAutospacing="0" w:after="30" w:afterAutospacing="0"/>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rPr>
          <w:rFonts w:cs="Times New Roman"/>
          <w:szCs w:val="24"/>
        </w:rPr>
      </w:pPr>
    </w:p>
    <w:p w14:paraId="2C6D4DDA" w14:textId="1DA4408F" w:rsidR="00140C6A" w:rsidRPr="003636D9" w:rsidRDefault="00140C6A" w:rsidP="00935953">
      <w:pPr>
        <w:spacing w:after="30"/>
        <w:ind w:firstLine="720"/>
        <w:rPr>
          <w:rFonts w:cs="Times New Roman"/>
          <w:szCs w:val="24"/>
        </w:rPr>
      </w:pPr>
      <w:r w:rsidRPr="003636D9">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w:t>
      </w:r>
      <w:r w:rsidR="009516A1">
        <w:rPr>
          <w:rFonts w:cs="Times New Roman"/>
          <w:szCs w:val="24"/>
        </w:rPr>
        <w:t>rduino. Para desenvolvê-lo será preciso</w:t>
      </w:r>
      <w:r w:rsidRPr="003636D9">
        <w:rPr>
          <w:rFonts w:cs="Times New Roman"/>
          <w:szCs w:val="24"/>
        </w:rPr>
        <w:t>:</w:t>
      </w:r>
    </w:p>
    <w:p w14:paraId="7EE8AA86" w14:textId="77777777" w:rsidR="003636D9" w:rsidRPr="003636D9" w:rsidRDefault="003636D9" w:rsidP="003636D9">
      <w:pPr>
        <w:spacing w:after="30"/>
        <w:ind w:firstLine="360"/>
        <w:rPr>
          <w:rFonts w:cs="Times New Roman"/>
          <w:szCs w:val="24"/>
        </w:rPr>
      </w:pPr>
    </w:p>
    <w:p w14:paraId="71166799" w14:textId="03915A23" w:rsidR="00CC1F25" w:rsidRDefault="00CC1F25" w:rsidP="003636D9">
      <w:pPr>
        <w:pStyle w:val="PargrafodaLista"/>
        <w:numPr>
          <w:ilvl w:val="0"/>
          <w:numId w:val="92"/>
        </w:numPr>
        <w:spacing w:after="30"/>
        <w:rPr>
          <w:rFonts w:cs="Times New Roman"/>
          <w:szCs w:val="24"/>
        </w:rPr>
      </w:pPr>
      <w:r>
        <w:rPr>
          <w:rFonts w:cs="Times New Roman"/>
          <w:szCs w:val="24"/>
        </w:rPr>
        <w:t>Uma placa Arduino</w:t>
      </w:r>
    </w:p>
    <w:p w14:paraId="78506B99" w14:textId="40756FB8" w:rsidR="00140C6A" w:rsidRDefault="00060A40" w:rsidP="003636D9">
      <w:pPr>
        <w:pStyle w:val="PargrafodaLista"/>
        <w:numPr>
          <w:ilvl w:val="0"/>
          <w:numId w:val="92"/>
        </w:numPr>
        <w:spacing w:after="30"/>
        <w:rPr>
          <w:rFonts w:cs="Times New Roman"/>
          <w:szCs w:val="24"/>
        </w:rPr>
      </w:pPr>
      <w:r>
        <w:rPr>
          <w:rFonts w:cs="Times New Roman"/>
          <w:szCs w:val="24"/>
        </w:rPr>
        <w:t>Protoboard</w:t>
      </w:r>
    </w:p>
    <w:p w14:paraId="427697F0" w14:textId="5AAFA26F" w:rsidR="00CC1F25" w:rsidRPr="003636D9" w:rsidRDefault="00CC1F25" w:rsidP="003636D9">
      <w:pPr>
        <w:pStyle w:val="PargrafodaLista"/>
        <w:numPr>
          <w:ilvl w:val="0"/>
          <w:numId w:val="92"/>
        </w:numPr>
        <w:spacing w:after="30"/>
        <w:rPr>
          <w:rFonts w:cs="Times New Roman"/>
          <w:szCs w:val="24"/>
        </w:rPr>
      </w:pPr>
      <w:r>
        <w:rPr>
          <w:rFonts w:cs="Times New Roman"/>
          <w:szCs w:val="24"/>
        </w:rPr>
        <w:t>Jumpers</w:t>
      </w:r>
    </w:p>
    <w:p w14:paraId="403CD0C1" w14:textId="1816D8FC" w:rsidR="00140C6A" w:rsidRPr="003636D9" w:rsidRDefault="00C50334" w:rsidP="003636D9">
      <w:pPr>
        <w:pStyle w:val="PargrafodaLista"/>
        <w:numPr>
          <w:ilvl w:val="0"/>
          <w:numId w:val="92"/>
        </w:numPr>
        <w:spacing w:after="30"/>
        <w:rPr>
          <w:rFonts w:cs="Times New Roman"/>
          <w:szCs w:val="24"/>
        </w:rPr>
      </w:pPr>
      <w:r w:rsidRPr="003636D9">
        <w:rPr>
          <w:rFonts w:cs="Times New Roman"/>
          <w:szCs w:val="24"/>
        </w:rPr>
        <w:t xml:space="preserve">LDR (Light </w:t>
      </w:r>
      <w:r w:rsidR="003636D9" w:rsidRPr="003636D9">
        <w:rPr>
          <w:rFonts w:cs="Times New Roman"/>
          <w:szCs w:val="24"/>
        </w:rPr>
        <w:t>Dependant Resisto</w:t>
      </w:r>
      <w:r w:rsidR="00060A40">
        <w:rPr>
          <w:rFonts w:cs="Times New Roman"/>
          <w:szCs w:val="24"/>
        </w:rPr>
        <w:t>r)</w:t>
      </w:r>
    </w:p>
    <w:p w14:paraId="782165D6" w14:textId="52314876" w:rsidR="00140C6A" w:rsidRPr="003636D9" w:rsidRDefault="00AF34D7" w:rsidP="003636D9">
      <w:pPr>
        <w:pStyle w:val="PargrafodaLista"/>
        <w:numPr>
          <w:ilvl w:val="0"/>
          <w:numId w:val="92"/>
        </w:numPr>
        <w:spacing w:after="30"/>
        <w:rPr>
          <w:rFonts w:cs="Times New Roman"/>
          <w:szCs w:val="24"/>
        </w:rPr>
      </w:pPr>
      <w:r>
        <w:rPr>
          <w:rFonts w:cs="Times New Roman"/>
          <w:szCs w:val="24"/>
        </w:rPr>
        <w:t>Resistor de 1K</w:t>
      </w:r>
      <w:r w:rsidRPr="00AF34D7">
        <w:rPr>
          <w:rStyle w:val="tgc"/>
          <w:rFonts w:cs="Times New Roman"/>
          <w:color w:val="222222"/>
          <w:szCs w:val="24"/>
          <w:lang w:val="pt-PT"/>
        </w:rPr>
        <w:t>Ω</w:t>
      </w:r>
      <w:r w:rsidR="003636D9" w:rsidRPr="003636D9">
        <w:rPr>
          <w:rFonts w:cs="Times New Roman"/>
          <w:szCs w:val="24"/>
        </w:rPr>
        <w:t xml:space="preserve"> (Marrom, Preto, Vermelho)</w:t>
      </w:r>
    </w:p>
    <w:p w14:paraId="71BEF922" w14:textId="10489EBA" w:rsidR="00EC3C71" w:rsidRDefault="00EC3C71" w:rsidP="003636D9">
      <w:pPr>
        <w:spacing w:after="30"/>
        <w:rPr>
          <w:rFonts w:cs="Times New Roman"/>
          <w:b/>
          <w:color w:val="000000"/>
          <w:sz w:val="28"/>
          <w:szCs w:val="28"/>
          <w:u w:val="single"/>
        </w:rPr>
      </w:pPr>
    </w:p>
    <w:p w14:paraId="7BD1DE6B" w14:textId="330A1FA2" w:rsidR="00140C6A" w:rsidRPr="003636D9" w:rsidRDefault="00140C6A" w:rsidP="003636D9">
      <w:pPr>
        <w:spacing w:after="30"/>
        <w:rPr>
          <w:rFonts w:cs="Times New Roman"/>
          <w:color w:val="000000"/>
          <w:sz w:val="28"/>
          <w:szCs w:val="28"/>
        </w:rPr>
      </w:pPr>
      <w:r w:rsidRPr="003636D9">
        <w:rPr>
          <w:rFonts w:cs="Times New Roman"/>
          <w:b/>
          <w:color w:val="000000"/>
          <w:sz w:val="28"/>
          <w:szCs w:val="28"/>
          <w:u w:val="single"/>
        </w:rPr>
        <w:t>Montando o hardware</w:t>
      </w:r>
      <w:r w:rsidRPr="003636D9">
        <w:rPr>
          <w:rFonts w:cs="Times New Roman"/>
          <w:color w:val="000000"/>
          <w:sz w:val="28"/>
          <w:szCs w:val="28"/>
        </w:rPr>
        <w:t xml:space="preserve"> </w:t>
      </w:r>
    </w:p>
    <w:p w14:paraId="0E72A106" w14:textId="77777777" w:rsidR="003636D9" w:rsidRPr="003636D9" w:rsidRDefault="003636D9" w:rsidP="003636D9">
      <w:pPr>
        <w:spacing w:after="30"/>
        <w:rPr>
          <w:rFonts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mostrado abaixo:</w:t>
      </w:r>
      <w:ins w:id="122" w:author="Mateus Berardo de Souza Terra" w:date="2016-02-09T11:42:00Z">
        <w:r w:rsidRPr="003636D9">
          <w:rPr>
            <w:color w:val="000000"/>
          </w:rPr>
          <w:t xml:space="preserve"> </w:t>
        </w:r>
      </w:ins>
    </w:p>
    <w:p w14:paraId="6A7D8035" w14:textId="77777777" w:rsidR="00140C6A" w:rsidRPr="00935953" w:rsidRDefault="00140C6A" w:rsidP="003636D9">
      <w:pPr>
        <w:spacing w:after="30"/>
        <w:rPr>
          <w:rFonts w:cs="Times New Roman"/>
          <w:b/>
          <w:noProof/>
          <w:szCs w:val="32"/>
          <w:lang w:eastAsia="pt-BR"/>
        </w:rPr>
      </w:pPr>
    </w:p>
    <w:p w14:paraId="48F06050" w14:textId="2F42A5B9" w:rsidR="00EC3C71" w:rsidRPr="000C6A16" w:rsidRDefault="00EC3C71" w:rsidP="00EC3C71">
      <w:pPr>
        <w:spacing w:after="30"/>
        <w:jc w:val="center"/>
        <w:rPr>
          <w:rFonts w:cs="Times New Roman"/>
          <w:b/>
          <w:noProof/>
          <w:sz w:val="32"/>
          <w:szCs w:val="32"/>
        </w:rPr>
      </w:pPr>
    </w:p>
    <w:p w14:paraId="43671947" w14:textId="66CAE373" w:rsidR="00EC3C71" w:rsidRPr="00935953" w:rsidRDefault="000C6A16" w:rsidP="000C6A16">
      <w:pPr>
        <w:spacing w:after="30"/>
        <w:jc w:val="center"/>
        <w:rPr>
          <w:rFonts w:cs="Times New Roman"/>
          <w:noProof/>
          <w:szCs w:val="32"/>
          <w:lang w:val="en-US"/>
        </w:rPr>
      </w:pPr>
      <w:r w:rsidRPr="000C6A16">
        <w:rPr>
          <w:rFonts w:cs="Times New Roman"/>
          <w:noProof/>
          <w:szCs w:val="32"/>
          <w:lang w:eastAsia="pt-BR"/>
        </w:rPr>
        <w:lastRenderedPageBreak/>
        <w:drawing>
          <wp:inline distT="0" distB="0" distL="0" distR="0" wp14:anchorId="4CF9F005" wp14:editId="3AD7104E">
            <wp:extent cx="3389140" cy="2983424"/>
            <wp:effectExtent l="0" t="0" r="1905" b="7620"/>
            <wp:docPr id="9"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LeituraAnalógicaComUSB_Fritzing.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56454"/>
                    <a:stretch/>
                  </pic:blipFill>
                  <pic:spPr bwMode="auto">
                    <a:xfrm>
                      <a:off x="0" y="0"/>
                      <a:ext cx="3398231" cy="2991427"/>
                    </a:xfrm>
                    <a:prstGeom prst="rect">
                      <a:avLst/>
                    </a:prstGeom>
                    <a:noFill/>
                    <a:ln>
                      <a:noFill/>
                    </a:ln>
                    <a:extLst>
                      <a:ext uri="{53640926-AAD7-44D8-BBD7-CCE9431645EC}">
                        <a14:shadowObscured xmlns:a14="http://schemas.microsoft.com/office/drawing/2010/main"/>
                      </a:ext>
                    </a:extLst>
                  </pic:spPr>
                </pic:pic>
              </a:graphicData>
            </a:graphic>
          </wp:inline>
        </w:drawing>
      </w:r>
    </w:p>
    <w:p w14:paraId="6BAC5056" w14:textId="7B4ACD70" w:rsidR="00140C6A" w:rsidRDefault="000C6A16" w:rsidP="00EC3C71">
      <w:pPr>
        <w:spacing w:after="30"/>
        <w:jc w:val="center"/>
        <w:rPr>
          <w:rFonts w:cs="Times New Roman"/>
          <w:b/>
          <w:noProof/>
          <w:sz w:val="32"/>
          <w:szCs w:val="32"/>
          <w:lang w:eastAsia="pt-BR"/>
        </w:rPr>
      </w:pPr>
      <w:r w:rsidRPr="000C6A16">
        <w:rPr>
          <w:rFonts w:cs="Times New Roman"/>
          <w:b/>
          <w:noProof/>
          <w:sz w:val="32"/>
          <w:szCs w:val="32"/>
          <w:lang w:eastAsia="pt-BR"/>
        </w:rPr>
        <w:drawing>
          <wp:inline distT="0" distB="0" distL="0" distR="0" wp14:anchorId="4900C48B" wp14:editId="39834069">
            <wp:extent cx="3226663" cy="2340535"/>
            <wp:effectExtent l="0" t="0" r="0" b="3175"/>
            <wp:docPr id="10"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LeituraAnalógicaComUSB_Esquemátic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4389" cy="2360647"/>
                    </a:xfrm>
                    <a:prstGeom prst="rect">
                      <a:avLst/>
                    </a:prstGeom>
                    <a:noFill/>
                    <a:ln>
                      <a:noFill/>
                    </a:ln>
                  </pic:spPr>
                </pic:pic>
              </a:graphicData>
            </a:graphic>
          </wp:inline>
        </w:drawing>
      </w:r>
    </w:p>
    <w:p w14:paraId="679951B5" w14:textId="25C3328A" w:rsidR="000C6A16" w:rsidRPr="003636D9" w:rsidRDefault="000C6A16" w:rsidP="00EC3C71">
      <w:pPr>
        <w:spacing w:after="30"/>
        <w:jc w:val="center"/>
        <w:rPr>
          <w:rFonts w:cs="Times New Roman"/>
          <w:b/>
          <w:noProof/>
          <w:sz w:val="32"/>
          <w:szCs w:val="32"/>
          <w:lang w:eastAsia="pt-BR"/>
        </w:rPr>
      </w:pPr>
    </w:p>
    <w:p w14:paraId="5E9823C4" w14:textId="77777777" w:rsidR="003636D9" w:rsidRDefault="003636D9" w:rsidP="003636D9">
      <w:pPr>
        <w:spacing w:after="30"/>
        <w:rPr>
          <w:rFonts w:cs="Times New Roman"/>
          <w:color w:val="000000"/>
          <w:szCs w:val="24"/>
        </w:rPr>
      </w:pPr>
    </w:p>
    <w:p w14:paraId="3CD342E1" w14:textId="77777777" w:rsidR="00935953" w:rsidRPr="00935953" w:rsidRDefault="00935953" w:rsidP="003636D9">
      <w:pPr>
        <w:spacing w:after="30"/>
        <w:rPr>
          <w:rFonts w:cs="Times New Roman"/>
          <w:color w:val="000000"/>
          <w:szCs w:val="24"/>
        </w:rPr>
      </w:pPr>
    </w:p>
    <w:p w14:paraId="4C92E056" w14:textId="77777777" w:rsidR="00140C6A" w:rsidRPr="00EC3C71" w:rsidRDefault="00140C6A" w:rsidP="003636D9">
      <w:pPr>
        <w:spacing w:after="30"/>
        <w:rPr>
          <w:rFonts w:cs="Times New Roman"/>
          <w:b/>
          <w:noProof/>
          <w:sz w:val="28"/>
          <w:szCs w:val="28"/>
          <w:lang w:eastAsia="pt-BR"/>
        </w:rPr>
      </w:pPr>
      <w:r w:rsidRPr="00EC3C71">
        <w:rPr>
          <w:rFonts w:cs="Times New Roman"/>
          <w:b/>
          <w:color w:val="000000"/>
          <w:sz w:val="28"/>
          <w:szCs w:val="28"/>
          <w:u w:val="single"/>
        </w:rPr>
        <w:t>Analisando o hardware</w:t>
      </w:r>
    </w:p>
    <w:p w14:paraId="0DA10613" w14:textId="77777777" w:rsidR="003636D9" w:rsidRPr="003636D9" w:rsidRDefault="003636D9" w:rsidP="003636D9">
      <w:pPr>
        <w:spacing w:after="30"/>
        <w:rPr>
          <w:rFonts w:cs="Times New Roman"/>
          <w:szCs w:val="24"/>
        </w:rPr>
      </w:pPr>
    </w:p>
    <w:p w14:paraId="39B52F11" w14:textId="1705E202" w:rsidR="00140C6A" w:rsidRPr="003636D9" w:rsidRDefault="00140C6A" w:rsidP="003636D9">
      <w:pPr>
        <w:spacing w:after="30"/>
        <w:rPr>
          <w:rFonts w:cs="Times New Roman"/>
          <w:szCs w:val="24"/>
        </w:rPr>
      </w:pPr>
      <w:r w:rsidRPr="003636D9">
        <w:rPr>
          <w:rFonts w:cs="Times New Roman"/>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cs="Times New Roman"/>
          <w:szCs w:val="24"/>
        </w:rPr>
        <w:t>stabilizando a tensão de</w:t>
      </w:r>
      <w:r w:rsidRPr="003636D9">
        <w:rPr>
          <w:rFonts w:cs="Times New Roman"/>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rPr>
          <w:ins w:id="123" w:author="Mateus Berardo de Souza Terra" w:date="2016-02-09T11:44:00Z"/>
          <w:b/>
          <w:color w:val="000000"/>
          <w:sz w:val="28"/>
          <w:szCs w:val="28"/>
          <w:u w:val="single"/>
        </w:rPr>
      </w:pPr>
      <w:ins w:id="124" w:author="Mateus Berardo de Souza Terra" w:date="2016-02-09T11:44:00Z">
        <w:r w:rsidRPr="00EC3C71">
          <w:rPr>
            <w:b/>
            <w:color w:val="000000"/>
            <w:sz w:val="28"/>
            <w:szCs w:val="28"/>
            <w:u w:val="single"/>
          </w:rPr>
          <w:lastRenderedPageBreak/>
          <w:t>O Código</w:t>
        </w:r>
      </w:ins>
    </w:p>
    <w:p w14:paraId="4E7BC05D" w14:textId="77777777" w:rsidR="003636D9" w:rsidRPr="003636D9" w:rsidRDefault="003636D9" w:rsidP="003636D9">
      <w:pPr>
        <w:spacing w:after="30"/>
        <w:rPr>
          <w:rFonts w:cs="Times New Roman"/>
          <w:szCs w:val="24"/>
        </w:rPr>
      </w:pPr>
    </w:p>
    <w:p w14:paraId="592F291F" w14:textId="77777777" w:rsidR="00140C6A" w:rsidRDefault="00140C6A" w:rsidP="003636D9">
      <w:pPr>
        <w:spacing w:after="30"/>
        <w:rPr>
          <w:rFonts w:cs="Times New Roman"/>
          <w:color w:val="000000"/>
        </w:rPr>
      </w:pPr>
      <w:r w:rsidRPr="003636D9">
        <w:rPr>
          <w:rFonts w:cs="Times New Roman"/>
          <w:szCs w:val="24"/>
        </w:rPr>
        <w:tab/>
      </w:r>
      <w:ins w:id="125" w:author="Mateus Berardo de Souza Terra" w:date="2016-02-09T11:44:00Z">
        <w:r w:rsidRPr="003636D9">
          <w:rPr>
            <w:rFonts w:cs="Times New Roman"/>
            <w:color w:val="000000"/>
          </w:rPr>
          <w:t>Abra a IDE do Brino e digite o código abaixo ou baixe</w:t>
        </w:r>
      </w:ins>
      <w:r w:rsidRPr="003636D9">
        <w:rPr>
          <w:rFonts w:cs="Times New Roman"/>
          <w:color w:val="000000"/>
        </w:rPr>
        <w:t>-o</w:t>
      </w:r>
      <w:ins w:id="126" w:author="Mateus Berardo de Souza Terra" w:date="2016-02-09T11:44:00Z">
        <w:r w:rsidRPr="003636D9">
          <w:rPr>
            <w:rFonts w:cs="Times New Roman"/>
            <w:color w:val="000000"/>
          </w:rPr>
          <w:t xml:space="preserve"> da página do </w:t>
        </w:r>
      </w:ins>
      <w:r w:rsidRPr="003636D9">
        <w:rPr>
          <w:rFonts w:cs="Times New Roman"/>
          <w:color w:val="000000"/>
        </w:rPr>
        <w:t>GitHub</w:t>
      </w:r>
      <w:ins w:id="127" w:author="Mateus Berardo de Souza Terra" w:date="2016-02-09T11:44:00Z">
        <w:r w:rsidRPr="003636D9">
          <w:rPr>
            <w:rFonts w:cs="Times New Roman"/>
            <w:color w:val="000000"/>
          </w:rPr>
          <w:t xml:space="preserve"> da apostila</w:t>
        </w:r>
      </w:ins>
      <w:ins w:id="128" w:author="Mateus Berardo de Souza Terra" w:date="2016-02-09T11:45:00Z">
        <w:r w:rsidRPr="003636D9">
          <w:rPr>
            <w:rFonts w:cs="Times New Roman"/>
            <w:color w:val="000000"/>
          </w:rPr>
          <w:t>.</w:t>
        </w:r>
      </w:ins>
    </w:p>
    <w:p w14:paraId="7ED026CA" w14:textId="77777777" w:rsidR="00D45940" w:rsidRPr="00935953" w:rsidRDefault="00D45940" w:rsidP="003636D9">
      <w:pPr>
        <w:spacing w:after="30"/>
        <w:rPr>
          <w:rFonts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8B4879">
            <w:pPr>
              <w:pStyle w:val="SemEspaamento"/>
            </w:pPr>
            <w:r w:rsidRPr="003636D9">
              <w:t>//Projeto 3</w:t>
            </w:r>
            <w:r w:rsidR="00060A40">
              <w:t xml:space="preserve"> – Leitura Analógica Para USB</w:t>
            </w:r>
          </w:p>
          <w:p w14:paraId="652A2ED0" w14:textId="77777777" w:rsidR="003636D9" w:rsidRPr="003636D9" w:rsidRDefault="003636D9" w:rsidP="008B4879">
            <w:pPr>
              <w:pStyle w:val="SemEspaamento"/>
            </w:pPr>
          </w:p>
          <w:p w14:paraId="77D14845" w14:textId="7922BEE3" w:rsidR="00140C6A" w:rsidRPr="003636D9" w:rsidRDefault="00140C6A" w:rsidP="008B4879">
            <w:pPr>
              <w:pStyle w:val="SemEspaamento"/>
            </w:pPr>
            <w:r w:rsidRPr="003636D9">
              <w:t xml:space="preserve">Numero Constante </w:t>
            </w:r>
            <w:r w:rsidR="003636D9" w:rsidRPr="003636D9">
              <w:t>A</w:t>
            </w:r>
            <w:r w:rsidR="00060A40">
              <w:t>LDR = 0;</w:t>
            </w:r>
          </w:p>
          <w:p w14:paraId="32CE70E3" w14:textId="45020F03" w:rsidR="00140C6A" w:rsidRPr="003636D9" w:rsidRDefault="00140C6A" w:rsidP="008B4879">
            <w:pPr>
              <w:pStyle w:val="SemEspaamento"/>
            </w:pPr>
            <w:r w:rsidRPr="003636D9">
              <w:t>Numero leitura;</w:t>
            </w:r>
          </w:p>
          <w:p w14:paraId="34CD702F" w14:textId="77777777" w:rsidR="00140C6A" w:rsidRPr="003636D9" w:rsidRDefault="00140C6A" w:rsidP="008B4879">
            <w:pPr>
              <w:pStyle w:val="SemEspaamento"/>
            </w:pPr>
          </w:p>
          <w:p w14:paraId="48558BFF" w14:textId="77777777" w:rsidR="00140C6A" w:rsidRPr="003636D9" w:rsidRDefault="00140C6A" w:rsidP="008B4879">
            <w:pPr>
              <w:pStyle w:val="SemEspaamento"/>
            </w:pPr>
            <w:r w:rsidRPr="003636D9">
              <w:t>Configuracao() {</w:t>
            </w:r>
          </w:p>
          <w:p w14:paraId="14E89613" w14:textId="4EDB09AA" w:rsidR="00140C6A" w:rsidRPr="003636D9" w:rsidRDefault="00140C6A" w:rsidP="008B4879">
            <w:pPr>
              <w:pStyle w:val="SemEspaamento"/>
            </w:pPr>
            <w:r w:rsidRPr="003636D9">
              <w:t>USB.conectar(9600);</w:t>
            </w:r>
          </w:p>
          <w:p w14:paraId="39D2019D" w14:textId="77777777" w:rsidR="00140C6A" w:rsidRPr="003636D9" w:rsidRDefault="00140C6A" w:rsidP="008B4879">
            <w:pPr>
              <w:pStyle w:val="SemEspaamento"/>
            </w:pPr>
            <w:r w:rsidRPr="003636D9">
              <w:t>}</w:t>
            </w:r>
          </w:p>
          <w:p w14:paraId="4894AC0B" w14:textId="77777777" w:rsidR="00140C6A" w:rsidRPr="003636D9" w:rsidRDefault="00140C6A" w:rsidP="008B4879">
            <w:pPr>
              <w:pStyle w:val="SemEspaamento"/>
            </w:pPr>
          </w:p>
          <w:p w14:paraId="0A98EAD4" w14:textId="77777777" w:rsidR="00140C6A" w:rsidRPr="003636D9" w:rsidRDefault="00140C6A" w:rsidP="008B4879">
            <w:pPr>
              <w:pStyle w:val="SemEspaamento"/>
            </w:pPr>
            <w:r w:rsidRPr="003636D9">
              <w:t>Principal() {</w:t>
            </w:r>
          </w:p>
          <w:p w14:paraId="27758FC6" w14:textId="7FE6ECE7" w:rsidR="00140C6A" w:rsidRPr="003636D9" w:rsidRDefault="00140C6A" w:rsidP="008B4879">
            <w:pPr>
              <w:pStyle w:val="SemEspaamento"/>
            </w:pPr>
            <w:r w:rsidRPr="003636D9">
              <w:t>leitura = Pino.</w:t>
            </w:r>
            <w:r w:rsidR="003636D9" w:rsidRPr="003636D9">
              <w:t>ler</w:t>
            </w:r>
            <w:r w:rsidRPr="003636D9">
              <w:t>(</w:t>
            </w:r>
            <w:r w:rsidR="003636D9" w:rsidRPr="003636D9">
              <w:t>A</w:t>
            </w:r>
            <w:r w:rsidRPr="003636D9">
              <w:t>LDR);</w:t>
            </w:r>
          </w:p>
          <w:p w14:paraId="641960B7" w14:textId="0BA1CEE3" w:rsidR="00140C6A" w:rsidRPr="003636D9" w:rsidRDefault="00140C6A" w:rsidP="008B4879">
            <w:pPr>
              <w:pStyle w:val="SemEspaamento"/>
            </w:pPr>
            <w:r w:rsidRPr="003636D9">
              <w:t>USB.enviar</w:t>
            </w:r>
            <w:r w:rsidR="00060A40">
              <w:t>ln</w:t>
            </w:r>
            <w:r w:rsidRPr="003636D9">
              <w:t>(leitura);</w:t>
            </w:r>
          </w:p>
          <w:p w14:paraId="3CA038C1" w14:textId="3628E90E" w:rsidR="00140C6A" w:rsidRPr="003636D9" w:rsidRDefault="00140C6A" w:rsidP="008B4879">
            <w:pPr>
              <w:pStyle w:val="SemEspaamento"/>
            </w:pPr>
            <w:r w:rsidRPr="003636D9">
              <w:t>esperar(500);</w:t>
            </w:r>
          </w:p>
          <w:p w14:paraId="54B4EE5C" w14:textId="73B6872C" w:rsidR="00140C6A" w:rsidRPr="003636D9" w:rsidRDefault="00140C6A" w:rsidP="008B4879">
            <w:pPr>
              <w:pStyle w:val="SemEspaamento"/>
            </w:pPr>
            <w:r w:rsidRPr="003636D9">
              <w:t>}</w:t>
            </w:r>
          </w:p>
        </w:tc>
      </w:tr>
    </w:tbl>
    <w:p w14:paraId="0FB97660"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rPr>
          <w:rFonts w:cs="Times New Roman"/>
          <w:szCs w:val="24"/>
        </w:rPr>
      </w:pPr>
    </w:p>
    <w:p w14:paraId="3D240C40" w14:textId="2CE6EB09" w:rsidR="00140C6A" w:rsidRPr="003636D9" w:rsidRDefault="00140C6A" w:rsidP="003636D9">
      <w:pPr>
        <w:spacing w:after="30"/>
        <w:rPr>
          <w:rFonts w:cs="Times New Roman"/>
          <w:szCs w:val="24"/>
        </w:rPr>
      </w:pPr>
      <w:r w:rsidRPr="003636D9">
        <w:rPr>
          <w:rFonts w:cs="Times New Roman"/>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rPr>
          <w:rFonts w:cs="Times New Roman"/>
          <w:szCs w:val="24"/>
        </w:rPr>
      </w:pPr>
    </w:p>
    <w:p w14:paraId="2AF6CB38" w14:textId="77777777" w:rsidR="00140C6A" w:rsidRPr="008B4879" w:rsidRDefault="00140C6A" w:rsidP="008B4879">
      <w:pPr>
        <w:pStyle w:val="SemEspaamento"/>
        <w:rPr>
          <w:i/>
        </w:rPr>
      </w:pPr>
      <w:r w:rsidRPr="003636D9">
        <w:rPr>
          <w:szCs w:val="24"/>
        </w:rPr>
        <w:tab/>
      </w:r>
      <w:r w:rsidRPr="008B4879">
        <w:rPr>
          <w:i/>
        </w:rPr>
        <w:t xml:space="preserve">Numero LDR = 0; </w:t>
      </w:r>
    </w:p>
    <w:p w14:paraId="58DEE042" w14:textId="77777777" w:rsidR="00140C6A" w:rsidRPr="008B4879" w:rsidRDefault="00140C6A" w:rsidP="008B4879">
      <w:pPr>
        <w:pStyle w:val="SemEspaamento"/>
        <w:ind w:firstLine="720"/>
        <w:rPr>
          <w:i/>
        </w:rPr>
      </w:pPr>
      <w:r w:rsidRPr="008B4879">
        <w:rPr>
          <w:i/>
        </w:rPr>
        <w:t>Numero leitura = 0;</w:t>
      </w:r>
    </w:p>
    <w:p w14:paraId="7DE88F69" w14:textId="77777777" w:rsidR="00D45940" w:rsidRDefault="00D45940" w:rsidP="003636D9">
      <w:pPr>
        <w:spacing w:after="30"/>
        <w:rPr>
          <w:rFonts w:cs="Times New Roman"/>
          <w:szCs w:val="24"/>
        </w:rPr>
      </w:pPr>
    </w:p>
    <w:p w14:paraId="794E37AA" w14:textId="77777777" w:rsidR="00140C6A" w:rsidRDefault="00140C6A" w:rsidP="003636D9">
      <w:pPr>
        <w:spacing w:after="30"/>
        <w:rPr>
          <w:rFonts w:cs="Times New Roman"/>
          <w:szCs w:val="24"/>
        </w:rPr>
      </w:pPr>
      <w:r w:rsidRPr="003636D9">
        <w:rPr>
          <w:rFonts w:cs="Times New Roman"/>
          <w:szCs w:val="24"/>
        </w:rPr>
        <w:t>Depois, inicia-se a comunicação serial via USB para que seja possível apresentar os dados lidos pelo Arduino na tela do computador:</w:t>
      </w:r>
    </w:p>
    <w:p w14:paraId="5DD2AA7A" w14:textId="77777777" w:rsidR="00D45940" w:rsidRPr="008B4879" w:rsidRDefault="00D45940" w:rsidP="003636D9">
      <w:pPr>
        <w:spacing w:after="30"/>
        <w:rPr>
          <w:rFonts w:cs="Times New Roman"/>
          <w:i/>
          <w:szCs w:val="24"/>
        </w:rPr>
      </w:pPr>
    </w:p>
    <w:p w14:paraId="48BA5FFB" w14:textId="77777777" w:rsidR="00140C6A" w:rsidRPr="008B4879" w:rsidRDefault="00140C6A" w:rsidP="008B4879">
      <w:pPr>
        <w:pStyle w:val="SemEspaamento"/>
        <w:ind w:firstLine="720"/>
        <w:rPr>
          <w:i/>
        </w:rPr>
      </w:pPr>
      <w:r w:rsidRPr="008B4879">
        <w:rPr>
          <w:i/>
        </w:rPr>
        <w:t>USB.conectar(9600);</w:t>
      </w:r>
    </w:p>
    <w:p w14:paraId="75E2E38F" w14:textId="77777777" w:rsidR="00D45940" w:rsidRDefault="00D45940" w:rsidP="003636D9">
      <w:pPr>
        <w:spacing w:after="30"/>
        <w:rPr>
          <w:rFonts w:cs="Times New Roman"/>
          <w:szCs w:val="24"/>
        </w:rPr>
      </w:pPr>
    </w:p>
    <w:p w14:paraId="3100F754" w14:textId="77777777" w:rsidR="00140C6A" w:rsidRPr="003636D9" w:rsidRDefault="00140C6A" w:rsidP="003636D9">
      <w:pPr>
        <w:spacing w:after="30"/>
        <w:rPr>
          <w:rFonts w:cs="Times New Roman"/>
          <w:szCs w:val="24"/>
        </w:rPr>
      </w:pPr>
      <w:r w:rsidRPr="003636D9">
        <w:rPr>
          <w:rFonts w:cs="Times New Roman"/>
          <w:szCs w:val="24"/>
        </w:rPr>
        <w:t>A primeira linha do Principal() é:</w:t>
      </w:r>
    </w:p>
    <w:p w14:paraId="1C40CB9A" w14:textId="77777777" w:rsidR="00D45940" w:rsidRDefault="00D45940" w:rsidP="003636D9">
      <w:pPr>
        <w:spacing w:after="30"/>
        <w:ind w:firstLine="708"/>
        <w:rPr>
          <w:rFonts w:cs="Times New Roman"/>
          <w:i/>
          <w:color w:val="000000"/>
        </w:rPr>
      </w:pPr>
    </w:p>
    <w:p w14:paraId="0D1D0E83" w14:textId="02A20C40" w:rsidR="00140C6A" w:rsidRPr="008B4879" w:rsidRDefault="00140C6A" w:rsidP="008B4879">
      <w:pPr>
        <w:pStyle w:val="SemEspaamento"/>
        <w:ind w:firstLine="720"/>
        <w:rPr>
          <w:i/>
        </w:rPr>
      </w:pPr>
      <w:r w:rsidRPr="008B4879">
        <w:rPr>
          <w:i/>
        </w:rPr>
        <w:t>leitura = Pino.ler</w:t>
      </w:r>
      <w:r w:rsidR="00060A40" w:rsidRPr="008B4879">
        <w:rPr>
          <w:i/>
        </w:rPr>
        <w:t>(ALDR)</w:t>
      </w:r>
      <w:r w:rsidRPr="008B4879">
        <w:rPr>
          <w:i/>
        </w:rPr>
        <w:t xml:space="preserve"> </w:t>
      </w:r>
    </w:p>
    <w:p w14:paraId="7CCFA716" w14:textId="77777777" w:rsidR="00D45940" w:rsidRDefault="00D45940" w:rsidP="003636D9">
      <w:pPr>
        <w:spacing w:after="30"/>
        <w:rPr>
          <w:rFonts w:cs="Times New Roman"/>
          <w:color w:val="000000"/>
          <w:szCs w:val="24"/>
        </w:rPr>
      </w:pPr>
    </w:p>
    <w:p w14:paraId="13D05072" w14:textId="77777777" w:rsidR="00E651ED" w:rsidRDefault="00140C6A" w:rsidP="003636D9">
      <w:pPr>
        <w:spacing w:after="30"/>
        <w:rPr>
          <w:rFonts w:cs="Times New Roman"/>
          <w:color w:val="000000"/>
          <w:szCs w:val="24"/>
        </w:rPr>
      </w:pPr>
      <w:r w:rsidRPr="003636D9">
        <w:rPr>
          <w:rFonts w:cs="Times New Roman"/>
          <w:color w:val="000000"/>
          <w:szCs w:val="24"/>
        </w:rPr>
        <w:t>Ela faz a leitura da porta analógica onde está conectado o LDR (no caso a porta A0) e atribui o</w:t>
      </w:r>
      <w:r w:rsidR="003636D9" w:rsidRPr="003636D9">
        <w:rPr>
          <w:rFonts w:cs="Times New Roman"/>
          <w:color w:val="000000"/>
          <w:szCs w:val="24"/>
        </w:rPr>
        <w:t xml:space="preserve"> valor dessa medida a variável “</w:t>
      </w:r>
      <w:r w:rsidRPr="003636D9">
        <w:rPr>
          <w:rFonts w:cs="Times New Roman"/>
          <w:i/>
          <w:color w:val="000000"/>
          <w:szCs w:val="24"/>
        </w:rPr>
        <w:t>leitura</w:t>
      </w:r>
      <w:r w:rsidR="003636D9" w:rsidRPr="003636D9">
        <w:rPr>
          <w:rFonts w:cs="Times New Roman"/>
          <w:color w:val="000000"/>
          <w:szCs w:val="24"/>
        </w:rPr>
        <w:t>”</w:t>
      </w:r>
      <w:r w:rsidRPr="003636D9">
        <w:rPr>
          <w:rFonts w:cs="Times New Roman"/>
          <w:color w:val="000000"/>
          <w:szCs w:val="24"/>
        </w:rPr>
        <w:t xml:space="preserve"> para que possa ser e</w:t>
      </w:r>
      <w:r w:rsidR="00E651ED">
        <w:rPr>
          <w:rFonts w:cs="Times New Roman"/>
          <w:color w:val="000000"/>
          <w:szCs w:val="24"/>
        </w:rPr>
        <w:t>xibida tela pela próxima linha.</w:t>
      </w:r>
    </w:p>
    <w:p w14:paraId="78EBE689" w14:textId="77777777" w:rsidR="00E651ED" w:rsidRDefault="00E651ED" w:rsidP="003636D9">
      <w:pPr>
        <w:spacing w:after="30"/>
        <w:rPr>
          <w:rFonts w:cs="Times New Roman"/>
          <w:color w:val="000000"/>
          <w:szCs w:val="24"/>
        </w:rPr>
      </w:pPr>
    </w:p>
    <w:p w14:paraId="2FF44D9E" w14:textId="17918FDC" w:rsidR="00E651ED" w:rsidRPr="008B4879" w:rsidRDefault="00E651ED" w:rsidP="008B4879">
      <w:pPr>
        <w:pStyle w:val="SemEspaamento"/>
        <w:rPr>
          <w:i/>
        </w:rPr>
      </w:pPr>
      <w:r>
        <w:tab/>
      </w:r>
      <w:r w:rsidRPr="008B4879">
        <w:rPr>
          <w:i/>
        </w:rPr>
        <w:t>USB.enviarln(leitura);</w:t>
      </w:r>
    </w:p>
    <w:p w14:paraId="51B4DE6B" w14:textId="33CE3FDA" w:rsidR="00E651ED" w:rsidRDefault="008B4879" w:rsidP="008B4879">
      <w:pPr>
        <w:tabs>
          <w:tab w:val="left" w:pos="1963"/>
        </w:tabs>
        <w:spacing w:after="30"/>
        <w:rPr>
          <w:rFonts w:cs="Times New Roman"/>
          <w:color w:val="000000"/>
          <w:szCs w:val="24"/>
        </w:rPr>
      </w:pPr>
      <w:r>
        <w:rPr>
          <w:rFonts w:cs="Times New Roman"/>
          <w:color w:val="000000"/>
          <w:szCs w:val="24"/>
        </w:rPr>
        <w:tab/>
      </w:r>
    </w:p>
    <w:p w14:paraId="459A8C8F" w14:textId="431FCB71" w:rsidR="00E651ED" w:rsidRDefault="00E651ED" w:rsidP="00E651ED">
      <w:pPr>
        <w:spacing w:after="30"/>
        <w:rPr>
          <w:rFonts w:cs="Times New Roman"/>
          <w:color w:val="000000"/>
          <w:szCs w:val="24"/>
        </w:rPr>
      </w:pPr>
      <w:r>
        <w:rPr>
          <w:rFonts w:cs="Times New Roman"/>
          <w:color w:val="000000"/>
          <w:szCs w:val="24"/>
        </w:rPr>
        <w:lastRenderedPageBreak/>
        <w:t>P</w:t>
      </w:r>
      <w:r w:rsidR="00140C6A" w:rsidRPr="003636D9">
        <w:rPr>
          <w:rFonts w:cs="Times New Roman"/>
          <w:color w:val="000000"/>
          <w:szCs w:val="24"/>
        </w:rPr>
        <w:t>or fim, o código possui uma pausa de meio segundo entre uma medida e outra, para facilitar o controle dos dados obtidos.</w:t>
      </w:r>
    </w:p>
    <w:p w14:paraId="35CC7D67" w14:textId="77777777" w:rsidR="002D455D" w:rsidRDefault="002D455D" w:rsidP="00E651ED">
      <w:pPr>
        <w:spacing w:after="30"/>
        <w:rPr>
          <w:rFonts w:cs="Times New Roman"/>
          <w:color w:val="000000"/>
          <w:szCs w:val="24"/>
        </w:rPr>
      </w:pPr>
    </w:p>
    <w:p w14:paraId="15742C9A" w14:textId="07243F65" w:rsidR="00E651ED" w:rsidRPr="008B4879" w:rsidRDefault="00E651ED" w:rsidP="008B4879">
      <w:pPr>
        <w:pStyle w:val="SemEspaamento"/>
        <w:rPr>
          <w:i/>
        </w:rPr>
      </w:pPr>
      <w:r>
        <w:tab/>
      </w:r>
      <w:r w:rsidRPr="008B4879">
        <w:rPr>
          <w:i/>
        </w:rPr>
        <w:t>esperar(500);</w:t>
      </w:r>
    </w:p>
    <w:p w14:paraId="648FC073" w14:textId="26374D74" w:rsidR="002D455D" w:rsidRPr="00935953" w:rsidRDefault="002D455D" w:rsidP="00935953">
      <w:pPr>
        <w:pStyle w:val="NormalWeb"/>
        <w:shd w:val="clear" w:color="auto" w:fill="FFFFFF"/>
        <w:spacing w:before="0" w:beforeAutospacing="0" w:after="30" w:afterAutospacing="0"/>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rPr>
          <w:color w:val="000000"/>
          <w:szCs w:val="32"/>
        </w:rPr>
      </w:pPr>
    </w:p>
    <w:p w14:paraId="0CB124E4" w14:textId="41CD4D21" w:rsidR="003636D9" w:rsidRPr="00400643" w:rsidRDefault="003F59EE" w:rsidP="00400643">
      <w:pPr>
        <w:pStyle w:val="PargrafodaLista"/>
        <w:numPr>
          <w:ilvl w:val="1"/>
          <w:numId w:val="135"/>
        </w:numPr>
        <w:spacing w:after="30"/>
        <w:rPr>
          <w:rFonts w:cs="Times New Roman"/>
          <w:b/>
          <w:sz w:val="32"/>
          <w:szCs w:val="32"/>
        </w:rPr>
      </w:pPr>
      <w:r w:rsidRPr="00400643">
        <w:rPr>
          <w:rFonts w:cs="Times New Roman"/>
          <w:b/>
          <w:sz w:val="32"/>
          <w:szCs w:val="32"/>
        </w:rPr>
        <w:t xml:space="preserve">Servo </w:t>
      </w:r>
      <w:r w:rsidR="003636D9" w:rsidRPr="00400643">
        <w:rPr>
          <w:rFonts w:cs="Times New Roman"/>
          <w:b/>
          <w:sz w:val="32"/>
          <w:szCs w:val="32"/>
        </w:rPr>
        <w:t>controlado por potenciômetro</w:t>
      </w:r>
    </w:p>
    <w:p w14:paraId="22665F94" w14:textId="77777777" w:rsidR="002D455D" w:rsidRPr="00935953" w:rsidRDefault="002D455D" w:rsidP="003636D9">
      <w:pPr>
        <w:spacing w:after="30"/>
        <w:rPr>
          <w:rFonts w:cs="Times New Roman"/>
          <w:szCs w:val="32"/>
        </w:rPr>
      </w:pPr>
    </w:p>
    <w:p w14:paraId="3EEED9F9" w14:textId="77777777" w:rsidR="003F59EE" w:rsidRPr="003636D9" w:rsidRDefault="003F59EE" w:rsidP="003636D9">
      <w:pPr>
        <w:spacing w:after="30"/>
        <w:rPr>
          <w:rFonts w:cs="Times New Roman"/>
          <w:szCs w:val="24"/>
        </w:rPr>
      </w:pPr>
      <w:r w:rsidRPr="003636D9">
        <w:rPr>
          <w:rFonts w:cs="Times New Roman"/>
          <w:b/>
          <w:sz w:val="32"/>
          <w:szCs w:val="32"/>
        </w:rPr>
        <w:tab/>
      </w:r>
      <w:r w:rsidRPr="003636D9">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rPr>
          <w:rFonts w:cs="Times New Roman"/>
          <w:szCs w:val="24"/>
        </w:rPr>
      </w:pPr>
    </w:p>
    <w:p w14:paraId="7A3BA66F" w14:textId="5D6CF997" w:rsidR="00CC1F25" w:rsidRDefault="00CC1F25" w:rsidP="003636D9">
      <w:pPr>
        <w:pStyle w:val="PargrafodaLista"/>
        <w:numPr>
          <w:ilvl w:val="0"/>
          <w:numId w:val="93"/>
        </w:numPr>
        <w:spacing w:after="30"/>
        <w:rPr>
          <w:rFonts w:cs="Times New Roman"/>
          <w:szCs w:val="24"/>
        </w:rPr>
      </w:pPr>
      <w:r>
        <w:rPr>
          <w:rFonts w:cs="Times New Roman"/>
          <w:szCs w:val="24"/>
        </w:rPr>
        <w:t>Uma placa Arduino</w:t>
      </w:r>
    </w:p>
    <w:p w14:paraId="6C2CED50" w14:textId="77777777" w:rsidR="003F59EE" w:rsidRPr="003636D9" w:rsidRDefault="003F59EE" w:rsidP="003636D9">
      <w:pPr>
        <w:pStyle w:val="PargrafodaLista"/>
        <w:numPr>
          <w:ilvl w:val="0"/>
          <w:numId w:val="93"/>
        </w:numPr>
        <w:spacing w:after="30"/>
        <w:rPr>
          <w:rFonts w:cs="Times New Roman"/>
          <w:szCs w:val="24"/>
        </w:rPr>
      </w:pPr>
      <w:r w:rsidRPr="003636D9">
        <w:rPr>
          <w:rFonts w:cs="Times New Roman"/>
          <w:szCs w:val="24"/>
        </w:rPr>
        <w:t>Sevo motor</w:t>
      </w:r>
    </w:p>
    <w:p w14:paraId="1298F753" w14:textId="77777777" w:rsidR="003F59EE" w:rsidRDefault="003F59EE" w:rsidP="003636D9">
      <w:pPr>
        <w:pStyle w:val="PargrafodaLista"/>
        <w:numPr>
          <w:ilvl w:val="0"/>
          <w:numId w:val="93"/>
        </w:numPr>
        <w:spacing w:after="30"/>
        <w:rPr>
          <w:rFonts w:cs="Times New Roman"/>
          <w:szCs w:val="24"/>
        </w:rPr>
      </w:pPr>
      <w:r w:rsidRPr="003636D9">
        <w:rPr>
          <w:rFonts w:cs="Times New Roman"/>
          <w:szCs w:val="24"/>
        </w:rPr>
        <w:t>Protoboard</w:t>
      </w:r>
    </w:p>
    <w:p w14:paraId="1EF76AC5" w14:textId="14C7D75E" w:rsidR="00CC1F25" w:rsidRPr="003636D9" w:rsidRDefault="00CC1F25" w:rsidP="003636D9">
      <w:pPr>
        <w:pStyle w:val="PargrafodaLista"/>
        <w:numPr>
          <w:ilvl w:val="0"/>
          <w:numId w:val="93"/>
        </w:numPr>
        <w:spacing w:after="30"/>
        <w:rPr>
          <w:rFonts w:cs="Times New Roman"/>
          <w:szCs w:val="24"/>
        </w:rPr>
      </w:pPr>
      <w:r>
        <w:rPr>
          <w:rFonts w:cs="Times New Roman"/>
          <w:szCs w:val="24"/>
        </w:rPr>
        <w:t>Jumpers</w:t>
      </w:r>
    </w:p>
    <w:p w14:paraId="1154D5F1" w14:textId="3A141038" w:rsidR="003F59EE" w:rsidRPr="003636D9" w:rsidRDefault="00AF34D7" w:rsidP="003636D9">
      <w:pPr>
        <w:pStyle w:val="PargrafodaLista"/>
        <w:numPr>
          <w:ilvl w:val="0"/>
          <w:numId w:val="93"/>
        </w:numPr>
        <w:spacing w:after="30"/>
        <w:rPr>
          <w:rFonts w:cs="Times New Roman"/>
          <w:szCs w:val="24"/>
        </w:rPr>
      </w:pPr>
      <w:r>
        <w:rPr>
          <w:rFonts w:cs="Times New Roman"/>
          <w:szCs w:val="24"/>
        </w:rPr>
        <w:t>Potenciômetro de 10K</w:t>
      </w:r>
      <w:r w:rsidRPr="00AF34D7">
        <w:rPr>
          <w:rStyle w:val="tgc"/>
          <w:rFonts w:cs="Times New Roman"/>
          <w:color w:val="222222"/>
          <w:szCs w:val="24"/>
          <w:lang w:val="pt-PT"/>
        </w:rPr>
        <w:t>Ω</w:t>
      </w:r>
    </w:p>
    <w:p w14:paraId="0A0FF3C5" w14:textId="77777777" w:rsidR="003636D9" w:rsidRDefault="003636D9" w:rsidP="003636D9">
      <w:pPr>
        <w:pStyle w:val="PargrafodaLista"/>
        <w:spacing w:after="30"/>
        <w:rPr>
          <w:rFonts w:cs="Times New Roman"/>
          <w:szCs w:val="24"/>
        </w:rPr>
      </w:pPr>
    </w:p>
    <w:p w14:paraId="182EE680" w14:textId="77777777" w:rsidR="00935953" w:rsidRPr="003636D9" w:rsidRDefault="00935953" w:rsidP="003636D9">
      <w:pPr>
        <w:pStyle w:val="PargrafodaLista"/>
        <w:spacing w:after="30"/>
        <w:rPr>
          <w:rFonts w:cs="Times New Roman"/>
          <w:szCs w:val="24"/>
        </w:rPr>
      </w:pPr>
    </w:p>
    <w:p w14:paraId="7EA02729"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rPr>
          <w:color w:val="000000"/>
        </w:rPr>
      </w:pPr>
    </w:p>
    <w:p w14:paraId="69E7234E" w14:textId="1BDEDACE" w:rsidR="00935953" w:rsidRDefault="00594942" w:rsidP="00594942">
      <w:pPr>
        <w:pStyle w:val="NormalWeb"/>
        <w:shd w:val="clear" w:color="auto" w:fill="FFFFFF"/>
        <w:spacing w:before="0" w:beforeAutospacing="0" w:after="30" w:afterAutospacing="0"/>
        <w:ind w:firstLine="360"/>
        <w:jc w:val="center"/>
        <w:rPr>
          <w:noProof/>
          <w:color w:val="000000"/>
          <w:lang w:val="en-US"/>
        </w:rPr>
      </w:pPr>
      <w:r w:rsidRPr="00594942">
        <w:rPr>
          <w:noProof/>
          <w:color w:val="000000"/>
          <w:lang w:eastAsia="pt-BR"/>
        </w:rPr>
        <w:drawing>
          <wp:inline distT="0" distB="0" distL="0" distR="0" wp14:anchorId="23CBEEC8" wp14:editId="1E6A8A81">
            <wp:extent cx="3233420" cy="2091690"/>
            <wp:effectExtent l="0" t="0" r="5080" b="3810"/>
            <wp:docPr id="23"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nix\OneDrive\Documents\OneDrive\OBR\Apostila\Imagens\ServoControladoPorPotenciometro_Esquematico.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3420" cy="2091690"/>
                    </a:xfrm>
                    <a:prstGeom prst="rect">
                      <a:avLst/>
                    </a:prstGeom>
                    <a:noFill/>
                    <a:ln>
                      <a:noFill/>
                    </a:ln>
                  </pic:spPr>
                </pic:pic>
              </a:graphicData>
            </a:graphic>
          </wp:inline>
        </w:drawing>
      </w:r>
    </w:p>
    <w:p w14:paraId="31CEE425" w14:textId="77777777" w:rsidR="00594942" w:rsidRDefault="00594942" w:rsidP="002D455D">
      <w:pPr>
        <w:pStyle w:val="NormalWeb"/>
        <w:shd w:val="clear" w:color="auto" w:fill="FFFFFF"/>
        <w:spacing w:before="0" w:beforeAutospacing="0" w:after="30" w:afterAutospacing="0"/>
        <w:ind w:firstLine="360"/>
        <w:jc w:val="center"/>
        <w:rPr>
          <w:noProof/>
          <w:color w:val="000000"/>
          <w:lang w:eastAsia="pt-BR"/>
        </w:rPr>
      </w:pPr>
    </w:p>
    <w:p w14:paraId="06E2054D" w14:textId="72F59B2D" w:rsidR="003F59EE" w:rsidRPr="003636D9" w:rsidRDefault="00594942" w:rsidP="002D455D">
      <w:pPr>
        <w:pStyle w:val="NormalWeb"/>
        <w:shd w:val="clear" w:color="auto" w:fill="FFFFFF"/>
        <w:spacing w:before="0" w:beforeAutospacing="0" w:after="30" w:afterAutospacing="0"/>
        <w:ind w:firstLine="360"/>
        <w:jc w:val="center"/>
        <w:rPr>
          <w:color w:val="000000"/>
        </w:rPr>
      </w:pPr>
      <w:r w:rsidRPr="00594942">
        <w:rPr>
          <w:noProof/>
          <w:color w:val="000000"/>
          <w:lang w:eastAsia="pt-BR"/>
        </w:rPr>
        <w:lastRenderedPageBreak/>
        <w:drawing>
          <wp:inline distT="0" distB="0" distL="0" distR="0" wp14:anchorId="19F1D82A" wp14:editId="176BC12F">
            <wp:extent cx="3124572" cy="3299460"/>
            <wp:effectExtent l="7620" t="0" r="7620" b="7620"/>
            <wp:docPr id="83" name="Imagem 83" descr="C:\Users\granix\OneDrive\Documents\OneDrive\OBR\Apostila\Imagens\ServoControladoPorPotenciometro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anix\OneDrive\Documents\OneDrive\OBR\Apostila\Imagens\ServoControladoPorPotenciometro_Fritzing.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7429"/>
                    <a:stretch/>
                  </pic:blipFill>
                  <pic:spPr bwMode="auto">
                    <a:xfrm rot="16200000">
                      <a:off x="0" y="0"/>
                      <a:ext cx="3124598" cy="3299487"/>
                    </a:xfrm>
                    <a:prstGeom prst="rect">
                      <a:avLst/>
                    </a:prstGeom>
                    <a:noFill/>
                    <a:ln>
                      <a:noFill/>
                    </a:ln>
                    <a:extLst>
                      <a:ext uri="{53640926-AAD7-44D8-BBD7-CCE9431645EC}">
                        <a14:shadowObscured xmlns:a14="http://schemas.microsoft.com/office/drawing/2010/main"/>
                      </a:ext>
                    </a:extLst>
                  </pic:spPr>
                </pic:pic>
              </a:graphicData>
            </a:graphic>
          </wp:inline>
        </w:drawing>
      </w:r>
    </w:p>
    <w:p w14:paraId="3A4631F4" w14:textId="75C22A28" w:rsidR="003636D9" w:rsidRPr="00935953" w:rsidRDefault="003636D9" w:rsidP="003636D9">
      <w:pPr>
        <w:pStyle w:val="NormalWeb"/>
        <w:shd w:val="clear" w:color="auto" w:fill="FFFFFF"/>
        <w:spacing w:before="0" w:beforeAutospacing="0" w:after="30" w:afterAutospacing="0"/>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rPr>
          <w:color w:val="000000"/>
        </w:rPr>
      </w:pPr>
    </w:p>
    <w:p w14:paraId="0ECA64CD" w14:textId="2591B82D" w:rsidR="003F59EE" w:rsidRDefault="003F59EE" w:rsidP="003636D9">
      <w:pPr>
        <w:pStyle w:val="NormalWeb"/>
        <w:shd w:val="clear" w:color="auto" w:fill="FFFFFF"/>
        <w:spacing w:before="0" w:beforeAutospacing="0" w:after="30" w:afterAutospacing="0"/>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rPr>
          <w:color w:val="000000"/>
        </w:rPr>
      </w:pPr>
    </w:p>
    <w:p w14:paraId="0589D442" w14:textId="77777777" w:rsidR="003F59EE" w:rsidRPr="003636D9" w:rsidRDefault="003F59EE" w:rsidP="003636D9">
      <w:pPr>
        <w:pStyle w:val="NormalWeb"/>
        <w:shd w:val="clear" w:color="auto" w:fill="FFFFFF"/>
        <w:spacing w:before="0" w:beforeAutospacing="0" w:after="30" w:afterAutospacing="0"/>
        <w:rPr>
          <w:color w:val="000000"/>
        </w:rPr>
      </w:pPr>
    </w:p>
    <w:p w14:paraId="13A09BE8"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ins w:id="129"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8B4879">
            <w:pPr>
              <w:pStyle w:val="SemEspaamento"/>
            </w:pPr>
            <w:r>
              <w:t>//Projeto 4 – Servo Controlado por P</w:t>
            </w:r>
            <w:r w:rsidR="003636D9" w:rsidRPr="003636D9">
              <w:t xml:space="preserve">otenciômetro </w:t>
            </w:r>
          </w:p>
          <w:p w14:paraId="76427435" w14:textId="77777777" w:rsidR="003636D9" w:rsidRPr="003636D9" w:rsidRDefault="003636D9" w:rsidP="008B4879">
            <w:pPr>
              <w:pStyle w:val="SemEspaamento"/>
            </w:pPr>
          </w:p>
          <w:p w14:paraId="6E71124F" w14:textId="57733F42" w:rsidR="003636D9" w:rsidRPr="003636D9" w:rsidRDefault="003F59EE" w:rsidP="008B4879">
            <w:pPr>
              <w:pStyle w:val="SemEspaamento"/>
            </w:pPr>
            <w:r w:rsidRPr="003636D9">
              <w:t>usar Servo</w:t>
            </w:r>
            <w:r w:rsidRPr="003636D9">
              <w:tab/>
            </w:r>
          </w:p>
          <w:p w14:paraId="26E5BA4C" w14:textId="7B4E98B8" w:rsidR="003F59EE" w:rsidRPr="003636D9" w:rsidRDefault="003F59EE" w:rsidP="008B4879">
            <w:pPr>
              <w:pStyle w:val="SemEspaamento"/>
            </w:pPr>
            <w:r w:rsidRPr="003636D9">
              <w:t>Servo meuServo;</w:t>
            </w:r>
            <w:r w:rsidRPr="003636D9">
              <w:tab/>
            </w:r>
          </w:p>
          <w:p w14:paraId="66593021" w14:textId="77777777" w:rsidR="003636D9" w:rsidRPr="003636D9" w:rsidRDefault="003636D9" w:rsidP="008B4879">
            <w:pPr>
              <w:pStyle w:val="SemEspaamento"/>
            </w:pPr>
          </w:p>
          <w:p w14:paraId="5628C615" w14:textId="77777777" w:rsidR="003F59EE" w:rsidRPr="003636D9" w:rsidRDefault="003F59EE" w:rsidP="008B4879">
            <w:pPr>
              <w:pStyle w:val="SemEspaamento"/>
            </w:pPr>
            <w:r w:rsidRPr="003636D9">
              <w:t>Numero Constante Apotenciometro = 0;</w:t>
            </w:r>
          </w:p>
          <w:p w14:paraId="7543F09D" w14:textId="77777777" w:rsidR="003F59EE" w:rsidRPr="003636D9" w:rsidRDefault="003F59EE" w:rsidP="008B4879">
            <w:pPr>
              <w:pStyle w:val="SemEspaamento"/>
            </w:pPr>
            <w:r w:rsidRPr="003636D9">
              <w:t>Numero valorPotenciometro;</w:t>
            </w:r>
          </w:p>
          <w:p w14:paraId="4A72A0D5" w14:textId="77777777" w:rsidR="003F59EE" w:rsidRPr="003636D9" w:rsidRDefault="003F59EE" w:rsidP="008B4879">
            <w:pPr>
              <w:pStyle w:val="SemEspaamento"/>
            </w:pPr>
            <w:r w:rsidRPr="003636D9">
              <w:t>Numero angulo;</w:t>
            </w:r>
          </w:p>
          <w:p w14:paraId="1EED641F" w14:textId="77777777" w:rsidR="003636D9" w:rsidRPr="003636D9" w:rsidRDefault="003636D9" w:rsidP="008B4879">
            <w:pPr>
              <w:pStyle w:val="SemEspaamento"/>
            </w:pPr>
          </w:p>
          <w:p w14:paraId="2A90F781" w14:textId="77777777" w:rsidR="003F59EE" w:rsidRPr="003636D9" w:rsidRDefault="003F59EE" w:rsidP="008B4879">
            <w:pPr>
              <w:pStyle w:val="SemEspaamento"/>
            </w:pPr>
            <w:r w:rsidRPr="003636D9">
              <w:t>Configuracao() {</w:t>
            </w:r>
          </w:p>
          <w:p w14:paraId="72B7CB29" w14:textId="1145D191" w:rsidR="003F59EE" w:rsidRDefault="003636D9" w:rsidP="008B4879">
            <w:pPr>
              <w:pStyle w:val="SemEspaamento"/>
            </w:pPr>
            <w:r w:rsidRPr="003636D9">
              <w:tab/>
              <w:t>meuServo.conectar</w:t>
            </w:r>
            <w:r w:rsidR="003F59EE" w:rsidRPr="003636D9">
              <w:t>(</w:t>
            </w:r>
            <w:r w:rsidRPr="003636D9">
              <w:t>Digital.</w:t>
            </w:r>
            <w:r w:rsidR="003F59EE" w:rsidRPr="003636D9">
              <w:t>5);</w:t>
            </w:r>
            <w:r w:rsidR="003F59EE" w:rsidRPr="003636D9">
              <w:tab/>
            </w:r>
          </w:p>
          <w:p w14:paraId="3E8571EE" w14:textId="20709187" w:rsidR="00060A40" w:rsidRPr="003636D9" w:rsidRDefault="00060A40" w:rsidP="008B4879">
            <w:pPr>
              <w:pStyle w:val="SemEspaamento"/>
            </w:pPr>
            <w:r>
              <w:t>}</w:t>
            </w:r>
          </w:p>
          <w:p w14:paraId="1426C0E5" w14:textId="77777777" w:rsidR="003636D9" w:rsidRPr="003636D9" w:rsidRDefault="003636D9" w:rsidP="008B4879">
            <w:pPr>
              <w:pStyle w:val="SemEspaamento"/>
            </w:pPr>
          </w:p>
          <w:p w14:paraId="0FF9E72C" w14:textId="77777777" w:rsidR="003F59EE" w:rsidRPr="003636D9" w:rsidRDefault="003F59EE" w:rsidP="008B4879">
            <w:pPr>
              <w:pStyle w:val="SemEspaamento"/>
            </w:pPr>
            <w:r w:rsidRPr="003636D9">
              <w:lastRenderedPageBreak/>
              <w:t>Principal(){</w:t>
            </w:r>
          </w:p>
          <w:p w14:paraId="01263F75" w14:textId="574BF70B" w:rsidR="003F59EE" w:rsidRPr="003636D9" w:rsidRDefault="003F59EE" w:rsidP="008B4879">
            <w:pPr>
              <w:pStyle w:val="SemEspaamento"/>
            </w:pPr>
            <w:r w:rsidRPr="003636D9">
              <w:tab/>
              <w:t>valorPotenciometro = Pino.ler(A</w:t>
            </w:r>
            <w:r w:rsidR="003636D9" w:rsidRPr="003636D9">
              <w:t xml:space="preserve">potenciometro); </w:t>
            </w:r>
          </w:p>
          <w:p w14:paraId="335D0F05" w14:textId="02B36FAC" w:rsidR="003F59EE" w:rsidRPr="003636D9" w:rsidRDefault="003F59EE" w:rsidP="008B4879">
            <w:pPr>
              <w:pStyle w:val="SemEspaamento"/>
            </w:pPr>
            <w:r w:rsidRPr="003636D9">
              <w:tab/>
              <w:t>angulo = proporcionar(valorP</w:t>
            </w:r>
            <w:r w:rsidR="003636D9" w:rsidRPr="003636D9">
              <w:t xml:space="preserve">otenciometro, 0, 1023, 0, 180); </w:t>
            </w:r>
          </w:p>
          <w:p w14:paraId="14161068" w14:textId="5F941EF7" w:rsidR="003F59EE" w:rsidRPr="003636D9" w:rsidRDefault="003F59EE" w:rsidP="008B4879">
            <w:pPr>
              <w:pStyle w:val="SemEspaamento"/>
            </w:pPr>
            <w:r w:rsidRPr="003636D9">
              <w:tab/>
            </w:r>
            <w:r w:rsidR="00060A40">
              <w:t>meuServo.escreverAngulo</w:t>
            </w:r>
            <w:r w:rsidRPr="003636D9">
              <w:t>(angulo);</w:t>
            </w:r>
            <w:r w:rsidRPr="003636D9">
              <w:tab/>
            </w:r>
          </w:p>
          <w:p w14:paraId="2D801FBD" w14:textId="77777777" w:rsidR="003F59EE" w:rsidRPr="003636D9" w:rsidRDefault="003F59EE" w:rsidP="008B4879">
            <w:pPr>
              <w:pStyle w:val="SemEspaamento"/>
            </w:pPr>
            <w:r w:rsidRPr="003636D9">
              <w:tab/>
              <w:t>esperar(15);</w:t>
            </w:r>
          </w:p>
          <w:p w14:paraId="274E6F77" w14:textId="77777777" w:rsidR="003F59EE" w:rsidRPr="003636D9" w:rsidRDefault="003F59EE" w:rsidP="008B4879">
            <w:pPr>
              <w:pStyle w:val="SemEspaamento"/>
            </w:pPr>
            <w:r w:rsidRPr="003636D9">
              <w:t>}</w:t>
            </w:r>
          </w:p>
        </w:tc>
      </w:tr>
    </w:tbl>
    <w:p w14:paraId="1418636E" w14:textId="77777777" w:rsidR="003F59EE" w:rsidRPr="00935953" w:rsidRDefault="003F59EE" w:rsidP="003636D9">
      <w:pPr>
        <w:pStyle w:val="NormalWeb"/>
        <w:shd w:val="clear" w:color="auto" w:fill="FFFFFF"/>
        <w:spacing w:before="0" w:beforeAutospacing="0" w:after="30" w:afterAutospacing="0"/>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rPr>
          <w:ins w:id="130"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2E96A83" w14:textId="78B803A1" w:rsidR="003F59EE" w:rsidRPr="003636D9" w:rsidRDefault="003F59EE" w:rsidP="003636D9">
      <w:pPr>
        <w:spacing w:after="30" w:line="256" w:lineRule="auto"/>
        <w:rPr>
          <w:rFonts w:cs="Times New Roman"/>
          <w:szCs w:val="24"/>
        </w:rPr>
      </w:pPr>
      <w:r w:rsidRPr="003636D9">
        <w:rPr>
          <w:rFonts w:cs="Times New Roman"/>
          <w:szCs w:val="24"/>
        </w:rPr>
        <w:t>O código desse projeto começa com a adição da biblioteca para contr</w:t>
      </w:r>
      <w:r w:rsidR="00060A40">
        <w:rPr>
          <w:rFonts w:cs="Times New Roman"/>
          <w:szCs w:val="24"/>
        </w:rPr>
        <w:t>ole de servos e, em seguida, nós</w:t>
      </w:r>
      <w:r w:rsidRPr="003636D9">
        <w:rPr>
          <w:rFonts w:cs="Times New Roman"/>
          <w:szCs w:val="24"/>
        </w:rPr>
        <w:t xml:space="preserve"> damos um nome ao servo:</w:t>
      </w:r>
    </w:p>
    <w:p w14:paraId="4549F685" w14:textId="77777777" w:rsidR="00D45940" w:rsidRDefault="00D45940" w:rsidP="003636D9">
      <w:pPr>
        <w:spacing w:after="30" w:line="256" w:lineRule="auto"/>
        <w:rPr>
          <w:rFonts w:cs="Times New Roman"/>
          <w:szCs w:val="24"/>
        </w:rPr>
      </w:pPr>
    </w:p>
    <w:p w14:paraId="7FA80D0C" w14:textId="77777777" w:rsidR="003F59EE" w:rsidRPr="008B4879" w:rsidRDefault="003F59EE" w:rsidP="008B4879">
      <w:pPr>
        <w:pStyle w:val="SemEspaamento"/>
        <w:rPr>
          <w:i/>
        </w:rPr>
      </w:pPr>
      <w:r w:rsidRPr="003636D9">
        <w:tab/>
      </w:r>
      <w:r w:rsidRPr="008B4879">
        <w:rPr>
          <w:i/>
        </w:rPr>
        <w:t>usar Servo</w:t>
      </w:r>
    </w:p>
    <w:p w14:paraId="6D098BB4" w14:textId="77777777" w:rsidR="003F59EE" w:rsidRPr="008B4879" w:rsidRDefault="003F59EE" w:rsidP="008B4879">
      <w:pPr>
        <w:pStyle w:val="SemEspaamento"/>
        <w:rPr>
          <w:i/>
        </w:rPr>
      </w:pPr>
      <w:r w:rsidRPr="008B4879">
        <w:rPr>
          <w:i/>
        </w:rPr>
        <w:tab/>
        <w:t>Servo meuServo;</w:t>
      </w:r>
    </w:p>
    <w:p w14:paraId="41832C26" w14:textId="77777777" w:rsidR="00D45940" w:rsidRDefault="00D45940" w:rsidP="003636D9">
      <w:pPr>
        <w:spacing w:after="30" w:line="256" w:lineRule="auto"/>
        <w:rPr>
          <w:rFonts w:cs="Times New Roman"/>
          <w:szCs w:val="24"/>
        </w:rPr>
      </w:pPr>
    </w:p>
    <w:p w14:paraId="22416C75" w14:textId="467020D6" w:rsidR="003F59EE" w:rsidRPr="003636D9" w:rsidRDefault="003F59EE" w:rsidP="003636D9">
      <w:pPr>
        <w:spacing w:after="30" w:line="256" w:lineRule="auto"/>
        <w:rPr>
          <w:rFonts w:cs="Times New Roman"/>
          <w:szCs w:val="24"/>
        </w:rPr>
      </w:pPr>
      <w:r w:rsidRPr="003636D9">
        <w:rPr>
          <w:rFonts w:cs="Times New Roman"/>
          <w:szCs w:val="24"/>
        </w:rPr>
        <w:t>Depois disso</w:t>
      </w:r>
      <w:r w:rsidR="00060A40">
        <w:rPr>
          <w:rFonts w:cs="Times New Roman"/>
          <w:szCs w:val="24"/>
        </w:rPr>
        <w:t>,</w:t>
      </w:r>
      <w:r w:rsidRPr="003636D9">
        <w:rPr>
          <w:rFonts w:cs="Times New Roman"/>
          <w:szCs w:val="24"/>
        </w:rPr>
        <w:t xml:space="preserve"> as variáveis que iremos usar são declaradas e o bloco de Configuracao() possui apenas uma linha que é:</w:t>
      </w:r>
    </w:p>
    <w:p w14:paraId="604193DB" w14:textId="77777777" w:rsidR="00D45940" w:rsidRDefault="00D45940" w:rsidP="003636D9">
      <w:pPr>
        <w:spacing w:after="30" w:line="256" w:lineRule="auto"/>
        <w:rPr>
          <w:rFonts w:cs="Times New Roman"/>
          <w:szCs w:val="24"/>
        </w:rPr>
      </w:pPr>
    </w:p>
    <w:p w14:paraId="42EA85EB" w14:textId="22D1F863" w:rsidR="003F59EE" w:rsidRPr="008B4879" w:rsidRDefault="003F59EE" w:rsidP="008B4879">
      <w:pPr>
        <w:pStyle w:val="SemEspaamento"/>
        <w:rPr>
          <w:i/>
        </w:rPr>
      </w:pPr>
      <w:r w:rsidRPr="003636D9">
        <w:tab/>
      </w:r>
      <w:r w:rsidR="003636D9" w:rsidRPr="008B4879">
        <w:rPr>
          <w:i/>
        </w:rPr>
        <w:t>meuServo.conectar</w:t>
      </w:r>
      <w:r w:rsidRPr="008B4879">
        <w:rPr>
          <w:i/>
        </w:rPr>
        <w:t>(</w:t>
      </w:r>
      <w:r w:rsidR="003636D9" w:rsidRPr="008B4879">
        <w:rPr>
          <w:i/>
        </w:rPr>
        <w:t>Digital.</w:t>
      </w:r>
      <w:r w:rsidRPr="008B4879">
        <w:rPr>
          <w:i/>
        </w:rPr>
        <w:t>5);</w:t>
      </w:r>
    </w:p>
    <w:p w14:paraId="4ED22188" w14:textId="77777777" w:rsidR="00D45940" w:rsidRDefault="00D45940" w:rsidP="003636D9">
      <w:pPr>
        <w:spacing w:after="30" w:line="256" w:lineRule="auto"/>
        <w:rPr>
          <w:rFonts w:cs="Times New Roman"/>
          <w:szCs w:val="24"/>
        </w:rPr>
      </w:pPr>
    </w:p>
    <w:p w14:paraId="3A2051CD" w14:textId="176931A2" w:rsidR="003F59EE" w:rsidRDefault="003F59EE" w:rsidP="003636D9">
      <w:pPr>
        <w:spacing w:after="30" w:line="256" w:lineRule="auto"/>
        <w:rPr>
          <w:rFonts w:cs="Times New Roman"/>
          <w:szCs w:val="24"/>
        </w:rPr>
      </w:pPr>
      <w:r w:rsidRPr="003636D9">
        <w:rPr>
          <w:rFonts w:cs="Times New Roman"/>
          <w:szCs w:val="24"/>
        </w:rPr>
        <w:t>Essa linha está associando o servo (</w:t>
      </w:r>
      <w:r w:rsidRPr="00060A40">
        <w:rPr>
          <w:rFonts w:cs="Times New Roman"/>
          <w:i/>
          <w:szCs w:val="24"/>
        </w:rPr>
        <w:t>meuServo</w:t>
      </w:r>
      <w:r w:rsidRPr="003636D9">
        <w:rPr>
          <w:rFonts w:cs="Times New Roman"/>
          <w:szCs w:val="24"/>
        </w:rPr>
        <w:t>) a p</w:t>
      </w:r>
      <w:r w:rsidR="00060A40">
        <w:rPr>
          <w:rFonts w:cs="Times New Roman"/>
          <w:szCs w:val="24"/>
        </w:rPr>
        <w:t>orta 5 usando o comando conectar</w:t>
      </w:r>
      <w:r w:rsidRPr="003636D9">
        <w:rPr>
          <w:rFonts w:cs="Times New Roman"/>
          <w:szCs w:val="24"/>
        </w:rPr>
        <w:t xml:space="preserve">. No loop </w:t>
      </w:r>
      <w:r w:rsidRPr="00060A40">
        <w:rPr>
          <w:rFonts w:cs="Times New Roman"/>
          <w:i/>
          <w:szCs w:val="24"/>
        </w:rPr>
        <w:t>Principal()</w:t>
      </w:r>
      <w:r w:rsidRPr="003636D9">
        <w:rPr>
          <w:rFonts w:cs="Times New Roman"/>
          <w:szCs w:val="24"/>
        </w:rPr>
        <w:t xml:space="preserve"> podemos observar que ocorre a leitura do nosso potenciômetro (</w:t>
      </w:r>
      <w:r w:rsidRPr="00060A40">
        <w:rPr>
          <w:rFonts w:cs="Times New Roman"/>
          <w:i/>
          <w:szCs w:val="24"/>
        </w:rPr>
        <w:t>Apotenciometro</w:t>
      </w:r>
      <w:r w:rsidR="00060A40">
        <w:rPr>
          <w:rFonts w:cs="Times New Roman"/>
          <w:szCs w:val="24"/>
        </w:rPr>
        <w:t xml:space="preserve">) que </w:t>
      </w:r>
      <w:r w:rsidRPr="003636D9">
        <w:rPr>
          <w:rFonts w:cs="Times New Roman"/>
          <w:szCs w:val="24"/>
        </w:rPr>
        <w:t>salva na nossa variável (</w:t>
      </w:r>
      <w:r w:rsidRPr="00060A40">
        <w:rPr>
          <w:rFonts w:cs="Times New Roman"/>
          <w:i/>
          <w:szCs w:val="24"/>
        </w:rPr>
        <w:t>valorPotenciometro</w:t>
      </w:r>
      <w:r w:rsidRPr="003636D9">
        <w:rPr>
          <w:rFonts w:cs="Times New Roman"/>
          <w:szCs w:val="24"/>
        </w:rPr>
        <w:t>). Em seguida ele faz uma regra de três entre a entrada, que varia de 0</w:t>
      </w:r>
      <w:r w:rsidR="009225A8">
        <w:rPr>
          <w:rFonts w:cs="Times New Roman"/>
          <w:szCs w:val="24"/>
        </w:rPr>
        <w:t xml:space="preserve"> a 1023, com a saída digital</w:t>
      </w:r>
      <w:r w:rsidRPr="003636D9">
        <w:rPr>
          <w:rFonts w:cs="Times New Roman"/>
          <w:szCs w:val="24"/>
        </w:rPr>
        <w:t xml:space="preserve"> para o servo e salva esse valor na variável </w:t>
      </w:r>
      <w:r w:rsidRPr="009225A8">
        <w:rPr>
          <w:rFonts w:cs="Times New Roman"/>
          <w:i/>
          <w:szCs w:val="24"/>
        </w:rPr>
        <w:t>angulo</w:t>
      </w:r>
      <w:r w:rsidRPr="003636D9">
        <w:rPr>
          <w:rFonts w:cs="Times New Roman"/>
          <w:szCs w:val="24"/>
        </w:rPr>
        <w:t xml:space="preserve">. </w:t>
      </w:r>
    </w:p>
    <w:p w14:paraId="6E5D4A9A" w14:textId="77777777" w:rsidR="00D45940" w:rsidRPr="003636D9" w:rsidRDefault="00D45940" w:rsidP="003636D9">
      <w:pPr>
        <w:spacing w:after="30" w:line="256" w:lineRule="auto"/>
        <w:rPr>
          <w:rFonts w:cs="Times New Roman"/>
          <w:szCs w:val="24"/>
        </w:rPr>
      </w:pPr>
    </w:p>
    <w:p w14:paraId="04EEFF9E" w14:textId="77777777" w:rsidR="003F59EE" w:rsidRPr="008B4879" w:rsidRDefault="003F59EE" w:rsidP="008B4879">
      <w:pPr>
        <w:pStyle w:val="SemEspaamento"/>
        <w:ind w:firstLine="720"/>
        <w:rPr>
          <w:i/>
        </w:rPr>
      </w:pPr>
      <w:r w:rsidRPr="008B4879">
        <w:rPr>
          <w:i/>
        </w:rPr>
        <w:t>angulo = proporcionar(valorPotenciometro, 0, 1023, 0, 180);</w:t>
      </w:r>
    </w:p>
    <w:p w14:paraId="0C03DAE1" w14:textId="77777777" w:rsidR="00D45940" w:rsidRDefault="00D45940" w:rsidP="003636D9">
      <w:pPr>
        <w:spacing w:after="30" w:line="256" w:lineRule="auto"/>
        <w:rPr>
          <w:rFonts w:cs="Times New Roman"/>
          <w:szCs w:val="24"/>
        </w:rPr>
      </w:pPr>
    </w:p>
    <w:p w14:paraId="5FD0F137" w14:textId="292EE4E9" w:rsidR="003F59EE" w:rsidRDefault="003F59EE" w:rsidP="003636D9">
      <w:pPr>
        <w:spacing w:after="30" w:line="256" w:lineRule="auto"/>
        <w:rPr>
          <w:rFonts w:cs="Times New Roman"/>
          <w:szCs w:val="24"/>
        </w:rPr>
      </w:pPr>
      <w:r w:rsidRPr="003636D9">
        <w:rPr>
          <w:rFonts w:cs="Times New Roman"/>
          <w:szCs w:val="24"/>
        </w:rPr>
        <w:t>Em seguida é feito o ajuste do servo motor com base na variável enviada usando o comando</w:t>
      </w:r>
      <w:r w:rsidR="009225A8">
        <w:rPr>
          <w:rFonts w:cs="Times New Roman"/>
          <w:szCs w:val="24"/>
        </w:rPr>
        <w:t xml:space="preserve"> </w:t>
      </w:r>
      <w:r w:rsidR="009225A8" w:rsidRPr="008B4879">
        <w:rPr>
          <w:rStyle w:val="SemEspaamentoChar"/>
          <w:i/>
        </w:rPr>
        <w:t>escreverAngulo</w:t>
      </w:r>
      <w:r w:rsidRPr="008B4879">
        <w:rPr>
          <w:rStyle w:val="SemEspaamentoChar"/>
          <w:i/>
        </w:rPr>
        <w:t>.</w:t>
      </w:r>
    </w:p>
    <w:p w14:paraId="0AF090A1" w14:textId="77777777" w:rsidR="00D45940" w:rsidRPr="003636D9" w:rsidRDefault="00D45940" w:rsidP="003636D9">
      <w:pPr>
        <w:spacing w:after="30" w:line="256" w:lineRule="auto"/>
        <w:rPr>
          <w:rFonts w:cs="Times New Roman"/>
          <w:szCs w:val="24"/>
        </w:rPr>
      </w:pPr>
    </w:p>
    <w:p w14:paraId="6DC2BA3F" w14:textId="50840B7B" w:rsidR="003F59EE" w:rsidRPr="008B4879" w:rsidRDefault="009225A8" w:rsidP="008B4879">
      <w:pPr>
        <w:pStyle w:val="SemEspaamento"/>
        <w:ind w:firstLine="240"/>
        <w:rPr>
          <w:i/>
        </w:rPr>
      </w:pPr>
      <w:r w:rsidRPr="008B4879">
        <w:rPr>
          <w:i/>
        </w:rPr>
        <w:t xml:space="preserve">meuServo.escreverAngulo </w:t>
      </w:r>
      <w:r w:rsidR="003F59EE" w:rsidRPr="008B4879">
        <w:rPr>
          <w:i/>
        </w:rPr>
        <w:t>(angulo);</w:t>
      </w:r>
    </w:p>
    <w:p w14:paraId="73404816" w14:textId="5387FBFA" w:rsidR="00140C6A" w:rsidRPr="008B4879" w:rsidRDefault="00140C6A" w:rsidP="003636D9">
      <w:pPr>
        <w:pStyle w:val="NormalWeb"/>
        <w:shd w:val="clear" w:color="auto" w:fill="FFFFFF"/>
        <w:spacing w:before="0" w:beforeAutospacing="0" w:after="30" w:afterAutospacing="0"/>
        <w:rPr>
          <w:i/>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6" w:history="1">
        <w:r w:rsidRPr="003636D9">
          <w:rPr>
            <w:rStyle w:val="Hyperlink"/>
            <w:i/>
          </w:rPr>
          <w:t>github.com/RatosDePC/Ultra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rPr>
          <w:color w:val="000000"/>
        </w:rPr>
      </w:pPr>
    </w:p>
    <w:p w14:paraId="38B00D11" w14:textId="5970C98F" w:rsidR="00CC1F25" w:rsidRDefault="00CC1F25" w:rsidP="003636D9">
      <w:pPr>
        <w:pStyle w:val="NormalWeb"/>
        <w:numPr>
          <w:ilvl w:val="0"/>
          <w:numId w:val="91"/>
        </w:numPr>
        <w:shd w:val="clear" w:color="auto" w:fill="FFFFFF"/>
        <w:spacing w:before="0" w:beforeAutospacing="0" w:after="30" w:afterAutospacing="0"/>
        <w:rPr>
          <w:color w:val="000000"/>
        </w:rPr>
      </w:pPr>
      <w:r>
        <w:rPr>
          <w:color w:val="000000"/>
        </w:rPr>
        <w:t>Uma placa Arduino</w:t>
      </w:r>
    </w:p>
    <w:p w14:paraId="2A8AA259" w14:textId="147216CD" w:rsidR="008C5792" w:rsidRDefault="009225A8" w:rsidP="003636D9">
      <w:pPr>
        <w:pStyle w:val="NormalWeb"/>
        <w:numPr>
          <w:ilvl w:val="0"/>
          <w:numId w:val="91"/>
        </w:numPr>
        <w:shd w:val="clear" w:color="auto" w:fill="FFFFFF"/>
        <w:spacing w:before="0" w:beforeAutospacing="0" w:after="30" w:afterAutospacing="0"/>
        <w:rPr>
          <w:color w:val="000000"/>
        </w:rPr>
      </w:pPr>
      <w:r>
        <w:rPr>
          <w:color w:val="000000"/>
        </w:rPr>
        <w:t>Protoboard</w:t>
      </w:r>
    </w:p>
    <w:p w14:paraId="519DF5C8" w14:textId="33EAE22F" w:rsidR="00CC1F25" w:rsidRPr="003636D9" w:rsidRDefault="00CC1F25" w:rsidP="003636D9">
      <w:pPr>
        <w:pStyle w:val="NormalWeb"/>
        <w:numPr>
          <w:ilvl w:val="0"/>
          <w:numId w:val="91"/>
        </w:numPr>
        <w:shd w:val="clear" w:color="auto" w:fill="FFFFFF"/>
        <w:spacing w:before="0" w:beforeAutospacing="0" w:after="30" w:afterAutospacing="0"/>
        <w:rPr>
          <w:color w:val="000000"/>
        </w:rPr>
      </w:pPr>
      <w:r>
        <w:rPr>
          <w:color w:val="000000"/>
        </w:rPr>
        <w:t>Jumpers</w:t>
      </w:r>
    </w:p>
    <w:p w14:paraId="66D37067" w14:textId="5210884C" w:rsidR="008C5792" w:rsidRPr="003636D9" w:rsidRDefault="009516A1" w:rsidP="003636D9">
      <w:pPr>
        <w:pStyle w:val="NormalWeb"/>
        <w:numPr>
          <w:ilvl w:val="0"/>
          <w:numId w:val="91"/>
        </w:numPr>
        <w:shd w:val="clear" w:color="auto" w:fill="FFFFFF"/>
        <w:spacing w:before="0" w:beforeAutospacing="0" w:after="30" w:afterAutospacing="0"/>
        <w:rPr>
          <w:color w:val="000000"/>
        </w:rPr>
      </w:pPr>
      <w:r>
        <w:rPr>
          <w:color w:val="000000"/>
        </w:rPr>
        <w:t>Sensor ultrassônico HC-SR</w:t>
      </w:r>
      <w:r w:rsidR="009225A8">
        <w:rPr>
          <w:color w:val="000000"/>
        </w:rPr>
        <w:t>04</w:t>
      </w:r>
    </w:p>
    <w:p w14:paraId="41C11B10" w14:textId="132B8122" w:rsidR="0010474F" w:rsidRDefault="0010474F" w:rsidP="0010474F">
      <w:pPr>
        <w:pStyle w:val="NormalWeb"/>
        <w:shd w:val="clear" w:color="auto" w:fill="FFFFFF"/>
        <w:spacing w:before="0" w:beforeAutospacing="0" w:after="30" w:afterAutospacing="0"/>
        <w:rPr>
          <w:color w:val="000000"/>
        </w:rPr>
      </w:pPr>
    </w:p>
    <w:p w14:paraId="04B3A237" w14:textId="77777777" w:rsidR="002D455D" w:rsidRPr="003636D9" w:rsidRDefault="002D455D" w:rsidP="0010474F">
      <w:pPr>
        <w:pStyle w:val="NormalWeb"/>
        <w:shd w:val="clear" w:color="auto" w:fill="FFFFFF"/>
        <w:spacing w:before="0" w:beforeAutospacing="0" w:after="30" w:afterAutospacing="0"/>
        <w:rPr>
          <w:color w:val="000000"/>
        </w:rPr>
      </w:pPr>
    </w:p>
    <w:p w14:paraId="3EC98BE1" w14:textId="277001FA" w:rsidR="008C5792"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rPr>
          <w:color w:val="000000"/>
        </w:rPr>
      </w:pPr>
    </w:p>
    <w:p w14:paraId="03953265" w14:textId="14363499" w:rsidR="006731F4" w:rsidRDefault="006731F4"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rPr>
          <w:color w:val="000000"/>
        </w:rPr>
      </w:pPr>
    </w:p>
    <w:p w14:paraId="574F8E7C" w14:textId="10B9967D" w:rsidR="005160FF" w:rsidRPr="003636D9" w:rsidRDefault="006C2EA6" w:rsidP="000620A9">
      <w:pPr>
        <w:pStyle w:val="NormalWeb"/>
        <w:shd w:val="clear" w:color="auto" w:fill="FFFFFF"/>
        <w:spacing w:before="0" w:beforeAutospacing="0" w:after="30" w:afterAutospacing="0"/>
        <w:jc w:val="center"/>
        <w:rPr>
          <w:color w:val="000000"/>
        </w:rPr>
      </w:pPr>
      <w:r w:rsidRPr="006C2EA6">
        <w:rPr>
          <w:noProof/>
          <w:color w:val="000000"/>
          <w:lang w:eastAsia="pt-BR"/>
        </w:rPr>
        <w:drawing>
          <wp:inline distT="0" distB="0" distL="0" distR="0" wp14:anchorId="7B1C91E9" wp14:editId="0F94A97B">
            <wp:extent cx="2288526" cy="2595101"/>
            <wp:effectExtent l="0" t="0" r="0" b="0"/>
            <wp:docPr id="88"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Ultrassom+Memória_Esquematico.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92404" cy="2599499"/>
                    </a:xfrm>
                    <a:prstGeom prst="rect">
                      <a:avLst/>
                    </a:prstGeom>
                    <a:noFill/>
                    <a:ln>
                      <a:noFill/>
                    </a:ln>
                  </pic:spPr>
                </pic:pic>
              </a:graphicData>
            </a:graphic>
          </wp:inline>
        </w:drawing>
      </w:r>
      <w:r w:rsidR="000620A9">
        <w:rPr>
          <w:color w:val="000000"/>
        </w:rPr>
        <w:t xml:space="preserve">    </w:t>
      </w:r>
      <w:r w:rsidR="000620A9" w:rsidRPr="000620A9">
        <w:rPr>
          <w:noProof/>
          <w:color w:val="000000"/>
          <w:lang w:eastAsia="pt-BR"/>
        </w:rPr>
        <w:drawing>
          <wp:inline distT="0" distB="0" distL="0" distR="0" wp14:anchorId="11123508" wp14:editId="62523A98">
            <wp:extent cx="3480782" cy="2242025"/>
            <wp:effectExtent l="0" t="0" r="5715" b="6350"/>
            <wp:docPr id="87"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anix\OneDrive\Documents\OneDrive\OBR\Apostila\Imagens\Ultrassom+Memória.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4376"/>
                    <a:stretch/>
                  </pic:blipFill>
                  <pic:spPr bwMode="auto">
                    <a:xfrm>
                      <a:off x="0" y="0"/>
                      <a:ext cx="3493646" cy="2250311"/>
                    </a:xfrm>
                    <a:prstGeom prst="rect">
                      <a:avLst/>
                    </a:prstGeom>
                    <a:noFill/>
                    <a:ln>
                      <a:noFill/>
                    </a:ln>
                    <a:extLst>
                      <a:ext uri="{53640926-AAD7-44D8-BBD7-CCE9431645EC}">
                        <a14:shadowObscured xmlns:a14="http://schemas.microsoft.com/office/drawing/2010/main"/>
                      </a:ext>
                    </a:extLst>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r w:rsidRPr="003636D9">
        <w:rPr>
          <w:i/>
          <w:color w:val="000000"/>
        </w:rPr>
        <w:t>echo</w:t>
      </w:r>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microcontroladora</w:t>
      </w:r>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rPr>
          <w:color w:val="000000"/>
        </w:rPr>
      </w:pPr>
    </w:p>
    <w:p w14:paraId="49EEC93D" w14:textId="37AAA986" w:rsidR="009413A6" w:rsidRPr="003636D9" w:rsidRDefault="009413A6" w:rsidP="003636D9">
      <w:pPr>
        <w:spacing w:after="30"/>
        <w:rPr>
          <w:rFonts w:cs="Times New Roman"/>
          <w:b/>
          <w:sz w:val="28"/>
          <w:szCs w:val="28"/>
          <w:u w:val="single"/>
        </w:rPr>
      </w:pPr>
      <w:r w:rsidRPr="003636D9">
        <w:rPr>
          <w:rFonts w:cs="Times New Roman"/>
          <w:b/>
          <w:sz w:val="28"/>
          <w:szCs w:val="28"/>
          <w:u w:val="single"/>
        </w:rPr>
        <w:t>O Código</w:t>
      </w:r>
    </w:p>
    <w:p w14:paraId="1B54273E" w14:textId="77777777" w:rsidR="009413A6" w:rsidRPr="00935953" w:rsidRDefault="009413A6" w:rsidP="003636D9">
      <w:pPr>
        <w:spacing w:after="30"/>
        <w:rPr>
          <w:rFonts w:cs="Times New Roman"/>
          <w:szCs w:val="28"/>
        </w:rPr>
      </w:pPr>
    </w:p>
    <w:p w14:paraId="68AB003A" w14:textId="77777777" w:rsidR="009413A6" w:rsidRDefault="009413A6" w:rsidP="003636D9">
      <w:pPr>
        <w:spacing w:after="30"/>
        <w:rPr>
          <w:rFonts w:cs="Times New Roman"/>
          <w:szCs w:val="24"/>
        </w:rPr>
      </w:pPr>
      <w:r w:rsidRPr="003636D9">
        <w:rPr>
          <w:rFonts w:cs="Times New Roman"/>
          <w:szCs w:val="24"/>
        </w:rPr>
        <w:t>Abra a IDE do Brino e digite o código a seguir:</w:t>
      </w:r>
    </w:p>
    <w:p w14:paraId="7903F8D1" w14:textId="77777777" w:rsidR="00D45940" w:rsidRPr="003636D9" w:rsidRDefault="00D45940" w:rsidP="003636D9">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8B4879">
            <w:pPr>
              <w:pStyle w:val="SemEspaamento"/>
            </w:pPr>
            <w:r w:rsidRPr="003636D9">
              <w:t>//Projeto 5 – Ultrassom + Memoria</w:t>
            </w:r>
          </w:p>
          <w:p w14:paraId="474B5DE6" w14:textId="77777777" w:rsidR="003636D9" w:rsidRPr="003636D9" w:rsidRDefault="003636D9" w:rsidP="008B4879">
            <w:pPr>
              <w:pStyle w:val="SemEspaamento"/>
            </w:pPr>
          </w:p>
          <w:p w14:paraId="03348D76" w14:textId="77777777" w:rsidR="009413A6" w:rsidRPr="003636D9" w:rsidRDefault="009413A6" w:rsidP="008B4879">
            <w:pPr>
              <w:pStyle w:val="SemEspaamento"/>
            </w:pPr>
            <w:r w:rsidRPr="003636D9">
              <w:t>usar Ultra</w:t>
            </w:r>
          </w:p>
          <w:p w14:paraId="122399EC" w14:textId="77777777" w:rsidR="009413A6" w:rsidRPr="003636D9" w:rsidRDefault="009413A6" w:rsidP="008B4879">
            <w:pPr>
              <w:pStyle w:val="SemEspaamento"/>
            </w:pPr>
            <w:r w:rsidRPr="003636D9">
              <w:t>usar Memoria</w:t>
            </w:r>
          </w:p>
          <w:p w14:paraId="7AD4B319" w14:textId="77777777" w:rsidR="009413A6" w:rsidRPr="003636D9" w:rsidRDefault="009413A6" w:rsidP="008B4879">
            <w:pPr>
              <w:pStyle w:val="SemEspaamento"/>
            </w:pPr>
          </w:p>
          <w:p w14:paraId="4CE7B80C" w14:textId="77777777" w:rsidR="009413A6" w:rsidRPr="003636D9" w:rsidRDefault="009413A6" w:rsidP="008B4879">
            <w:pPr>
              <w:pStyle w:val="SemEspaamento"/>
            </w:pPr>
            <w:r w:rsidRPr="003636D9">
              <w:t>Ultra u(5,4);</w:t>
            </w:r>
          </w:p>
          <w:p w14:paraId="708C88D6" w14:textId="77777777" w:rsidR="009413A6" w:rsidRPr="003636D9" w:rsidRDefault="009413A6" w:rsidP="008B4879">
            <w:pPr>
              <w:pStyle w:val="SemEspaamento"/>
            </w:pPr>
          </w:p>
          <w:p w14:paraId="07E10765" w14:textId="48DB08CB" w:rsidR="009413A6" w:rsidRPr="003636D9" w:rsidRDefault="009225A8" w:rsidP="008B4879">
            <w:pPr>
              <w:pStyle w:val="SemEspaamento"/>
            </w:pPr>
            <w:r>
              <w:t>Configuracao(){</w:t>
            </w:r>
          </w:p>
          <w:p w14:paraId="5EE551BB" w14:textId="77777777" w:rsidR="009413A6" w:rsidRPr="003636D9" w:rsidRDefault="009413A6" w:rsidP="008B4879">
            <w:pPr>
              <w:pStyle w:val="SemEspaamento"/>
            </w:pPr>
            <w:r w:rsidRPr="003636D9">
              <w:t>USB.conectar(9600);</w:t>
            </w:r>
          </w:p>
          <w:p w14:paraId="1E7D5AF0" w14:textId="77777777" w:rsidR="009413A6" w:rsidRPr="003636D9" w:rsidRDefault="009413A6" w:rsidP="008B4879">
            <w:pPr>
              <w:pStyle w:val="SemEspaamento"/>
            </w:pPr>
            <w:r w:rsidRPr="003636D9">
              <w:t>para( Numero x = 0; x &lt; 5; x++){</w:t>
            </w:r>
          </w:p>
          <w:p w14:paraId="4A166129" w14:textId="77777777" w:rsidR="009413A6" w:rsidRPr="003636D9" w:rsidRDefault="009413A6" w:rsidP="008B4879">
            <w:pPr>
              <w:pStyle w:val="SemEspaamento"/>
            </w:pPr>
            <w:r w:rsidRPr="003636D9">
              <w:t>Numero d = u.medir();</w:t>
            </w:r>
          </w:p>
          <w:p w14:paraId="579A2FAB" w14:textId="77777777" w:rsidR="009413A6" w:rsidRPr="003636D9" w:rsidRDefault="009413A6" w:rsidP="008B4879">
            <w:pPr>
              <w:pStyle w:val="SemEspaamento"/>
            </w:pPr>
            <w:r w:rsidRPr="003636D9">
              <w:t>Memoria.escrever(x, d);</w:t>
            </w:r>
          </w:p>
          <w:p w14:paraId="5123A1CA" w14:textId="77777777" w:rsidR="009413A6" w:rsidRPr="003636D9" w:rsidRDefault="009413A6" w:rsidP="008B4879">
            <w:pPr>
              <w:pStyle w:val="SemEspaamento"/>
            </w:pPr>
            <w:r w:rsidRPr="003636D9">
              <w:t>USB.enviarln(d);</w:t>
            </w:r>
          </w:p>
          <w:p w14:paraId="5F02A716" w14:textId="77777777" w:rsidR="009413A6" w:rsidRPr="003636D9" w:rsidRDefault="009413A6" w:rsidP="008B4879">
            <w:pPr>
              <w:pStyle w:val="SemEspaamento"/>
            </w:pPr>
            <w:r w:rsidRPr="003636D9">
              <w:t xml:space="preserve">} </w:t>
            </w:r>
          </w:p>
          <w:p w14:paraId="03D0D5A1" w14:textId="77777777" w:rsidR="009413A6" w:rsidRPr="003636D9" w:rsidRDefault="009413A6" w:rsidP="008B4879">
            <w:pPr>
              <w:pStyle w:val="SemEspaamento"/>
            </w:pPr>
            <w:r w:rsidRPr="003636D9">
              <w:t>para( Numero x = 0; x &lt; 5; x++){</w:t>
            </w:r>
          </w:p>
          <w:p w14:paraId="7DA044C5" w14:textId="77777777" w:rsidR="009413A6" w:rsidRPr="003636D9" w:rsidRDefault="009413A6" w:rsidP="008B4879">
            <w:pPr>
              <w:pStyle w:val="SemEspaamento"/>
            </w:pPr>
            <w:r w:rsidRPr="003636D9">
              <w:t>USB.enviarln(Memoria.ler(x));</w:t>
            </w:r>
          </w:p>
          <w:p w14:paraId="087B3E1E" w14:textId="77777777" w:rsidR="009413A6" w:rsidRPr="003636D9" w:rsidRDefault="009413A6" w:rsidP="008B4879">
            <w:pPr>
              <w:pStyle w:val="SemEspaamento"/>
            </w:pPr>
            <w:r w:rsidRPr="003636D9">
              <w:t xml:space="preserve">} </w:t>
            </w:r>
          </w:p>
          <w:p w14:paraId="7B0AC4CF" w14:textId="77777777" w:rsidR="009413A6" w:rsidRPr="003636D9" w:rsidRDefault="009413A6" w:rsidP="008B4879">
            <w:pPr>
              <w:pStyle w:val="SemEspaamento"/>
            </w:pPr>
          </w:p>
          <w:p w14:paraId="672D3714" w14:textId="77777777" w:rsidR="009413A6" w:rsidRPr="003636D9" w:rsidRDefault="009413A6" w:rsidP="008B4879">
            <w:pPr>
              <w:pStyle w:val="SemEspaamento"/>
            </w:pPr>
            <w:r w:rsidRPr="003636D9">
              <w:t>}</w:t>
            </w:r>
          </w:p>
          <w:p w14:paraId="4CA6DA19" w14:textId="77777777" w:rsidR="009413A6" w:rsidRPr="003636D9" w:rsidRDefault="009413A6" w:rsidP="008B4879">
            <w:pPr>
              <w:pStyle w:val="SemEspaamento"/>
            </w:pPr>
          </w:p>
          <w:p w14:paraId="3809D723" w14:textId="77777777" w:rsidR="009413A6" w:rsidRPr="003636D9" w:rsidRDefault="009413A6" w:rsidP="008B4879">
            <w:pPr>
              <w:pStyle w:val="SemEspaamento"/>
            </w:pPr>
            <w:r w:rsidRPr="003636D9">
              <w:t>Principal(){</w:t>
            </w:r>
          </w:p>
          <w:p w14:paraId="6C8F1C53" w14:textId="77777777" w:rsidR="009413A6" w:rsidRPr="003636D9" w:rsidRDefault="009413A6" w:rsidP="008B4879">
            <w:pPr>
              <w:pStyle w:val="SemEspaamento"/>
            </w:pPr>
          </w:p>
          <w:p w14:paraId="493E8859" w14:textId="77777777" w:rsidR="009413A6" w:rsidRPr="003636D9" w:rsidRDefault="009413A6" w:rsidP="008B4879">
            <w:pPr>
              <w:pStyle w:val="SemEspaamento"/>
            </w:pPr>
            <w:r w:rsidRPr="003636D9">
              <w:t>}</w:t>
            </w:r>
          </w:p>
        </w:tc>
      </w:tr>
    </w:tbl>
    <w:p w14:paraId="74181C6E" w14:textId="77777777" w:rsidR="003636D9" w:rsidRPr="00935953" w:rsidRDefault="003636D9" w:rsidP="003636D9">
      <w:pPr>
        <w:spacing w:after="30"/>
        <w:rPr>
          <w:rFonts w:cs="Times New Roman"/>
          <w:szCs w:val="28"/>
        </w:rPr>
      </w:pPr>
    </w:p>
    <w:p w14:paraId="60F6BB63" w14:textId="77777777" w:rsidR="009413A6" w:rsidRPr="003636D9" w:rsidRDefault="009413A6" w:rsidP="003636D9">
      <w:pPr>
        <w:spacing w:after="30"/>
        <w:rPr>
          <w:rFonts w:cs="Times New Roman"/>
          <w:b/>
          <w:sz w:val="28"/>
          <w:szCs w:val="28"/>
          <w:u w:val="single"/>
        </w:rPr>
      </w:pPr>
      <w:r w:rsidRPr="003636D9">
        <w:rPr>
          <w:rFonts w:cs="Times New Roman"/>
          <w:b/>
          <w:sz w:val="28"/>
          <w:szCs w:val="28"/>
          <w:u w:val="single"/>
        </w:rPr>
        <w:t>Analisando o código</w:t>
      </w:r>
    </w:p>
    <w:p w14:paraId="747FB248" w14:textId="77777777" w:rsidR="009413A6" w:rsidRPr="00935953" w:rsidRDefault="009413A6" w:rsidP="003636D9">
      <w:pPr>
        <w:spacing w:after="30"/>
        <w:rPr>
          <w:rFonts w:cs="Times New Roman"/>
          <w:szCs w:val="24"/>
        </w:rPr>
      </w:pPr>
    </w:p>
    <w:p w14:paraId="61E774E2" w14:textId="77777777" w:rsidR="009413A6" w:rsidRPr="003636D9" w:rsidRDefault="009413A6" w:rsidP="003636D9">
      <w:pPr>
        <w:spacing w:after="30"/>
        <w:rPr>
          <w:rFonts w:cs="Times New Roman"/>
          <w:szCs w:val="24"/>
        </w:rPr>
      </w:pPr>
      <w:r w:rsidRPr="003636D9">
        <w:rPr>
          <w:rFonts w:cs="Times New Roman"/>
          <w:szCs w:val="24"/>
        </w:rPr>
        <w:t>A primeira linha do código é:</w:t>
      </w:r>
    </w:p>
    <w:p w14:paraId="286D5095" w14:textId="77777777" w:rsidR="00D45940" w:rsidRDefault="00D45940" w:rsidP="003636D9">
      <w:pPr>
        <w:spacing w:after="30"/>
        <w:rPr>
          <w:rFonts w:cs="Times New Roman"/>
          <w:szCs w:val="24"/>
        </w:rPr>
      </w:pPr>
    </w:p>
    <w:p w14:paraId="077BDE58" w14:textId="77777777" w:rsidR="009413A6" w:rsidRPr="008B4879" w:rsidRDefault="009413A6" w:rsidP="008B4879">
      <w:pPr>
        <w:pStyle w:val="SemEspaamento"/>
        <w:rPr>
          <w:i/>
        </w:rPr>
      </w:pPr>
      <w:r w:rsidRPr="003636D9">
        <w:tab/>
      </w:r>
      <w:r w:rsidRPr="008B4879">
        <w:rPr>
          <w:i/>
        </w:rPr>
        <w:t>usar Ultra</w:t>
      </w:r>
    </w:p>
    <w:p w14:paraId="04B91D4E" w14:textId="77777777" w:rsidR="00D45940" w:rsidRDefault="00D45940" w:rsidP="003636D9">
      <w:pPr>
        <w:spacing w:after="30"/>
        <w:rPr>
          <w:rFonts w:cs="Times New Roman"/>
          <w:szCs w:val="24"/>
        </w:rPr>
      </w:pPr>
    </w:p>
    <w:p w14:paraId="360D7A16" w14:textId="77777777" w:rsidR="009413A6" w:rsidRPr="003636D9" w:rsidRDefault="009413A6" w:rsidP="003636D9">
      <w:pPr>
        <w:spacing w:after="30"/>
        <w:rPr>
          <w:rFonts w:cs="Times New Roman"/>
          <w:szCs w:val="24"/>
        </w:rPr>
      </w:pPr>
      <w:r w:rsidRPr="003636D9">
        <w:rPr>
          <w:rFonts w:cs="Times New Roman"/>
          <w:szCs w:val="24"/>
        </w:rPr>
        <w:t xml:space="preserve">Essa linha irá importar a biblioteca </w:t>
      </w:r>
      <w:r w:rsidRPr="003636D9">
        <w:rPr>
          <w:rFonts w:cs="Times New Roman"/>
          <w:i/>
          <w:szCs w:val="24"/>
        </w:rPr>
        <w:t xml:space="preserve">Ultra </w:t>
      </w:r>
      <w:r w:rsidRPr="003636D9">
        <w:rPr>
          <w:rFonts w:cs="Times New Roman"/>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rPr>
          <w:rFonts w:cs="Times New Roman"/>
          <w:szCs w:val="24"/>
        </w:rPr>
      </w:pPr>
    </w:p>
    <w:p w14:paraId="3E116699" w14:textId="77777777" w:rsidR="009413A6" w:rsidRPr="008B4879" w:rsidRDefault="009413A6" w:rsidP="008B4879">
      <w:pPr>
        <w:pStyle w:val="SemEspaamento"/>
        <w:rPr>
          <w:i/>
        </w:rPr>
      </w:pPr>
      <w:r w:rsidRPr="003636D9">
        <w:tab/>
      </w:r>
      <w:r w:rsidRPr="008B4879">
        <w:rPr>
          <w:i/>
        </w:rPr>
        <w:t>usar Memoria</w:t>
      </w:r>
    </w:p>
    <w:p w14:paraId="4CA5DD27" w14:textId="77777777" w:rsidR="00D45940" w:rsidRDefault="00D45940" w:rsidP="003636D9">
      <w:pPr>
        <w:spacing w:after="30"/>
        <w:rPr>
          <w:rFonts w:cs="Times New Roman"/>
          <w:szCs w:val="24"/>
        </w:rPr>
      </w:pPr>
    </w:p>
    <w:p w14:paraId="3C99D5CC" w14:textId="77777777" w:rsidR="009413A6" w:rsidRPr="003636D9" w:rsidRDefault="009413A6" w:rsidP="003636D9">
      <w:pPr>
        <w:spacing w:after="30"/>
        <w:rPr>
          <w:rFonts w:cs="Times New Roman"/>
          <w:szCs w:val="24"/>
        </w:rPr>
      </w:pPr>
      <w:r w:rsidRPr="003636D9">
        <w:rPr>
          <w:rFonts w:cs="Times New Roman"/>
          <w:szCs w:val="24"/>
        </w:rPr>
        <w:t>Nessa linha, avisamos o Arduino que utilizaremos a memória disponível internamente e os métodos associados à sua utilização.</w:t>
      </w:r>
    </w:p>
    <w:p w14:paraId="74ABC142" w14:textId="77777777" w:rsidR="009413A6" w:rsidRDefault="009413A6" w:rsidP="003636D9">
      <w:pPr>
        <w:spacing w:after="30"/>
        <w:rPr>
          <w:rFonts w:cs="Times New Roman"/>
          <w:szCs w:val="24"/>
        </w:rPr>
      </w:pPr>
      <w:r w:rsidRPr="003636D9">
        <w:rPr>
          <w:rFonts w:cs="Times New Roman"/>
          <w:szCs w:val="24"/>
        </w:rPr>
        <w:t>Logo depois temos a linha:</w:t>
      </w:r>
    </w:p>
    <w:p w14:paraId="1221F444" w14:textId="77777777" w:rsidR="00D45940" w:rsidRPr="003636D9" w:rsidRDefault="00D45940" w:rsidP="003636D9">
      <w:pPr>
        <w:spacing w:after="30"/>
        <w:rPr>
          <w:rFonts w:cs="Times New Roman"/>
          <w:szCs w:val="24"/>
        </w:rPr>
      </w:pPr>
    </w:p>
    <w:p w14:paraId="7C21EC1F" w14:textId="77777777" w:rsidR="009413A6" w:rsidRPr="008B4879" w:rsidRDefault="009413A6" w:rsidP="008B4879">
      <w:pPr>
        <w:pStyle w:val="SemEspaamento"/>
        <w:ind w:firstLine="720"/>
        <w:rPr>
          <w:i/>
        </w:rPr>
      </w:pPr>
      <w:r w:rsidRPr="008B4879">
        <w:rPr>
          <w:i/>
        </w:rPr>
        <w:t>Ultra u(5,4);</w:t>
      </w:r>
    </w:p>
    <w:p w14:paraId="3BA4990A" w14:textId="77777777" w:rsidR="00D45940" w:rsidRDefault="00D45940" w:rsidP="003636D9">
      <w:pPr>
        <w:spacing w:after="30"/>
        <w:rPr>
          <w:rFonts w:cs="Times New Roman"/>
          <w:szCs w:val="24"/>
        </w:rPr>
      </w:pPr>
    </w:p>
    <w:p w14:paraId="2373F488" w14:textId="431D1DBB" w:rsidR="009413A6" w:rsidRPr="003636D9" w:rsidRDefault="009413A6" w:rsidP="003636D9">
      <w:pPr>
        <w:spacing w:after="30"/>
        <w:rPr>
          <w:rFonts w:cs="Times New Roman"/>
          <w:szCs w:val="24"/>
        </w:rPr>
      </w:pPr>
      <w:r w:rsidRPr="003636D9">
        <w:rPr>
          <w:rFonts w:cs="Times New Roman"/>
          <w:szCs w:val="24"/>
        </w:rPr>
        <w:lastRenderedPageBreak/>
        <w:t xml:space="preserve">Essa linha cria um objeto </w:t>
      </w:r>
      <w:r w:rsidRPr="003636D9">
        <w:rPr>
          <w:rFonts w:cs="Times New Roman"/>
          <w:i/>
          <w:szCs w:val="24"/>
        </w:rPr>
        <w:t>Ultra</w:t>
      </w:r>
      <w:r w:rsidRPr="003636D9">
        <w:rPr>
          <w:rFonts w:cs="Times New Roman"/>
          <w:szCs w:val="24"/>
        </w:rPr>
        <w:t xml:space="preserve"> que tem sua porta trigger (que envia o pulso ultrassônico)</w:t>
      </w:r>
      <w:r w:rsidR="00D45940">
        <w:rPr>
          <w:rFonts w:cs="Times New Roman"/>
          <w:szCs w:val="24"/>
        </w:rPr>
        <w:t xml:space="preserve"> </w:t>
      </w:r>
      <w:r w:rsidRPr="003636D9">
        <w:rPr>
          <w:rFonts w:cs="Times New Roman"/>
          <w:szCs w:val="24"/>
        </w:rPr>
        <w:t>ligada ao pino 5, e a porta eccho ( que notifica a recepção do pulso)</w:t>
      </w:r>
      <w:r w:rsidR="009225A8">
        <w:rPr>
          <w:rFonts w:cs="Times New Roman"/>
          <w:szCs w:val="24"/>
        </w:rPr>
        <w:t xml:space="preserve"> ao pino 4. </w:t>
      </w:r>
      <w:r w:rsidRPr="003636D9">
        <w:rPr>
          <w:rFonts w:cs="Times New Roman"/>
          <w:szCs w:val="24"/>
        </w:rPr>
        <w:t xml:space="preserve">O método </w:t>
      </w:r>
      <w:r w:rsidRPr="003636D9">
        <w:rPr>
          <w:rFonts w:cs="Times New Roman"/>
          <w:i/>
          <w:szCs w:val="24"/>
        </w:rPr>
        <w:t>Configuracao</w:t>
      </w:r>
      <w:r w:rsidRPr="003636D9">
        <w:rPr>
          <w:rFonts w:cs="Times New Roman"/>
          <w:szCs w:val="24"/>
        </w:rPr>
        <w:t xml:space="preserve"> </w:t>
      </w:r>
      <w:r w:rsidR="009225A8">
        <w:rPr>
          <w:rFonts w:cs="Times New Roman"/>
          <w:szCs w:val="24"/>
        </w:rPr>
        <w:t xml:space="preserve">() </w:t>
      </w:r>
      <w:r w:rsidRPr="003636D9">
        <w:rPr>
          <w:rFonts w:cs="Times New Roman"/>
          <w:szCs w:val="24"/>
        </w:rPr>
        <w:t xml:space="preserve">começa inicializando a conexão </w:t>
      </w:r>
      <w:r w:rsidRPr="003636D9">
        <w:rPr>
          <w:rFonts w:cs="Times New Roman"/>
          <w:i/>
          <w:szCs w:val="24"/>
        </w:rPr>
        <w:t>USB</w:t>
      </w:r>
      <w:r w:rsidRPr="003636D9">
        <w:rPr>
          <w:rFonts w:cs="Times New Roman"/>
          <w:szCs w:val="24"/>
        </w:rPr>
        <w:t xml:space="preserve"> para podermos verificar o bom funcionamento do nosso código. Depois temos um loop </w:t>
      </w:r>
      <w:r w:rsidRPr="003636D9">
        <w:rPr>
          <w:rFonts w:cs="Times New Roman"/>
          <w:i/>
          <w:szCs w:val="24"/>
        </w:rPr>
        <w:t>para</w:t>
      </w:r>
      <w:r w:rsidRPr="003636D9">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cs="Times New Roman"/>
          <w:i/>
          <w:szCs w:val="24"/>
        </w:rPr>
        <w:t>x++</w:t>
      </w:r>
      <w:r w:rsidRPr="003636D9">
        <w:rPr>
          <w:rFonts w:cs="Times New Roman"/>
          <w:szCs w:val="24"/>
        </w:rPr>
        <w:t>.</w:t>
      </w:r>
    </w:p>
    <w:p w14:paraId="348FE149" w14:textId="77777777" w:rsidR="00D45940" w:rsidRDefault="00D45940" w:rsidP="003636D9">
      <w:pPr>
        <w:spacing w:after="30"/>
        <w:rPr>
          <w:rFonts w:cs="Times New Roman"/>
          <w:szCs w:val="24"/>
        </w:rPr>
      </w:pPr>
    </w:p>
    <w:p w14:paraId="3278DC2D" w14:textId="77777777" w:rsidR="009413A6" w:rsidRPr="008B4879" w:rsidRDefault="009413A6" w:rsidP="008B4879">
      <w:pPr>
        <w:pStyle w:val="SemEspaamento"/>
        <w:rPr>
          <w:i/>
        </w:rPr>
      </w:pPr>
      <w:r w:rsidRPr="003636D9">
        <w:tab/>
      </w:r>
      <w:r w:rsidRPr="008B4879">
        <w:rPr>
          <w:i/>
        </w:rPr>
        <w:t>para( Numero x; x &lt; 5; x++){</w:t>
      </w:r>
    </w:p>
    <w:p w14:paraId="0EC28065" w14:textId="77777777" w:rsidR="00D45940" w:rsidRDefault="00D45940" w:rsidP="003636D9">
      <w:pPr>
        <w:spacing w:after="30"/>
        <w:rPr>
          <w:rFonts w:cs="Times New Roman"/>
          <w:szCs w:val="24"/>
        </w:rPr>
      </w:pPr>
    </w:p>
    <w:p w14:paraId="61A36ADC" w14:textId="77777777" w:rsidR="009413A6" w:rsidRPr="003636D9" w:rsidRDefault="009413A6" w:rsidP="003636D9">
      <w:pPr>
        <w:spacing w:after="30"/>
        <w:rPr>
          <w:rFonts w:cs="Times New Roman"/>
          <w:szCs w:val="24"/>
        </w:rPr>
      </w:pPr>
      <w:r w:rsidRPr="003636D9">
        <w:rPr>
          <w:rFonts w:cs="Times New Roman"/>
          <w:szCs w:val="24"/>
        </w:rPr>
        <w:t xml:space="preserve">O computador repetirá o código 5 vezes (pois após esse número de repetições, x será maior ou igual a 5). O bloco de código do </w:t>
      </w:r>
      <w:r w:rsidRPr="003636D9">
        <w:rPr>
          <w:rFonts w:cs="Times New Roman"/>
          <w:i/>
          <w:szCs w:val="24"/>
        </w:rPr>
        <w:t>para</w:t>
      </w:r>
      <w:r w:rsidRPr="003636D9">
        <w:rPr>
          <w:rFonts w:cs="Times New Roman"/>
          <w:szCs w:val="24"/>
        </w:rPr>
        <w:t xml:space="preserve"> começa com a seguinte linha: </w:t>
      </w:r>
    </w:p>
    <w:p w14:paraId="56C4521F" w14:textId="77777777" w:rsidR="00D45940" w:rsidRDefault="00D45940" w:rsidP="003636D9">
      <w:pPr>
        <w:spacing w:after="30"/>
        <w:rPr>
          <w:rFonts w:cs="Times New Roman"/>
          <w:szCs w:val="24"/>
        </w:rPr>
      </w:pPr>
    </w:p>
    <w:p w14:paraId="554762D2" w14:textId="77777777" w:rsidR="009413A6" w:rsidRPr="008B4879" w:rsidRDefault="009413A6" w:rsidP="008B4879">
      <w:pPr>
        <w:pStyle w:val="SemEspaamento"/>
        <w:rPr>
          <w:i/>
        </w:rPr>
      </w:pPr>
      <w:r w:rsidRPr="003636D9">
        <w:tab/>
      </w:r>
      <w:r w:rsidRPr="008B4879">
        <w:rPr>
          <w:i/>
        </w:rPr>
        <w:t>Numero d = u.medir();</w:t>
      </w:r>
    </w:p>
    <w:p w14:paraId="448F4847" w14:textId="77777777" w:rsidR="00D45940" w:rsidRDefault="00D45940" w:rsidP="003636D9">
      <w:pPr>
        <w:spacing w:after="30"/>
        <w:rPr>
          <w:rFonts w:cs="Times New Roman"/>
          <w:szCs w:val="24"/>
        </w:rPr>
      </w:pPr>
    </w:p>
    <w:p w14:paraId="2EA6F785" w14:textId="77777777" w:rsidR="009413A6" w:rsidRPr="003636D9" w:rsidRDefault="009413A6" w:rsidP="003636D9">
      <w:pPr>
        <w:spacing w:after="30"/>
        <w:rPr>
          <w:rFonts w:cs="Times New Roman"/>
          <w:szCs w:val="24"/>
        </w:rPr>
      </w:pPr>
      <w:r w:rsidRPr="003636D9">
        <w:rPr>
          <w:rFonts w:cs="Times New Roman"/>
          <w:szCs w:val="24"/>
        </w:rPr>
        <w:t xml:space="preserve">Essa linha cria uma variável pra guardar o valor da distância medida pelo ultrassônico com o método </w:t>
      </w:r>
      <w:r w:rsidRPr="003636D9">
        <w:rPr>
          <w:rFonts w:cs="Times New Roman"/>
          <w:i/>
          <w:szCs w:val="24"/>
        </w:rPr>
        <w:t>medir()</w:t>
      </w:r>
      <w:r w:rsidRPr="003636D9">
        <w:rPr>
          <w:rFonts w:cs="Times New Roman"/>
          <w:szCs w:val="24"/>
        </w:rPr>
        <w:t>. Depois temos:</w:t>
      </w:r>
    </w:p>
    <w:p w14:paraId="47D49D8A" w14:textId="77777777" w:rsidR="00D45940" w:rsidRDefault="00D45940" w:rsidP="003636D9">
      <w:pPr>
        <w:spacing w:after="30"/>
        <w:rPr>
          <w:rFonts w:cs="Times New Roman"/>
          <w:szCs w:val="24"/>
        </w:rPr>
      </w:pPr>
    </w:p>
    <w:p w14:paraId="56726C00" w14:textId="77777777" w:rsidR="009413A6" w:rsidRPr="008B4879" w:rsidRDefault="009413A6" w:rsidP="008B4879">
      <w:pPr>
        <w:pStyle w:val="SemEspaamento"/>
        <w:rPr>
          <w:i/>
        </w:rPr>
      </w:pPr>
      <w:r w:rsidRPr="003636D9">
        <w:tab/>
      </w:r>
      <w:r w:rsidRPr="008B4879">
        <w:rPr>
          <w:i/>
        </w:rPr>
        <w:t>Memoria.escrever(x, d);</w:t>
      </w:r>
    </w:p>
    <w:p w14:paraId="42AC977E" w14:textId="77777777" w:rsidR="00D45940" w:rsidRDefault="00D45940" w:rsidP="003636D9">
      <w:pPr>
        <w:spacing w:after="30"/>
        <w:rPr>
          <w:rFonts w:cs="Times New Roman"/>
          <w:szCs w:val="24"/>
        </w:rPr>
      </w:pPr>
    </w:p>
    <w:p w14:paraId="7EA62F29" w14:textId="77777777" w:rsidR="009413A6" w:rsidRDefault="009413A6" w:rsidP="003636D9">
      <w:pPr>
        <w:spacing w:after="30"/>
        <w:rPr>
          <w:rFonts w:cs="Times New Roman"/>
          <w:szCs w:val="24"/>
        </w:rPr>
      </w:pPr>
      <w:r w:rsidRPr="003636D9">
        <w:rPr>
          <w:rFonts w:cs="Times New Roman"/>
          <w:szCs w:val="24"/>
        </w:rPr>
        <w:t xml:space="preserve">Essa linha irá guardar a distância </w:t>
      </w:r>
      <w:r w:rsidRPr="003636D9">
        <w:rPr>
          <w:rFonts w:cs="Times New Roman"/>
          <w:i/>
          <w:szCs w:val="24"/>
        </w:rPr>
        <w:t>d</w:t>
      </w:r>
      <w:r w:rsidRPr="003636D9">
        <w:rPr>
          <w:rFonts w:cs="Times New Roman"/>
          <w:szCs w:val="24"/>
        </w:rPr>
        <w:t xml:space="preserve"> no endereço </w:t>
      </w:r>
      <w:r w:rsidRPr="003636D9">
        <w:rPr>
          <w:rFonts w:cs="Times New Roman"/>
          <w:i/>
          <w:szCs w:val="24"/>
        </w:rPr>
        <w:t>x</w:t>
      </w:r>
      <w:r w:rsidRPr="003636D9">
        <w:rPr>
          <w:rFonts w:cs="Times New Roman"/>
          <w:szCs w:val="24"/>
        </w:rPr>
        <w:t xml:space="preserve"> da memória, onde </w:t>
      </w:r>
      <w:r w:rsidRPr="003636D9">
        <w:rPr>
          <w:rFonts w:cs="Times New Roman"/>
          <w:i/>
          <w:szCs w:val="24"/>
        </w:rPr>
        <w:t>x</w:t>
      </w:r>
      <w:r w:rsidRPr="003636D9">
        <w:rPr>
          <w:rFonts w:cs="Times New Roman"/>
          <w:szCs w:val="24"/>
        </w:rPr>
        <w:t xml:space="preserve"> é o contador do loop </w:t>
      </w:r>
      <w:r w:rsidRPr="003636D9">
        <w:rPr>
          <w:rFonts w:cs="Times New Roman"/>
          <w:i/>
          <w:szCs w:val="24"/>
        </w:rPr>
        <w:t>para</w:t>
      </w:r>
      <w:r w:rsidRPr="003636D9">
        <w:rPr>
          <w:rFonts w:cs="Times New Roman"/>
          <w:szCs w:val="24"/>
        </w:rPr>
        <w:t xml:space="preserve">. Além de guardar na memória iremos enviar para a porta USB para podermos verificar o valor lido pelo Arduino. Em seguida, repetiremos o </w:t>
      </w:r>
      <w:r w:rsidRPr="003636D9">
        <w:rPr>
          <w:rFonts w:cs="Times New Roman"/>
          <w:i/>
          <w:szCs w:val="24"/>
        </w:rPr>
        <w:t>para</w:t>
      </w:r>
      <w:r w:rsidRPr="003636D9">
        <w:rPr>
          <w:rFonts w:cs="Times New Roman"/>
          <w:szCs w:val="24"/>
        </w:rPr>
        <w:t xml:space="preserve"> com um código que, ao invés de escrever, irá ler o que gravamos na memória e mostrar embaixo do que o primeiro </w:t>
      </w:r>
      <w:r w:rsidRPr="003636D9">
        <w:rPr>
          <w:rFonts w:cs="Times New Roman"/>
          <w:i/>
          <w:szCs w:val="24"/>
        </w:rPr>
        <w:t>para</w:t>
      </w:r>
      <w:r w:rsidRPr="003636D9">
        <w:rPr>
          <w:rFonts w:cs="Times New Roman"/>
          <w:szCs w:val="24"/>
        </w:rPr>
        <w:t xml:space="preserve"> mostrou. A linha que faz isso é:</w:t>
      </w:r>
    </w:p>
    <w:p w14:paraId="170F31DE" w14:textId="77777777" w:rsidR="00D45940" w:rsidRPr="003636D9" w:rsidRDefault="00D45940" w:rsidP="003636D9">
      <w:pPr>
        <w:spacing w:after="30"/>
        <w:rPr>
          <w:rFonts w:cs="Times New Roman"/>
          <w:szCs w:val="24"/>
        </w:rPr>
      </w:pPr>
    </w:p>
    <w:p w14:paraId="486C3F11" w14:textId="77777777" w:rsidR="009413A6" w:rsidRPr="008B4879" w:rsidRDefault="009413A6" w:rsidP="008B4879">
      <w:pPr>
        <w:pStyle w:val="SemEspaamento"/>
        <w:rPr>
          <w:i/>
        </w:rPr>
      </w:pPr>
      <w:r w:rsidRPr="003636D9">
        <w:tab/>
      </w:r>
      <w:r w:rsidRPr="008B4879">
        <w:rPr>
          <w:i/>
        </w:rPr>
        <w:t>USB.enviarln(Memoria.ler(x));</w:t>
      </w:r>
    </w:p>
    <w:p w14:paraId="3CF8DA1B" w14:textId="77777777" w:rsidR="00D45940" w:rsidRDefault="00D45940" w:rsidP="003636D9">
      <w:pPr>
        <w:spacing w:after="30"/>
        <w:rPr>
          <w:rFonts w:cs="Times New Roman"/>
          <w:szCs w:val="24"/>
        </w:rPr>
      </w:pPr>
    </w:p>
    <w:p w14:paraId="7BBC3CB9" w14:textId="739A2296" w:rsidR="009413A6" w:rsidRPr="003636D9" w:rsidRDefault="009225A8" w:rsidP="003636D9">
      <w:pPr>
        <w:spacing w:after="30"/>
        <w:rPr>
          <w:rFonts w:cs="Times New Roman"/>
          <w:szCs w:val="24"/>
        </w:rPr>
      </w:pPr>
      <w:r>
        <w:rPr>
          <w:rFonts w:cs="Times New Roman"/>
          <w:szCs w:val="24"/>
        </w:rPr>
        <w:t xml:space="preserve">O nosso método </w:t>
      </w:r>
      <w:r w:rsidRPr="009225A8">
        <w:rPr>
          <w:rFonts w:cs="Times New Roman"/>
          <w:i/>
          <w:szCs w:val="24"/>
        </w:rPr>
        <w:t>Principal</w:t>
      </w:r>
      <w:r w:rsidR="009413A6" w:rsidRPr="003636D9">
        <w:rPr>
          <w:rFonts w:cs="Times New Roman"/>
          <w:szCs w:val="24"/>
        </w:rPr>
        <w:t xml:space="preserve"> está </w:t>
      </w:r>
      <w:r w:rsidR="00C16EA5" w:rsidRPr="003636D9">
        <w:rPr>
          <w:rFonts w:cs="Times New Roman"/>
          <w:szCs w:val="24"/>
        </w:rPr>
        <w:t>vazio, pois não queremos que o A</w:t>
      </w:r>
      <w:r w:rsidR="009413A6" w:rsidRPr="003636D9">
        <w:rPr>
          <w:rFonts w:cs="Times New Roman"/>
          <w:szCs w:val="24"/>
        </w:rPr>
        <w:t>rduino repita todo esse processo, só queremos que ele seja executado uma vez.</w:t>
      </w:r>
    </w:p>
    <w:p w14:paraId="7B2DCA34" w14:textId="4907FE0C" w:rsidR="009225A8" w:rsidRDefault="009225A8" w:rsidP="003636D9">
      <w:pPr>
        <w:spacing w:after="30"/>
        <w:rPr>
          <w:rFonts w:eastAsia="Times New Roman" w:cs="Times New Roman"/>
          <w:color w:val="000000"/>
          <w:szCs w:val="24"/>
        </w:rPr>
      </w:pPr>
    </w:p>
    <w:p w14:paraId="5380E073" w14:textId="77777777" w:rsidR="009225A8" w:rsidRDefault="009225A8" w:rsidP="003636D9">
      <w:pPr>
        <w:spacing w:after="30"/>
        <w:rPr>
          <w:rFonts w:eastAsia="Times New Roman" w:cs="Times New Roman"/>
          <w:color w:val="000000"/>
          <w:szCs w:val="24"/>
        </w:rPr>
      </w:pPr>
    </w:p>
    <w:p w14:paraId="6D8189D6" w14:textId="2D286ECD" w:rsidR="0085164E" w:rsidRPr="00400643" w:rsidRDefault="003636D9" w:rsidP="00400643">
      <w:pPr>
        <w:pStyle w:val="PargrafodaLista"/>
        <w:numPr>
          <w:ilvl w:val="1"/>
          <w:numId w:val="135"/>
        </w:numPr>
        <w:spacing w:after="30"/>
        <w:rPr>
          <w:rFonts w:cs="Times New Roman"/>
          <w:b/>
          <w:sz w:val="32"/>
          <w:szCs w:val="32"/>
        </w:rPr>
      </w:pPr>
      <w:r w:rsidRPr="00400643">
        <w:rPr>
          <w:rFonts w:cs="Times New Roman"/>
          <w:b/>
          <w:sz w:val="32"/>
          <w:szCs w:val="32"/>
        </w:rPr>
        <w:t>Carrinho com servo</w:t>
      </w:r>
      <w:r w:rsidR="0085164E" w:rsidRPr="00400643">
        <w:rPr>
          <w:rFonts w:cs="Times New Roman"/>
          <w:b/>
          <w:sz w:val="32"/>
          <w:szCs w:val="32"/>
        </w:rPr>
        <w:t xml:space="preserve"> de rotação contínua</w:t>
      </w:r>
    </w:p>
    <w:p w14:paraId="75E1CDFF" w14:textId="77777777" w:rsidR="00D45940" w:rsidRPr="00935953" w:rsidRDefault="00D45940" w:rsidP="003636D9">
      <w:pPr>
        <w:spacing w:after="30"/>
        <w:rPr>
          <w:rFonts w:cs="Times New Roman"/>
          <w:szCs w:val="32"/>
        </w:rPr>
      </w:pPr>
    </w:p>
    <w:p w14:paraId="1D91D24D" w14:textId="0B6E3CB4" w:rsidR="0085164E" w:rsidRPr="003636D9" w:rsidRDefault="0085164E" w:rsidP="003636D9">
      <w:pPr>
        <w:spacing w:after="30"/>
        <w:rPr>
          <w:rFonts w:cs="Times New Roman"/>
          <w:szCs w:val="24"/>
        </w:rPr>
      </w:pPr>
      <w:r w:rsidRPr="003636D9">
        <w:rPr>
          <w:rFonts w:cs="Times New Roman"/>
          <w:b/>
          <w:sz w:val="32"/>
          <w:szCs w:val="32"/>
        </w:rPr>
        <w:tab/>
      </w:r>
      <w:r w:rsidRPr="003636D9">
        <w:rPr>
          <w:rFonts w:cs="Times New Roman"/>
          <w:szCs w:val="24"/>
        </w:rPr>
        <w:t>Nesse projeto, aprenderemos como dar comandos básicos para um par de servos motores de rotação</w:t>
      </w:r>
      <w:r w:rsidR="009225A8">
        <w:rPr>
          <w:rFonts w:cs="Times New Roman"/>
          <w:szCs w:val="24"/>
        </w:rPr>
        <w:t xml:space="preserve"> contínua, ou seja, </w:t>
      </w:r>
      <w:r w:rsidRPr="003636D9">
        <w:rPr>
          <w:rFonts w:cs="Times New Roman"/>
          <w:szCs w:val="24"/>
        </w:rPr>
        <w:t>como controlar uma base simples. Caso você não te</w:t>
      </w:r>
      <w:r w:rsidR="009225A8">
        <w:rPr>
          <w:rFonts w:cs="Times New Roman"/>
          <w:szCs w:val="24"/>
        </w:rPr>
        <w:t xml:space="preserve">nha uma à disposição, pode-se </w:t>
      </w:r>
      <w:r w:rsidRPr="003636D9">
        <w:rPr>
          <w:rFonts w:cs="Times New Roman"/>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rPr>
          <w:rFonts w:cs="Times New Roman"/>
          <w:szCs w:val="24"/>
        </w:rPr>
      </w:pPr>
    </w:p>
    <w:p w14:paraId="56F165AA" w14:textId="05D6081F" w:rsidR="00CC1F25" w:rsidRDefault="00CC1F25" w:rsidP="003636D9">
      <w:pPr>
        <w:pStyle w:val="PargrafodaLista"/>
        <w:numPr>
          <w:ilvl w:val="0"/>
          <w:numId w:val="98"/>
        </w:numPr>
        <w:spacing w:after="30"/>
        <w:rPr>
          <w:rFonts w:cs="Times New Roman"/>
          <w:szCs w:val="24"/>
        </w:rPr>
      </w:pPr>
      <w:r>
        <w:rPr>
          <w:rFonts w:cs="Times New Roman"/>
          <w:szCs w:val="24"/>
        </w:rPr>
        <w:t>Uma placa Arduino</w:t>
      </w:r>
    </w:p>
    <w:p w14:paraId="7E3D9BAD" w14:textId="723F1F7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t>2 ser</w:t>
      </w:r>
      <w:r w:rsidR="009225A8">
        <w:rPr>
          <w:rFonts w:cs="Times New Roman"/>
          <w:szCs w:val="24"/>
        </w:rPr>
        <w:t>vos motores de rotação contínua</w:t>
      </w:r>
    </w:p>
    <w:p w14:paraId="1C8A3589" w14:textId="7E29351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lastRenderedPageBreak/>
        <w:t>Base c</w:t>
      </w:r>
      <w:r w:rsidR="009225A8">
        <w:rPr>
          <w:rFonts w:cs="Times New Roman"/>
          <w:szCs w:val="24"/>
        </w:rPr>
        <w:t>om rodas ou esteiras (opcional)</w:t>
      </w:r>
    </w:p>
    <w:p w14:paraId="7D347BA4" w14:textId="0156D970" w:rsidR="0085164E" w:rsidRDefault="009225A8" w:rsidP="003636D9">
      <w:pPr>
        <w:pStyle w:val="PargrafodaLista"/>
        <w:numPr>
          <w:ilvl w:val="0"/>
          <w:numId w:val="98"/>
        </w:numPr>
        <w:spacing w:after="30"/>
        <w:rPr>
          <w:rFonts w:cs="Times New Roman"/>
          <w:szCs w:val="24"/>
        </w:rPr>
      </w:pPr>
      <w:r>
        <w:rPr>
          <w:rFonts w:cs="Times New Roman"/>
          <w:szCs w:val="24"/>
        </w:rPr>
        <w:t>Protoboard</w:t>
      </w:r>
    </w:p>
    <w:p w14:paraId="54F3E776" w14:textId="2C037129" w:rsidR="00CC1F25" w:rsidRPr="003636D9" w:rsidRDefault="00CC1F25" w:rsidP="003636D9">
      <w:pPr>
        <w:pStyle w:val="PargrafodaLista"/>
        <w:numPr>
          <w:ilvl w:val="0"/>
          <w:numId w:val="98"/>
        </w:numPr>
        <w:spacing w:after="30"/>
        <w:rPr>
          <w:rFonts w:cs="Times New Roman"/>
          <w:szCs w:val="24"/>
        </w:rPr>
      </w:pPr>
      <w:r>
        <w:rPr>
          <w:rFonts w:cs="Times New Roman"/>
          <w:szCs w:val="24"/>
        </w:rPr>
        <w:t>Jumpers</w:t>
      </w:r>
    </w:p>
    <w:p w14:paraId="61784F97" w14:textId="67FE0546" w:rsidR="0085164E" w:rsidRPr="003636D9" w:rsidRDefault="009225A8" w:rsidP="003636D9">
      <w:pPr>
        <w:pStyle w:val="PargrafodaLista"/>
        <w:numPr>
          <w:ilvl w:val="0"/>
          <w:numId w:val="98"/>
        </w:numPr>
        <w:spacing w:after="30"/>
        <w:rPr>
          <w:rFonts w:cs="Times New Roman"/>
          <w:szCs w:val="24"/>
        </w:rPr>
      </w:pPr>
      <w:r>
        <w:rPr>
          <w:rFonts w:cs="Times New Roman"/>
          <w:szCs w:val="24"/>
        </w:rPr>
        <w:t>Alimentação</w:t>
      </w:r>
    </w:p>
    <w:p w14:paraId="3A2707E7" w14:textId="77777777" w:rsidR="003636D9" w:rsidRPr="003636D9" w:rsidRDefault="003636D9" w:rsidP="003636D9">
      <w:pPr>
        <w:pStyle w:val="PargrafodaLista"/>
        <w:spacing w:after="30"/>
        <w:ind w:left="1428"/>
        <w:rPr>
          <w:rFonts w:cs="Times New Roman"/>
          <w:szCs w:val="24"/>
        </w:rPr>
      </w:pPr>
    </w:p>
    <w:p w14:paraId="5F924E5D"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Base caseira</w:t>
      </w:r>
    </w:p>
    <w:p w14:paraId="0666F892" w14:textId="77777777" w:rsidR="003636D9" w:rsidRPr="00935953" w:rsidRDefault="003636D9" w:rsidP="003636D9">
      <w:pPr>
        <w:spacing w:after="30"/>
        <w:rPr>
          <w:rFonts w:cs="Times New Roman"/>
          <w:color w:val="000000"/>
          <w:szCs w:val="28"/>
        </w:rPr>
      </w:pPr>
    </w:p>
    <w:p w14:paraId="0AD51EF4" w14:textId="77777777" w:rsidR="0085164E" w:rsidRPr="003636D9" w:rsidRDefault="0085164E" w:rsidP="003636D9">
      <w:pPr>
        <w:spacing w:after="30"/>
        <w:rPr>
          <w:rFonts w:cs="Times New Roman"/>
          <w:color w:val="000000"/>
          <w:szCs w:val="24"/>
        </w:rPr>
      </w:pPr>
      <w:r w:rsidRPr="003636D9">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rPr>
          <w:rFonts w:cs="Times New Roman"/>
          <w:color w:val="000000"/>
          <w:szCs w:val="24"/>
        </w:rPr>
      </w:pPr>
    </w:p>
    <w:p w14:paraId="2D112FF6"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rPr>
          <w:rFonts w:cs="Times New Roman"/>
          <w:szCs w:val="24"/>
        </w:rPr>
      </w:pPr>
    </w:p>
    <w:p w14:paraId="4064EE01" w14:textId="7C114800" w:rsidR="0085164E" w:rsidRPr="0010474F" w:rsidRDefault="0085164E" w:rsidP="003636D9">
      <w:pPr>
        <w:tabs>
          <w:tab w:val="left" w:pos="708"/>
          <w:tab w:val="left" w:pos="2187"/>
        </w:tabs>
        <w:spacing w:after="30"/>
        <w:rPr>
          <w:rFonts w:cs="Times New Roman"/>
          <w:szCs w:val="24"/>
        </w:rPr>
      </w:pPr>
      <w:r w:rsidRPr="003636D9">
        <w:rPr>
          <w:rFonts w:cs="Times New Roman"/>
          <w:szCs w:val="24"/>
        </w:rPr>
        <w:tab/>
      </w:r>
      <w:r w:rsidR="009225A8">
        <w:rPr>
          <w:rFonts w:cs="Times New Roman"/>
          <w:szCs w:val="24"/>
        </w:rPr>
        <w:t>Neste hardware temos</w:t>
      </w:r>
      <w:r w:rsidRPr="003636D9">
        <w:rPr>
          <w:rFonts w:cs="Times New Roman"/>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cs="Times New Roman"/>
          <w:szCs w:val="24"/>
        </w:rPr>
        <w:t xml:space="preserve"> Lembre-se que é importante regular os servos de rotação contínua para que eles parem quando receberam a instrução certa. Para realizar a calibragem, escreva um rascunho que roda o comando </w:t>
      </w:r>
      <w:r w:rsidR="0010474F">
        <w:rPr>
          <w:rFonts w:cs="Times New Roman"/>
          <w:i/>
          <w:szCs w:val="24"/>
        </w:rPr>
        <w:t xml:space="preserve">escreverMicros </w:t>
      </w:r>
      <w:r w:rsidR="0010474F">
        <w:rPr>
          <w:rFonts w:cs="Times New Roman"/>
          <w:szCs w:val="24"/>
        </w:rPr>
        <w:t xml:space="preserve">para ambos os motores utilizando como parâmetro a constante </w:t>
      </w:r>
      <w:r w:rsidR="0010474F">
        <w:rPr>
          <w:rFonts w:cs="Times New Roman"/>
          <w:i/>
          <w:szCs w:val="24"/>
        </w:rPr>
        <w:t>Servo.parar</w:t>
      </w:r>
      <w:r w:rsidR="0010474F">
        <w:rPr>
          <w:rFonts w:cs="Times New Roman"/>
          <w:szCs w:val="24"/>
        </w:rPr>
        <w:t>.</w:t>
      </w:r>
    </w:p>
    <w:p w14:paraId="6DC5FC7E" w14:textId="77777777" w:rsidR="0010474F" w:rsidRPr="00935953" w:rsidRDefault="0010474F" w:rsidP="003636D9">
      <w:pPr>
        <w:pStyle w:val="NormalWeb"/>
        <w:shd w:val="clear" w:color="auto" w:fill="FFFFFF"/>
        <w:spacing w:before="0" w:beforeAutospacing="0" w:after="30" w:afterAutospacing="0"/>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8B4879">
            <w:pPr>
              <w:pStyle w:val="SemEspaamento"/>
            </w:pPr>
            <w:r w:rsidRPr="003636D9">
              <w:t>//Projeto 6 – Carrinho com servo de rotação contínua</w:t>
            </w:r>
          </w:p>
          <w:p w14:paraId="4D1F3CBF" w14:textId="77777777" w:rsidR="003636D9" w:rsidRPr="003636D9" w:rsidRDefault="003636D9" w:rsidP="008B4879">
            <w:pPr>
              <w:pStyle w:val="SemEspaamento"/>
            </w:pPr>
          </w:p>
          <w:p w14:paraId="7EBA6BDD" w14:textId="77777777" w:rsidR="0085164E" w:rsidRPr="003636D9" w:rsidRDefault="0085164E" w:rsidP="008B4879">
            <w:pPr>
              <w:pStyle w:val="SemEspaamento"/>
            </w:pPr>
            <w:r w:rsidRPr="003636D9">
              <w:t>usar Servo</w:t>
            </w:r>
          </w:p>
          <w:p w14:paraId="4626029D" w14:textId="77777777" w:rsidR="003636D9" w:rsidRPr="003636D9" w:rsidRDefault="003636D9" w:rsidP="008B4879">
            <w:pPr>
              <w:pStyle w:val="SemEspaamento"/>
            </w:pPr>
          </w:p>
          <w:p w14:paraId="50C8F864" w14:textId="77777777" w:rsidR="0085164E" w:rsidRPr="003636D9" w:rsidRDefault="0085164E" w:rsidP="008B4879">
            <w:pPr>
              <w:pStyle w:val="SemEspaamento"/>
            </w:pPr>
            <w:r w:rsidRPr="003636D9">
              <w:t>Servo servoD;</w:t>
            </w:r>
          </w:p>
          <w:p w14:paraId="48EDFEF3" w14:textId="77777777" w:rsidR="0085164E" w:rsidRPr="003636D9" w:rsidRDefault="0085164E" w:rsidP="008B4879">
            <w:pPr>
              <w:pStyle w:val="SemEspaamento"/>
            </w:pPr>
            <w:r w:rsidRPr="003636D9">
              <w:t>Servo servoE;</w:t>
            </w:r>
          </w:p>
          <w:p w14:paraId="7FE28A70" w14:textId="77777777" w:rsidR="003636D9" w:rsidRPr="003636D9" w:rsidRDefault="003636D9" w:rsidP="008B4879">
            <w:pPr>
              <w:pStyle w:val="SemEspaamento"/>
            </w:pPr>
          </w:p>
          <w:p w14:paraId="6D5A9C52" w14:textId="77777777" w:rsidR="0085164E" w:rsidRPr="003636D9" w:rsidRDefault="0085164E" w:rsidP="008B4879">
            <w:pPr>
              <w:pStyle w:val="SemEspaamento"/>
            </w:pPr>
            <w:r w:rsidRPr="003636D9">
              <w:t>Configuracao(){</w:t>
            </w:r>
          </w:p>
          <w:p w14:paraId="482BF325" w14:textId="77777777" w:rsidR="0085164E" w:rsidRPr="003636D9" w:rsidRDefault="0085164E" w:rsidP="008B4879">
            <w:pPr>
              <w:pStyle w:val="SemEspaamento"/>
            </w:pPr>
            <w:r w:rsidRPr="003636D9">
              <w:t>servoD.conectar(Digital.9);</w:t>
            </w:r>
          </w:p>
          <w:p w14:paraId="591BA7EF" w14:textId="77777777" w:rsidR="0085164E" w:rsidRPr="003636D9" w:rsidRDefault="0085164E" w:rsidP="008B4879">
            <w:pPr>
              <w:pStyle w:val="SemEspaamento"/>
            </w:pPr>
            <w:r w:rsidRPr="003636D9">
              <w:t>servoE.conectar(Digital.10);</w:t>
            </w:r>
          </w:p>
          <w:p w14:paraId="15065F55" w14:textId="77777777" w:rsidR="0085164E" w:rsidRPr="003636D9" w:rsidRDefault="0085164E" w:rsidP="008B4879">
            <w:pPr>
              <w:pStyle w:val="SemEspaamento"/>
            </w:pPr>
            <w:r w:rsidRPr="003636D9">
              <w:t>}</w:t>
            </w:r>
          </w:p>
          <w:p w14:paraId="30E5F1C9" w14:textId="77777777" w:rsidR="003636D9" w:rsidRPr="003636D9" w:rsidRDefault="003636D9" w:rsidP="008B4879">
            <w:pPr>
              <w:pStyle w:val="SemEspaamento"/>
            </w:pPr>
          </w:p>
          <w:p w14:paraId="3083FBBF" w14:textId="77777777" w:rsidR="0085164E" w:rsidRPr="003636D9" w:rsidRDefault="0085164E" w:rsidP="008B4879">
            <w:pPr>
              <w:pStyle w:val="SemEspaamento"/>
            </w:pPr>
            <w:r w:rsidRPr="003636D9">
              <w:t>Principal(){</w:t>
            </w:r>
          </w:p>
          <w:p w14:paraId="525DAD3F" w14:textId="77777777" w:rsidR="0085164E" w:rsidRPr="003636D9" w:rsidRDefault="0085164E" w:rsidP="008B4879">
            <w:pPr>
              <w:pStyle w:val="SemEspaamento"/>
            </w:pPr>
            <w:r w:rsidRPr="003636D9">
              <w:t>Numero x = 0;</w:t>
            </w:r>
          </w:p>
          <w:p w14:paraId="6ECC2213" w14:textId="77777777" w:rsidR="0085164E" w:rsidRPr="003636D9" w:rsidRDefault="0085164E" w:rsidP="008B4879">
            <w:pPr>
              <w:pStyle w:val="SemEspaamento"/>
            </w:pPr>
            <w:r w:rsidRPr="003636D9">
              <w:t>enquanto (x&lt;3){</w:t>
            </w:r>
          </w:p>
          <w:p w14:paraId="28442B17" w14:textId="3FF2A340" w:rsidR="0085164E" w:rsidRPr="003636D9" w:rsidRDefault="009225A8" w:rsidP="008B4879">
            <w:pPr>
              <w:pStyle w:val="SemEspaamento"/>
            </w:pPr>
            <w:r>
              <w:t>servoD.escreverMicros</w:t>
            </w:r>
            <w:r w:rsidR="0085164E" w:rsidRPr="003636D9">
              <w:t>(Servo.frente);</w:t>
            </w:r>
          </w:p>
          <w:p w14:paraId="5A35D251" w14:textId="63D6D8FE" w:rsidR="0085164E" w:rsidRPr="003636D9" w:rsidRDefault="009225A8" w:rsidP="008B4879">
            <w:pPr>
              <w:pStyle w:val="SemEspaamento"/>
            </w:pPr>
            <w:r>
              <w:t>servoE.escreverMicro</w:t>
            </w:r>
            <w:r w:rsidR="0085164E" w:rsidRPr="003636D9">
              <w:t>s(Servo.frente);</w:t>
            </w:r>
          </w:p>
          <w:p w14:paraId="5DD259C5" w14:textId="77777777" w:rsidR="0085164E" w:rsidRPr="003636D9" w:rsidRDefault="0085164E" w:rsidP="008B4879">
            <w:pPr>
              <w:pStyle w:val="SemEspaamento"/>
            </w:pPr>
            <w:r w:rsidRPr="003636D9">
              <w:t>esperar(2000);</w:t>
            </w:r>
          </w:p>
          <w:p w14:paraId="69CACD6E" w14:textId="02E100F1" w:rsidR="0085164E" w:rsidRPr="003636D9" w:rsidRDefault="009225A8" w:rsidP="008B4879">
            <w:pPr>
              <w:pStyle w:val="SemEspaamento"/>
            </w:pPr>
            <w:r>
              <w:t>servoD.escreverMicro</w:t>
            </w:r>
            <w:r w:rsidR="0085164E" w:rsidRPr="003636D9">
              <w:t>s(Servo.frente);</w:t>
            </w:r>
          </w:p>
          <w:p w14:paraId="2437E043" w14:textId="035A6847" w:rsidR="0085164E" w:rsidRPr="003636D9" w:rsidRDefault="009225A8" w:rsidP="008B4879">
            <w:pPr>
              <w:pStyle w:val="SemEspaamento"/>
            </w:pPr>
            <w:r>
              <w:t>servoE.escreverMicro</w:t>
            </w:r>
            <w:r w:rsidR="0085164E" w:rsidRPr="003636D9">
              <w:t>s(Servo.tras);</w:t>
            </w:r>
          </w:p>
          <w:p w14:paraId="0EA32204" w14:textId="77777777" w:rsidR="0085164E" w:rsidRPr="003636D9" w:rsidRDefault="0085164E" w:rsidP="008B4879">
            <w:pPr>
              <w:pStyle w:val="SemEspaamento"/>
            </w:pPr>
            <w:r w:rsidRPr="003636D9">
              <w:t>esperar(2000);</w:t>
            </w:r>
          </w:p>
          <w:p w14:paraId="235CA55C" w14:textId="77777777" w:rsidR="0085164E" w:rsidRPr="003636D9" w:rsidRDefault="0085164E" w:rsidP="008B4879">
            <w:pPr>
              <w:pStyle w:val="SemEspaamento"/>
            </w:pPr>
            <w:r w:rsidRPr="003636D9">
              <w:t>x++;</w:t>
            </w:r>
          </w:p>
          <w:p w14:paraId="34406CDA" w14:textId="77777777" w:rsidR="0085164E" w:rsidRPr="003636D9" w:rsidRDefault="0085164E" w:rsidP="008B4879">
            <w:pPr>
              <w:pStyle w:val="SemEspaamento"/>
            </w:pPr>
            <w:r w:rsidRPr="003636D9">
              <w:t>}</w:t>
            </w:r>
          </w:p>
          <w:p w14:paraId="269CA40A" w14:textId="2A3012D5" w:rsidR="0085164E" w:rsidRPr="003636D9" w:rsidRDefault="009225A8" w:rsidP="008B4879">
            <w:pPr>
              <w:pStyle w:val="SemEspaamento"/>
            </w:pPr>
            <w:r>
              <w:t>servoD.escreverMicro</w:t>
            </w:r>
            <w:r w:rsidR="0085164E" w:rsidRPr="003636D9">
              <w:t>s(Servo.tras);</w:t>
            </w:r>
          </w:p>
          <w:p w14:paraId="624DD9FD" w14:textId="00471D2D" w:rsidR="0085164E" w:rsidRPr="003636D9" w:rsidRDefault="0085164E" w:rsidP="008B4879">
            <w:pPr>
              <w:pStyle w:val="SemEspaamento"/>
            </w:pPr>
            <w:r w:rsidRPr="003636D9">
              <w:t>servoE.e</w:t>
            </w:r>
            <w:r w:rsidR="009225A8">
              <w:t>screverMicro</w:t>
            </w:r>
            <w:r w:rsidRPr="003636D9">
              <w:t>s(Servo.frente);</w:t>
            </w:r>
          </w:p>
          <w:p w14:paraId="5FB0AE41" w14:textId="77777777" w:rsidR="0085164E" w:rsidRPr="003636D9" w:rsidRDefault="0085164E" w:rsidP="008B4879">
            <w:pPr>
              <w:pStyle w:val="SemEspaamento"/>
            </w:pPr>
            <w:r w:rsidRPr="003636D9">
              <w:t>esperar(2000);</w:t>
            </w:r>
          </w:p>
          <w:p w14:paraId="1819CA4F" w14:textId="463C5A46" w:rsidR="0085164E" w:rsidRPr="003636D9" w:rsidRDefault="009225A8" w:rsidP="008B4879">
            <w:pPr>
              <w:pStyle w:val="SemEspaamento"/>
            </w:pPr>
            <w:r>
              <w:t>servoD.escreverMicro</w:t>
            </w:r>
            <w:r w:rsidR="0085164E" w:rsidRPr="003636D9">
              <w:t>s(Servo.tras);</w:t>
            </w:r>
          </w:p>
          <w:p w14:paraId="3072F23F" w14:textId="4895C7F3" w:rsidR="0085164E" w:rsidRPr="003636D9" w:rsidRDefault="009225A8" w:rsidP="008B4879">
            <w:pPr>
              <w:pStyle w:val="SemEspaamento"/>
            </w:pPr>
            <w:r>
              <w:t>servoE.escreverMicro</w:t>
            </w:r>
            <w:r w:rsidR="0085164E" w:rsidRPr="003636D9">
              <w:t>s(Servo.tras);</w:t>
            </w:r>
          </w:p>
          <w:p w14:paraId="44C4218B" w14:textId="77777777" w:rsidR="0085164E" w:rsidRPr="003636D9" w:rsidRDefault="0085164E" w:rsidP="008B4879">
            <w:pPr>
              <w:pStyle w:val="SemEspaamento"/>
            </w:pPr>
            <w:r w:rsidRPr="003636D9">
              <w:t>esperar(2000);</w:t>
            </w:r>
          </w:p>
          <w:p w14:paraId="612B60E7" w14:textId="007972AE" w:rsidR="0085164E" w:rsidRPr="003636D9" w:rsidRDefault="003636D9" w:rsidP="008B4879">
            <w:pPr>
              <w:pStyle w:val="SemEspaamento"/>
            </w:pPr>
            <w:r w:rsidRPr="003636D9">
              <w:t>}</w:t>
            </w:r>
          </w:p>
        </w:tc>
      </w:tr>
    </w:tbl>
    <w:p w14:paraId="7922D215" w14:textId="77777777" w:rsidR="0085164E" w:rsidRPr="003636D9" w:rsidRDefault="0085164E" w:rsidP="003636D9">
      <w:pPr>
        <w:tabs>
          <w:tab w:val="left" w:pos="708"/>
          <w:tab w:val="left" w:pos="2187"/>
        </w:tabs>
        <w:spacing w:after="30"/>
        <w:rPr>
          <w:rFonts w:cs="Times New Roman"/>
          <w:szCs w:val="24"/>
        </w:rPr>
      </w:pPr>
    </w:p>
    <w:p w14:paraId="72A8AD24" w14:textId="77777777" w:rsidR="00D45940" w:rsidRPr="00935953" w:rsidRDefault="00D45940" w:rsidP="003636D9">
      <w:pPr>
        <w:pStyle w:val="NormalWeb"/>
        <w:shd w:val="clear" w:color="auto" w:fill="FFFFFF"/>
        <w:spacing w:before="0" w:beforeAutospacing="0" w:after="30" w:afterAutospacing="0"/>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rPr>
          <w:rFonts w:cs="Times New Roman"/>
          <w:szCs w:val="24"/>
        </w:rPr>
      </w:pPr>
    </w:p>
    <w:p w14:paraId="55B52704" w14:textId="56A1A2EC" w:rsidR="0085164E" w:rsidRDefault="0085164E" w:rsidP="003636D9">
      <w:pPr>
        <w:tabs>
          <w:tab w:val="left" w:pos="708"/>
          <w:tab w:val="left" w:pos="2187"/>
        </w:tabs>
        <w:spacing w:after="30"/>
        <w:rPr>
          <w:rFonts w:cs="Times New Roman"/>
          <w:szCs w:val="24"/>
        </w:rPr>
      </w:pPr>
      <w:r w:rsidRPr="003636D9">
        <w:rPr>
          <w:rFonts w:cs="Times New Roman"/>
          <w:szCs w:val="24"/>
        </w:rPr>
        <w:t>O código começa com</w:t>
      </w:r>
      <w:r w:rsidR="009225A8">
        <w:rPr>
          <w:rFonts w:cs="Times New Roman"/>
          <w:szCs w:val="24"/>
        </w:rPr>
        <w:t xml:space="preserve"> a adição da biblioteca ‘Servo’</w:t>
      </w:r>
      <w:r w:rsidRPr="003636D9">
        <w:rPr>
          <w:rFonts w:cs="Times New Roman"/>
          <w:szCs w:val="24"/>
        </w:rPr>
        <w:t xml:space="preserve">, que é seguida pela escolha do nome dos servos, </w:t>
      </w:r>
      <w:r w:rsidRPr="009225A8">
        <w:rPr>
          <w:rFonts w:cs="Times New Roman"/>
          <w:i/>
          <w:szCs w:val="24"/>
        </w:rPr>
        <w:t>servoD</w:t>
      </w:r>
      <w:r w:rsidRPr="003636D9">
        <w:rPr>
          <w:rFonts w:cs="Times New Roman"/>
          <w:szCs w:val="24"/>
        </w:rPr>
        <w:t xml:space="preserve"> para o da direita e </w:t>
      </w:r>
      <w:r w:rsidRPr="009225A8">
        <w:rPr>
          <w:rFonts w:cs="Times New Roman"/>
          <w:i/>
          <w:szCs w:val="24"/>
        </w:rPr>
        <w:t>servoE</w:t>
      </w:r>
      <w:r w:rsidRPr="003636D9">
        <w:rPr>
          <w:rFonts w:cs="Times New Roman"/>
          <w:szCs w:val="24"/>
        </w:rPr>
        <w:t xml:space="preserve"> para o da esquerda. No loop </w:t>
      </w:r>
      <w:r w:rsidRPr="009225A8">
        <w:rPr>
          <w:rFonts w:cs="Times New Roman"/>
          <w:i/>
          <w:szCs w:val="24"/>
        </w:rPr>
        <w:t>Principal()</w:t>
      </w:r>
      <w:r w:rsidRPr="003636D9">
        <w:rPr>
          <w:rFonts w:cs="Times New Roman"/>
          <w:szCs w:val="24"/>
        </w:rPr>
        <w:t xml:space="preserve"> é declarada uma variável, nomeada </w:t>
      </w:r>
      <w:r w:rsidRPr="009225A8">
        <w:rPr>
          <w:rFonts w:cs="Times New Roman"/>
          <w:i/>
          <w:szCs w:val="24"/>
        </w:rPr>
        <w:t>x</w:t>
      </w:r>
      <w:r w:rsidRPr="003636D9">
        <w:rPr>
          <w:rFonts w:cs="Times New Roman"/>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rPr>
          <w:rFonts w:cs="Times New Roman"/>
          <w:szCs w:val="24"/>
        </w:rPr>
      </w:pPr>
    </w:p>
    <w:p w14:paraId="21A6BA18" w14:textId="4AF43DA9" w:rsidR="0085164E" w:rsidRPr="008B4879" w:rsidRDefault="00E651ED" w:rsidP="008B4879">
      <w:pPr>
        <w:pStyle w:val="SemEspaamento"/>
        <w:ind w:firstLine="720"/>
        <w:rPr>
          <w:i/>
        </w:rPr>
      </w:pPr>
      <w:r w:rsidRPr="008B4879">
        <w:rPr>
          <w:i/>
        </w:rPr>
        <w:t>servoD.escreverMicros</w:t>
      </w:r>
      <w:r w:rsidR="0085164E" w:rsidRPr="008B4879">
        <w:rPr>
          <w:i/>
        </w:rPr>
        <w:t>(Servo.frente);</w:t>
      </w:r>
    </w:p>
    <w:p w14:paraId="50305DBC" w14:textId="71B4F931" w:rsidR="003636D9" w:rsidRPr="008B4879" w:rsidRDefault="00E651ED">
      <w:pPr>
        <w:pStyle w:val="SemEspaamento"/>
        <w:ind w:firstLine="720"/>
        <w:rPr>
          <w:i/>
        </w:rPr>
        <w:pPrChange w:id="131"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8B4879">
        <w:rPr>
          <w:i/>
        </w:rPr>
        <w:t>servoE.escreverMicros</w:t>
      </w:r>
      <w:r w:rsidR="0085164E" w:rsidRPr="008B4879">
        <w:rPr>
          <w:i/>
        </w:rPr>
        <w:t>(Servo.tras);</w:t>
      </w:r>
    </w:p>
    <w:p w14:paraId="489D5390" w14:textId="77777777" w:rsidR="00D45940" w:rsidRDefault="00D45940" w:rsidP="003636D9">
      <w:pPr>
        <w:pStyle w:val="NormalWeb"/>
        <w:spacing w:before="0" w:beforeAutospacing="0" w:after="30" w:afterAutospacing="0"/>
      </w:pPr>
    </w:p>
    <w:p w14:paraId="74AAD797" w14:textId="5DEB0833" w:rsidR="003636D9" w:rsidRPr="003636D9" w:rsidRDefault="0085164E" w:rsidP="003636D9">
      <w:pPr>
        <w:pStyle w:val="NormalWeb"/>
        <w:spacing w:before="0" w:beforeAutospacing="0" w:after="30" w:afterAutospacing="0"/>
        <w:rPr>
          <w:i/>
          <w:color w:val="000000"/>
        </w:rPr>
      </w:pPr>
      <w:r w:rsidRPr="003636D9">
        <w:t xml:space="preserve">Cada movimento é executado por 2 segundos e, no final do loop </w:t>
      </w:r>
      <w:r w:rsidRPr="009225A8">
        <w:rPr>
          <w:i/>
        </w:rPr>
        <w:t>enquanto()</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rPr>
          <w:i/>
          <w:color w:val="000000"/>
        </w:rPr>
      </w:pPr>
    </w:p>
    <w:p w14:paraId="42BC42D5" w14:textId="27D2A0CA" w:rsidR="00E651ED" w:rsidRPr="008B4879" w:rsidRDefault="0085164E" w:rsidP="008B4879">
      <w:pPr>
        <w:pStyle w:val="SemEspaamento"/>
        <w:ind w:firstLine="720"/>
        <w:rPr>
          <w:i/>
        </w:rPr>
      </w:pPr>
      <w:r w:rsidRPr="008B4879">
        <w:rPr>
          <w:i/>
        </w:rPr>
        <w:t>x++;</w:t>
      </w:r>
    </w:p>
    <w:p w14:paraId="4A8571D4" w14:textId="72005668" w:rsidR="0068627D" w:rsidRDefault="0068627D" w:rsidP="0010474F">
      <w:pPr>
        <w:pStyle w:val="NormalWeb"/>
        <w:shd w:val="clear" w:color="auto" w:fill="FFFFFF"/>
        <w:spacing w:before="0" w:beforeAutospacing="0" w:after="30" w:afterAutospacing="0"/>
        <w:rPr>
          <w:i/>
          <w:color w:val="000000"/>
        </w:rPr>
      </w:pPr>
    </w:p>
    <w:p w14:paraId="11FFD15D" w14:textId="77777777" w:rsidR="0010474F" w:rsidRPr="003636D9" w:rsidDel="00743F38" w:rsidRDefault="0010474F" w:rsidP="0010474F">
      <w:pPr>
        <w:tabs>
          <w:tab w:val="left" w:pos="708"/>
          <w:tab w:val="left" w:pos="2187"/>
        </w:tabs>
        <w:spacing w:after="30"/>
        <w:rPr>
          <w:del w:id="132" w:author="Mateus Berardo de Souza Terra" w:date="2016-02-08T22:22:00Z"/>
          <w:rFonts w:cs="Times New Roman"/>
          <w:szCs w:val="24"/>
        </w:rPr>
      </w:pPr>
    </w:p>
    <w:p w14:paraId="1138ECB6" w14:textId="77777777" w:rsidR="00743F38" w:rsidRDefault="00743F38" w:rsidP="0010474F">
      <w:pPr>
        <w:pStyle w:val="NormalWeb"/>
        <w:shd w:val="clear" w:color="auto" w:fill="FFFFFF"/>
        <w:spacing w:before="0" w:beforeAutospacing="0" w:after="30" w:afterAutospacing="0"/>
        <w:rPr>
          <w:color w:val="000000"/>
        </w:rPr>
      </w:pPr>
    </w:p>
    <w:p w14:paraId="552F6C1B" w14:textId="1759FB8E" w:rsidR="0068627D" w:rsidRPr="0068627D" w:rsidRDefault="0068627D" w:rsidP="0050454B">
      <w:pPr>
        <w:pStyle w:val="PargrafodaLista"/>
        <w:numPr>
          <w:ilvl w:val="1"/>
          <w:numId w:val="115"/>
        </w:numPr>
        <w:spacing w:after="30"/>
        <w:ind w:left="567" w:hanging="567"/>
        <w:rPr>
          <w:rFonts w:cs="Times New Roman"/>
          <w:b/>
          <w:sz w:val="32"/>
          <w:szCs w:val="32"/>
        </w:rPr>
      </w:pPr>
      <w:r w:rsidRPr="0068627D">
        <w:rPr>
          <w:rFonts w:cs="Times New Roman"/>
          <w:b/>
          <w:sz w:val="32"/>
          <w:szCs w:val="32"/>
        </w:rPr>
        <w:lastRenderedPageBreak/>
        <w:t xml:space="preserve">Robô </w:t>
      </w:r>
      <w:r w:rsidR="00CC1F25">
        <w:rPr>
          <w:rFonts w:cs="Times New Roman"/>
          <w:b/>
          <w:sz w:val="32"/>
          <w:szCs w:val="32"/>
        </w:rPr>
        <w:t>com u</w:t>
      </w:r>
      <w:r w:rsidRPr="0068627D">
        <w:rPr>
          <w:rFonts w:cs="Times New Roman"/>
          <w:b/>
          <w:sz w:val="32"/>
          <w:szCs w:val="32"/>
        </w:rPr>
        <w:t>ltrassônico</w:t>
      </w:r>
    </w:p>
    <w:p w14:paraId="6C21C4C2" w14:textId="0EFEFCD9" w:rsidR="0068627D" w:rsidRPr="00400643" w:rsidRDefault="0068627D" w:rsidP="00400643">
      <w:pPr>
        <w:spacing w:after="30"/>
        <w:rPr>
          <w:rFonts w:cs="Times New Roman"/>
          <w:szCs w:val="24"/>
        </w:rPr>
      </w:pPr>
    </w:p>
    <w:p w14:paraId="66863392" w14:textId="62A0B345" w:rsidR="0068627D" w:rsidRDefault="0068627D" w:rsidP="0068627D">
      <w:pPr>
        <w:spacing w:after="30"/>
        <w:rPr>
          <w:rFonts w:cs="Times New Roman"/>
          <w:szCs w:val="24"/>
        </w:rPr>
      </w:pPr>
      <w:r w:rsidRPr="0060172B">
        <w:rPr>
          <w:rFonts w:cs="Times New Roman"/>
          <w:szCs w:val="24"/>
        </w:rPr>
        <w:tab/>
        <w:t>Neste capítulo, utilizaremos os conteúdos ensinados, principalmente nos capítulos do sensor ultrassônico e do carrinho com servo de rotação contínua, para montar um projeto um pouco maior.</w:t>
      </w:r>
      <w:r>
        <w:rPr>
          <w:rFonts w:cs="Times New Roman"/>
          <w:szCs w:val="24"/>
        </w:rPr>
        <w:t xml:space="preserve"> Este robô utilizará um sensor ultrassônico para desviar de obstáculos. Quando ele dete</w:t>
      </w:r>
      <w:r w:rsidR="009225A8">
        <w:rPr>
          <w:rFonts w:cs="Times New Roman"/>
          <w:szCs w:val="24"/>
        </w:rPr>
        <w:t xml:space="preserve">ctar algum objeto a menos de </w:t>
      </w:r>
      <w:r>
        <w:rPr>
          <w:rFonts w:cs="Times New Roman"/>
          <w:szCs w:val="24"/>
        </w:rPr>
        <w:t>centímetros, ele irá virar para um dos lados e depois continuará a andar para a frente.</w:t>
      </w:r>
      <w:r w:rsidRPr="0060172B">
        <w:rPr>
          <w:rFonts w:cs="Times New Roman"/>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rPr>
          <w:rFonts w:cs="Times New Roman"/>
          <w:szCs w:val="24"/>
        </w:rPr>
      </w:pPr>
    </w:p>
    <w:p w14:paraId="7F024D2C" w14:textId="16578EDE" w:rsidR="00CC1F25" w:rsidRDefault="00CC1F25" w:rsidP="0068627D">
      <w:pPr>
        <w:pStyle w:val="PargrafodaLista"/>
        <w:numPr>
          <w:ilvl w:val="0"/>
          <w:numId w:val="114"/>
        </w:numPr>
        <w:spacing w:after="30"/>
        <w:rPr>
          <w:rFonts w:cs="Times New Roman"/>
          <w:szCs w:val="24"/>
        </w:rPr>
      </w:pPr>
      <w:r>
        <w:rPr>
          <w:rFonts w:cs="Times New Roman"/>
          <w:szCs w:val="24"/>
        </w:rPr>
        <w:t>Uma placa Arduino</w:t>
      </w:r>
    </w:p>
    <w:p w14:paraId="411F075F" w14:textId="77777777" w:rsidR="0068627D" w:rsidRDefault="0068627D" w:rsidP="0068627D">
      <w:pPr>
        <w:pStyle w:val="PargrafodaLista"/>
        <w:numPr>
          <w:ilvl w:val="0"/>
          <w:numId w:val="114"/>
        </w:numPr>
        <w:spacing w:after="30"/>
        <w:rPr>
          <w:rFonts w:cs="Times New Roman"/>
          <w:szCs w:val="24"/>
        </w:rPr>
      </w:pPr>
      <w:r w:rsidRPr="0060172B">
        <w:rPr>
          <w:rFonts w:cs="Times New Roman"/>
          <w:szCs w:val="24"/>
        </w:rPr>
        <w:t>Protoboard</w:t>
      </w:r>
    </w:p>
    <w:p w14:paraId="6F9EF97B" w14:textId="40D5C4A4" w:rsidR="00CC1F25" w:rsidRPr="0060172B" w:rsidRDefault="00CC1F25" w:rsidP="0068627D">
      <w:pPr>
        <w:pStyle w:val="PargrafodaLista"/>
        <w:numPr>
          <w:ilvl w:val="0"/>
          <w:numId w:val="114"/>
        </w:numPr>
        <w:spacing w:after="30"/>
        <w:rPr>
          <w:rFonts w:cs="Times New Roman"/>
          <w:szCs w:val="24"/>
        </w:rPr>
      </w:pPr>
      <w:r>
        <w:rPr>
          <w:rFonts w:cs="Times New Roman"/>
          <w:szCs w:val="24"/>
        </w:rPr>
        <w:t>Jumpers</w:t>
      </w:r>
    </w:p>
    <w:p w14:paraId="5E6AA94B" w14:textId="77E50751"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Sensor Ultrassônico HC-</w:t>
      </w:r>
      <w:r w:rsidR="009516A1">
        <w:rPr>
          <w:rFonts w:cs="Times New Roman"/>
          <w:szCs w:val="24"/>
        </w:rPr>
        <w:t>SR</w:t>
      </w:r>
      <w:r w:rsidRPr="0060172B">
        <w:rPr>
          <w:rFonts w:cs="Times New Roman"/>
          <w:szCs w:val="24"/>
        </w:rPr>
        <w:t>04</w:t>
      </w:r>
    </w:p>
    <w:p w14:paraId="3CED7DA9"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2 servos de rotação contínua</w:t>
      </w:r>
    </w:p>
    <w:p w14:paraId="7DFA86F2"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Base de montagem</w:t>
      </w:r>
    </w:p>
    <w:p w14:paraId="23266C71" w14:textId="15B8DA64" w:rsidR="0068627D" w:rsidRPr="00CC1F25" w:rsidRDefault="0068627D" w:rsidP="00CC1F25">
      <w:pPr>
        <w:pStyle w:val="PargrafodaLista"/>
        <w:numPr>
          <w:ilvl w:val="0"/>
          <w:numId w:val="114"/>
        </w:numPr>
        <w:spacing w:after="30"/>
        <w:rPr>
          <w:rFonts w:cs="Times New Roman"/>
          <w:szCs w:val="24"/>
        </w:rPr>
      </w:pPr>
      <w:r w:rsidRPr="0060172B">
        <w:rPr>
          <w:rFonts w:cs="Times New Roman"/>
          <w:szCs w:val="24"/>
        </w:rPr>
        <w:t>Rodas</w:t>
      </w:r>
    </w:p>
    <w:p w14:paraId="141AE127" w14:textId="77777777" w:rsidR="0068627D" w:rsidRPr="0060172B" w:rsidRDefault="0068627D" w:rsidP="0068627D">
      <w:pPr>
        <w:pStyle w:val="PargrafodaLista"/>
        <w:spacing w:after="30"/>
        <w:rPr>
          <w:rFonts w:cs="Times New Roman"/>
          <w:szCs w:val="24"/>
        </w:rPr>
      </w:pPr>
    </w:p>
    <w:p w14:paraId="663C4E30" w14:textId="77777777" w:rsidR="0068627D" w:rsidRDefault="0068627D" w:rsidP="0068627D">
      <w:pPr>
        <w:spacing w:after="30"/>
        <w:ind w:firstLine="360"/>
        <w:rPr>
          <w:rFonts w:cs="Times New Roman"/>
          <w:szCs w:val="24"/>
        </w:rPr>
      </w:pPr>
      <w:r w:rsidRPr="0060172B">
        <w:rPr>
          <w:rFonts w:cs="Times New Roman"/>
          <w:szCs w:val="24"/>
        </w:rPr>
        <w:t>Depois de juntar o material necessário, vamos começar a montagem.</w:t>
      </w:r>
    </w:p>
    <w:p w14:paraId="32906A0B" w14:textId="77777777" w:rsidR="0068627D" w:rsidRPr="00400643" w:rsidRDefault="0068627D" w:rsidP="00400643">
      <w:pPr>
        <w:spacing w:after="30"/>
        <w:rPr>
          <w:rFonts w:cs="Times New Roman"/>
          <w:szCs w:val="24"/>
        </w:rPr>
      </w:pPr>
    </w:p>
    <w:p w14:paraId="69410355" w14:textId="77777777" w:rsidR="0068627D" w:rsidRPr="002D455D" w:rsidRDefault="0068627D" w:rsidP="0068627D">
      <w:pPr>
        <w:spacing w:after="30"/>
        <w:rPr>
          <w:rFonts w:cs="Times New Roman"/>
          <w:b/>
          <w:sz w:val="28"/>
          <w:szCs w:val="28"/>
          <w:u w:val="single"/>
        </w:rPr>
      </w:pPr>
      <w:r w:rsidRPr="002D455D">
        <w:rPr>
          <w:rFonts w:cs="Times New Roman"/>
          <w:b/>
          <w:sz w:val="28"/>
          <w:szCs w:val="28"/>
          <w:u w:val="single"/>
        </w:rPr>
        <w:t>Montando o hardware</w:t>
      </w:r>
    </w:p>
    <w:p w14:paraId="7E29BDD3" w14:textId="77777777" w:rsidR="0068627D" w:rsidRPr="00400643" w:rsidRDefault="0068627D" w:rsidP="00400643">
      <w:pPr>
        <w:spacing w:after="30"/>
        <w:rPr>
          <w:rFonts w:cs="Times New Roman"/>
          <w:b/>
          <w:szCs w:val="24"/>
          <w:u w:val="single"/>
        </w:rPr>
      </w:pPr>
    </w:p>
    <w:p w14:paraId="226441B6" w14:textId="77777777" w:rsidR="0068627D" w:rsidRDefault="0068627D" w:rsidP="0068627D">
      <w:pPr>
        <w:spacing w:after="30"/>
        <w:rPr>
          <w:rFonts w:cs="Times New Roman"/>
          <w:szCs w:val="24"/>
        </w:rPr>
      </w:pPr>
      <w:r w:rsidRPr="0060172B">
        <w:tab/>
      </w:r>
      <w:r w:rsidRPr="0060172B">
        <w:rPr>
          <w:rFonts w:cs="Times New Roman"/>
          <w:szCs w:val="24"/>
        </w:rPr>
        <w:t xml:space="preserve">O hardware desse projeto é </w:t>
      </w:r>
      <w:r>
        <w:rPr>
          <w:rFonts w:cs="Times New Roman"/>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rPr>
          <w:rFonts w:cs="Times New Roman"/>
          <w:noProof/>
          <w:szCs w:val="24"/>
        </w:rPr>
      </w:pPr>
    </w:p>
    <w:p w14:paraId="70779BA8" w14:textId="4C7D0C83" w:rsidR="0068627D" w:rsidRDefault="00EC3C71" w:rsidP="00EC3C71">
      <w:pPr>
        <w:spacing w:after="30"/>
        <w:jc w:val="center"/>
        <w:rPr>
          <w:rFonts w:cs="Times New Roman"/>
          <w:szCs w:val="24"/>
        </w:rPr>
      </w:pPr>
      <w:r>
        <w:rPr>
          <w:rFonts w:cs="Times New Roman"/>
          <w:noProof/>
          <w:szCs w:val="24"/>
          <w:lang w:eastAsia="pt-BR"/>
        </w:rPr>
        <w:lastRenderedPageBreak/>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11"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rPr>
          <w:rFonts w:cs="Times New Roman"/>
          <w:szCs w:val="24"/>
        </w:rPr>
      </w:pPr>
    </w:p>
    <w:p w14:paraId="520FE76A" w14:textId="2AF3C369" w:rsidR="00EC3C71" w:rsidRDefault="00EC3C71" w:rsidP="0068627D">
      <w:pPr>
        <w:spacing w:after="30"/>
        <w:rPr>
          <w:rFonts w:cs="Times New Roman"/>
          <w:szCs w:val="24"/>
        </w:rPr>
      </w:pPr>
    </w:p>
    <w:p w14:paraId="61C36982" w14:textId="599EE6D9"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hardware</w:t>
      </w:r>
    </w:p>
    <w:p w14:paraId="7256649F" w14:textId="77777777" w:rsidR="0010474F" w:rsidRDefault="0010474F" w:rsidP="0068627D">
      <w:pPr>
        <w:spacing w:after="30"/>
        <w:rPr>
          <w:rFonts w:cs="Times New Roman"/>
          <w:b/>
          <w:szCs w:val="24"/>
          <w:u w:val="single"/>
        </w:rPr>
      </w:pPr>
    </w:p>
    <w:p w14:paraId="41B3D454" w14:textId="66F59F62" w:rsidR="00EC3C71" w:rsidRDefault="0068627D" w:rsidP="0068627D">
      <w:pPr>
        <w:spacing w:after="30"/>
        <w:rPr>
          <w:rFonts w:cs="Times New Roman"/>
          <w:szCs w:val="24"/>
        </w:rPr>
      </w:pPr>
      <w:r>
        <w:rPr>
          <w:rFonts w:cs="Times New Roman"/>
          <w:szCs w:val="24"/>
        </w:rPr>
        <w:tab/>
        <w:t>O hardware dess</w:t>
      </w:r>
      <w:r w:rsidR="00C72CCA">
        <w:rPr>
          <w:rFonts w:cs="Times New Roman"/>
          <w:szCs w:val="24"/>
        </w:rPr>
        <w:t xml:space="preserve">e projeto não apresenta </w:t>
      </w:r>
      <w:r>
        <w:rPr>
          <w:rFonts w:cs="Times New Roman"/>
          <w:szCs w:val="24"/>
        </w:rPr>
        <w:t xml:space="preserve">inovação em </w:t>
      </w:r>
      <w:r w:rsidR="00C72CCA">
        <w:rPr>
          <w:rFonts w:cs="Times New Roman"/>
          <w:szCs w:val="24"/>
        </w:rPr>
        <w:t>relação aos projetos anteriores</w:t>
      </w:r>
      <w:r>
        <w:rPr>
          <w:rFonts w:cs="Times New Roman"/>
          <w:szCs w:val="24"/>
        </w:rPr>
        <w:t>. O ultrassônico utilizará as mesmas portas utilizadas anteriormente e os servo</w:t>
      </w:r>
      <w:r w:rsidR="009225A8">
        <w:rPr>
          <w:rFonts w:cs="Times New Roman"/>
          <w:szCs w:val="24"/>
        </w:rPr>
        <w:t>s também. Vale ressaltar que o A</w:t>
      </w:r>
      <w:r>
        <w:rPr>
          <w:rFonts w:cs="Times New Roman"/>
          <w:szCs w:val="24"/>
        </w:rPr>
        <w:t>rduino possui uma limitação de corrente, portanto, se fossem utilizados mais servos ou sensores, o ideal é que se uti</w:t>
      </w:r>
      <w:r w:rsidR="009225A8">
        <w:rPr>
          <w:rFonts w:cs="Times New Roman"/>
          <w:szCs w:val="24"/>
        </w:rPr>
        <w:t>liz</w:t>
      </w:r>
      <w:r>
        <w:rPr>
          <w:rFonts w:cs="Times New Roman"/>
          <w:szCs w:val="24"/>
        </w:rPr>
        <w:t>e uma fonte externa de alimentação</w:t>
      </w:r>
      <w:r w:rsidR="00EC3C71">
        <w:rPr>
          <w:rFonts w:cs="Times New Roman"/>
          <w:szCs w:val="24"/>
        </w:rPr>
        <w:t>.</w:t>
      </w:r>
    </w:p>
    <w:p w14:paraId="76B9D922" w14:textId="566F1A5B" w:rsidR="0010474F" w:rsidRDefault="0068627D" w:rsidP="0068627D">
      <w:pPr>
        <w:spacing w:after="30"/>
        <w:rPr>
          <w:rFonts w:cs="Times New Roman"/>
          <w:szCs w:val="24"/>
        </w:rPr>
      </w:pPr>
      <w:r>
        <w:rPr>
          <w:rFonts w:cs="Times New Roman"/>
          <w:szCs w:val="24"/>
        </w:rPr>
        <w:tab/>
      </w:r>
      <w:r w:rsidR="00EC3C71">
        <w:rPr>
          <w:rFonts w:cs="Times New Roman"/>
          <w:b/>
          <w:szCs w:val="24"/>
        </w:rPr>
        <w:t xml:space="preserve">Nota: </w:t>
      </w:r>
      <w:r>
        <w:rPr>
          <w:rFonts w:cs="Times New Roman"/>
          <w:szCs w:val="24"/>
        </w:rPr>
        <w:t>Lembre-se de realizar a calibração dos motores antes de colocar o seu robô para funcionar.</w:t>
      </w:r>
    </w:p>
    <w:p w14:paraId="491ECFF4" w14:textId="77777777" w:rsidR="0010474F" w:rsidRDefault="0010474F" w:rsidP="0068627D">
      <w:pPr>
        <w:spacing w:after="30"/>
        <w:rPr>
          <w:rFonts w:cs="Times New Roman"/>
          <w:szCs w:val="24"/>
        </w:rPr>
      </w:pPr>
    </w:p>
    <w:p w14:paraId="04287343" w14:textId="2A9FA237" w:rsidR="0068627D" w:rsidRPr="0010474F" w:rsidRDefault="0068627D" w:rsidP="0068627D">
      <w:pPr>
        <w:spacing w:after="30"/>
        <w:rPr>
          <w:rFonts w:cs="Times New Roman"/>
          <w:b/>
          <w:sz w:val="28"/>
          <w:szCs w:val="28"/>
          <w:u w:val="single"/>
        </w:rPr>
      </w:pPr>
      <w:r w:rsidRPr="0010474F">
        <w:rPr>
          <w:rFonts w:cs="Times New Roman"/>
          <w:b/>
          <w:sz w:val="28"/>
          <w:szCs w:val="28"/>
          <w:u w:val="single"/>
        </w:rPr>
        <w:t>O Código</w:t>
      </w:r>
    </w:p>
    <w:p w14:paraId="1EDA86EA" w14:textId="77777777" w:rsidR="0068627D" w:rsidRPr="00400643" w:rsidRDefault="0068627D" w:rsidP="00400643">
      <w:pPr>
        <w:spacing w:after="30"/>
        <w:rPr>
          <w:rFonts w:cs="Times New Roman"/>
          <w:szCs w:val="24"/>
        </w:rPr>
      </w:pPr>
    </w:p>
    <w:p w14:paraId="407693FA" w14:textId="77777777" w:rsidR="0068627D" w:rsidRDefault="0068627D" w:rsidP="0068627D">
      <w:pPr>
        <w:spacing w:after="30"/>
        <w:rPr>
          <w:rFonts w:cs="Times New Roman"/>
          <w:szCs w:val="24"/>
        </w:rPr>
      </w:pPr>
      <w:r>
        <w:rPr>
          <w:rFonts w:cs="Times New Roman"/>
          <w:szCs w:val="24"/>
        </w:rPr>
        <w:tab/>
        <w:t>Abra a IDE do Brino e copie o seguinte código:</w:t>
      </w:r>
    </w:p>
    <w:p w14:paraId="2017B6EA" w14:textId="77777777" w:rsidR="0068627D" w:rsidRDefault="0068627D" w:rsidP="0068627D">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0B4811DC" w:rsidR="0068627D" w:rsidRDefault="00CC1F25" w:rsidP="008B4879">
            <w:pPr>
              <w:pStyle w:val="SemEspaamento"/>
            </w:pPr>
            <w:r>
              <w:t>// Projeto 7 – RoboComU</w:t>
            </w:r>
            <w:r w:rsidR="002E7C9A">
              <w:t>ltrassonico</w:t>
            </w:r>
          </w:p>
          <w:p w14:paraId="5B5AC634" w14:textId="77777777" w:rsidR="0068627D" w:rsidRDefault="0068627D" w:rsidP="008B4879">
            <w:pPr>
              <w:pStyle w:val="SemEspaamento"/>
            </w:pPr>
          </w:p>
          <w:p w14:paraId="4472A40A" w14:textId="77777777" w:rsidR="0068627D" w:rsidRDefault="0068627D" w:rsidP="008B4879">
            <w:pPr>
              <w:pStyle w:val="SemEspaamento"/>
            </w:pPr>
            <w:r>
              <w:t>usar Servo</w:t>
            </w:r>
          </w:p>
          <w:p w14:paraId="7D0BE3BA" w14:textId="77777777" w:rsidR="0068627D" w:rsidRDefault="0068627D" w:rsidP="008B4879">
            <w:pPr>
              <w:pStyle w:val="SemEspaamento"/>
            </w:pPr>
            <w:r>
              <w:t>usar Ultra</w:t>
            </w:r>
          </w:p>
          <w:p w14:paraId="4C2C5D71" w14:textId="77777777" w:rsidR="0068627D" w:rsidRDefault="0068627D" w:rsidP="008B4879">
            <w:pPr>
              <w:pStyle w:val="SemEspaamento"/>
            </w:pPr>
          </w:p>
          <w:p w14:paraId="5D099017" w14:textId="77777777" w:rsidR="0068627D" w:rsidRDefault="0068627D" w:rsidP="008B4879">
            <w:pPr>
              <w:pStyle w:val="SemEspaamento"/>
            </w:pPr>
            <w:r>
              <w:t>Ultra u(5,4);</w:t>
            </w:r>
          </w:p>
          <w:p w14:paraId="52E9AC9A" w14:textId="77777777" w:rsidR="0068627D" w:rsidRDefault="0068627D" w:rsidP="008B4879">
            <w:pPr>
              <w:pStyle w:val="SemEspaamento"/>
            </w:pPr>
            <w:r>
              <w:t>Servo servoD;</w:t>
            </w:r>
          </w:p>
          <w:p w14:paraId="698F7F83" w14:textId="77777777" w:rsidR="0068627D" w:rsidRDefault="0068627D" w:rsidP="008B4879">
            <w:pPr>
              <w:pStyle w:val="SemEspaamento"/>
            </w:pPr>
            <w:r>
              <w:lastRenderedPageBreak/>
              <w:t>Servo servoE;</w:t>
            </w:r>
          </w:p>
          <w:p w14:paraId="411BB030" w14:textId="77777777" w:rsidR="0068627D" w:rsidRDefault="0068627D" w:rsidP="008B4879">
            <w:pPr>
              <w:pStyle w:val="SemEspaamento"/>
            </w:pPr>
          </w:p>
          <w:p w14:paraId="5E42F4FB" w14:textId="77777777" w:rsidR="0068627D" w:rsidRDefault="0068627D" w:rsidP="008B4879">
            <w:pPr>
              <w:pStyle w:val="SemEspaamento"/>
            </w:pPr>
            <w:r>
              <w:t>Configuracao(){</w:t>
            </w:r>
          </w:p>
          <w:p w14:paraId="49BD2F54" w14:textId="77777777" w:rsidR="0068627D" w:rsidRDefault="0068627D" w:rsidP="008B4879">
            <w:pPr>
              <w:pStyle w:val="SemEspaamento"/>
            </w:pPr>
            <w:r>
              <w:t>servoD.conectar(Digital.9);</w:t>
            </w:r>
          </w:p>
          <w:p w14:paraId="79CD83CD" w14:textId="77777777" w:rsidR="0068627D" w:rsidRDefault="0068627D" w:rsidP="008B4879">
            <w:pPr>
              <w:pStyle w:val="SemEspaamento"/>
            </w:pPr>
            <w:r>
              <w:t>servoE.conectar(Digital.10);</w:t>
            </w:r>
          </w:p>
          <w:p w14:paraId="5C464AF4" w14:textId="77777777" w:rsidR="0068627D" w:rsidRDefault="0068627D" w:rsidP="008B4879">
            <w:pPr>
              <w:pStyle w:val="SemEspaamento"/>
            </w:pPr>
            <w:r>
              <w:t>}</w:t>
            </w:r>
          </w:p>
          <w:p w14:paraId="0FB659AC" w14:textId="77777777" w:rsidR="0068627D" w:rsidRDefault="0068627D" w:rsidP="008B4879">
            <w:pPr>
              <w:pStyle w:val="SemEspaamento"/>
            </w:pPr>
          </w:p>
          <w:p w14:paraId="619AC598" w14:textId="77777777" w:rsidR="0068627D" w:rsidRDefault="0068627D" w:rsidP="008B4879">
            <w:pPr>
              <w:pStyle w:val="SemEspaamento"/>
            </w:pPr>
            <w:r>
              <w:t>Principal(){</w:t>
            </w:r>
          </w:p>
          <w:p w14:paraId="099B3535" w14:textId="77777777" w:rsidR="0068627D" w:rsidRDefault="0068627D" w:rsidP="008B4879">
            <w:pPr>
              <w:pStyle w:val="SemEspaamento"/>
            </w:pPr>
            <w:r>
              <w:t>enquanto (u.medir() &gt; 5){</w:t>
            </w:r>
          </w:p>
          <w:p w14:paraId="2254F5B1" w14:textId="77777777" w:rsidR="0068627D" w:rsidRDefault="0068627D" w:rsidP="008B4879">
            <w:pPr>
              <w:pStyle w:val="SemEspaamento"/>
            </w:pPr>
            <w:r>
              <w:t>//caso seus motores rotacionem para o lado errado, troque Servo.frente por</w:t>
            </w:r>
          </w:p>
          <w:p w14:paraId="30624D0F" w14:textId="77777777" w:rsidR="0068627D" w:rsidRDefault="0068627D" w:rsidP="008B4879">
            <w:pPr>
              <w:pStyle w:val="SemEspaamento"/>
            </w:pPr>
            <w:r>
              <w:t>//Servo.tras</w:t>
            </w:r>
          </w:p>
          <w:p w14:paraId="46331669" w14:textId="41037423" w:rsidR="0068627D" w:rsidRDefault="000F1E4F" w:rsidP="008B4879">
            <w:pPr>
              <w:pStyle w:val="SemEspaamento"/>
            </w:pPr>
            <w:r>
              <w:t>servoD.escreverMicros</w:t>
            </w:r>
            <w:r w:rsidR="0068627D">
              <w:t>(Servo.frente);</w:t>
            </w:r>
          </w:p>
          <w:p w14:paraId="30EF8B71" w14:textId="47F6DF97" w:rsidR="0068627D" w:rsidRDefault="000F1E4F" w:rsidP="008B4879">
            <w:pPr>
              <w:pStyle w:val="SemEspaamento"/>
            </w:pPr>
            <w:r>
              <w:t>servoE.escreverMicros</w:t>
            </w:r>
            <w:r w:rsidR="0068627D">
              <w:t>(Servo.frente);</w:t>
            </w:r>
          </w:p>
          <w:p w14:paraId="70C54AF6" w14:textId="77777777" w:rsidR="0068627D" w:rsidRDefault="0068627D" w:rsidP="008B4879">
            <w:pPr>
              <w:pStyle w:val="SemEspaamento"/>
            </w:pPr>
            <w:r>
              <w:t>}</w:t>
            </w:r>
          </w:p>
          <w:p w14:paraId="5BD9A232" w14:textId="1B4D12E8" w:rsidR="0068627D" w:rsidRDefault="000F1E4F" w:rsidP="008B4879">
            <w:pPr>
              <w:pStyle w:val="SemEspaamento"/>
            </w:pPr>
            <w:r>
              <w:t>servoD.escreverMicros</w:t>
            </w:r>
            <w:r w:rsidR="0068627D">
              <w:t>(Servo.frente);</w:t>
            </w:r>
          </w:p>
          <w:p w14:paraId="4730487B" w14:textId="7540F6CD" w:rsidR="0068627D" w:rsidRDefault="000F1E4F" w:rsidP="008B4879">
            <w:pPr>
              <w:pStyle w:val="SemEspaamento"/>
            </w:pPr>
            <w:r>
              <w:t>servoE.escreverMicros</w:t>
            </w:r>
            <w:r w:rsidR="0068627D">
              <w:t>(Servo.tras);</w:t>
            </w:r>
          </w:p>
          <w:p w14:paraId="22597B3D" w14:textId="77777777" w:rsidR="0068627D" w:rsidRDefault="0068627D" w:rsidP="008B4879">
            <w:pPr>
              <w:pStyle w:val="SemEspaamento"/>
            </w:pPr>
            <w:r>
              <w:t>//o tempo de espera para uma curva de 90 graus pode variar</w:t>
            </w:r>
          </w:p>
          <w:p w14:paraId="5DD9A3DB" w14:textId="77777777" w:rsidR="0068627D" w:rsidRDefault="0068627D" w:rsidP="008B4879">
            <w:pPr>
              <w:pStyle w:val="SemEspaamento"/>
            </w:pPr>
            <w:r>
              <w:t xml:space="preserve">esperar(3000); </w:t>
            </w:r>
          </w:p>
          <w:p w14:paraId="016FFA74" w14:textId="77777777" w:rsidR="0068627D" w:rsidRDefault="0068627D" w:rsidP="008B4879">
            <w:pPr>
              <w:pStyle w:val="SemEspaamento"/>
            </w:pPr>
            <w:r>
              <w:t>}</w:t>
            </w:r>
          </w:p>
        </w:tc>
      </w:tr>
    </w:tbl>
    <w:p w14:paraId="3F3763DD" w14:textId="1DA82678" w:rsidR="0068627D" w:rsidRDefault="0068627D" w:rsidP="0068627D">
      <w:pPr>
        <w:spacing w:after="30"/>
        <w:rPr>
          <w:rFonts w:cs="Times New Roman"/>
          <w:szCs w:val="24"/>
        </w:rPr>
      </w:pPr>
    </w:p>
    <w:p w14:paraId="56D886E2" w14:textId="77777777" w:rsidR="0010474F" w:rsidRPr="00400643" w:rsidRDefault="0010474F" w:rsidP="00400643">
      <w:pPr>
        <w:spacing w:after="30"/>
        <w:rPr>
          <w:rFonts w:cs="Times New Roman"/>
          <w:szCs w:val="24"/>
        </w:rPr>
      </w:pPr>
    </w:p>
    <w:p w14:paraId="4AFEF425" w14:textId="77777777"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código</w:t>
      </w:r>
    </w:p>
    <w:p w14:paraId="31E907A2" w14:textId="77777777" w:rsidR="0068627D" w:rsidRPr="00935953" w:rsidRDefault="0068627D" w:rsidP="0068627D">
      <w:pPr>
        <w:spacing w:after="30"/>
        <w:rPr>
          <w:rFonts w:cs="Times New Roman"/>
          <w:szCs w:val="24"/>
        </w:rPr>
      </w:pPr>
    </w:p>
    <w:p w14:paraId="53D6A3AC" w14:textId="45747F0B" w:rsidR="0068627D" w:rsidRDefault="0068627D" w:rsidP="0068627D">
      <w:pPr>
        <w:spacing w:after="30"/>
        <w:rPr>
          <w:rFonts w:cs="Times New Roman"/>
          <w:szCs w:val="24"/>
        </w:rPr>
      </w:pPr>
      <w:r>
        <w:rPr>
          <w:rFonts w:cs="Times New Roman"/>
          <w:szCs w:val="24"/>
        </w:rPr>
        <w:t>O código deste projeto começa importando as bibliotecas que precisaremos para controlar o servo e o sensor ultrassônico.</w:t>
      </w:r>
    </w:p>
    <w:p w14:paraId="6C51E4CF" w14:textId="77777777" w:rsidR="0068627D" w:rsidRPr="008B4879" w:rsidRDefault="0068627D" w:rsidP="008B4879">
      <w:pPr>
        <w:pStyle w:val="SemEspaamento"/>
        <w:rPr>
          <w:i/>
        </w:rPr>
      </w:pPr>
      <w:r>
        <w:tab/>
      </w:r>
      <w:r w:rsidRPr="008B4879">
        <w:rPr>
          <w:i/>
        </w:rPr>
        <w:t>usar Servo</w:t>
      </w:r>
    </w:p>
    <w:p w14:paraId="1CC3C58C" w14:textId="77777777" w:rsidR="0068627D" w:rsidRPr="008B4879" w:rsidRDefault="0068627D" w:rsidP="008B4879">
      <w:pPr>
        <w:pStyle w:val="SemEspaamento"/>
        <w:rPr>
          <w:i/>
        </w:rPr>
      </w:pPr>
      <w:r w:rsidRPr="008B4879">
        <w:rPr>
          <w:i/>
        </w:rPr>
        <w:tab/>
        <w:t>usar Ultra</w:t>
      </w:r>
    </w:p>
    <w:p w14:paraId="397634A0" w14:textId="77777777" w:rsidR="0068627D" w:rsidRDefault="0068627D" w:rsidP="0068627D">
      <w:pPr>
        <w:spacing w:after="30"/>
        <w:rPr>
          <w:rFonts w:cs="Times New Roman"/>
          <w:i/>
          <w:szCs w:val="24"/>
        </w:rPr>
      </w:pPr>
    </w:p>
    <w:p w14:paraId="1D7E5883" w14:textId="617803B0" w:rsidR="0068627D" w:rsidRDefault="002E7C9A" w:rsidP="0068627D">
      <w:pPr>
        <w:spacing w:after="30"/>
        <w:rPr>
          <w:rFonts w:cs="Times New Roman"/>
          <w:szCs w:val="24"/>
        </w:rPr>
      </w:pPr>
      <w:r>
        <w:rPr>
          <w:rFonts w:cs="Times New Roman"/>
          <w:szCs w:val="24"/>
        </w:rPr>
        <w:t>Depois de importá</w:t>
      </w:r>
      <w:r w:rsidR="0068627D">
        <w:rPr>
          <w:rFonts w:cs="Times New Roman"/>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rPr>
          <w:rFonts w:cs="Times New Roman"/>
          <w:szCs w:val="24"/>
        </w:rPr>
      </w:pPr>
    </w:p>
    <w:p w14:paraId="5E4BC0A9" w14:textId="77777777" w:rsidR="0068627D" w:rsidRPr="008B4879" w:rsidRDefault="0068627D" w:rsidP="008B4879">
      <w:pPr>
        <w:pStyle w:val="SemEspaamento"/>
        <w:ind w:left="709"/>
        <w:rPr>
          <w:i/>
        </w:rPr>
      </w:pPr>
      <w:r w:rsidRPr="008B4879">
        <w:rPr>
          <w:i/>
        </w:rPr>
        <w:t>Ultra u(5,4);</w:t>
      </w:r>
    </w:p>
    <w:p w14:paraId="1B2AEC69" w14:textId="77777777" w:rsidR="0068627D" w:rsidRPr="008B4879" w:rsidRDefault="0068627D" w:rsidP="008B4879">
      <w:pPr>
        <w:pStyle w:val="SemEspaamento"/>
        <w:ind w:left="709"/>
        <w:rPr>
          <w:i/>
        </w:rPr>
      </w:pPr>
      <w:r w:rsidRPr="008B4879">
        <w:rPr>
          <w:i/>
        </w:rPr>
        <w:t>Servo servoD;</w:t>
      </w:r>
    </w:p>
    <w:p w14:paraId="58BC49E4" w14:textId="77777777" w:rsidR="0068627D" w:rsidRPr="008B4879" w:rsidRDefault="0068627D" w:rsidP="008B4879">
      <w:pPr>
        <w:pStyle w:val="SemEspaamento"/>
        <w:ind w:left="709"/>
        <w:rPr>
          <w:i/>
        </w:rPr>
      </w:pPr>
      <w:r w:rsidRPr="008B4879">
        <w:rPr>
          <w:i/>
        </w:rPr>
        <w:t>Servo servoE;</w:t>
      </w:r>
    </w:p>
    <w:p w14:paraId="4A6B9030" w14:textId="06CDBC9D" w:rsidR="0068627D" w:rsidRDefault="0068627D" w:rsidP="0068627D">
      <w:pPr>
        <w:spacing w:after="30"/>
        <w:ind w:firstLine="720"/>
        <w:rPr>
          <w:rFonts w:cs="Times New Roman"/>
          <w:i/>
          <w:szCs w:val="24"/>
        </w:rPr>
      </w:pPr>
    </w:p>
    <w:p w14:paraId="1B874B8B" w14:textId="4D5CD02E" w:rsidR="0068627D" w:rsidRDefault="0068627D" w:rsidP="006862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r>
        <w:rPr>
          <w:rFonts w:cs="Times New Roman"/>
          <w:i/>
          <w:szCs w:val="24"/>
        </w:rPr>
        <w:t>Configuracao</w:t>
      </w:r>
      <w:r w:rsidR="002E7C9A">
        <w:rPr>
          <w:rFonts w:cs="Times New Roman"/>
          <w:szCs w:val="24"/>
        </w:rPr>
        <w:t xml:space="preserve">() </w:t>
      </w:r>
      <w:r>
        <w:rPr>
          <w:rFonts w:cs="Times New Roman"/>
          <w:szCs w:val="24"/>
        </w:rPr>
        <w:t>que possui as seguintes linhas:</w:t>
      </w:r>
    </w:p>
    <w:p w14:paraId="3069DFA0" w14:textId="77777777" w:rsidR="0068627D" w:rsidRDefault="0068627D" w:rsidP="0068627D">
      <w:pPr>
        <w:spacing w:after="30"/>
        <w:ind w:firstLine="720"/>
        <w:rPr>
          <w:rFonts w:cs="Times New Roman"/>
          <w:szCs w:val="24"/>
        </w:rPr>
      </w:pPr>
    </w:p>
    <w:p w14:paraId="68B4C594" w14:textId="77777777" w:rsidR="0068627D" w:rsidRPr="008B4879" w:rsidRDefault="0068627D" w:rsidP="008B4879">
      <w:pPr>
        <w:pStyle w:val="SemEspaamento"/>
        <w:ind w:firstLine="720"/>
        <w:rPr>
          <w:i/>
        </w:rPr>
      </w:pPr>
      <w:r w:rsidRPr="008B4879">
        <w:rPr>
          <w:i/>
        </w:rPr>
        <w:t>servoD.conectar(Digital.9);</w:t>
      </w:r>
    </w:p>
    <w:p w14:paraId="7A0CB167" w14:textId="77777777" w:rsidR="0068627D" w:rsidRPr="008B4879" w:rsidRDefault="0068627D" w:rsidP="008B4879">
      <w:pPr>
        <w:pStyle w:val="SemEspaamento"/>
        <w:ind w:firstLine="720"/>
        <w:rPr>
          <w:i/>
        </w:rPr>
      </w:pPr>
      <w:r w:rsidRPr="008B4879">
        <w:rPr>
          <w:i/>
        </w:rPr>
        <w:t>servoE.conectar(Digital.10);</w:t>
      </w:r>
    </w:p>
    <w:p w14:paraId="53FEB92C" w14:textId="77777777" w:rsidR="0068627D" w:rsidRDefault="0068627D" w:rsidP="0068627D">
      <w:pPr>
        <w:spacing w:after="30"/>
        <w:ind w:firstLine="720"/>
        <w:rPr>
          <w:rFonts w:cs="Times New Roman"/>
          <w:i/>
          <w:szCs w:val="24"/>
        </w:rPr>
      </w:pPr>
    </w:p>
    <w:p w14:paraId="6E12B774" w14:textId="0E3CFE2A" w:rsidR="0068627D" w:rsidRDefault="0068627D" w:rsidP="0068627D">
      <w:pPr>
        <w:spacing w:after="30"/>
        <w:rPr>
          <w:rFonts w:cs="Times New Roman"/>
          <w:szCs w:val="24"/>
        </w:rPr>
      </w:pPr>
      <w:r>
        <w:rPr>
          <w:rFonts w:cs="Times New Roman"/>
          <w:szCs w:val="24"/>
        </w:rPr>
        <w:lastRenderedPageBreak/>
        <w:t xml:space="preserve">Essas linhas vão definir as portas de sinal dos servos de rotação contínua. Ele define a porta </w:t>
      </w:r>
      <w:r w:rsidR="002E7C9A">
        <w:rPr>
          <w:rFonts w:cs="Times New Roman"/>
          <w:szCs w:val="24"/>
        </w:rPr>
        <w:t>D</w:t>
      </w:r>
      <w:r>
        <w:rPr>
          <w:rFonts w:cs="Times New Roman"/>
          <w:szCs w:val="24"/>
        </w:rPr>
        <w:t xml:space="preserve">9 para o motor direito e a porta </w:t>
      </w:r>
      <w:r w:rsidR="002E7C9A">
        <w:rPr>
          <w:rFonts w:cs="Times New Roman"/>
          <w:szCs w:val="24"/>
        </w:rPr>
        <w:t>D</w:t>
      </w:r>
      <w:r>
        <w:rPr>
          <w:rFonts w:cs="Times New Roman"/>
          <w:szCs w:val="24"/>
        </w:rPr>
        <w:t xml:space="preserve">10 para o esquerdo. Isso é tudo que precisamos configurar para nosso rascunho funcionar. Vamos partir então para o método </w:t>
      </w:r>
      <w:r>
        <w:rPr>
          <w:rFonts w:cs="Times New Roman"/>
          <w:i/>
          <w:szCs w:val="24"/>
        </w:rPr>
        <w:t>Principal</w:t>
      </w:r>
      <w:r w:rsidR="002E7C9A">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14:paraId="5F14E19D" w14:textId="77777777" w:rsidR="0068627D" w:rsidRDefault="0068627D" w:rsidP="0068627D">
      <w:pPr>
        <w:spacing w:after="30"/>
        <w:ind w:firstLine="720"/>
        <w:rPr>
          <w:rFonts w:cs="Times New Roman"/>
          <w:i/>
          <w:szCs w:val="24"/>
        </w:rPr>
      </w:pPr>
    </w:p>
    <w:p w14:paraId="3F202345" w14:textId="77777777" w:rsidR="0068627D" w:rsidRPr="008B4879" w:rsidRDefault="0068627D" w:rsidP="008B4879">
      <w:pPr>
        <w:pStyle w:val="SemEspaamento"/>
        <w:ind w:firstLine="720"/>
        <w:rPr>
          <w:i/>
        </w:rPr>
      </w:pPr>
      <w:r w:rsidRPr="008B4879">
        <w:rPr>
          <w:i/>
        </w:rPr>
        <w:t>enquanto(u.medir &gt; 5){</w:t>
      </w:r>
    </w:p>
    <w:p w14:paraId="4EF5E2BC" w14:textId="77777777" w:rsidR="0068627D" w:rsidRPr="008B4879" w:rsidRDefault="0068627D" w:rsidP="008B4879">
      <w:pPr>
        <w:pStyle w:val="SemEspaamento"/>
        <w:ind w:firstLine="720"/>
        <w:rPr>
          <w:i/>
        </w:rPr>
      </w:pPr>
      <w:r w:rsidRPr="008B4879">
        <w:rPr>
          <w:i/>
        </w:rPr>
        <w:t>...</w:t>
      </w:r>
    </w:p>
    <w:p w14:paraId="4A0829E0" w14:textId="77777777" w:rsidR="0068627D" w:rsidRPr="008B4879" w:rsidRDefault="0068627D" w:rsidP="008B4879">
      <w:pPr>
        <w:pStyle w:val="SemEspaamento"/>
        <w:ind w:left="720"/>
        <w:rPr>
          <w:i/>
        </w:rPr>
      </w:pPr>
      <w:r w:rsidRPr="008B4879">
        <w:rPr>
          <w:i/>
        </w:rPr>
        <w:t>}</w:t>
      </w:r>
    </w:p>
    <w:p w14:paraId="363B5F93" w14:textId="77777777" w:rsidR="0068627D" w:rsidRDefault="0068627D" w:rsidP="0068627D">
      <w:pPr>
        <w:spacing w:after="30"/>
        <w:ind w:firstLine="720"/>
        <w:rPr>
          <w:rFonts w:cs="Times New Roman"/>
          <w:i/>
          <w:szCs w:val="24"/>
        </w:rPr>
      </w:pPr>
    </w:p>
    <w:p w14:paraId="1ECE6525" w14:textId="77777777" w:rsidR="0068627D" w:rsidRDefault="0068627D" w:rsidP="006862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rPr>
          <w:rFonts w:cs="Times New Roman"/>
          <w:szCs w:val="24"/>
        </w:rPr>
      </w:pPr>
    </w:p>
    <w:p w14:paraId="1171FE3F" w14:textId="43AD3B0A" w:rsidR="0068627D" w:rsidRPr="008B4879" w:rsidRDefault="002E7C9A" w:rsidP="008B4879">
      <w:pPr>
        <w:pStyle w:val="SemEspaamento"/>
        <w:ind w:firstLine="720"/>
        <w:rPr>
          <w:i/>
        </w:rPr>
      </w:pPr>
      <w:r w:rsidRPr="008B4879">
        <w:rPr>
          <w:i/>
        </w:rPr>
        <w:t>servoD.escreverMicro</w:t>
      </w:r>
      <w:r w:rsidR="0068627D" w:rsidRPr="008B4879">
        <w:rPr>
          <w:i/>
        </w:rPr>
        <w:t>s(Servo.frente);</w:t>
      </w:r>
    </w:p>
    <w:p w14:paraId="5D336351" w14:textId="6CDCE441" w:rsidR="0068627D" w:rsidRPr="008B4879" w:rsidRDefault="002E7C9A" w:rsidP="008B4879">
      <w:pPr>
        <w:pStyle w:val="SemEspaamento"/>
        <w:ind w:firstLine="720"/>
        <w:rPr>
          <w:i/>
        </w:rPr>
      </w:pPr>
      <w:r w:rsidRPr="008B4879">
        <w:rPr>
          <w:i/>
        </w:rPr>
        <w:t>servoE.escreverMicro</w:t>
      </w:r>
      <w:r w:rsidR="0068627D" w:rsidRPr="008B4879">
        <w:rPr>
          <w:i/>
        </w:rPr>
        <w:t>s(Servo.frente);</w:t>
      </w:r>
    </w:p>
    <w:p w14:paraId="17760F9E" w14:textId="77777777" w:rsidR="0068627D" w:rsidRDefault="0068627D" w:rsidP="0068627D">
      <w:pPr>
        <w:spacing w:after="30"/>
        <w:ind w:firstLine="720"/>
        <w:rPr>
          <w:rFonts w:cs="Times New Roman"/>
          <w:i/>
          <w:szCs w:val="24"/>
        </w:rPr>
      </w:pPr>
    </w:p>
    <w:p w14:paraId="2741D72C" w14:textId="4CB6C75C" w:rsidR="0068627D" w:rsidRDefault="0068627D" w:rsidP="0068627D">
      <w:pPr>
        <w:spacing w:after="30"/>
        <w:rPr>
          <w:rFonts w:cs="Times New Roman"/>
          <w:szCs w:val="24"/>
        </w:rPr>
      </w:pPr>
      <w:r>
        <w:rPr>
          <w:rFonts w:cs="Times New Roman"/>
          <w:szCs w:val="24"/>
        </w:rPr>
        <w:t>Esses l</w:t>
      </w:r>
      <w:r w:rsidR="002E7C9A">
        <w:rPr>
          <w:rFonts w:cs="Times New Roman"/>
          <w:szCs w:val="24"/>
        </w:rPr>
        <w:t>inhas envia</w:t>
      </w:r>
      <w:r>
        <w:rPr>
          <w:rFonts w:cs="Times New Roman"/>
          <w:szCs w:val="24"/>
        </w:rPr>
        <w:t xml:space="preserve">m pulsos para os motores para que ambos rodem para o mesmo lado, utilizando a constante </w:t>
      </w:r>
      <w:r>
        <w:rPr>
          <w:rFonts w:cs="Times New Roman"/>
          <w:i/>
          <w:szCs w:val="24"/>
        </w:rPr>
        <w:t>Servo.frente</w:t>
      </w:r>
      <w:r>
        <w:rPr>
          <w:rFonts w:cs="Times New Roman"/>
          <w:szCs w:val="24"/>
        </w:rPr>
        <w:t xml:space="preserve">, cujo valor é 1700. Ou seja, seu robô continuará em frente até que encontre algo. Caso seus motores estejam rodando um para cada lado, troque a constante do que estiver rodando para trás por </w:t>
      </w:r>
      <w:r>
        <w:rPr>
          <w:rFonts w:cs="Times New Roman"/>
          <w:i/>
          <w:szCs w:val="24"/>
        </w:rPr>
        <w:t>Servo.tras</w:t>
      </w:r>
      <w:r>
        <w:rPr>
          <w:rFonts w:cs="Times New Roman"/>
          <w:szCs w:val="24"/>
        </w:rPr>
        <w:t xml:space="preserve">, cujo valor é 1300. Lembre-se de alterar também o valor da constante deste motor fora do loop </w:t>
      </w:r>
      <w:r w:rsidRPr="002E7C9A">
        <w:rPr>
          <w:rFonts w:cs="Times New Roman"/>
          <w:i/>
          <w:szCs w:val="24"/>
        </w:rPr>
        <w:t>enquanto</w:t>
      </w:r>
      <w:r>
        <w:rPr>
          <w:rFonts w:cs="Times New Roman"/>
          <w:szCs w:val="24"/>
        </w:rPr>
        <w:t>, caso necessário. Fora do loop</w:t>
      </w:r>
      <w:r w:rsidR="002E7C9A">
        <w:rPr>
          <w:rFonts w:cs="Times New Roman"/>
          <w:szCs w:val="24"/>
        </w:rPr>
        <w:t>,</w:t>
      </w:r>
      <w:r>
        <w:rPr>
          <w:rFonts w:cs="Times New Roman"/>
          <w:szCs w:val="24"/>
        </w:rPr>
        <w:t xml:space="preserve"> temos duas linhas que invertem a rotação de um dos motores, para que o robô vire e uma chamada ao método </w:t>
      </w:r>
      <w:r w:rsidRPr="002E7C9A">
        <w:rPr>
          <w:rFonts w:cs="Times New Roman"/>
          <w:i/>
          <w:szCs w:val="24"/>
        </w:rPr>
        <w:t>esperar</w:t>
      </w:r>
      <w:r>
        <w:rPr>
          <w:rFonts w:cs="Times New Roman"/>
          <w:szCs w:val="24"/>
        </w:rPr>
        <w:t>, para deixarmos que esse complete uma curva de 90°, aproximadamente.</w:t>
      </w:r>
    </w:p>
    <w:p w14:paraId="23E8845C" w14:textId="77777777" w:rsidR="0068627D" w:rsidRDefault="0068627D" w:rsidP="0068627D">
      <w:pPr>
        <w:spacing w:after="30"/>
        <w:ind w:firstLine="720"/>
        <w:rPr>
          <w:rFonts w:cs="Times New Roman"/>
          <w:szCs w:val="24"/>
        </w:rPr>
      </w:pPr>
    </w:p>
    <w:p w14:paraId="2A2A7AF1" w14:textId="05512F82" w:rsidR="0068627D" w:rsidRPr="008B4879" w:rsidRDefault="002E7C9A" w:rsidP="008B4879">
      <w:pPr>
        <w:pStyle w:val="SemEspaamento"/>
        <w:ind w:firstLine="720"/>
        <w:rPr>
          <w:i/>
        </w:rPr>
      </w:pPr>
      <w:r w:rsidRPr="008B4879">
        <w:rPr>
          <w:i/>
        </w:rPr>
        <w:t>servoD.escreverMicro</w:t>
      </w:r>
      <w:r w:rsidR="0068627D" w:rsidRPr="008B4879">
        <w:rPr>
          <w:i/>
        </w:rPr>
        <w:t>s(Servo.frente);</w:t>
      </w:r>
    </w:p>
    <w:p w14:paraId="3ABB27E6" w14:textId="5F740D3C" w:rsidR="0068627D" w:rsidRPr="008B4879" w:rsidRDefault="002E7C9A" w:rsidP="008B4879">
      <w:pPr>
        <w:pStyle w:val="SemEspaamento"/>
        <w:ind w:firstLine="720"/>
        <w:rPr>
          <w:i/>
        </w:rPr>
      </w:pPr>
      <w:r w:rsidRPr="008B4879">
        <w:rPr>
          <w:i/>
        </w:rPr>
        <w:t>servoE.escreverMicro</w:t>
      </w:r>
      <w:r w:rsidR="0068627D" w:rsidRPr="008B4879">
        <w:rPr>
          <w:i/>
        </w:rPr>
        <w:t>s(Servo.tras);</w:t>
      </w:r>
    </w:p>
    <w:p w14:paraId="38F66CCF" w14:textId="77777777" w:rsidR="0068627D" w:rsidRPr="008B4879" w:rsidRDefault="0068627D" w:rsidP="008B4879">
      <w:pPr>
        <w:pStyle w:val="SemEspaamento"/>
        <w:ind w:firstLine="720"/>
        <w:rPr>
          <w:i/>
        </w:rPr>
      </w:pPr>
      <w:r w:rsidRPr="008B4879">
        <w:rPr>
          <w:i/>
        </w:rPr>
        <w:t xml:space="preserve">esperar(3000); </w:t>
      </w:r>
    </w:p>
    <w:p w14:paraId="60B91B43" w14:textId="544F0DDB" w:rsidR="0068627D" w:rsidRDefault="0068627D" w:rsidP="0050454B">
      <w:pPr>
        <w:spacing w:after="30"/>
        <w:rPr>
          <w:rFonts w:cs="Times New Roman"/>
          <w:i/>
          <w:szCs w:val="24"/>
        </w:rPr>
      </w:pPr>
    </w:p>
    <w:p w14:paraId="3857BFEB" w14:textId="77777777" w:rsidR="0068627D" w:rsidRPr="00400643" w:rsidRDefault="0068627D" w:rsidP="00400643">
      <w:pPr>
        <w:spacing w:after="30"/>
        <w:rPr>
          <w:rFonts w:cs="Times New Roman"/>
          <w:szCs w:val="24"/>
        </w:rPr>
      </w:pPr>
      <w:r w:rsidRPr="00400643">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rPr>
          <w:rFonts w:cs="Times New Roman"/>
          <w:szCs w:val="24"/>
        </w:rPr>
      </w:pPr>
    </w:p>
    <w:p w14:paraId="6B4C436D" w14:textId="77777777" w:rsidR="0050454B" w:rsidRDefault="0050454B" w:rsidP="0068627D">
      <w:pPr>
        <w:spacing w:after="30"/>
        <w:rPr>
          <w:rFonts w:cs="Times New Roman"/>
          <w:szCs w:val="24"/>
        </w:rPr>
      </w:pPr>
    </w:p>
    <w:p w14:paraId="67F3D84A" w14:textId="47937549" w:rsidR="0050454B" w:rsidRPr="00400643" w:rsidRDefault="0050454B" w:rsidP="00400643">
      <w:pPr>
        <w:pStyle w:val="PargrafodaLista"/>
        <w:numPr>
          <w:ilvl w:val="1"/>
          <w:numId w:val="115"/>
        </w:numPr>
        <w:rPr>
          <w:rFonts w:cs="Times New Roman"/>
          <w:b/>
          <w:sz w:val="32"/>
          <w:szCs w:val="32"/>
        </w:rPr>
      </w:pPr>
      <w:r w:rsidRPr="00400643">
        <w:rPr>
          <w:rFonts w:eastAsia="Times New Roman" w:cs="Times New Roman"/>
          <w:b/>
          <w:bCs/>
          <w:sz w:val="32"/>
          <w:szCs w:val="32"/>
        </w:rPr>
        <w:t>Carrinho utilizando L293D e motores CC</w:t>
      </w:r>
    </w:p>
    <w:p w14:paraId="7F073DA5" w14:textId="77777777" w:rsidR="00126321" w:rsidRPr="00400643" w:rsidRDefault="00126321" w:rsidP="00400643">
      <w:pPr>
        <w:rPr>
          <w:rFonts w:cs="Times New Roman"/>
          <w:szCs w:val="32"/>
        </w:rPr>
      </w:pPr>
    </w:p>
    <w:p w14:paraId="3269B730" w14:textId="01054996" w:rsidR="0050454B" w:rsidRDefault="0050454B" w:rsidP="0050454B">
      <w:pPr>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w:t>
      </w:r>
      <w:r w:rsidR="00323931">
        <w:rPr>
          <w:rFonts w:eastAsia="Times New Roman" w:cs="Times New Roman"/>
          <w:szCs w:val="24"/>
        </w:rPr>
        <w:t>A</w:t>
      </w:r>
      <w:r>
        <w:rPr>
          <w:rFonts w:eastAsia="Times New Roman" w:cs="Times New Roman"/>
          <w:szCs w:val="24"/>
        </w:rPr>
        <w:t>rduino. Aconselhamos o uso de uma base para acoplar o par de motores, podendo ser uma base feita em 3D, chapa de metal com fita adesiva, compensado de madeira, e</w:t>
      </w:r>
      <w:r w:rsidR="00323931">
        <w:rPr>
          <w:rFonts w:eastAsia="Times New Roman" w:cs="Times New Roman"/>
          <w:szCs w:val="24"/>
        </w:rPr>
        <w:t>tc. O limite é a criatividade!</w:t>
      </w:r>
      <w:r>
        <w:rPr>
          <w:rFonts w:eastAsia="Times New Roman" w:cs="Times New Roman"/>
          <w:szCs w:val="24"/>
        </w:rPr>
        <w:t xml:space="preserve"> Caso você possua outro modelo de ponte H, você pode verificar a pinagem (pode ser encontrada no datasheet do componente, que é feito </w:t>
      </w:r>
      <w:r>
        <w:rPr>
          <w:rFonts w:eastAsia="Times New Roman" w:cs="Times New Roman"/>
          <w:szCs w:val="24"/>
        </w:rPr>
        <w:lastRenderedPageBreak/>
        <w:t>pela sua fabricante) do componente e seguir o mesmo princípio que será explanado no capítulo.</w:t>
      </w:r>
      <w:r w:rsidR="00323931">
        <w:rPr>
          <w:rFonts w:eastAsia="Times New Roman" w:cs="Times New Roman"/>
          <w:szCs w:val="24"/>
        </w:rPr>
        <w:t xml:space="preserve"> Para a confecção do hardware deste projeto, será necessário: </w:t>
      </w:r>
    </w:p>
    <w:p w14:paraId="3810941F" w14:textId="6F0F28F3" w:rsidR="00CC1F25" w:rsidRDefault="00CC1F25"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Uma placa Arduino</w:t>
      </w:r>
    </w:p>
    <w:p w14:paraId="1CA5836F"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2 motores CC</w:t>
      </w:r>
    </w:p>
    <w:p w14:paraId="14AFE862"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Base para acoplar os motores (opcional)</w:t>
      </w:r>
    </w:p>
    <w:p w14:paraId="3B72ADC6"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Protoboard</w:t>
      </w:r>
    </w:p>
    <w:p w14:paraId="39816B48"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Rodas para os motores</w:t>
      </w:r>
    </w:p>
    <w:p w14:paraId="34FD87A4"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Ponte H dupla L293D</w:t>
      </w:r>
    </w:p>
    <w:p w14:paraId="7D497A49" w14:textId="7B843832" w:rsidR="0050454B" w:rsidRDefault="00E45C2D"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Alimentação elétrica (pilhas, baterias, etc.)</w:t>
      </w:r>
    </w:p>
    <w:p w14:paraId="796F53F3" w14:textId="0F3F0B37"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Regulador de tensão (no caso usamos o Lm7805)</w:t>
      </w:r>
    </w:p>
    <w:p w14:paraId="009DF57B" w14:textId="2BF4DB28"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Capacitores de cerâmica para montar junto ao regulador</w:t>
      </w:r>
    </w:p>
    <w:p w14:paraId="06E54F50" w14:textId="5D06BEDB" w:rsidR="0050454B" w:rsidRDefault="0050454B" w:rsidP="0050454B">
      <w:pPr>
        <w:pStyle w:val="PargrafodaLista"/>
        <w:numPr>
          <w:ilvl w:val="0"/>
          <w:numId w:val="130"/>
        </w:numPr>
        <w:spacing w:line="256" w:lineRule="auto"/>
        <w:rPr>
          <w:rFonts w:cs="Times New Roman"/>
          <w:szCs w:val="24"/>
        </w:rPr>
      </w:pPr>
      <w:r>
        <w:rPr>
          <w:rFonts w:eastAsia="Times New Roman" w:cs="Times New Roman"/>
          <w:szCs w:val="24"/>
        </w:rPr>
        <w:t>Arduino (usaremos o nano n</w:t>
      </w:r>
      <w:r w:rsidR="00E45C2D">
        <w:rPr>
          <w:rFonts w:eastAsia="Times New Roman" w:cs="Times New Roman"/>
          <w:szCs w:val="24"/>
        </w:rPr>
        <w:t>o tutorial, mas isso é opcional</w:t>
      </w:r>
      <w:r>
        <w:rPr>
          <w:rFonts w:eastAsia="Times New Roman" w:cs="Times New Roman"/>
          <w:szCs w:val="24"/>
        </w:rPr>
        <w:t xml:space="preserve">) </w:t>
      </w:r>
    </w:p>
    <w:p w14:paraId="26206F3B" w14:textId="77777777" w:rsidR="0050454B" w:rsidRDefault="0050454B" w:rsidP="0050454B">
      <w:pPr>
        <w:rPr>
          <w:rFonts w:cs="Times New Roman"/>
          <w:szCs w:val="24"/>
        </w:rPr>
      </w:pPr>
    </w:p>
    <w:p w14:paraId="4557E2A1"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14:paraId="579E1D2B" w14:textId="77777777" w:rsidR="0050454B" w:rsidRPr="00935953" w:rsidRDefault="0050454B" w:rsidP="0050454B">
      <w:pPr>
        <w:spacing w:after="30"/>
        <w:rPr>
          <w:rFonts w:cs="Times New Roman"/>
          <w:color w:val="000000"/>
          <w:szCs w:val="28"/>
        </w:rPr>
      </w:pPr>
    </w:p>
    <w:p w14:paraId="67D1DCED" w14:textId="7F870E31" w:rsidR="0050454B" w:rsidRDefault="0050454B" w:rsidP="0050454B">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w:t>
      </w:r>
      <w:r w:rsidR="00C84131">
        <w:rPr>
          <w:rFonts w:eastAsia="Times New Roman" w:cs="Times New Roman"/>
          <w:color w:val="000000"/>
          <w:szCs w:val="24"/>
        </w:rPr>
        <w:t>tes. Diversos objetos</w:t>
      </w:r>
      <w:r>
        <w:rPr>
          <w:rFonts w:eastAsia="Times New Roman" w:cs="Times New Roman"/>
          <w:color w:val="000000"/>
          <w:szCs w:val="24"/>
        </w:rPr>
        <w:t xml:space="preserve"> pode</w:t>
      </w:r>
      <w:r w:rsidR="00C84131">
        <w:rPr>
          <w:rFonts w:eastAsia="Times New Roman" w:cs="Times New Roman"/>
          <w:color w:val="000000"/>
          <w:szCs w:val="24"/>
        </w:rPr>
        <w:t>m</w:t>
      </w:r>
      <w:r>
        <w:rPr>
          <w:rFonts w:eastAsia="Times New Roman" w:cs="Times New Roman"/>
          <w:color w:val="000000"/>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rPr>
          <w:rFonts w:cs="Times New Roman"/>
          <w:color w:val="000000"/>
          <w:szCs w:val="24"/>
        </w:rPr>
      </w:pPr>
    </w:p>
    <w:p w14:paraId="428E392B"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rPr>
          <w:rFonts w:cs="Times New Roman"/>
          <w:color w:val="000000"/>
          <w:szCs w:val="24"/>
        </w:rPr>
      </w:pPr>
    </w:p>
    <w:p w14:paraId="15E30D79" w14:textId="7BE84A0A" w:rsidR="00947822"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5FBA11D6" w14:textId="77777777" w:rsidR="00947822" w:rsidRPr="00947822" w:rsidRDefault="00947822" w:rsidP="00947822"/>
    <w:p w14:paraId="5D149120" w14:textId="77777777" w:rsidR="00947822" w:rsidRPr="00947822" w:rsidRDefault="00947822" w:rsidP="00947822"/>
    <w:p w14:paraId="04DEE0C6" w14:textId="77777777" w:rsidR="00947822" w:rsidRPr="00947822" w:rsidRDefault="00947822" w:rsidP="00947822"/>
    <w:p w14:paraId="196D6E20" w14:textId="7561ACD2" w:rsidR="00947822" w:rsidRDefault="00947822" w:rsidP="00947822"/>
    <w:p w14:paraId="3F2FEA87" w14:textId="2C4508CC" w:rsidR="0050454B" w:rsidRPr="00947822" w:rsidRDefault="00947822" w:rsidP="00947822">
      <w:pPr>
        <w:tabs>
          <w:tab w:val="left" w:pos="8571"/>
        </w:tabs>
      </w:pPr>
      <w:r>
        <w:tab/>
      </w:r>
    </w:p>
    <w:p w14:paraId="4288AA75" w14:textId="07458B48" w:rsidR="0050454B" w:rsidRDefault="0050454B" w:rsidP="00935953">
      <w:pPr>
        <w:spacing w:after="30"/>
        <w:jc w:val="center"/>
        <w:rPr>
          <w:rFonts w:cs="Times New Roman"/>
          <w:color w:val="000000"/>
          <w:szCs w:val="24"/>
        </w:rPr>
      </w:pPr>
      <w:r>
        <w:rPr>
          <w:rFonts w:cs="Times New Roman"/>
          <w:noProof/>
          <w:color w:val="000000"/>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rPr>
          <w:rFonts w:cs="Times New Roman"/>
          <w:szCs w:val="24"/>
        </w:rPr>
      </w:pPr>
    </w:p>
    <w:p w14:paraId="6EE40822" w14:textId="77777777" w:rsidR="0050454B" w:rsidRDefault="0050454B" w:rsidP="0050454B">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Monte o circuito com a fonte externa de energia desconectada, conectando-a apenas ao término.</w:t>
      </w:r>
    </w:p>
    <w:p w14:paraId="3D18E79A" w14:textId="58074DFF" w:rsidR="0050454B" w:rsidRDefault="0050454B" w:rsidP="0050454B">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 xml:space="preserve">Os motores não possuem polaridade definida, </w:t>
      </w:r>
      <w:r w:rsidR="005E26E9">
        <w:rPr>
          <w:rFonts w:eastAsia="Times New Roman" w:cs="Times New Roman"/>
          <w:szCs w:val="24"/>
        </w:rPr>
        <w:t>sendo que sua inversão apenas inverte o sentido de rotação.</w:t>
      </w:r>
    </w:p>
    <w:p w14:paraId="7F79E478" w14:textId="77777777" w:rsidR="0050454B" w:rsidRDefault="0050454B" w:rsidP="0050454B">
      <w:pPr>
        <w:rPr>
          <w:rFonts w:cs="Times New Roman"/>
          <w:szCs w:val="24"/>
        </w:rPr>
      </w:pPr>
    </w:p>
    <w:p w14:paraId="5C89358D" w14:textId="77777777" w:rsidR="00935953" w:rsidRDefault="00935953" w:rsidP="0050454B">
      <w:pPr>
        <w:rPr>
          <w:rFonts w:cs="Times New Roman"/>
          <w:szCs w:val="24"/>
        </w:rPr>
      </w:pPr>
    </w:p>
    <w:p w14:paraId="023ED485"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rPr>
          <w:rFonts w:cs="Times New Roman"/>
          <w:szCs w:val="24"/>
        </w:rPr>
      </w:pPr>
    </w:p>
    <w:p w14:paraId="211D1EE7" w14:textId="77777777" w:rsidR="0050454B" w:rsidRDefault="0050454B" w:rsidP="0050454B">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5V(Pode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rPr>
          <w:rFonts w:cs="Times New Roman"/>
          <w:szCs w:val="24"/>
        </w:rPr>
      </w:pPr>
    </w:p>
    <w:p w14:paraId="66572131" w14:textId="77777777" w:rsidR="0050454B" w:rsidRDefault="0050454B" w:rsidP="0050454B">
      <w:pPr>
        <w:pStyle w:val="NormalWeb"/>
        <w:shd w:val="clear" w:color="auto" w:fill="FFFFFF" w:themeFill="background1"/>
        <w:spacing w:before="0" w:beforeAutospacing="0" w:after="30" w:afterAutospacing="0"/>
        <w:rPr>
          <w:ins w:id="133" w:author="Mateus Berardo de Souza Terra" w:date="2016-02-09T11:44:00Z"/>
          <w:b/>
          <w:sz w:val="28"/>
          <w:szCs w:val="28"/>
          <w:u w:val="single"/>
        </w:rPr>
      </w:pPr>
      <w:ins w:id="134"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rPr>
          <w:color w:val="000000"/>
        </w:rPr>
      </w:pPr>
    </w:p>
    <w:p w14:paraId="4135F0D5" w14:textId="77777777" w:rsidR="0050454B" w:rsidRDefault="0050454B">
      <w:pPr>
        <w:pStyle w:val="NormalWeb"/>
        <w:shd w:val="clear" w:color="auto" w:fill="FFFFFF" w:themeFill="background1"/>
        <w:spacing w:after="30"/>
        <w:ind w:firstLine="720"/>
        <w:rPr>
          <w:color w:val="000000"/>
        </w:rPr>
        <w:pPrChange w:id="135" w:author="Mateus Berardo de Souza Terra" w:date="2016-02-09T11:45:00Z">
          <w:pPr>
            <w:pStyle w:val="NormalWeb"/>
            <w:shd w:val="clear" w:color="auto" w:fill="FFFFFF"/>
          </w:pPr>
        </w:pPrChange>
      </w:pPr>
      <w:ins w:id="136" w:author="Mateus Berardo de Souza Terra" w:date="2016-02-09T11:44:00Z">
        <w:r>
          <w:rPr>
            <w:color w:val="000000"/>
          </w:rPr>
          <w:t>Abra a IDE do Brino e digite o código abaixo ou baixe</w:t>
        </w:r>
      </w:ins>
      <w:r>
        <w:rPr>
          <w:color w:val="000000"/>
        </w:rPr>
        <w:t>-o</w:t>
      </w:r>
      <w:ins w:id="137" w:author="Mateus Berardo de Souza Terra" w:date="2016-02-09T11:44:00Z">
        <w:r>
          <w:rPr>
            <w:color w:val="000000"/>
          </w:rPr>
          <w:t xml:space="preserve"> da página do </w:t>
        </w:r>
      </w:ins>
      <w:r>
        <w:rPr>
          <w:color w:val="000000"/>
        </w:rPr>
        <w:t>G</w:t>
      </w:r>
      <w:ins w:id="138" w:author="Mateus Berardo de Souza Terra" w:date="2016-02-09T11:44:00Z">
        <w:r>
          <w:rPr>
            <w:color w:val="000000"/>
          </w:rPr>
          <w:t>ithub da apostila</w:t>
        </w:r>
      </w:ins>
      <w:ins w:id="139"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rsidP="008B4879">
            <w:pPr>
              <w:pStyle w:val="SemEspaamento"/>
              <w:rPr>
                <w:color w:val="000000"/>
              </w:rPr>
            </w:pPr>
            <w:r>
              <w:t>// Projeto 8 Carrinho utilizando L293D e motores CC</w:t>
            </w:r>
          </w:p>
          <w:p w14:paraId="69434F9E" w14:textId="77777777" w:rsidR="0050454B" w:rsidRDefault="0050454B" w:rsidP="008B4879">
            <w:pPr>
              <w:pStyle w:val="SemEspaamento"/>
              <w:rPr>
                <w:color w:val="000000"/>
              </w:rPr>
            </w:pPr>
            <w:r>
              <w:t>// A seguir vamos declarar as portas dos motores</w:t>
            </w:r>
          </w:p>
          <w:p w14:paraId="56524C25" w14:textId="77777777" w:rsidR="0050454B" w:rsidRDefault="0050454B" w:rsidP="008B4879">
            <w:pPr>
              <w:pStyle w:val="SemEspaamento"/>
              <w:rPr>
                <w:color w:val="000000"/>
              </w:rPr>
            </w:pPr>
            <w:r>
              <w:t>Constante Numero pinoVelocidadeE = 10;</w:t>
            </w:r>
          </w:p>
          <w:p w14:paraId="2E4008ED" w14:textId="77777777" w:rsidR="0050454B" w:rsidRDefault="0050454B" w:rsidP="008B4879">
            <w:pPr>
              <w:pStyle w:val="SemEspaamento"/>
              <w:rPr>
                <w:color w:val="000000"/>
              </w:rPr>
            </w:pPr>
            <w:r>
              <w:t>Constante Numero pinoVelocidadeD = 9;</w:t>
            </w:r>
          </w:p>
          <w:p w14:paraId="69A32BA2" w14:textId="77777777" w:rsidR="0050454B" w:rsidRDefault="0050454B" w:rsidP="008B4879">
            <w:pPr>
              <w:pStyle w:val="SemEspaamento"/>
              <w:rPr>
                <w:color w:val="000000"/>
              </w:rPr>
            </w:pPr>
            <w:r>
              <w:t>Constante Numero motorE1 = 4;</w:t>
            </w:r>
          </w:p>
          <w:p w14:paraId="33CDE741" w14:textId="77777777" w:rsidR="0050454B" w:rsidRDefault="0050454B" w:rsidP="008B4879">
            <w:pPr>
              <w:pStyle w:val="SemEspaamento"/>
              <w:rPr>
                <w:color w:val="000000"/>
              </w:rPr>
            </w:pPr>
            <w:r>
              <w:t>Constante Numero motorE2 = 5;</w:t>
            </w:r>
          </w:p>
          <w:p w14:paraId="7D2D76AF" w14:textId="77777777" w:rsidR="0050454B" w:rsidRDefault="0050454B" w:rsidP="008B4879">
            <w:pPr>
              <w:pStyle w:val="SemEspaamento"/>
              <w:rPr>
                <w:color w:val="000000"/>
              </w:rPr>
            </w:pPr>
            <w:r>
              <w:t>Constante Numero motorD1 = 6;</w:t>
            </w:r>
          </w:p>
          <w:p w14:paraId="542F221E" w14:textId="77777777" w:rsidR="0050454B" w:rsidRDefault="0050454B" w:rsidP="008B4879">
            <w:pPr>
              <w:pStyle w:val="SemEspaamento"/>
              <w:rPr>
                <w:color w:val="000000"/>
              </w:rPr>
            </w:pPr>
            <w:r>
              <w:t>Constante Numero motorD2 = 7;</w:t>
            </w:r>
          </w:p>
          <w:p w14:paraId="2F3CAD32" w14:textId="77777777" w:rsidR="0050454B" w:rsidRDefault="0050454B" w:rsidP="008B4879">
            <w:pPr>
              <w:pStyle w:val="SemEspaamento"/>
              <w:rPr>
                <w:color w:val="000000"/>
              </w:rPr>
            </w:pPr>
          </w:p>
          <w:p w14:paraId="45CD17E7" w14:textId="77777777" w:rsidR="0050454B" w:rsidRDefault="0050454B" w:rsidP="008B4879">
            <w:pPr>
              <w:pStyle w:val="SemEspaamento"/>
              <w:rPr>
                <w:color w:val="000000"/>
              </w:rPr>
            </w:pPr>
            <w:r>
              <w:t>Principal(){</w:t>
            </w:r>
          </w:p>
          <w:p w14:paraId="681AD05B" w14:textId="77777777" w:rsidR="0050454B" w:rsidRDefault="0050454B" w:rsidP="008B4879">
            <w:pPr>
              <w:pStyle w:val="SemEspaamento"/>
              <w:rPr>
                <w:color w:val="000000"/>
              </w:rPr>
            </w:pPr>
            <w:r>
              <w:t>// Aqui e a parte onde voce brinca com o codigo!!</w:t>
            </w:r>
          </w:p>
          <w:p w14:paraId="67B83249" w14:textId="77777777" w:rsidR="0050454B" w:rsidRDefault="0050454B" w:rsidP="008B4879">
            <w:pPr>
              <w:pStyle w:val="SemEspaamento"/>
              <w:rPr>
                <w:color w:val="000000"/>
              </w:rPr>
            </w:pPr>
            <w:r>
              <w:t>// Mude e veja o que acontece!</w:t>
            </w:r>
          </w:p>
          <w:p w14:paraId="206E04B2" w14:textId="77777777" w:rsidR="0050454B" w:rsidRDefault="0050454B" w:rsidP="008B4879">
            <w:pPr>
              <w:pStyle w:val="SemEspaamento"/>
            </w:pPr>
            <w:r>
              <w:t>andarFrente();</w:t>
            </w:r>
          </w:p>
          <w:p w14:paraId="37B6E2E7" w14:textId="77777777" w:rsidR="0050454B" w:rsidRDefault="0050454B" w:rsidP="008B4879">
            <w:pPr>
              <w:pStyle w:val="SemEspaamento"/>
              <w:rPr>
                <w:color w:val="000000"/>
              </w:rPr>
            </w:pPr>
            <w:r>
              <w:t>}</w:t>
            </w:r>
          </w:p>
          <w:p w14:paraId="7E2B8145" w14:textId="77777777" w:rsidR="0050454B" w:rsidRDefault="0050454B" w:rsidP="008B4879">
            <w:pPr>
              <w:pStyle w:val="SemEspaamento"/>
              <w:rPr>
                <w:color w:val="000000"/>
              </w:rPr>
            </w:pPr>
          </w:p>
          <w:p w14:paraId="660B2D99" w14:textId="77777777" w:rsidR="0050454B" w:rsidRDefault="0050454B" w:rsidP="008B4879">
            <w:pPr>
              <w:pStyle w:val="SemEspaamento"/>
              <w:rPr>
                <w:color w:val="000000"/>
              </w:rPr>
            </w:pPr>
            <w:r>
              <w:t>Configuracao() {</w:t>
            </w:r>
          </w:p>
          <w:p w14:paraId="55E13866" w14:textId="77777777" w:rsidR="0050454B" w:rsidRDefault="0050454B" w:rsidP="008B4879">
            <w:pPr>
              <w:pStyle w:val="SemEspaamento"/>
              <w:rPr>
                <w:color w:val="000000"/>
              </w:rPr>
            </w:pPr>
            <w:r>
              <w:t>// O comando abaixo inicia uma conversa com o computador, para que se possa ler o que o robo esta fazendo utilizando o monitor serial</w:t>
            </w:r>
          </w:p>
          <w:p w14:paraId="3C3D7786" w14:textId="77777777" w:rsidR="0050454B" w:rsidRDefault="0050454B" w:rsidP="008B4879">
            <w:pPr>
              <w:pStyle w:val="SemEspaamento"/>
              <w:rPr>
                <w:color w:val="000000"/>
              </w:rPr>
            </w:pPr>
            <w:r>
              <w:rPr>
                <w:color w:val="000000"/>
              </w:rPr>
              <w:t>USB.conectar(9600);</w:t>
            </w:r>
          </w:p>
          <w:p w14:paraId="1D1F1AAF" w14:textId="77777777" w:rsidR="0050454B" w:rsidRDefault="0050454B" w:rsidP="008B4879">
            <w:pPr>
              <w:pStyle w:val="SemEspaamento"/>
              <w:rPr>
                <w:color w:val="000000"/>
              </w:rPr>
            </w:pPr>
            <w:r>
              <w:t>// Agora iremos declarar o comportamento de cada porta</w:t>
            </w:r>
          </w:p>
          <w:p w14:paraId="4D4F7E98" w14:textId="77777777" w:rsidR="0050454B" w:rsidRDefault="0050454B" w:rsidP="008B4879">
            <w:pPr>
              <w:pStyle w:val="SemEspaamento"/>
              <w:rPr>
                <w:color w:val="000000"/>
              </w:rPr>
            </w:pPr>
            <w:r>
              <w:t>Pino.definirModo(pinoVelocidadeE, Saida);</w:t>
            </w:r>
          </w:p>
          <w:p w14:paraId="7DB870F2" w14:textId="77777777" w:rsidR="0050454B" w:rsidRDefault="0050454B" w:rsidP="008B4879">
            <w:pPr>
              <w:pStyle w:val="SemEspaamento"/>
              <w:rPr>
                <w:color w:val="000000"/>
              </w:rPr>
            </w:pPr>
            <w:r>
              <w:t>Pino.definirModo(pinoVelocidadeD, Saida);</w:t>
            </w:r>
          </w:p>
          <w:p w14:paraId="27D1EB0D" w14:textId="77777777" w:rsidR="0050454B" w:rsidRDefault="0050454B" w:rsidP="008B4879">
            <w:pPr>
              <w:pStyle w:val="SemEspaamento"/>
              <w:rPr>
                <w:color w:val="000000"/>
              </w:rPr>
            </w:pPr>
            <w:r>
              <w:t>Pino.definirModo(motorE1, Saida);</w:t>
            </w:r>
          </w:p>
          <w:p w14:paraId="3B33245F" w14:textId="77777777" w:rsidR="0050454B" w:rsidRDefault="0050454B" w:rsidP="008B4879">
            <w:pPr>
              <w:pStyle w:val="SemEspaamento"/>
              <w:rPr>
                <w:color w:val="000000"/>
              </w:rPr>
            </w:pPr>
            <w:r>
              <w:t>Pino.definirModo(motorE2, Saida);</w:t>
            </w:r>
          </w:p>
          <w:p w14:paraId="34071167" w14:textId="77777777" w:rsidR="0050454B" w:rsidRDefault="0050454B" w:rsidP="008B4879">
            <w:pPr>
              <w:pStyle w:val="SemEspaamento"/>
              <w:rPr>
                <w:color w:val="000000"/>
              </w:rPr>
            </w:pPr>
            <w:r>
              <w:t>Pino.definirModo(motorD1, Saida);</w:t>
            </w:r>
          </w:p>
          <w:p w14:paraId="0E335B70" w14:textId="77777777" w:rsidR="0050454B" w:rsidRDefault="0050454B" w:rsidP="008B4879">
            <w:pPr>
              <w:pStyle w:val="SemEspaamento"/>
              <w:rPr>
                <w:color w:val="000000"/>
              </w:rPr>
            </w:pPr>
            <w:r>
              <w:t>Pino.definirModo(motorD2, Saida);</w:t>
            </w:r>
          </w:p>
          <w:p w14:paraId="634781F2" w14:textId="77777777" w:rsidR="0050454B" w:rsidRDefault="0050454B" w:rsidP="008B4879">
            <w:pPr>
              <w:pStyle w:val="SemEspaamento"/>
            </w:pPr>
            <w:r>
              <w:t>}</w:t>
            </w:r>
          </w:p>
          <w:p w14:paraId="49510BD6" w14:textId="77777777" w:rsidR="0050454B" w:rsidRDefault="0050454B" w:rsidP="008B4879">
            <w:pPr>
              <w:pStyle w:val="SemEspaamento"/>
              <w:rPr>
                <w:color w:val="000000"/>
              </w:rPr>
            </w:pPr>
          </w:p>
          <w:p w14:paraId="453FF24D" w14:textId="77777777" w:rsidR="0050454B" w:rsidRDefault="0050454B" w:rsidP="008B4879">
            <w:pPr>
              <w:pStyle w:val="SemEspaamento"/>
              <w:rPr>
                <w:color w:val="000000"/>
              </w:rPr>
            </w:pPr>
            <w:r>
              <w:t>// E por ultimo, vamos criar as funcoes para o controle do robo que poderemos chamar</w:t>
            </w:r>
          </w:p>
          <w:p w14:paraId="413F3A7B" w14:textId="77777777" w:rsidR="0050454B" w:rsidRDefault="0050454B" w:rsidP="008B4879">
            <w:pPr>
              <w:pStyle w:val="SemEspaamento"/>
              <w:rPr>
                <w:color w:val="000000"/>
              </w:rPr>
            </w:pPr>
            <w:r>
              <w:t>// na parte Principal  do codigo.</w:t>
            </w:r>
          </w:p>
          <w:p w14:paraId="31B3579A" w14:textId="77777777" w:rsidR="0050454B" w:rsidRDefault="0050454B" w:rsidP="008B4879">
            <w:pPr>
              <w:pStyle w:val="SemEspaamento"/>
              <w:rPr>
                <w:color w:val="000000"/>
              </w:rPr>
            </w:pPr>
            <w:r>
              <w:t>// Repare que algumas partes estao em branco tente completa-las</w:t>
            </w:r>
          </w:p>
          <w:p w14:paraId="48347D65" w14:textId="77777777" w:rsidR="0050454B" w:rsidRDefault="0050454B" w:rsidP="008B4879">
            <w:pPr>
              <w:pStyle w:val="SemEspaamento"/>
              <w:rPr>
                <w:color w:val="000000"/>
              </w:rPr>
            </w:pPr>
            <w:r>
              <w:t>SemRetorno andarFrente(){</w:t>
            </w:r>
          </w:p>
          <w:p w14:paraId="20BB6C5A" w14:textId="77777777" w:rsidR="0050454B" w:rsidRDefault="0050454B" w:rsidP="008B4879">
            <w:pPr>
              <w:pStyle w:val="SemEspaamento"/>
              <w:rPr>
                <w:color w:val="000000"/>
              </w:rPr>
            </w:pPr>
            <w:r>
              <w:rPr>
                <w:color w:val="000000"/>
              </w:rPr>
              <w:tab/>
              <w:t>USB.enviarln("andando para frente");</w:t>
            </w:r>
          </w:p>
          <w:p w14:paraId="5138784F" w14:textId="77777777" w:rsidR="0050454B" w:rsidRDefault="0050454B" w:rsidP="008B4879">
            <w:pPr>
              <w:pStyle w:val="SemEspaamento"/>
              <w:rPr>
                <w:color w:val="000000"/>
              </w:rPr>
            </w:pPr>
            <w:r>
              <w:rPr>
                <w:color w:val="000000"/>
              </w:rPr>
              <w:tab/>
            </w:r>
            <w:r>
              <w:rPr>
                <w:color w:val="000000"/>
              </w:rPr>
              <w:tab/>
              <w:t>Pino.escrever(APD.pinoVelocidadeE, 250);</w:t>
            </w:r>
          </w:p>
          <w:p w14:paraId="7E6C50B4" w14:textId="77777777" w:rsidR="0050454B" w:rsidRDefault="0050454B" w:rsidP="008B4879">
            <w:pPr>
              <w:pStyle w:val="SemEspaamento"/>
              <w:rPr>
                <w:color w:val="000000"/>
              </w:rPr>
            </w:pPr>
            <w:r>
              <w:rPr>
                <w:color w:val="000000"/>
              </w:rPr>
              <w:tab/>
            </w:r>
            <w:r>
              <w:rPr>
                <w:color w:val="000000"/>
              </w:rPr>
              <w:tab/>
              <w:t>Pino.escrever(APD.pinoVelocidadeD, 250);</w:t>
            </w:r>
          </w:p>
          <w:p w14:paraId="1C60F9B6" w14:textId="77777777" w:rsidR="0050454B" w:rsidRDefault="0050454B" w:rsidP="008B4879">
            <w:pPr>
              <w:pStyle w:val="SemEspaamento"/>
              <w:rPr>
                <w:color w:val="000000"/>
              </w:rPr>
            </w:pPr>
            <w:r>
              <w:rPr>
                <w:color w:val="000000"/>
              </w:rPr>
              <w:tab/>
            </w:r>
            <w:r>
              <w:rPr>
                <w:color w:val="000000"/>
              </w:rPr>
              <w:tab/>
              <w:t>Pino.ligar(Digital.motorE1);</w:t>
            </w:r>
          </w:p>
          <w:p w14:paraId="4F587962" w14:textId="77777777" w:rsidR="0050454B" w:rsidRDefault="0050454B" w:rsidP="008B4879">
            <w:pPr>
              <w:pStyle w:val="SemEspaamento"/>
              <w:rPr>
                <w:color w:val="000000"/>
              </w:rPr>
            </w:pPr>
            <w:r>
              <w:rPr>
                <w:color w:val="000000"/>
              </w:rPr>
              <w:tab/>
            </w:r>
            <w:r>
              <w:rPr>
                <w:color w:val="000000"/>
              </w:rPr>
              <w:tab/>
              <w:t>Pino.desligar(Digital.motorE2);</w:t>
            </w:r>
          </w:p>
          <w:p w14:paraId="10357C45" w14:textId="77777777" w:rsidR="0050454B" w:rsidRDefault="0050454B" w:rsidP="008B4879">
            <w:pPr>
              <w:pStyle w:val="SemEspaamento"/>
              <w:rPr>
                <w:color w:val="000000"/>
              </w:rPr>
            </w:pPr>
            <w:r>
              <w:rPr>
                <w:color w:val="000000"/>
              </w:rPr>
              <w:tab/>
            </w:r>
            <w:r>
              <w:rPr>
                <w:color w:val="000000"/>
              </w:rPr>
              <w:tab/>
              <w:t>Pino.ligar(Digital.motorD1);</w:t>
            </w:r>
          </w:p>
          <w:p w14:paraId="6EED2A78" w14:textId="77777777" w:rsidR="0050454B" w:rsidRDefault="0050454B" w:rsidP="008B4879">
            <w:pPr>
              <w:pStyle w:val="SemEspaamento"/>
              <w:rPr>
                <w:color w:val="000000"/>
              </w:rPr>
            </w:pPr>
            <w:r>
              <w:rPr>
                <w:color w:val="000000"/>
              </w:rPr>
              <w:lastRenderedPageBreak/>
              <w:tab/>
            </w:r>
            <w:r>
              <w:rPr>
                <w:color w:val="000000"/>
              </w:rPr>
              <w:tab/>
              <w:t>Pino.desligar(Digital.motorD2);</w:t>
            </w:r>
          </w:p>
          <w:p w14:paraId="1B8341C5" w14:textId="77777777" w:rsidR="0050454B" w:rsidRDefault="0050454B" w:rsidP="008B4879">
            <w:pPr>
              <w:pStyle w:val="SemEspaamento"/>
              <w:rPr>
                <w:color w:val="000000"/>
              </w:rPr>
            </w:pPr>
            <w:r>
              <w:t>}</w:t>
            </w:r>
          </w:p>
          <w:p w14:paraId="157EE5EE" w14:textId="77777777" w:rsidR="0050454B" w:rsidRDefault="0050454B" w:rsidP="008B4879">
            <w:pPr>
              <w:pStyle w:val="SemEspaamento"/>
              <w:rPr>
                <w:color w:val="000000"/>
              </w:rPr>
            </w:pPr>
            <w:r>
              <w:t>SemRetorno parar(){</w:t>
            </w:r>
          </w:p>
          <w:p w14:paraId="40479A40" w14:textId="77777777" w:rsidR="0050454B" w:rsidRDefault="0050454B" w:rsidP="008B4879">
            <w:pPr>
              <w:pStyle w:val="SemEspaamento"/>
              <w:rPr>
                <w:color w:val="000000"/>
              </w:rPr>
            </w:pPr>
            <w:r>
              <w:rPr>
                <w:color w:val="000000"/>
              </w:rPr>
              <w:tab/>
              <w:t>USB.enviarln("parado");</w:t>
            </w:r>
          </w:p>
          <w:p w14:paraId="15F56B56" w14:textId="77777777" w:rsidR="0050454B" w:rsidRDefault="0050454B" w:rsidP="008B4879">
            <w:pPr>
              <w:pStyle w:val="SemEspaamento"/>
              <w:rPr>
                <w:color w:val="000000"/>
              </w:rPr>
            </w:pPr>
            <w:r>
              <w:t>}</w:t>
            </w:r>
          </w:p>
          <w:p w14:paraId="03236CCE" w14:textId="77777777" w:rsidR="0050454B" w:rsidRDefault="0050454B" w:rsidP="008B4879">
            <w:pPr>
              <w:pStyle w:val="SemEspaamento"/>
              <w:rPr>
                <w:color w:val="000000"/>
              </w:rPr>
            </w:pPr>
            <w:r>
              <w:t>SemRetorno andarDireita(){</w:t>
            </w:r>
          </w:p>
          <w:p w14:paraId="0111D4E9" w14:textId="77777777" w:rsidR="0050454B" w:rsidRDefault="0050454B" w:rsidP="008B4879">
            <w:pPr>
              <w:pStyle w:val="SemEspaamento"/>
              <w:rPr>
                <w:color w:val="000000"/>
              </w:rPr>
            </w:pPr>
            <w:r>
              <w:rPr>
                <w:color w:val="000000"/>
              </w:rPr>
              <w:tab/>
              <w:t>USB.enviarln("andando para direita");</w:t>
            </w:r>
          </w:p>
          <w:p w14:paraId="2421995C" w14:textId="77777777" w:rsidR="0050454B" w:rsidRDefault="0050454B" w:rsidP="008B4879">
            <w:pPr>
              <w:pStyle w:val="SemEspaamento"/>
              <w:rPr>
                <w:color w:val="000000"/>
              </w:rPr>
            </w:pPr>
            <w:r>
              <w:t>}</w:t>
            </w:r>
          </w:p>
          <w:p w14:paraId="38051710" w14:textId="77777777" w:rsidR="0050454B" w:rsidRDefault="0050454B" w:rsidP="008B4879">
            <w:pPr>
              <w:pStyle w:val="SemEspaamento"/>
              <w:rPr>
                <w:color w:val="000000"/>
              </w:rPr>
            </w:pPr>
            <w:r>
              <w:t>SemRetorno andarEsquerda(){</w:t>
            </w:r>
          </w:p>
          <w:p w14:paraId="365293CC" w14:textId="77777777" w:rsidR="0050454B" w:rsidRDefault="0050454B" w:rsidP="008B4879">
            <w:pPr>
              <w:pStyle w:val="SemEspaamento"/>
              <w:rPr>
                <w:color w:val="000000"/>
              </w:rPr>
            </w:pPr>
            <w:r>
              <w:rPr>
                <w:color w:val="000000"/>
              </w:rPr>
              <w:tab/>
              <w:t>USB.enviarln("andando para esquerda");</w:t>
            </w:r>
          </w:p>
          <w:p w14:paraId="18FCC623" w14:textId="77777777" w:rsidR="0050454B" w:rsidRDefault="0050454B" w:rsidP="008B4879">
            <w:pPr>
              <w:pStyle w:val="SemEspaamento"/>
              <w:rPr>
                <w:color w:val="000000"/>
              </w:rPr>
            </w:pPr>
            <w:r>
              <w:t>}</w:t>
            </w:r>
          </w:p>
          <w:p w14:paraId="3449FC11" w14:textId="77777777" w:rsidR="0050454B" w:rsidRDefault="0050454B" w:rsidP="008B4879">
            <w:pPr>
              <w:pStyle w:val="SemEspaamento"/>
              <w:rPr>
                <w:color w:val="000000"/>
              </w:rPr>
            </w:pPr>
            <w:r>
              <w:t>SemRetorno andarTras(){</w:t>
            </w:r>
          </w:p>
          <w:p w14:paraId="1557D95E" w14:textId="77777777" w:rsidR="0050454B" w:rsidRDefault="0050454B" w:rsidP="008B4879">
            <w:pPr>
              <w:pStyle w:val="SemEspaamento"/>
              <w:rPr>
                <w:color w:val="000000"/>
              </w:rPr>
            </w:pPr>
            <w:r>
              <w:rPr>
                <w:color w:val="000000"/>
              </w:rPr>
              <w:tab/>
              <w:t>USB.enviarln("andando para tras");</w:t>
            </w:r>
          </w:p>
          <w:p w14:paraId="663A9FAC" w14:textId="77777777" w:rsidR="0050454B" w:rsidRDefault="0050454B" w:rsidP="008B4879">
            <w:pPr>
              <w:pStyle w:val="SemEspaamento"/>
              <w:rPr>
                <w:color w:val="000000"/>
              </w:rPr>
            </w:pPr>
            <w:r>
              <w:t>}</w:t>
            </w:r>
          </w:p>
        </w:tc>
      </w:tr>
    </w:tbl>
    <w:p w14:paraId="623102F7" w14:textId="77777777" w:rsidR="0050454B" w:rsidRPr="005E26E9" w:rsidRDefault="0050454B" w:rsidP="0050454B">
      <w:pPr>
        <w:ind w:firstLine="708"/>
        <w:rPr>
          <w:rFonts w:cs="Times New Roman"/>
        </w:rPr>
      </w:pPr>
    </w:p>
    <w:p w14:paraId="0D4BB7A4" w14:textId="77777777" w:rsidR="0050454B" w:rsidRPr="005E26E9" w:rsidRDefault="0050454B" w:rsidP="0050454B">
      <w:pPr>
        <w:ind w:firstLine="708"/>
        <w:rPr>
          <w:rFonts w:cs="Times New Roman"/>
          <w:color w:val="000000"/>
          <w:szCs w:val="24"/>
        </w:rPr>
      </w:pPr>
      <w:r w:rsidRPr="005E26E9">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rPr>
          <w:rFonts w:cs="Times New Roman"/>
          <w:color w:val="000000"/>
          <w:szCs w:val="24"/>
        </w:rPr>
      </w:pPr>
      <w:r w:rsidRPr="005E26E9">
        <w:rPr>
          <w:rFonts w:cs="Times New Roman"/>
          <w:b/>
          <w:bCs/>
          <w:color w:val="000000" w:themeColor="text1"/>
          <w:szCs w:val="24"/>
        </w:rPr>
        <w:t xml:space="preserve">Cuidado: </w:t>
      </w:r>
      <w:r w:rsidRPr="005E26E9">
        <w:rPr>
          <w:rFonts w:cs="Times New Roman"/>
          <w:color w:val="000000" w:themeColor="text1"/>
          <w:szCs w:val="24"/>
        </w:rPr>
        <w:t xml:space="preserve">Ao enviar esse código o robô pode começar a andar inesperadamente! Cuidado para que ele não caia da mesa ou sofra qualquer </w:t>
      </w:r>
      <w:r w:rsidR="00165BCF">
        <w:rPr>
          <w:rFonts w:cs="Times New Roman"/>
          <w:color w:val="000000" w:themeColor="text1"/>
          <w:szCs w:val="24"/>
        </w:rPr>
        <w:t xml:space="preserve">outro </w:t>
      </w:r>
      <w:r w:rsidRPr="005E26E9">
        <w:rPr>
          <w:rFonts w:cs="Times New Roman"/>
          <w:color w:val="000000" w:themeColor="text1"/>
          <w:szCs w:val="24"/>
        </w:rPr>
        <w:t>acidente!</w:t>
      </w:r>
    </w:p>
    <w:p w14:paraId="62BC61B5" w14:textId="77777777" w:rsidR="0050454B" w:rsidRPr="00935953" w:rsidRDefault="0050454B" w:rsidP="0050454B">
      <w:pPr>
        <w:ind w:firstLine="708"/>
        <w:rPr>
          <w:rFonts w:cs="Times New Roman"/>
          <w:color w:val="000000"/>
        </w:rPr>
      </w:pPr>
    </w:p>
    <w:p w14:paraId="6FFD583C"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rPr>
          <w:rFonts w:cs="Times New Roman"/>
          <w:szCs w:val="24"/>
        </w:rPr>
      </w:pPr>
    </w:p>
    <w:p w14:paraId="51DA5B33" w14:textId="77777777" w:rsidR="0050454B" w:rsidRDefault="0050454B" w:rsidP="0050454B">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rPr>
          <w:rFonts w:cs="Times New Roman"/>
          <w:szCs w:val="24"/>
        </w:rPr>
      </w:pPr>
      <w:r>
        <w:rPr>
          <w:rFonts w:eastAsia="Times New Roman" w:cs="Times New Roman"/>
          <w:szCs w:val="24"/>
        </w:rPr>
        <w:t xml:space="preserve">Uma das partes interessantes desse programa é que a função </w:t>
      </w:r>
      <w:r w:rsidRPr="008B4879">
        <w:rPr>
          <w:rStyle w:val="SemEspaamentoChar"/>
          <w:i/>
        </w:rPr>
        <w:t>Principal()</w:t>
      </w:r>
      <w:r>
        <w:rPr>
          <w:rFonts w:eastAsia="Times New Roman" w:cs="Times New Roman"/>
          <w:szCs w:val="24"/>
        </w:rPr>
        <w:t xml:space="preserve"> está quase vazia, ou seja, você deverá preenchê-la! Para isso criamos algumas funções no final do código que podem ser chamadas no código principal. Aprofundaremos-nos nesse assunto mais adiante.</w:t>
      </w:r>
    </w:p>
    <w:p w14:paraId="5C652F5C" w14:textId="77777777" w:rsidR="0050454B" w:rsidRDefault="0050454B" w:rsidP="0050454B">
      <w:pPr>
        <w:ind w:firstLine="708"/>
        <w:rPr>
          <w:rFonts w:cs="Times New Roman"/>
          <w:szCs w:val="24"/>
        </w:rPr>
      </w:pPr>
      <w:r>
        <w:rPr>
          <w:rFonts w:eastAsia="Times New Roman" w:cs="Times New Roman"/>
          <w:szCs w:val="24"/>
        </w:rPr>
        <w:t xml:space="preserve">Outro ponto interessante é a função </w:t>
      </w:r>
      <w:r w:rsidRPr="008B4879">
        <w:rPr>
          <w:rStyle w:val="SemEspaamentoChar"/>
          <w:i/>
        </w:rPr>
        <w:t>Configuracao()</w:t>
      </w:r>
      <w:r>
        <w:rPr>
          <w:rFonts w:eastAsia="Times New Roman" w:cs="Times New Roman"/>
          <w:szCs w:val="24"/>
        </w:rPr>
        <w:t xml:space="preserve"> vir depois da </w:t>
      </w:r>
      <w:r w:rsidRPr="008B4879">
        <w:rPr>
          <w:rStyle w:val="SemEspaamentoChar"/>
          <w:i/>
        </w:rPr>
        <w:t>Principal()</w:t>
      </w:r>
      <w:r w:rsidRPr="008B4879">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14:paraId="191DD48C" w14:textId="77777777" w:rsidR="0050454B" w:rsidRDefault="0050454B" w:rsidP="0050454B">
      <w:pPr>
        <w:spacing w:after="30"/>
        <w:ind w:left="568"/>
        <w:rPr>
          <w:rFonts w:cs="Times New Roman"/>
          <w:szCs w:val="24"/>
        </w:rPr>
      </w:pPr>
    </w:p>
    <w:p w14:paraId="16D84FB2" w14:textId="77777777" w:rsidR="00935953" w:rsidRPr="00400643" w:rsidRDefault="00935953" w:rsidP="00400643">
      <w:pPr>
        <w:spacing w:after="30"/>
        <w:rPr>
          <w:rFonts w:cs="Times New Roman"/>
          <w:szCs w:val="24"/>
        </w:rPr>
      </w:pPr>
    </w:p>
    <w:p w14:paraId="7B76EDF7" w14:textId="41C64718" w:rsidR="0068627D" w:rsidRPr="00400643" w:rsidRDefault="0068627D" w:rsidP="00400643">
      <w:pPr>
        <w:pStyle w:val="PargrafodaLista"/>
        <w:numPr>
          <w:ilvl w:val="0"/>
          <w:numId w:val="115"/>
        </w:numPr>
        <w:spacing w:after="30"/>
        <w:rPr>
          <w:rFonts w:cs="Times New Roman"/>
          <w:b/>
          <w:sz w:val="32"/>
          <w:szCs w:val="32"/>
          <w:u w:val="single"/>
        </w:rPr>
      </w:pPr>
      <w:r w:rsidRPr="00400643">
        <w:rPr>
          <w:rFonts w:cs="Times New Roman"/>
          <w:b/>
          <w:sz w:val="32"/>
          <w:szCs w:val="32"/>
          <w:u w:val="single"/>
        </w:rPr>
        <w:t>Despedida</w:t>
      </w:r>
    </w:p>
    <w:p w14:paraId="1C941DFC" w14:textId="77777777" w:rsidR="0068627D" w:rsidRPr="00935953" w:rsidRDefault="0068627D" w:rsidP="00935953">
      <w:pPr>
        <w:spacing w:after="30"/>
        <w:rPr>
          <w:rFonts w:cs="Times New Roman"/>
          <w:szCs w:val="32"/>
        </w:rPr>
      </w:pPr>
    </w:p>
    <w:p w14:paraId="794F0CC2" w14:textId="182B97BF" w:rsidR="0068627D" w:rsidRDefault="0068627D" w:rsidP="0068627D">
      <w:pPr>
        <w:spacing w:after="30"/>
        <w:ind w:firstLine="720"/>
        <w:rPr>
          <w:rFonts w:cs="Times New Roman"/>
          <w:szCs w:val="24"/>
        </w:rPr>
      </w:pPr>
      <w:r w:rsidRPr="009516A1">
        <w:rPr>
          <w:rFonts w:cs="Times New Roman"/>
          <w:szCs w:val="24"/>
        </w:rPr>
        <w:lastRenderedPageBreak/>
        <w:t>Esse foi o último projet</w:t>
      </w:r>
      <w:r w:rsidR="009516A1" w:rsidRPr="009516A1">
        <w:rPr>
          <w:rFonts w:cs="Times New Roman"/>
          <w:szCs w:val="24"/>
        </w:rPr>
        <w:t>o de nosso livro. Esperamos que</w:t>
      </w:r>
      <w:r w:rsidRPr="009516A1">
        <w:rPr>
          <w:rFonts w:cs="Times New Roman"/>
          <w:szCs w:val="24"/>
        </w:rPr>
        <w:t xml:space="preserve"> </w:t>
      </w:r>
      <w:r w:rsidR="00C72CCA" w:rsidRPr="009516A1">
        <w:rPr>
          <w:rFonts w:cs="Times New Roman"/>
          <w:szCs w:val="24"/>
        </w:rPr>
        <w:t xml:space="preserve">você seja capaz de fazer programas simples com a </w:t>
      </w:r>
      <w:r w:rsidRPr="009516A1">
        <w:rPr>
          <w:rFonts w:cs="Times New Roman"/>
          <w:szCs w:val="24"/>
        </w:rPr>
        <w:t>linguagem Brino e</w:t>
      </w:r>
      <w:r w:rsidR="00ED28DA" w:rsidRPr="009516A1">
        <w:rPr>
          <w:rFonts w:cs="Times New Roman"/>
          <w:szCs w:val="24"/>
        </w:rPr>
        <w:t xml:space="preserve"> que você tenha aprendido conceitos básicos de</w:t>
      </w:r>
      <w:r w:rsidRPr="009516A1">
        <w:rPr>
          <w:rFonts w:cs="Times New Roman"/>
          <w:szCs w:val="24"/>
        </w:rPr>
        <w:t xml:space="preserve"> eletrônica</w:t>
      </w:r>
      <w:r w:rsidR="009516A1" w:rsidRPr="009516A1">
        <w:rPr>
          <w:rFonts w:cs="Times New Roman"/>
          <w:szCs w:val="24"/>
        </w:rPr>
        <w:t>.</w:t>
      </w:r>
      <w:r w:rsidRPr="009516A1">
        <w:rPr>
          <w:rFonts w:cs="Times New Roman"/>
          <w:szCs w:val="24"/>
        </w:rPr>
        <w:t xml:space="preserve"> </w:t>
      </w:r>
      <w:r w:rsidR="00ED28DA" w:rsidRPr="009516A1">
        <w:rPr>
          <w:rFonts w:cs="Times New Roman"/>
          <w:szCs w:val="24"/>
        </w:rPr>
        <w:t xml:space="preserve">Não se limite a essa apostila, o </w:t>
      </w:r>
      <w:r w:rsidRPr="009516A1">
        <w:rPr>
          <w:rFonts w:cs="Times New Roman"/>
          <w:szCs w:val="24"/>
        </w:rPr>
        <w:t>potencial de crescimento do mercado da engenharia mecatrônica, elétrica, computação e várias outras que tiram proveito das habilidade</w:t>
      </w:r>
      <w:r w:rsidR="00ED28DA" w:rsidRPr="009516A1">
        <w:rPr>
          <w:rFonts w:cs="Times New Roman"/>
          <w:szCs w:val="24"/>
        </w:rPr>
        <w:t>s descritas neste livro é imensurável</w:t>
      </w:r>
      <w:r w:rsidRPr="009516A1">
        <w:rPr>
          <w:rFonts w:cs="Times New Roman"/>
          <w:szCs w:val="24"/>
        </w:rPr>
        <w:t xml:space="preserve">. Esse material </w:t>
      </w:r>
      <w:r w:rsidR="00ED28DA" w:rsidRPr="009516A1">
        <w:rPr>
          <w:rFonts w:cs="Times New Roman"/>
          <w:szCs w:val="24"/>
        </w:rPr>
        <w:t xml:space="preserve">não o tornará </w:t>
      </w:r>
      <w:r w:rsidRPr="009516A1">
        <w:rPr>
          <w:rFonts w:cs="Times New Roman"/>
          <w:szCs w:val="24"/>
        </w:rPr>
        <w:t xml:space="preserve">um especialista, mas acreditamos que pode despertar a paixão </w:t>
      </w:r>
      <w:r w:rsidR="009516A1" w:rsidRPr="009516A1">
        <w:rPr>
          <w:rFonts w:cs="Times New Roman"/>
          <w:szCs w:val="24"/>
        </w:rPr>
        <w:t>necessária</w:t>
      </w:r>
      <w:r w:rsidRPr="009516A1">
        <w:rPr>
          <w:rFonts w:cs="Times New Roman"/>
          <w:szCs w:val="24"/>
        </w:rPr>
        <w:t xml:space="preserve"> para tal, além de fornecer conceitos importantes.</w:t>
      </w:r>
      <w:r>
        <w:rPr>
          <w:rFonts w:cs="Times New Roman"/>
          <w:szCs w:val="24"/>
        </w:rPr>
        <w:t xml:space="preserve"> </w:t>
      </w:r>
    </w:p>
    <w:p w14:paraId="68A961DD" w14:textId="663EE0AA" w:rsidR="0068627D" w:rsidRPr="009516A1" w:rsidRDefault="0068627D" w:rsidP="0068627D">
      <w:pPr>
        <w:spacing w:after="30"/>
        <w:ind w:firstLine="720"/>
        <w:rPr>
          <w:rFonts w:cs="Times New Roman"/>
          <w:szCs w:val="24"/>
        </w:rPr>
      </w:pPr>
      <w:r w:rsidRPr="009516A1">
        <w:rPr>
          <w:rFonts w:cs="Times New Roman"/>
          <w:szCs w:val="24"/>
        </w:rPr>
        <w:t xml:space="preserve">O desenvolvimento do Brino e deste material </w:t>
      </w:r>
      <w:r w:rsidR="00AB7793" w:rsidRPr="009516A1">
        <w:rPr>
          <w:rFonts w:cs="Times New Roman"/>
          <w:szCs w:val="24"/>
        </w:rPr>
        <w:t>objetiva a</w:t>
      </w:r>
      <w:r w:rsidRPr="009516A1">
        <w:rPr>
          <w:rFonts w:cs="Times New Roman"/>
          <w:szCs w:val="24"/>
        </w:rPr>
        <w:t xml:space="preserve"> difusão da robótica nas escolas. </w:t>
      </w:r>
      <w:r w:rsidR="00AB7793" w:rsidRPr="009516A1">
        <w:rPr>
          <w:rFonts w:cs="Times New Roman"/>
          <w:szCs w:val="24"/>
        </w:rPr>
        <w:t>Acredita-se</w:t>
      </w:r>
      <w:r w:rsidRPr="009516A1">
        <w:rPr>
          <w:rFonts w:cs="Times New Roman"/>
          <w:szCs w:val="24"/>
        </w:rPr>
        <w:t xml:space="preserve"> que a robótica educacional tem poder transformador </w:t>
      </w:r>
      <w:r w:rsidR="00AB7793" w:rsidRPr="009516A1">
        <w:rPr>
          <w:rFonts w:cs="Times New Roman"/>
          <w:szCs w:val="24"/>
        </w:rPr>
        <w:t xml:space="preserve">que desperta </w:t>
      </w:r>
      <w:r w:rsidRPr="009516A1">
        <w:rPr>
          <w:rFonts w:cs="Times New Roman"/>
          <w:szCs w:val="24"/>
        </w:rPr>
        <w:t>o gosto pela ciência e pela tecnologia em estudantes do ensino fundamental e médio, transformando jovens em potenciais pesquisadores. Não apenas isto, a robótica</w:t>
      </w:r>
      <w:r w:rsidR="00AB7793" w:rsidRPr="009516A1">
        <w:rPr>
          <w:rFonts w:cs="Times New Roman"/>
          <w:szCs w:val="24"/>
        </w:rPr>
        <w:t xml:space="preserve"> dentro das instituições de </w:t>
      </w:r>
      <w:r w:rsidR="009516A1" w:rsidRPr="009516A1">
        <w:rPr>
          <w:rFonts w:cs="Times New Roman"/>
          <w:szCs w:val="24"/>
        </w:rPr>
        <w:t>ensino auxilia</w:t>
      </w:r>
      <w:r w:rsidRPr="009516A1">
        <w:rPr>
          <w:rFonts w:cs="Times New Roman"/>
          <w:szCs w:val="24"/>
        </w:rPr>
        <w:t xml:space="preserve"> o desenvolvimento de diversas habilidades importantíssimas no m</w:t>
      </w:r>
      <w:r w:rsidR="009516A1" w:rsidRPr="009516A1">
        <w:rPr>
          <w:rFonts w:cs="Times New Roman"/>
          <w:szCs w:val="24"/>
        </w:rPr>
        <w:t>ercado de trabalho n</w:t>
      </w:r>
      <w:r w:rsidRPr="009516A1">
        <w:rPr>
          <w:rFonts w:cs="Times New Roman"/>
          <w:szCs w:val="24"/>
        </w:rPr>
        <w:t xml:space="preserve">o mundo globalizado, como por exemplo, programação, solução de problemas complexos e </w:t>
      </w:r>
      <w:r w:rsidR="00AB7793" w:rsidRPr="009516A1">
        <w:rPr>
          <w:rFonts w:cs="Times New Roman"/>
          <w:szCs w:val="24"/>
        </w:rPr>
        <w:t>como trabalhar em equipe</w:t>
      </w:r>
      <w:r w:rsidRPr="009516A1">
        <w:rPr>
          <w:rFonts w:cs="Times New Roman"/>
          <w:szCs w:val="24"/>
        </w:rPr>
        <w:t>.</w:t>
      </w:r>
    </w:p>
    <w:p w14:paraId="451C50FF" w14:textId="39ADC4EA" w:rsidR="0068627D" w:rsidRPr="009516A1" w:rsidRDefault="0068627D" w:rsidP="0068627D">
      <w:pPr>
        <w:spacing w:after="30"/>
        <w:ind w:firstLine="720"/>
        <w:rPr>
          <w:rFonts w:cs="Times New Roman"/>
          <w:szCs w:val="24"/>
        </w:rPr>
      </w:pPr>
      <w:r w:rsidRPr="009516A1">
        <w:rPr>
          <w:rFonts w:cs="Times New Roman"/>
          <w:szCs w:val="24"/>
        </w:rPr>
        <w:t xml:space="preserve">Além do desenvolvimento de habilidades específicas, a robótica </w:t>
      </w:r>
      <w:r w:rsidR="00AB7793" w:rsidRPr="009516A1">
        <w:rPr>
          <w:rFonts w:cs="Times New Roman"/>
          <w:szCs w:val="24"/>
        </w:rPr>
        <w:t>auxilia</w:t>
      </w:r>
      <w:r w:rsidRPr="009516A1">
        <w:rPr>
          <w:rFonts w:cs="Times New Roman"/>
          <w:szCs w:val="24"/>
        </w:rPr>
        <w:t xml:space="preserve"> </w:t>
      </w:r>
      <w:r w:rsidR="00AB7793" w:rsidRPr="009516A1">
        <w:rPr>
          <w:rFonts w:cs="Times New Roman"/>
          <w:szCs w:val="24"/>
        </w:rPr>
        <w:t>no ensino interdisciplinar, como exempl</w:t>
      </w:r>
      <w:r w:rsidR="009516A1" w:rsidRPr="009516A1">
        <w:rPr>
          <w:rFonts w:cs="Times New Roman"/>
          <w:szCs w:val="24"/>
        </w:rPr>
        <w:t>o na matéria de</w:t>
      </w:r>
      <w:r w:rsidR="00AB7793" w:rsidRPr="009516A1">
        <w:rPr>
          <w:rFonts w:cs="Times New Roman"/>
          <w:szCs w:val="24"/>
        </w:rPr>
        <w:t xml:space="preserve"> eletrodinâmica, d</w:t>
      </w:r>
      <w:r w:rsidR="009516A1" w:rsidRPr="009516A1">
        <w:rPr>
          <w:rFonts w:cs="Times New Roman"/>
          <w:szCs w:val="24"/>
        </w:rPr>
        <w:t>a</w:t>
      </w:r>
      <w:r w:rsidR="00AB7793" w:rsidRPr="009516A1">
        <w:rPr>
          <w:rFonts w:cs="Times New Roman"/>
          <w:szCs w:val="24"/>
        </w:rPr>
        <w:t xml:space="preserve"> física, que é vivenciada pelos que participam ativamente de projetos de robótica</w:t>
      </w:r>
      <w:r w:rsidR="009516A1" w:rsidRPr="009516A1">
        <w:rPr>
          <w:rFonts w:cs="Times New Roman"/>
          <w:szCs w:val="24"/>
        </w:rPr>
        <w:t>. Não apenas na área da</w:t>
      </w:r>
      <w:r w:rsidRPr="009516A1">
        <w:rPr>
          <w:rFonts w:cs="Times New Roman"/>
          <w:szCs w:val="24"/>
        </w:rPr>
        <w:t xml:space="preserve"> física </w:t>
      </w:r>
      <w:r w:rsidR="009516A1" w:rsidRPr="009516A1">
        <w:rPr>
          <w:rFonts w:cs="Times New Roman"/>
          <w:szCs w:val="24"/>
        </w:rPr>
        <w:t xml:space="preserve">se </w:t>
      </w:r>
      <w:r w:rsidRPr="009516A1">
        <w:rPr>
          <w:rFonts w:cs="Times New Roman"/>
          <w:szCs w:val="24"/>
        </w:rPr>
        <w:t>é possível tirar proveito da robótica no ensino, a matemática também muito</w:t>
      </w:r>
      <w:r w:rsidR="00AB7793" w:rsidRPr="009516A1">
        <w:rPr>
          <w:rFonts w:cs="Times New Roman"/>
          <w:szCs w:val="24"/>
        </w:rPr>
        <w:t xml:space="preserve"> utilizada </w:t>
      </w:r>
      <w:r w:rsidR="009516A1" w:rsidRPr="009516A1">
        <w:rPr>
          <w:rFonts w:cs="Times New Roman"/>
          <w:szCs w:val="24"/>
        </w:rPr>
        <w:t xml:space="preserve">da </w:t>
      </w:r>
      <w:r w:rsidRPr="009516A1">
        <w:rPr>
          <w:rFonts w:cs="Times New Roman"/>
          <w:szCs w:val="24"/>
        </w:rPr>
        <w:t>lógica de programação, além da química e outras matérias no campo das exatas em geral.</w:t>
      </w:r>
    </w:p>
    <w:p w14:paraId="6A5C2E2F" w14:textId="0439685C" w:rsidR="0068627D" w:rsidRPr="009516A1" w:rsidRDefault="0068627D" w:rsidP="0068627D">
      <w:pPr>
        <w:spacing w:after="30"/>
        <w:ind w:firstLine="720"/>
        <w:rPr>
          <w:rFonts w:cs="Times New Roman"/>
          <w:szCs w:val="24"/>
        </w:rPr>
      </w:pPr>
      <w:r w:rsidRPr="009516A1">
        <w:rPr>
          <w:rFonts w:cs="Times New Roman"/>
          <w:szCs w:val="24"/>
        </w:rPr>
        <w:t xml:space="preserve">Tendo em vista </w:t>
      </w:r>
      <w:r w:rsidR="00AB7793" w:rsidRPr="009516A1">
        <w:rPr>
          <w:rFonts w:cs="Times New Roman"/>
          <w:szCs w:val="24"/>
        </w:rPr>
        <w:t xml:space="preserve">a abundância de </w:t>
      </w:r>
      <w:r w:rsidR="009516A1" w:rsidRPr="009516A1">
        <w:rPr>
          <w:rFonts w:cs="Times New Roman"/>
          <w:szCs w:val="24"/>
        </w:rPr>
        <w:t>benefícios</w:t>
      </w:r>
      <w:r w:rsidRPr="009516A1">
        <w:rPr>
          <w:rFonts w:cs="Times New Roman"/>
          <w:szCs w:val="24"/>
        </w:rPr>
        <w:t xml:space="preserve"> </w:t>
      </w:r>
      <w:r w:rsidR="00AB7793" w:rsidRPr="009516A1">
        <w:rPr>
          <w:rFonts w:cs="Times New Roman"/>
          <w:szCs w:val="24"/>
        </w:rPr>
        <w:t xml:space="preserve">no </w:t>
      </w:r>
      <w:r w:rsidRPr="009516A1">
        <w:rPr>
          <w:rFonts w:cs="Times New Roman"/>
          <w:szCs w:val="24"/>
        </w:rPr>
        <w:t xml:space="preserve">ensino da robótica, além da diversão proporcionada por ela, nós cinco nos unimos para desenvolver o Brino e esta apostila para contribuir com a difusão do seu ensino nas escolas pelo país de forma mais acessível. Esse material </w:t>
      </w:r>
      <w:r w:rsidR="009516A1" w:rsidRPr="009516A1">
        <w:rPr>
          <w:rFonts w:cs="Times New Roman"/>
          <w:szCs w:val="24"/>
        </w:rPr>
        <w:t xml:space="preserve">está integralmente </w:t>
      </w:r>
      <w:r w:rsidR="00AB7793" w:rsidRPr="009516A1">
        <w:rPr>
          <w:rFonts w:cs="Times New Roman"/>
          <w:szCs w:val="24"/>
        </w:rPr>
        <w:t xml:space="preserve">disponível </w:t>
      </w:r>
      <w:r w:rsidRPr="009516A1">
        <w:rPr>
          <w:rFonts w:cs="Times New Roman"/>
          <w:szCs w:val="24"/>
        </w:rPr>
        <w:t>na internet, assim como o Brino, pois nós buscamos a democratização da robótica para causar o maior impacto positivo possível. Além disso, acreditamos na filosofia OpenSource</w:t>
      </w:r>
      <w:r w:rsidR="006434B1" w:rsidRPr="009516A1">
        <w:rPr>
          <w:rFonts w:cs="Times New Roman"/>
          <w:szCs w:val="24"/>
        </w:rPr>
        <w:t xml:space="preserve"> (oq é isso? É o cachorro do meu vizinho? O meu gato? Tem q especificar ^^)</w:t>
      </w:r>
      <w:r w:rsidRPr="009516A1">
        <w:rPr>
          <w:rFonts w:cs="Times New Roman"/>
          <w:szCs w:val="24"/>
        </w:rPr>
        <w:t>.</w:t>
      </w:r>
    </w:p>
    <w:p w14:paraId="6D64C253" w14:textId="7B5595F3" w:rsidR="0068627D" w:rsidRDefault="0068627D" w:rsidP="0068627D">
      <w:pPr>
        <w:spacing w:after="30"/>
        <w:ind w:firstLine="720"/>
        <w:rPr>
          <w:rFonts w:cs="Times New Roman"/>
          <w:szCs w:val="24"/>
        </w:rPr>
      </w:pPr>
      <w:r w:rsidRPr="009516A1">
        <w:rPr>
          <w:rFonts w:cs="Times New Roman"/>
          <w:szCs w:val="24"/>
        </w:rPr>
        <w:t xml:space="preserve">Por fim, desejamos boa sorte para </w:t>
      </w:r>
      <w:r w:rsidR="009516A1" w:rsidRPr="009516A1">
        <w:rPr>
          <w:rFonts w:cs="Times New Roman"/>
          <w:szCs w:val="24"/>
        </w:rPr>
        <w:t>todos</w:t>
      </w:r>
      <w:r w:rsidRPr="009516A1">
        <w:rPr>
          <w:rFonts w:cs="Times New Roman"/>
          <w:szCs w:val="24"/>
        </w:rPr>
        <w:t xml:space="preserve"> em seus projetos com o Arduino. Compartilhe seus projetos conosco e com a comunidade Brino em facebook.com/BrinoIDE. E conte com o nosso apoio para o </w:t>
      </w:r>
      <w:r w:rsidR="0058776B" w:rsidRPr="009516A1">
        <w:rPr>
          <w:rFonts w:cs="Times New Roman"/>
          <w:szCs w:val="24"/>
        </w:rPr>
        <w:t xml:space="preserve">seu </w:t>
      </w:r>
      <w:r w:rsidRPr="009516A1">
        <w:rPr>
          <w:rFonts w:cs="Times New Roman"/>
          <w:szCs w:val="24"/>
        </w:rPr>
        <w:t>desenvolvimento!</w:t>
      </w:r>
    </w:p>
    <w:p w14:paraId="4D7FD0A7" w14:textId="77777777" w:rsidR="0068627D" w:rsidRDefault="0068627D" w:rsidP="0068627D">
      <w:pPr>
        <w:spacing w:after="30"/>
        <w:ind w:firstLine="720"/>
        <w:rPr>
          <w:rFonts w:cs="Times New Roman"/>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40" w:author="Mateus Berardo de Souza Terra" w:date="2016-02-08T22:22:00Z"/>
          <w:color w:val="000000"/>
        </w:rPr>
        <w:pPrChange w:id="141" w:author="Mateus Berardo de Souza Terra" w:date="2016-02-08T22:22:00Z">
          <w:pPr>
            <w:pStyle w:val="NormalWeb"/>
            <w:shd w:val="clear" w:color="auto" w:fill="FFFFFF"/>
            <w:spacing w:before="0" w:beforeAutospacing="0" w:after="160" w:afterAutospacing="0"/>
          </w:pPr>
        </w:pPrChange>
      </w:pPr>
      <w:r>
        <w:t>Equipe Brino</w:t>
      </w:r>
    </w:p>
    <w:p w14:paraId="042C2BD5" w14:textId="4C672A35" w:rsidR="005545FA" w:rsidRPr="00126321" w:rsidRDefault="005545FA" w:rsidP="00126321">
      <w:pPr>
        <w:shd w:val="clear" w:color="auto" w:fill="FFFFFF"/>
        <w:spacing w:after="30" w:line="240" w:lineRule="auto"/>
        <w:rPr>
          <w:rFonts w:cs="Times New Roman"/>
          <w:szCs w:val="24"/>
        </w:rPr>
      </w:pPr>
    </w:p>
    <w:p w14:paraId="74504534" w14:textId="77777777" w:rsidR="000A6C2B" w:rsidRPr="00935953" w:rsidRDefault="000A6C2B" w:rsidP="00126321">
      <w:pPr>
        <w:pStyle w:val="NormalWeb"/>
        <w:shd w:val="clear" w:color="auto" w:fill="FFFFFF"/>
        <w:spacing w:before="0" w:beforeAutospacing="0" w:after="30" w:afterAutospacing="0"/>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rPr>
          <w:ins w:id="142"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pPr>
    </w:p>
    <w:p w14:paraId="0F8735DE" w14:textId="3E717569" w:rsidR="0068627D" w:rsidRDefault="0068627D" w:rsidP="00400643">
      <w:pPr>
        <w:pStyle w:val="NormalWeb"/>
        <w:numPr>
          <w:ilvl w:val="1"/>
          <w:numId w:val="125"/>
        </w:numPr>
        <w:shd w:val="clear" w:color="auto" w:fill="FFFFFF"/>
        <w:spacing w:before="0" w:beforeAutospacing="0" w:after="30" w:afterAutospacing="0"/>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rPr>
          <w:b/>
          <w:sz w:val="28"/>
          <w:szCs w:val="28"/>
        </w:rPr>
      </w:pPr>
      <w:r w:rsidRPr="0068627D">
        <w:rPr>
          <w:b/>
          <w:sz w:val="28"/>
          <w:szCs w:val="28"/>
        </w:rPr>
        <w:t>Protoboard</w:t>
      </w:r>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rPr>
          <w:sz w:val="28"/>
          <w:szCs w:val="28"/>
        </w:rPr>
      </w:pPr>
    </w:p>
    <w:p w14:paraId="1B0ED14D" w14:textId="64040757" w:rsidR="001C7BBA" w:rsidRDefault="001C7BBA" w:rsidP="003636D9">
      <w:pPr>
        <w:pStyle w:val="NormalWeb"/>
        <w:shd w:val="clear" w:color="auto" w:fill="FFFFFF"/>
        <w:spacing w:before="0" w:beforeAutospacing="0" w:after="30" w:afterAutospacing="0"/>
      </w:pPr>
      <w:r w:rsidRPr="003636D9">
        <w:rPr>
          <w:sz w:val="32"/>
          <w:szCs w:val="32"/>
        </w:rPr>
        <w:tab/>
      </w:r>
      <w:r w:rsidRPr="003636D9">
        <w:t>Também conhecida como brea</w:t>
      </w:r>
      <w:r w:rsidR="00385CC7" w:rsidRPr="003636D9">
        <w:t>d</w:t>
      </w:r>
      <w:r w:rsidRPr="003636D9">
        <w:t>board, é uma</w:t>
      </w:r>
      <w:r w:rsidR="00F0715D">
        <w:t xml:space="preserve"> placa para testes e uma</w:t>
      </w:r>
      <w:r w:rsidRPr="003636D9">
        <w:t xml:space="preserve">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00F0715D">
        <w:t xml:space="preserve"> nas quais diversos </w:t>
      </w:r>
      <w:r w:rsidR="00F0715D">
        <w:lastRenderedPageBreak/>
        <w:t>componentes podem ser conectados e</w:t>
      </w:r>
      <w:r w:rsidRPr="003636D9">
        <w:t xml:space="preserve"> </w:t>
      </w:r>
      <w:r w:rsidR="00100F3D" w:rsidRPr="003636D9">
        <w:t>ligados por</w:t>
      </w:r>
      <w:r w:rsidRPr="003636D9">
        <w:t xml:space="preserve"> uma malha metálica </w:t>
      </w:r>
      <w:r w:rsidR="00F0715D">
        <w:t xml:space="preserve">uns aos outros. As conexões seguem o padrão </w:t>
      </w:r>
      <w:r w:rsidRPr="003636D9">
        <w:t xml:space="preserve">indicado no diagrama </w:t>
      </w:r>
      <w:r w:rsidR="00F0715D">
        <w:t>da esquerda</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pPr>
    </w:p>
    <w:p w14:paraId="7B5F163D" w14:textId="099A859A"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F0715D">
        <w:t xml:space="preserve">    </w:t>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5"/>
                    </pic:cNvPr>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pPr>
    </w:p>
    <w:p w14:paraId="5FB8AA0B" w14:textId="77777777" w:rsidR="00935953" w:rsidRPr="003636D9" w:rsidRDefault="00935953" w:rsidP="003636D9">
      <w:pPr>
        <w:pStyle w:val="NormalWeb"/>
        <w:shd w:val="clear" w:color="auto" w:fill="FFFFFF"/>
        <w:spacing w:before="0" w:beforeAutospacing="0" w:after="30" w:afterAutospacing="0"/>
      </w:pPr>
    </w:p>
    <w:p w14:paraId="722416B7" w14:textId="1B30FF5A" w:rsidR="00F53875" w:rsidRDefault="00F53875" w:rsidP="002E7C9A">
      <w:pPr>
        <w:pStyle w:val="NormalWeb"/>
        <w:numPr>
          <w:ilvl w:val="2"/>
          <w:numId w:val="125"/>
        </w:numPr>
        <w:shd w:val="clear" w:color="auto" w:fill="FFFFFF"/>
        <w:spacing w:before="0" w:beforeAutospacing="0" w:after="30" w:afterAutospacing="0"/>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rPr>
          <w:szCs w:val="28"/>
        </w:rPr>
      </w:pPr>
    </w:p>
    <w:p w14:paraId="6D886C41" w14:textId="4B6E9365" w:rsidR="00F53875" w:rsidRDefault="00F53875" w:rsidP="003636D9">
      <w:pPr>
        <w:pStyle w:val="NormalWeb"/>
        <w:shd w:val="clear" w:color="auto" w:fill="FFFFFF"/>
        <w:spacing w:before="0" w:beforeAutospacing="0" w:after="30" w:afterAutospacing="0"/>
        <w:ind w:firstLine="720"/>
      </w:pPr>
      <w:r w:rsidRPr="003636D9">
        <w:t>Jumpers são fios usados para fazer ligações, como as realizadas na protoboard. Caracterizados como fios convencionais com segmentos de fios rígidos em suas extremidades</w:t>
      </w:r>
      <w:r w:rsidR="00F0715D">
        <w:t>, no caso das pontas macho, ou com entradas, no caso de pontas fêmeas,</w:t>
      </w:r>
      <w:r w:rsidRPr="003636D9">
        <w:t xml:space="preserve"> para facilitar o seu uso para prototipagem. Eles podem ser facilmente conectados aos furos da protoboard ou de alguns</w:t>
      </w:r>
      <w:r w:rsidR="00A164E9" w:rsidRPr="003636D9">
        <w:t xml:space="preserve"> A</w:t>
      </w:r>
      <w:r w:rsidRPr="003636D9">
        <w:t>rduinos</w:t>
      </w:r>
      <w:r w:rsidR="00F0715D">
        <w:t xml:space="preserve"> e possuem diversas cores e tamanhos</w:t>
      </w:r>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pPr>
    </w:p>
    <w:p w14:paraId="25ADEA88" w14:textId="160A524A" w:rsidR="00F53875" w:rsidRDefault="00F53875" w:rsidP="003636D9">
      <w:pPr>
        <w:pStyle w:val="NormalWeb"/>
        <w:shd w:val="clear" w:color="auto" w:fill="FFFFFF"/>
        <w:spacing w:before="0" w:beforeAutospacing="0" w:after="30" w:afterAutospacing="0"/>
        <w:ind w:firstLine="720"/>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pPr>
    </w:p>
    <w:p w14:paraId="38D8D9B0" w14:textId="146D7E1F" w:rsidR="00F53875" w:rsidRDefault="0068627D" w:rsidP="007128B9">
      <w:pPr>
        <w:pStyle w:val="NormalWeb"/>
        <w:shd w:val="clear" w:color="auto" w:fill="FFFFFF"/>
        <w:spacing w:before="0" w:beforeAutospacing="0" w:after="30" w:afterAutospacing="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r>
              <w:rPr>
                <w:rFonts w:ascii="Times New Roman" w:hAnsi="Times New Roman"/>
                <w:sz w:val="24"/>
                <w:szCs w:val="24"/>
              </w:rPr>
              <w:t>Positivo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r>
              <w:rPr>
                <w:rFonts w:ascii="Times New Roman" w:hAnsi="Times New Roman"/>
                <w:sz w:val="24"/>
                <w:szCs w:val="24"/>
              </w:rPr>
              <w:t>vermelho</w:t>
            </w:r>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r>
              <w:rPr>
                <w:rFonts w:ascii="Times New Roman" w:hAnsi="Times New Roman"/>
                <w:sz w:val="24"/>
                <w:szCs w:val="24"/>
              </w:rPr>
              <w:t>Negativo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r>
              <w:rPr>
                <w:rFonts w:ascii="Times New Roman" w:hAnsi="Times New Roman"/>
                <w:sz w:val="24"/>
                <w:szCs w:val="24"/>
              </w:rPr>
              <w:t>preto</w:t>
            </w:r>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r>
              <w:rPr>
                <w:rFonts w:ascii="Times New Roman" w:hAnsi="Times New Roman"/>
                <w:sz w:val="24"/>
                <w:szCs w:val="24"/>
              </w:rPr>
              <w:lastRenderedPageBreak/>
              <w:t>Sinal</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r>
              <w:rPr>
                <w:rFonts w:ascii="Times New Roman" w:hAnsi="Times New Roman"/>
                <w:sz w:val="24"/>
                <w:szCs w:val="24"/>
              </w:rPr>
              <w:t>Amarelo, azul, laranja</w:t>
            </w:r>
            <w:r w:rsidR="00F52549">
              <w:rPr>
                <w:rFonts w:ascii="Times New Roman" w:hAnsi="Times New Roman"/>
                <w:sz w:val="24"/>
                <w:szCs w:val="24"/>
              </w:rPr>
              <w:t>, etc</w:t>
            </w:r>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143"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rPr>
          <w:b/>
          <w:sz w:val="28"/>
          <w:szCs w:val="28"/>
        </w:rPr>
        <w:pPrChange w:id="144" w:author="Mateus Berardo de Souza Terra" w:date="2016-02-08T22:29:00Z">
          <w:pPr>
            <w:pStyle w:val="NormalWeb"/>
            <w:shd w:val="clear" w:color="auto" w:fill="FFFFFF"/>
            <w:spacing w:before="0" w:beforeAutospacing="0" w:after="160" w:afterAutospacing="0"/>
          </w:pPr>
        </w:pPrChange>
      </w:pPr>
      <w:r w:rsidRPr="0068627D">
        <w:rPr>
          <w:b/>
          <w:sz w:val="28"/>
          <w:szCs w:val="28"/>
          <w:rPrChange w:id="145"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rPr>
          <w:szCs w:val="28"/>
          <w:rPrChange w:id="146"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pPrChange w:id="147" w:author="granix pacheco" w:date="2016-02-08T12:33:00Z">
          <w:pPr>
            <w:pStyle w:val="NormalWeb"/>
            <w:shd w:val="clear" w:color="auto" w:fill="FFFFFF"/>
            <w:spacing w:before="0" w:beforeAutospacing="0" w:after="160" w:afterAutospacing="0"/>
          </w:pPr>
        </w:pPrChange>
      </w:pPr>
      <w:r w:rsidRPr="003636D9">
        <w:rPr>
          <w:rPrChange w:id="148" w:author="Mateus Berardo de Souza Terra" w:date="2016-02-08T20:05:00Z">
            <w:rPr>
              <w:sz w:val="32"/>
              <w:szCs w:val="32"/>
            </w:rPr>
          </w:rPrChange>
        </w:rPr>
        <w:t>É um ap</w:t>
      </w:r>
      <w:r w:rsidRPr="003636D9">
        <w:t>arelho</w:t>
      </w:r>
      <w:r w:rsidRPr="003636D9">
        <w:rPr>
          <w:rPrChange w:id="149"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rPr>
          <w:rPrChange w:id="150" w:author="Mateus Berardo de Souza Terra" w:date="2016-02-08T20:05:00Z">
            <w:rPr>
              <w:sz w:val="32"/>
              <w:szCs w:val="32"/>
            </w:rPr>
          </w:rPrChange>
        </w:rPr>
        <w:pPrChange w:id="151" w:author="granix pacheco" w:date="2016-02-08T12:33:00Z">
          <w:pPr>
            <w:pStyle w:val="NormalWeb"/>
            <w:shd w:val="clear" w:color="auto" w:fill="FFFFFF"/>
            <w:spacing w:before="0" w:beforeAutospacing="0" w:after="160" w:afterAutospacing="0"/>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152" w:author="Mateus Berardo de Souza Terra" w:date="2016-02-08T20:05:00Z">
            <w:rPr>
              <w:b/>
              <w:sz w:val="36"/>
              <w:szCs w:val="36"/>
              <w:u w:val="single"/>
            </w:rPr>
          </w:rPrChange>
        </w:rPr>
      </w:pPr>
      <w:r w:rsidRPr="003636D9">
        <w:rPr>
          <w:noProof/>
          <w:color w:val="0000FF"/>
          <w:sz w:val="27"/>
          <w:szCs w:val="27"/>
          <w:lang w:eastAsia="pt-BR"/>
          <w:rPrChange w:id="153"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9"/>
                    </pic:cNvPr>
                    <pic:cNvPicPr>
                      <a:picLocks noChangeAspect="1" noChangeArrowheads="1"/>
                    </pic:cNvPicPr>
                  </pic:nvPicPr>
                  <pic:blipFill rotWithShape="1">
                    <a:blip r:embed="rId120">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rPr>
          <w:szCs w:val="36"/>
        </w:rPr>
      </w:pPr>
    </w:p>
    <w:p w14:paraId="1209B571" w14:textId="77777777" w:rsidR="00935953" w:rsidRPr="00935953" w:rsidRDefault="00935953">
      <w:pPr>
        <w:pStyle w:val="NormalWeb"/>
        <w:shd w:val="clear" w:color="auto" w:fill="FFFFFF"/>
        <w:spacing w:before="0" w:beforeAutospacing="0" w:after="30" w:afterAutospacing="0"/>
        <w:rPr>
          <w:szCs w:val="36"/>
        </w:rPr>
        <w:pPrChange w:id="154" w:author="granix pacheco" w:date="2016-02-08T08:28:00Z">
          <w:pPr>
            <w:pStyle w:val="NormalWeb"/>
            <w:shd w:val="clear" w:color="auto" w:fill="FFFFFF"/>
            <w:spacing w:before="0" w:beforeAutospacing="0" w:after="160" w:afterAutospacing="0"/>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rPr>
          <w:ins w:id="155"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rPr>
          <w:b/>
          <w:sz w:val="28"/>
          <w:szCs w:val="28"/>
        </w:rPr>
        <w:pPrChange w:id="156" w:author="Mateus Berardo de Souza Terra" w:date="2016-02-08T22:30:00Z">
          <w:pPr>
            <w:pStyle w:val="NormalWeb"/>
            <w:shd w:val="clear" w:color="auto" w:fill="FFFFFF"/>
            <w:spacing w:before="0" w:beforeAutospacing="0" w:after="160" w:afterAutospacing="0"/>
          </w:pPr>
        </w:pPrChange>
      </w:pPr>
      <w:ins w:id="157" w:author="granix pacheco" w:date="2016-02-08T08:59:00Z">
        <w:r w:rsidRPr="0068627D">
          <w:rPr>
            <w:b/>
            <w:sz w:val="28"/>
            <w:szCs w:val="28"/>
            <w:rPrChange w:id="158" w:author="Mateus Berardo de Souza Terra" w:date="2016-02-08T20:05:00Z">
              <w:rPr>
                <w:b/>
                <w:sz w:val="36"/>
                <w:szCs w:val="36"/>
                <w:u w:val="single"/>
              </w:rPr>
            </w:rPrChange>
          </w:rPr>
          <w:t xml:space="preserve">Valor </w:t>
        </w:r>
      </w:ins>
      <w:ins w:id="159" w:author="granix pacheco" w:date="2016-02-08T11:31:00Z">
        <w:r w:rsidR="0017119E" w:rsidRPr="0068627D">
          <w:rPr>
            <w:b/>
            <w:sz w:val="28"/>
            <w:szCs w:val="28"/>
            <w:rPrChange w:id="160" w:author="Mateus Berardo de Souza Terra" w:date="2016-02-08T20:05:00Z">
              <w:rPr>
                <w:b/>
                <w:sz w:val="32"/>
                <w:szCs w:val="32"/>
                <w:u w:val="single"/>
              </w:rPr>
            </w:rPrChange>
          </w:rPr>
          <w:t xml:space="preserve">de </w:t>
        </w:r>
      </w:ins>
      <w:ins w:id="161" w:author="granix pacheco" w:date="2016-02-08T08:59:00Z">
        <w:r w:rsidRPr="0068627D">
          <w:rPr>
            <w:b/>
            <w:sz w:val="28"/>
            <w:szCs w:val="28"/>
            <w:rPrChange w:id="162"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rPr>
          <w:ins w:id="163" w:author="granix pacheco" w:date="2016-02-08T08:59:00Z"/>
          <w:szCs w:val="28"/>
          <w:rPrChange w:id="164" w:author="Mateus Berardo de Souza Terra" w:date="2016-02-08T20:05:00Z">
            <w:rPr>
              <w:ins w:id="165"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pPr>
      <w:ins w:id="166" w:author="granix pacheco" w:date="2016-02-08T09:51:00Z">
        <w:r w:rsidRPr="003636D9">
          <w:t>A unidade de medida de resistência é o ohm</w:t>
        </w:r>
      </w:ins>
      <w:ins w:id="167" w:author="granix pacheco" w:date="2016-02-08T09:53:00Z">
        <w:r w:rsidR="0070445C" w:rsidRPr="003636D9">
          <w:t>, representado pelo símbolo grego Ômega</w:t>
        </w:r>
      </w:ins>
      <w:ins w:id="168" w:author="granix pacheco" w:date="2016-02-08T09:51:00Z">
        <w:r w:rsidRPr="003636D9">
          <w:t>.</w:t>
        </w:r>
      </w:ins>
      <w:ins w:id="169" w:author="granix pacheco" w:date="2016-02-08T09:52:00Z">
        <w:r w:rsidRPr="003636D9">
          <w:t xml:space="preserve"> Para saber a resistência de um resistor basta </w:t>
        </w:r>
      </w:ins>
      <w:ins w:id="170" w:author="granix pacheco" w:date="2016-02-08T09:54:00Z">
        <w:r w:rsidR="0070445C" w:rsidRPr="003636D9">
          <w:t>ler as duas primeiras faixas e multiplicar esse valor pela terceira. A quarta mostra a tolerância do resistor</w:t>
        </w:r>
      </w:ins>
      <w:r w:rsidR="0068627D">
        <w:t>,</w:t>
      </w:r>
      <w:ins w:id="171" w:author="granix pacheco" w:date="2016-02-08T10:05:00Z">
        <w:r w:rsidR="00FA772E" w:rsidRPr="003636D9">
          <w:t xml:space="preserve"> que </w:t>
        </w:r>
      </w:ins>
      <w:ins w:id="172" w:author="granix pacheco" w:date="2016-02-08T10:06:00Z">
        <w:r w:rsidR="00FA772E" w:rsidRPr="003636D9">
          <w:t>é o valor de sua variação em relação ao valor nominal</w:t>
        </w:r>
      </w:ins>
      <w:ins w:id="173" w:author="granix pacheco" w:date="2016-02-08T09:54:00Z">
        <w:r w:rsidR="0070445C" w:rsidRPr="003636D9">
          <w:t>.</w:t>
        </w:r>
      </w:ins>
      <w:ins w:id="174" w:author="granix pacheco" w:date="2016-02-08T12:24:00Z">
        <w:r w:rsidR="001C7BBA" w:rsidRPr="003636D9">
          <w:t xml:space="preserve"> Alguns resistores </w:t>
        </w:r>
      </w:ins>
      <w:ins w:id="175"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rPr>
          <w:ins w:id="176"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jc w:val="center"/>
        <w:pPrChange w:id="177" w:author="granix pacheco" w:date="2016-02-08T09:51:00Z">
          <w:pPr>
            <w:pStyle w:val="NormalWeb"/>
            <w:shd w:val="clear" w:color="auto" w:fill="FFFFFF"/>
            <w:spacing w:before="0" w:beforeAutospacing="0" w:after="160" w:afterAutospacing="0"/>
          </w:pPr>
        </w:pPrChange>
      </w:pPr>
      <w:ins w:id="178"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pPr>
    </w:p>
    <w:p w14:paraId="154148C9" w14:textId="77777777" w:rsidR="00734E21" w:rsidRPr="003636D9" w:rsidRDefault="00734E21" w:rsidP="003636D9">
      <w:pPr>
        <w:pStyle w:val="NormalWeb"/>
        <w:shd w:val="clear" w:color="auto" w:fill="FFFFFF"/>
        <w:spacing w:before="0" w:beforeAutospacing="0" w:after="30" w:afterAutospacing="0"/>
        <w:ind w:left="720"/>
        <w:rPr>
          <w:ins w:id="179"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180" w:author="granix pacheco" w:date="2016-02-08T09:56:00Z"/>
        </w:trPr>
        <w:tc>
          <w:tcPr>
            <w:tcW w:w="0" w:type="auto"/>
          </w:tcPr>
          <w:p w14:paraId="6D3AD77F" w14:textId="2C060379" w:rsidR="0070445C" w:rsidRPr="0010474F" w:rsidRDefault="0070445C">
            <w:pPr>
              <w:pStyle w:val="NormalWeb"/>
              <w:spacing w:before="0" w:beforeAutospacing="0" w:after="30" w:afterAutospacing="0"/>
              <w:rPr>
                <w:ins w:id="181" w:author="granix pacheco" w:date="2016-02-08T09:56:00Z"/>
                <w:sz w:val="28"/>
                <w:szCs w:val="28"/>
              </w:rPr>
              <w:pPrChange w:id="182" w:author="Mateus Berardo de Souza Terra" w:date="2016-02-08T22:31:00Z">
                <w:pPr>
                  <w:pStyle w:val="NormalWeb"/>
                  <w:spacing w:before="0" w:beforeAutospacing="0" w:after="160" w:afterAutospacing="0"/>
                </w:pPr>
              </w:pPrChange>
            </w:pPr>
            <w:ins w:id="183"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rPr>
                <w:ins w:id="184" w:author="granix pacheco" w:date="2016-02-08T09:56:00Z"/>
                <w:sz w:val="28"/>
                <w:szCs w:val="28"/>
              </w:rPr>
              <w:pPrChange w:id="185" w:author="Mateus Berardo de Souza Terra" w:date="2016-02-08T22:31:00Z">
                <w:pPr>
                  <w:pStyle w:val="NormalWeb"/>
                  <w:spacing w:before="0" w:beforeAutospacing="0" w:after="160" w:afterAutospacing="0"/>
                </w:pPr>
              </w:pPrChange>
            </w:pPr>
            <w:ins w:id="186"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rPr>
                <w:ins w:id="187" w:author="granix pacheco" w:date="2016-02-08T09:56:00Z"/>
                <w:sz w:val="28"/>
                <w:szCs w:val="28"/>
              </w:rPr>
              <w:pPrChange w:id="188" w:author="Mateus Berardo de Souza Terra" w:date="2016-02-08T22:31:00Z">
                <w:pPr>
                  <w:pStyle w:val="NormalWeb"/>
                  <w:spacing w:before="0" w:beforeAutospacing="0" w:after="160" w:afterAutospacing="0"/>
                </w:pPr>
              </w:pPrChange>
            </w:pPr>
            <w:ins w:id="189"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rPr>
                <w:ins w:id="190" w:author="granix pacheco" w:date="2016-02-08T10:01:00Z"/>
                <w:sz w:val="28"/>
                <w:szCs w:val="28"/>
              </w:rPr>
              <w:pPrChange w:id="191" w:author="Mateus Berardo de Souza Terra" w:date="2016-02-08T22:31:00Z">
                <w:pPr>
                  <w:pStyle w:val="NormalWeb"/>
                  <w:spacing w:before="0" w:beforeAutospacing="0" w:after="160" w:afterAutospacing="0"/>
                </w:pPr>
              </w:pPrChange>
            </w:pPr>
            <w:ins w:id="192"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rPr>
                <w:ins w:id="193" w:author="granix pacheco" w:date="2016-02-08T09:56:00Z"/>
                <w:sz w:val="28"/>
                <w:szCs w:val="28"/>
              </w:rPr>
              <w:pPrChange w:id="194" w:author="Mateus Berardo de Souza Terra" w:date="2016-02-08T22:31:00Z">
                <w:pPr>
                  <w:pStyle w:val="NormalWeb"/>
                  <w:spacing w:before="0" w:beforeAutospacing="0" w:after="160" w:afterAutospacing="0"/>
                </w:pPr>
              </w:pPrChange>
            </w:pPr>
            <w:ins w:id="195" w:author="granix pacheco" w:date="2016-02-08T09:56:00Z">
              <w:r w:rsidRPr="0010474F">
                <w:rPr>
                  <w:sz w:val="28"/>
                  <w:szCs w:val="28"/>
                </w:rPr>
                <w:t>Tolerância</w:t>
              </w:r>
            </w:ins>
          </w:p>
        </w:tc>
      </w:tr>
      <w:tr w:rsidR="0070445C" w:rsidRPr="0010474F" w14:paraId="155231DB" w14:textId="77777777" w:rsidTr="0010474F">
        <w:trPr>
          <w:jc w:val="center"/>
          <w:ins w:id="196" w:author="granix pacheco" w:date="2016-02-08T10:01:00Z"/>
        </w:trPr>
        <w:tc>
          <w:tcPr>
            <w:tcW w:w="0" w:type="auto"/>
          </w:tcPr>
          <w:p w14:paraId="515A5B56" w14:textId="0DA04DEE" w:rsidR="0070445C" w:rsidRPr="0010474F" w:rsidRDefault="0070445C">
            <w:pPr>
              <w:pStyle w:val="NormalWeb"/>
              <w:spacing w:before="0" w:beforeAutospacing="0" w:after="30" w:afterAutospacing="0"/>
              <w:rPr>
                <w:ins w:id="197" w:author="granix pacheco" w:date="2016-02-08T10:01:00Z"/>
                <w:sz w:val="28"/>
                <w:szCs w:val="28"/>
              </w:rPr>
              <w:pPrChange w:id="198" w:author="Mateus Berardo de Souza Terra" w:date="2016-02-08T22:31:00Z">
                <w:pPr>
                  <w:pStyle w:val="NormalWeb"/>
                  <w:spacing w:before="0" w:beforeAutospacing="0" w:after="160" w:afterAutospacing="0"/>
                </w:pPr>
              </w:pPrChange>
            </w:pPr>
            <w:ins w:id="199"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rPr>
                <w:ins w:id="200" w:author="granix pacheco" w:date="2016-02-08T10:01:00Z"/>
                <w:sz w:val="28"/>
                <w:szCs w:val="28"/>
              </w:rPr>
              <w:pPrChange w:id="201" w:author="Mateus Berardo de Souza Terra" w:date="2016-02-08T22:31:00Z">
                <w:pPr>
                  <w:pStyle w:val="NormalWeb"/>
                  <w:spacing w:before="0" w:beforeAutospacing="0" w:after="160" w:afterAutospacing="0"/>
                </w:pPr>
              </w:pPrChange>
            </w:pPr>
            <w:ins w:id="202"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rPr>
                <w:ins w:id="203" w:author="granix pacheco" w:date="2016-02-08T10:01:00Z"/>
                <w:sz w:val="28"/>
                <w:szCs w:val="28"/>
              </w:rPr>
              <w:pPrChange w:id="204" w:author="Mateus Berardo de Souza Terra" w:date="2016-02-08T22:31:00Z">
                <w:pPr>
                  <w:pStyle w:val="NormalWeb"/>
                  <w:spacing w:before="0" w:beforeAutospacing="0" w:after="160" w:afterAutospacing="0"/>
                </w:pPr>
              </w:pPrChange>
            </w:pPr>
            <w:ins w:id="205"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rPr>
                <w:ins w:id="206" w:author="granix pacheco" w:date="2016-02-08T10:01:00Z"/>
                <w:sz w:val="28"/>
                <w:szCs w:val="28"/>
              </w:rPr>
              <w:pPrChange w:id="207" w:author="Mateus Berardo de Souza Terra" w:date="2016-02-08T22:31:00Z">
                <w:pPr>
                  <w:pStyle w:val="NormalWeb"/>
                  <w:spacing w:before="0" w:beforeAutospacing="0" w:after="160" w:afterAutospacing="0"/>
                </w:pPr>
              </w:pPrChange>
            </w:pPr>
            <w:ins w:id="208"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rPr>
                <w:ins w:id="209" w:author="granix pacheco" w:date="2016-02-08T10:01:00Z"/>
                <w:sz w:val="28"/>
                <w:szCs w:val="28"/>
              </w:rPr>
              <w:pPrChange w:id="210" w:author="Mateus Berardo de Souza Terra" w:date="2016-02-08T22:31:00Z">
                <w:pPr>
                  <w:pStyle w:val="NormalWeb"/>
                  <w:spacing w:before="0" w:beforeAutospacing="0" w:after="160" w:afterAutospacing="0"/>
                </w:pPr>
              </w:pPrChange>
            </w:pPr>
            <w:ins w:id="211" w:author="granix pacheco" w:date="2016-02-08T10:04:00Z">
              <w:r w:rsidRPr="0010474F">
                <w:rPr>
                  <w:sz w:val="28"/>
                  <w:szCs w:val="28"/>
                </w:rPr>
                <w:t>10%</w:t>
              </w:r>
            </w:ins>
          </w:p>
        </w:tc>
      </w:tr>
      <w:tr w:rsidR="0070445C" w:rsidRPr="0010474F" w14:paraId="48118C94" w14:textId="77777777" w:rsidTr="0010474F">
        <w:trPr>
          <w:jc w:val="center"/>
          <w:ins w:id="212" w:author="granix pacheco" w:date="2016-02-08T09:56:00Z"/>
        </w:trPr>
        <w:tc>
          <w:tcPr>
            <w:tcW w:w="0" w:type="auto"/>
          </w:tcPr>
          <w:p w14:paraId="6EBA959A" w14:textId="1FF243F8" w:rsidR="0070445C" w:rsidRPr="0010474F" w:rsidRDefault="0070445C">
            <w:pPr>
              <w:pStyle w:val="NormalWeb"/>
              <w:spacing w:before="0" w:beforeAutospacing="0" w:after="30" w:afterAutospacing="0"/>
              <w:rPr>
                <w:ins w:id="213" w:author="granix pacheco" w:date="2016-02-08T09:56:00Z"/>
                <w:sz w:val="28"/>
                <w:szCs w:val="28"/>
              </w:rPr>
              <w:pPrChange w:id="214" w:author="Mateus Berardo de Souza Terra" w:date="2016-02-08T22:31:00Z">
                <w:pPr>
                  <w:pStyle w:val="NormalWeb"/>
                  <w:spacing w:before="0" w:beforeAutospacing="0" w:after="160" w:afterAutospacing="0"/>
                </w:pPr>
              </w:pPrChange>
            </w:pPr>
            <w:ins w:id="215"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rPr>
                <w:ins w:id="216" w:author="granix pacheco" w:date="2016-02-08T09:56:00Z"/>
                <w:sz w:val="28"/>
                <w:szCs w:val="28"/>
              </w:rPr>
              <w:pPrChange w:id="217" w:author="Mateus Berardo de Souza Terra" w:date="2016-02-08T22:31:00Z">
                <w:pPr>
                  <w:pStyle w:val="NormalWeb"/>
                  <w:spacing w:before="0" w:beforeAutospacing="0" w:after="160" w:afterAutospacing="0"/>
                </w:pPr>
              </w:pPrChange>
            </w:pPr>
            <w:ins w:id="218"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rPr>
                <w:ins w:id="219" w:author="granix pacheco" w:date="2016-02-08T09:56:00Z"/>
                <w:sz w:val="28"/>
                <w:szCs w:val="28"/>
              </w:rPr>
              <w:pPrChange w:id="220" w:author="Mateus Berardo de Souza Terra" w:date="2016-02-08T22:31:00Z">
                <w:pPr>
                  <w:pStyle w:val="NormalWeb"/>
                  <w:spacing w:before="0" w:beforeAutospacing="0" w:after="160" w:afterAutospacing="0"/>
                </w:pPr>
              </w:pPrChange>
            </w:pPr>
            <w:ins w:id="221"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rPr>
                <w:ins w:id="222" w:author="granix pacheco" w:date="2016-02-08T10:01:00Z"/>
                <w:sz w:val="28"/>
                <w:szCs w:val="28"/>
              </w:rPr>
              <w:pPrChange w:id="223" w:author="Mateus Berardo de Souza Terra" w:date="2016-02-08T22:31:00Z">
                <w:pPr>
                  <w:pStyle w:val="NormalWeb"/>
                  <w:spacing w:before="0" w:beforeAutospacing="0" w:after="160" w:afterAutospacing="0"/>
                </w:pPr>
              </w:pPrChange>
            </w:pPr>
            <w:ins w:id="224"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rPr>
                <w:ins w:id="225" w:author="granix pacheco" w:date="2016-02-08T09:56:00Z"/>
                <w:sz w:val="28"/>
                <w:szCs w:val="28"/>
              </w:rPr>
              <w:pPrChange w:id="226" w:author="Mateus Berardo de Souza Terra" w:date="2016-02-08T22:31:00Z">
                <w:pPr>
                  <w:pStyle w:val="NormalWeb"/>
                  <w:spacing w:before="0" w:beforeAutospacing="0" w:after="160" w:afterAutospacing="0"/>
                </w:pPr>
              </w:pPrChange>
            </w:pPr>
            <w:ins w:id="227" w:author="granix pacheco" w:date="2016-02-08T10:04:00Z">
              <w:r w:rsidRPr="0010474F">
                <w:rPr>
                  <w:sz w:val="28"/>
                  <w:szCs w:val="28"/>
                </w:rPr>
                <w:t>5%</w:t>
              </w:r>
            </w:ins>
          </w:p>
        </w:tc>
      </w:tr>
      <w:tr w:rsidR="0070445C" w:rsidRPr="0010474F" w14:paraId="163158D9" w14:textId="77777777" w:rsidTr="0010474F">
        <w:trPr>
          <w:jc w:val="center"/>
          <w:ins w:id="228" w:author="granix pacheco" w:date="2016-02-08T09:56:00Z"/>
        </w:trPr>
        <w:tc>
          <w:tcPr>
            <w:tcW w:w="0" w:type="auto"/>
          </w:tcPr>
          <w:p w14:paraId="644AE6F9" w14:textId="2C263B51" w:rsidR="0070445C" w:rsidRPr="0010474F" w:rsidRDefault="0070445C">
            <w:pPr>
              <w:pStyle w:val="NormalWeb"/>
              <w:spacing w:before="0" w:beforeAutospacing="0" w:after="30" w:afterAutospacing="0"/>
              <w:rPr>
                <w:ins w:id="229" w:author="granix pacheco" w:date="2016-02-08T09:56:00Z"/>
                <w:sz w:val="28"/>
                <w:szCs w:val="28"/>
              </w:rPr>
              <w:pPrChange w:id="230" w:author="Mateus Berardo de Souza Terra" w:date="2016-02-08T22:31:00Z">
                <w:pPr>
                  <w:pStyle w:val="NormalWeb"/>
                  <w:spacing w:before="0" w:beforeAutospacing="0" w:after="160" w:afterAutospacing="0"/>
                </w:pPr>
              </w:pPrChange>
            </w:pPr>
            <w:ins w:id="231"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rPr>
                <w:ins w:id="232" w:author="granix pacheco" w:date="2016-02-08T09:56:00Z"/>
                <w:sz w:val="28"/>
                <w:szCs w:val="28"/>
              </w:rPr>
              <w:pPrChange w:id="233" w:author="Mateus Berardo de Souza Terra" w:date="2016-02-08T22:31:00Z">
                <w:pPr>
                  <w:pStyle w:val="NormalWeb"/>
                  <w:spacing w:before="0" w:beforeAutospacing="0" w:after="160" w:afterAutospacing="0"/>
                </w:pPr>
              </w:pPrChange>
            </w:pPr>
            <w:ins w:id="234"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rPr>
                <w:ins w:id="235" w:author="granix pacheco" w:date="2016-02-08T09:56:00Z"/>
                <w:sz w:val="28"/>
                <w:szCs w:val="28"/>
              </w:rPr>
              <w:pPrChange w:id="236" w:author="Mateus Berardo de Souza Terra" w:date="2016-02-08T22:31:00Z">
                <w:pPr>
                  <w:pStyle w:val="NormalWeb"/>
                  <w:spacing w:before="0" w:beforeAutospacing="0" w:after="160" w:afterAutospacing="0"/>
                </w:pPr>
              </w:pPrChange>
            </w:pPr>
            <w:ins w:id="237"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rPr>
                <w:ins w:id="238" w:author="granix pacheco" w:date="2016-02-08T10:01:00Z"/>
                <w:sz w:val="28"/>
                <w:szCs w:val="28"/>
              </w:rPr>
              <w:pPrChange w:id="239" w:author="Mateus Berardo de Souza Terra" w:date="2016-02-08T22:31:00Z">
                <w:pPr>
                  <w:pStyle w:val="NormalWeb"/>
                  <w:spacing w:before="0" w:beforeAutospacing="0" w:after="160" w:afterAutospacing="0"/>
                </w:pPr>
              </w:pPrChange>
            </w:pPr>
            <w:ins w:id="240"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rPr>
                <w:ins w:id="241" w:author="granix pacheco" w:date="2016-02-08T09:56:00Z"/>
                <w:sz w:val="28"/>
                <w:szCs w:val="28"/>
              </w:rPr>
              <w:pPrChange w:id="242" w:author="Mateus Berardo de Souza Terra" w:date="2016-02-08T22:31:00Z">
                <w:pPr>
                  <w:pStyle w:val="NormalWeb"/>
                  <w:spacing w:before="0" w:beforeAutospacing="0" w:after="160" w:afterAutospacing="0"/>
                </w:pPr>
              </w:pPrChange>
            </w:pPr>
            <w:ins w:id="243" w:author="granix pacheco" w:date="2016-02-08T10:04:00Z">
              <w:r w:rsidRPr="0010474F">
                <w:rPr>
                  <w:sz w:val="28"/>
                  <w:szCs w:val="28"/>
                </w:rPr>
                <w:t>4%</w:t>
              </w:r>
            </w:ins>
          </w:p>
        </w:tc>
      </w:tr>
      <w:tr w:rsidR="0070445C" w:rsidRPr="0010474F" w14:paraId="46EC4489" w14:textId="77777777" w:rsidTr="0010474F">
        <w:trPr>
          <w:jc w:val="center"/>
          <w:ins w:id="244" w:author="granix pacheco" w:date="2016-02-08T09:56:00Z"/>
        </w:trPr>
        <w:tc>
          <w:tcPr>
            <w:tcW w:w="0" w:type="auto"/>
          </w:tcPr>
          <w:p w14:paraId="7E2A4249" w14:textId="51BE4B12" w:rsidR="0070445C" w:rsidRPr="0010474F" w:rsidRDefault="0070445C">
            <w:pPr>
              <w:pStyle w:val="NormalWeb"/>
              <w:spacing w:before="0" w:beforeAutospacing="0" w:after="30" w:afterAutospacing="0"/>
              <w:rPr>
                <w:ins w:id="245" w:author="granix pacheco" w:date="2016-02-08T09:56:00Z"/>
                <w:sz w:val="28"/>
                <w:szCs w:val="28"/>
              </w:rPr>
              <w:pPrChange w:id="246" w:author="Mateus Berardo de Souza Terra" w:date="2016-02-08T22:31:00Z">
                <w:pPr>
                  <w:pStyle w:val="NormalWeb"/>
                  <w:spacing w:before="0" w:beforeAutospacing="0" w:after="160" w:afterAutospacing="0"/>
                </w:pPr>
              </w:pPrChange>
            </w:pPr>
            <w:ins w:id="247"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rPr>
                <w:ins w:id="248" w:author="granix pacheco" w:date="2016-02-08T09:56:00Z"/>
                <w:sz w:val="28"/>
                <w:szCs w:val="28"/>
              </w:rPr>
              <w:pPrChange w:id="249" w:author="Mateus Berardo de Souza Terra" w:date="2016-02-08T22:31:00Z">
                <w:pPr>
                  <w:pStyle w:val="NormalWeb"/>
                  <w:spacing w:before="0" w:beforeAutospacing="0" w:after="160" w:afterAutospacing="0"/>
                </w:pPr>
              </w:pPrChange>
            </w:pPr>
            <w:ins w:id="250"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rPr>
                <w:ins w:id="251" w:author="granix pacheco" w:date="2016-02-08T09:56:00Z"/>
                <w:sz w:val="28"/>
                <w:szCs w:val="28"/>
              </w:rPr>
              <w:pPrChange w:id="252" w:author="Mateus Berardo de Souza Terra" w:date="2016-02-08T22:31:00Z">
                <w:pPr>
                  <w:pStyle w:val="NormalWeb"/>
                  <w:spacing w:before="0" w:beforeAutospacing="0" w:after="160" w:afterAutospacing="0"/>
                </w:pPr>
              </w:pPrChange>
            </w:pPr>
            <w:ins w:id="253"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rPr>
                <w:ins w:id="254" w:author="granix pacheco" w:date="2016-02-08T10:01:00Z"/>
                <w:sz w:val="28"/>
                <w:szCs w:val="28"/>
              </w:rPr>
              <w:pPrChange w:id="255" w:author="Mateus Berardo de Souza Terra" w:date="2016-02-08T22:31:00Z">
                <w:pPr>
                  <w:pStyle w:val="NormalWeb"/>
                  <w:spacing w:before="0" w:beforeAutospacing="0" w:after="160" w:afterAutospacing="0"/>
                </w:pPr>
              </w:pPrChange>
            </w:pPr>
            <w:ins w:id="256"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rPr>
                <w:ins w:id="257" w:author="granix pacheco" w:date="2016-02-08T09:56:00Z"/>
                <w:sz w:val="28"/>
                <w:szCs w:val="28"/>
              </w:rPr>
              <w:pPrChange w:id="258" w:author="Mateus Berardo de Souza Terra" w:date="2016-02-08T22:31:00Z">
                <w:pPr>
                  <w:pStyle w:val="NormalWeb"/>
                  <w:spacing w:before="0" w:beforeAutospacing="0" w:after="160" w:afterAutospacing="0"/>
                </w:pPr>
              </w:pPrChange>
            </w:pPr>
            <w:ins w:id="259" w:author="granix pacheco" w:date="2016-02-08T10:04:00Z">
              <w:r w:rsidRPr="0010474F">
                <w:rPr>
                  <w:sz w:val="28"/>
                  <w:szCs w:val="28"/>
                </w:rPr>
                <w:t>3%</w:t>
              </w:r>
            </w:ins>
          </w:p>
        </w:tc>
      </w:tr>
      <w:tr w:rsidR="0070445C" w:rsidRPr="0010474F" w14:paraId="3EA9F942" w14:textId="77777777" w:rsidTr="0010474F">
        <w:trPr>
          <w:jc w:val="center"/>
          <w:ins w:id="260" w:author="granix pacheco" w:date="2016-02-08T09:56:00Z"/>
        </w:trPr>
        <w:tc>
          <w:tcPr>
            <w:tcW w:w="0" w:type="auto"/>
          </w:tcPr>
          <w:p w14:paraId="710E2318" w14:textId="0C52D7AB" w:rsidR="0070445C" w:rsidRPr="0010474F" w:rsidRDefault="0070445C">
            <w:pPr>
              <w:pStyle w:val="NormalWeb"/>
              <w:spacing w:before="0" w:beforeAutospacing="0" w:after="30" w:afterAutospacing="0"/>
              <w:rPr>
                <w:ins w:id="261" w:author="granix pacheco" w:date="2016-02-08T09:56:00Z"/>
                <w:sz w:val="28"/>
                <w:szCs w:val="28"/>
              </w:rPr>
              <w:pPrChange w:id="262" w:author="Mateus Berardo de Souza Terra" w:date="2016-02-08T22:31:00Z">
                <w:pPr>
                  <w:pStyle w:val="NormalWeb"/>
                  <w:spacing w:before="0" w:beforeAutospacing="0" w:after="160" w:afterAutospacing="0"/>
                </w:pPr>
              </w:pPrChange>
            </w:pPr>
            <w:ins w:id="263"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rPr>
                <w:ins w:id="264" w:author="granix pacheco" w:date="2016-02-08T09:56:00Z"/>
                <w:sz w:val="28"/>
                <w:szCs w:val="28"/>
              </w:rPr>
              <w:pPrChange w:id="265" w:author="Mateus Berardo de Souza Terra" w:date="2016-02-08T22:31:00Z">
                <w:pPr>
                  <w:pStyle w:val="NormalWeb"/>
                  <w:spacing w:before="0" w:beforeAutospacing="0" w:after="160" w:afterAutospacing="0"/>
                </w:pPr>
              </w:pPrChange>
            </w:pPr>
            <w:ins w:id="266"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rPr>
                <w:ins w:id="267" w:author="granix pacheco" w:date="2016-02-08T09:56:00Z"/>
                <w:sz w:val="28"/>
                <w:szCs w:val="28"/>
              </w:rPr>
              <w:pPrChange w:id="268" w:author="Mateus Berardo de Souza Terra" w:date="2016-02-08T22:31:00Z">
                <w:pPr>
                  <w:pStyle w:val="NormalWeb"/>
                  <w:spacing w:before="0" w:beforeAutospacing="0" w:after="160" w:afterAutospacing="0"/>
                </w:pPr>
              </w:pPrChange>
            </w:pPr>
            <w:ins w:id="269" w:author="granix pacheco" w:date="2016-02-08T10:02:00Z">
              <w:r w:rsidRPr="0010474F">
                <w:rPr>
                  <w:sz w:val="28"/>
                  <w:szCs w:val="28"/>
                </w:rPr>
                <w:t>1</w:t>
              </w:r>
            </w:ins>
            <w:ins w:id="270" w:author="granix pacheco" w:date="2016-02-08T10:03:00Z">
              <w:r w:rsidR="00892EE5" w:rsidRPr="0010474F">
                <w:rPr>
                  <w:sz w:val="28"/>
                  <w:szCs w:val="28"/>
                </w:rPr>
                <w:t>.</w:t>
              </w:r>
            </w:ins>
            <w:ins w:id="271"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rPr>
                <w:ins w:id="272" w:author="granix pacheco" w:date="2016-02-08T10:01:00Z"/>
                <w:sz w:val="28"/>
                <w:szCs w:val="28"/>
              </w:rPr>
              <w:pPrChange w:id="273" w:author="Mateus Berardo de Souza Terra" w:date="2016-02-08T22:31:00Z">
                <w:pPr>
                  <w:pStyle w:val="NormalWeb"/>
                  <w:spacing w:before="0" w:beforeAutospacing="0" w:after="160" w:afterAutospacing="0"/>
                </w:pPr>
              </w:pPrChange>
            </w:pPr>
            <w:ins w:id="274"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rPr>
                <w:ins w:id="275" w:author="granix pacheco" w:date="2016-02-08T09:56:00Z"/>
                <w:sz w:val="28"/>
                <w:szCs w:val="28"/>
              </w:rPr>
              <w:pPrChange w:id="276" w:author="Mateus Berardo de Souza Terra" w:date="2016-02-08T22:31:00Z">
                <w:pPr>
                  <w:pStyle w:val="NormalWeb"/>
                  <w:spacing w:before="0" w:beforeAutospacing="0" w:after="160" w:afterAutospacing="0"/>
                </w:pPr>
              </w:pPrChange>
            </w:pPr>
            <w:ins w:id="277" w:author="granix pacheco" w:date="2016-02-08T10:04:00Z">
              <w:r w:rsidRPr="0010474F">
                <w:rPr>
                  <w:sz w:val="28"/>
                  <w:szCs w:val="28"/>
                </w:rPr>
                <w:t>2%</w:t>
              </w:r>
            </w:ins>
          </w:p>
        </w:tc>
      </w:tr>
      <w:tr w:rsidR="0070445C" w:rsidRPr="0010474F" w14:paraId="70D378A2" w14:textId="77777777" w:rsidTr="0010474F">
        <w:trPr>
          <w:jc w:val="center"/>
          <w:ins w:id="278" w:author="granix pacheco" w:date="2016-02-08T09:56:00Z"/>
        </w:trPr>
        <w:tc>
          <w:tcPr>
            <w:tcW w:w="0" w:type="auto"/>
          </w:tcPr>
          <w:p w14:paraId="19CC3212" w14:textId="612884B3" w:rsidR="0070445C" w:rsidRPr="0010474F" w:rsidRDefault="0070445C">
            <w:pPr>
              <w:pStyle w:val="NormalWeb"/>
              <w:spacing w:before="0" w:beforeAutospacing="0" w:after="30" w:afterAutospacing="0"/>
              <w:rPr>
                <w:ins w:id="279" w:author="granix pacheco" w:date="2016-02-08T09:56:00Z"/>
                <w:sz w:val="28"/>
                <w:szCs w:val="28"/>
              </w:rPr>
              <w:pPrChange w:id="280" w:author="Mateus Berardo de Souza Terra" w:date="2016-02-08T22:31:00Z">
                <w:pPr>
                  <w:pStyle w:val="NormalWeb"/>
                  <w:spacing w:before="0" w:beforeAutospacing="0" w:after="160" w:afterAutospacing="0"/>
                </w:pPr>
              </w:pPrChange>
            </w:pPr>
            <w:ins w:id="281"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rPr>
                <w:ins w:id="282" w:author="granix pacheco" w:date="2016-02-08T09:56:00Z"/>
                <w:sz w:val="28"/>
                <w:szCs w:val="28"/>
              </w:rPr>
              <w:pPrChange w:id="283" w:author="Mateus Berardo de Souza Terra" w:date="2016-02-08T22:31:00Z">
                <w:pPr>
                  <w:pStyle w:val="NormalWeb"/>
                  <w:spacing w:before="0" w:beforeAutospacing="0" w:after="160" w:afterAutospacing="0"/>
                </w:pPr>
              </w:pPrChange>
            </w:pPr>
            <w:ins w:id="284"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rPr>
                <w:ins w:id="285" w:author="granix pacheco" w:date="2016-02-08T09:56:00Z"/>
                <w:sz w:val="28"/>
                <w:szCs w:val="28"/>
              </w:rPr>
              <w:pPrChange w:id="286" w:author="Mateus Berardo de Souza Terra" w:date="2016-02-08T22:31:00Z">
                <w:pPr>
                  <w:pStyle w:val="NormalWeb"/>
                  <w:spacing w:before="0" w:beforeAutospacing="0" w:after="160" w:afterAutospacing="0"/>
                </w:pPr>
              </w:pPrChange>
            </w:pPr>
            <w:ins w:id="287" w:author="granix pacheco" w:date="2016-02-08T10:02:00Z">
              <w:r w:rsidRPr="0010474F">
                <w:rPr>
                  <w:sz w:val="28"/>
                  <w:szCs w:val="28"/>
                </w:rPr>
                <w:t>10</w:t>
              </w:r>
            </w:ins>
            <w:ins w:id="288" w:author="granix pacheco" w:date="2016-02-08T10:03:00Z">
              <w:r w:rsidR="00892EE5" w:rsidRPr="0010474F">
                <w:rPr>
                  <w:sz w:val="28"/>
                  <w:szCs w:val="28"/>
                </w:rPr>
                <w:t>.</w:t>
              </w:r>
            </w:ins>
            <w:ins w:id="289"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rPr>
                <w:ins w:id="290" w:author="granix pacheco" w:date="2016-02-08T10:01:00Z"/>
                <w:sz w:val="28"/>
                <w:szCs w:val="28"/>
              </w:rPr>
              <w:pPrChange w:id="291" w:author="Mateus Berardo de Souza Terra" w:date="2016-02-08T22:31:00Z">
                <w:pPr>
                  <w:pStyle w:val="NormalWeb"/>
                  <w:spacing w:before="0" w:beforeAutospacing="0" w:after="160" w:afterAutospacing="0"/>
                </w:pPr>
              </w:pPrChange>
            </w:pPr>
            <w:ins w:id="292"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rPr>
                <w:ins w:id="293" w:author="granix pacheco" w:date="2016-02-08T09:56:00Z"/>
                <w:sz w:val="28"/>
                <w:szCs w:val="28"/>
              </w:rPr>
              <w:pPrChange w:id="294" w:author="Mateus Berardo de Souza Terra" w:date="2016-02-08T22:31:00Z">
                <w:pPr>
                  <w:pStyle w:val="NormalWeb"/>
                  <w:spacing w:before="0" w:beforeAutospacing="0" w:after="160" w:afterAutospacing="0"/>
                </w:pPr>
              </w:pPrChange>
            </w:pPr>
            <w:ins w:id="295" w:author="granix pacheco" w:date="2016-02-08T10:04:00Z">
              <w:r w:rsidRPr="0010474F">
                <w:rPr>
                  <w:sz w:val="28"/>
                  <w:szCs w:val="28"/>
                </w:rPr>
                <w:t>1%</w:t>
              </w:r>
            </w:ins>
          </w:p>
        </w:tc>
      </w:tr>
      <w:tr w:rsidR="0070445C" w:rsidRPr="0010474F" w14:paraId="6B57D16F" w14:textId="77777777" w:rsidTr="0010474F">
        <w:trPr>
          <w:jc w:val="center"/>
          <w:ins w:id="296" w:author="granix pacheco" w:date="2016-02-08T09:56:00Z"/>
        </w:trPr>
        <w:tc>
          <w:tcPr>
            <w:tcW w:w="0" w:type="auto"/>
          </w:tcPr>
          <w:p w14:paraId="7BC7DF80" w14:textId="6A77AF1A" w:rsidR="0070445C" w:rsidRPr="0010474F" w:rsidRDefault="0070445C">
            <w:pPr>
              <w:pStyle w:val="NormalWeb"/>
              <w:spacing w:before="0" w:beforeAutospacing="0" w:after="30" w:afterAutospacing="0"/>
              <w:rPr>
                <w:ins w:id="297" w:author="granix pacheco" w:date="2016-02-08T09:56:00Z"/>
                <w:sz w:val="28"/>
                <w:szCs w:val="28"/>
              </w:rPr>
              <w:pPrChange w:id="298" w:author="Mateus Berardo de Souza Terra" w:date="2016-02-08T22:31:00Z">
                <w:pPr>
                  <w:pStyle w:val="NormalWeb"/>
                  <w:spacing w:before="0" w:beforeAutospacing="0" w:after="160" w:afterAutospacing="0"/>
                </w:pPr>
              </w:pPrChange>
            </w:pPr>
            <w:ins w:id="299"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rPr>
                <w:ins w:id="300" w:author="granix pacheco" w:date="2016-02-08T09:56:00Z"/>
                <w:sz w:val="28"/>
                <w:szCs w:val="28"/>
              </w:rPr>
              <w:pPrChange w:id="301" w:author="Mateus Berardo de Souza Terra" w:date="2016-02-08T22:31:00Z">
                <w:pPr>
                  <w:pStyle w:val="NormalWeb"/>
                  <w:spacing w:before="0" w:beforeAutospacing="0" w:after="160" w:afterAutospacing="0"/>
                </w:pPr>
              </w:pPrChange>
            </w:pPr>
            <w:ins w:id="302"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rPr>
                <w:ins w:id="303" w:author="granix pacheco" w:date="2016-02-08T09:56:00Z"/>
                <w:sz w:val="28"/>
                <w:szCs w:val="28"/>
              </w:rPr>
              <w:pPrChange w:id="304" w:author="Mateus Berardo de Souza Terra" w:date="2016-02-08T22:31:00Z">
                <w:pPr>
                  <w:pStyle w:val="NormalWeb"/>
                  <w:spacing w:before="0" w:beforeAutospacing="0" w:after="160" w:afterAutospacing="0"/>
                </w:pPr>
              </w:pPrChange>
            </w:pPr>
            <w:ins w:id="305"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rPr>
                <w:ins w:id="306" w:author="granix pacheco" w:date="2016-02-08T10:01:00Z"/>
                <w:sz w:val="28"/>
                <w:szCs w:val="28"/>
              </w:rPr>
              <w:pPrChange w:id="307" w:author="Mateus Berardo de Souza Terra" w:date="2016-02-08T22:31:00Z">
                <w:pPr>
                  <w:pStyle w:val="NormalWeb"/>
                  <w:spacing w:before="0" w:beforeAutospacing="0" w:after="160" w:afterAutospacing="0"/>
                </w:pPr>
              </w:pPrChange>
            </w:pPr>
            <w:ins w:id="308"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rPr>
                <w:ins w:id="309" w:author="granix pacheco" w:date="2016-02-08T09:56:00Z"/>
                <w:sz w:val="28"/>
                <w:szCs w:val="28"/>
              </w:rPr>
              <w:pPrChange w:id="310" w:author="Mateus Berardo de Souza Terra" w:date="2016-02-08T22:31:00Z">
                <w:pPr>
                  <w:pStyle w:val="NormalWeb"/>
                  <w:spacing w:before="0" w:beforeAutospacing="0" w:after="160" w:afterAutospacing="0"/>
                </w:pPr>
              </w:pPrChange>
            </w:pPr>
            <w:ins w:id="311" w:author="granix pacheco" w:date="2016-02-08T10:07:00Z">
              <w:r w:rsidRPr="0010474F">
                <w:rPr>
                  <w:sz w:val="28"/>
                  <w:szCs w:val="28"/>
                </w:rPr>
                <w:t>-</w:t>
              </w:r>
            </w:ins>
          </w:p>
        </w:tc>
      </w:tr>
      <w:tr w:rsidR="0070445C" w:rsidRPr="0010474F" w14:paraId="0A6C8C92" w14:textId="77777777" w:rsidTr="0010474F">
        <w:trPr>
          <w:jc w:val="center"/>
          <w:ins w:id="312" w:author="granix pacheco" w:date="2016-02-08T09:56:00Z"/>
        </w:trPr>
        <w:tc>
          <w:tcPr>
            <w:tcW w:w="0" w:type="auto"/>
          </w:tcPr>
          <w:p w14:paraId="230A75FA" w14:textId="0C855DC0" w:rsidR="0070445C" w:rsidRPr="0010474F" w:rsidRDefault="0070445C">
            <w:pPr>
              <w:pStyle w:val="NormalWeb"/>
              <w:spacing w:before="0" w:beforeAutospacing="0" w:after="30" w:afterAutospacing="0"/>
              <w:rPr>
                <w:ins w:id="313" w:author="granix pacheco" w:date="2016-02-08T09:56:00Z"/>
                <w:sz w:val="28"/>
                <w:szCs w:val="28"/>
              </w:rPr>
              <w:pPrChange w:id="314" w:author="Mateus Berardo de Souza Terra" w:date="2016-02-08T22:31:00Z">
                <w:pPr>
                  <w:pStyle w:val="NormalWeb"/>
                  <w:spacing w:before="0" w:beforeAutospacing="0" w:after="160" w:afterAutospacing="0"/>
                </w:pPr>
              </w:pPrChange>
            </w:pPr>
            <w:ins w:id="315"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rPr>
                <w:ins w:id="316" w:author="granix pacheco" w:date="2016-02-08T09:56:00Z"/>
                <w:sz w:val="28"/>
                <w:szCs w:val="28"/>
              </w:rPr>
              <w:pPrChange w:id="317" w:author="Mateus Berardo de Souza Terra" w:date="2016-02-08T22:31:00Z">
                <w:pPr>
                  <w:pStyle w:val="NormalWeb"/>
                  <w:spacing w:before="0" w:beforeAutospacing="0" w:after="160" w:afterAutospacing="0"/>
                </w:pPr>
              </w:pPrChange>
            </w:pPr>
            <w:ins w:id="318"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rPr>
                <w:ins w:id="319" w:author="granix pacheco" w:date="2016-02-08T09:56:00Z"/>
                <w:sz w:val="28"/>
                <w:szCs w:val="28"/>
              </w:rPr>
              <w:pPrChange w:id="320" w:author="Mateus Berardo de Souza Terra" w:date="2016-02-08T22:31:00Z">
                <w:pPr>
                  <w:pStyle w:val="NormalWeb"/>
                  <w:spacing w:before="0" w:beforeAutospacing="0" w:after="160" w:afterAutospacing="0"/>
                </w:pPr>
              </w:pPrChange>
            </w:pPr>
            <w:ins w:id="321" w:author="granix pacheco" w:date="2016-02-08T10:02:00Z">
              <w:r w:rsidRPr="0010474F">
                <w:rPr>
                  <w:sz w:val="28"/>
                  <w:szCs w:val="28"/>
                </w:rPr>
                <w:t>1000</w:t>
              </w:r>
            </w:ins>
            <w:ins w:id="322" w:author="granix pacheco" w:date="2016-02-08T10:03:00Z">
              <w:r w:rsidRPr="0010474F">
                <w:rPr>
                  <w:sz w:val="28"/>
                  <w:szCs w:val="28"/>
                </w:rPr>
                <w:t>.</w:t>
              </w:r>
            </w:ins>
            <w:ins w:id="323"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rPr>
                <w:ins w:id="324" w:author="granix pacheco" w:date="2016-02-08T10:01:00Z"/>
                <w:sz w:val="28"/>
                <w:szCs w:val="28"/>
              </w:rPr>
              <w:pPrChange w:id="325" w:author="Mateus Berardo de Souza Terra" w:date="2016-02-08T22:31:00Z">
                <w:pPr>
                  <w:pStyle w:val="NormalWeb"/>
                  <w:spacing w:before="0" w:beforeAutospacing="0" w:after="160" w:afterAutospacing="0"/>
                </w:pPr>
              </w:pPrChange>
            </w:pPr>
            <w:ins w:id="326"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rPr>
                <w:ins w:id="327" w:author="granix pacheco" w:date="2016-02-08T09:56:00Z"/>
                <w:sz w:val="28"/>
                <w:szCs w:val="28"/>
              </w:rPr>
              <w:pPrChange w:id="328" w:author="Mateus Berardo de Souza Terra" w:date="2016-02-08T22:31:00Z">
                <w:pPr>
                  <w:pStyle w:val="NormalWeb"/>
                  <w:spacing w:before="0" w:beforeAutospacing="0" w:after="160" w:afterAutospacing="0"/>
                </w:pPr>
              </w:pPrChange>
            </w:pPr>
            <w:ins w:id="329" w:author="granix pacheco" w:date="2016-02-08T10:07:00Z">
              <w:r w:rsidRPr="0010474F">
                <w:rPr>
                  <w:sz w:val="28"/>
                  <w:szCs w:val="28"/>
                </w:rPr>
                <w:t>-</w:t>
              </w:r>
            </w:ins>
          </w:p>
        </w:tc>
      </w:tr>
      <w:tr w:rsidR="0070445C" w:rsidRPr="0010474F" w14:paraId="259C0E32" w14:textId="77777777" w:rsidTr="0010474F">
        <w:trPr>
          <w:jc w:val="center"/>
          <w:ins w:id="330" w:author="granix pacheco" w:date="2016-02-08T09:56:00Z"/>
        </w:trPr>
        <w:tc>
          <w:tcPr>
            <w:tcW w:w="0" w:type="auto"/>
          </w:tcPr>
          <w:p w14:paraId="01596880" w14:textId="736A5867" w:rsidR="0070445C" w:rsidRPr="0010474F" w:rsidRDefault="0070445C">
            <w:pPr>
              <w:pStyle w:val="NormalWeb"/>
              <w:spacing w:before="0" w:beforeAutospacing="0" w:after="30" w:afterAutospacing="0"/>
              <w:rPr>
                <w:ins w:id="331" w:author="granix pacheco" w:date="2016-02-08T09:56:00Z"/>
                <w:sz w:val="28"/>
                <w:szCs w:val="28"/>
              </w:rPr>
              <w:pPrChange w:id="332" w:author="Mateus Berardo de Souza Terra" w:date="2016-02-08T22:31:00Z">
                <w:pPr>
                  <w:pStyle w:val="NormalWeb"/>
                  <w:spacing w:before="0" w:beforeAutospacing="0" w:after="160" w:afterAutospacing="0"/>
                </w:pPr>
              </w:pPrChange>
            </w:pPr>
            <w:ins w:id="333"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rPr>
                <w:ins w:id="334" w:author="granix pacheco" w:date="2016-02-08T09:56:00Z"/>
                <w:sz w:val="28"/>
                <w:szCs w:val="28"/>
              </w:rPr>
              <w:pPrChange w:id="335" w:author="Mateus Berardo de Souza Terra" w:date="2016-02-08T22:31:00Z">
                <w:pPr>
                  <w:pStyle w:val="NormalWeb"/>
                  <w:spacing w:before="0" w:beforeAutospacing="0" w:after="160" w:afterAutospacing="0"/>
                </w:pPr>
              </w:pPrChange>
            </w:pPr>
            <w:ins w:id="336"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rPr>
                <w:ins w:id="337" w:author="granix pacheco" w:date="2016-02-08T09:56:00Z"/>
                <w:sz w:val="28"/>
                <w:szCs w:val="28"/>
              </w:rPr>
              <w:pPrChange w:id="338" w:author="Mateus Berardo de Souza Terra" w:date="2016-02-08T22:31:00Z">
                <w:pPr>
                  <w:pStyle w:val="NormalWeb"/>
                  <w:spacing w:before="0" w:beforeAutospacing="0" w:after="160" w:afterAutospacing="0"/>
                </w:pPr>
              </w:pPrChange>
            </w:pPr>
            <w:ins w:id="339"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rPr>
                <w:ins w:id="340" w:author="granix pacheco" w:date="2016-02-08T10:01:00Z"/>
                <w:sz w:val="28"/>
                <w:szCs w:val="28"/>
              </w:rPr>
              <w:pPrChange w:id="341" w:author="Mateus Berardo de Souza Terra" w:date="2016-02-08T22:31:00Z">
                <w:pPr>
                  <w:pStyle w:val="NormalWeb"/>
                  <w:spacing w:before="0" w:beforeAutospacing="0" w:after="160" w:afterAutospacing="0"/>
                </w:pPr>
              </w:pPrChange>
            </w:pPr>
            <w:ins w:id="342"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rPr>
                <w:ins w:id="343" w:author="granix pacheco" w:date="2016-02-08T09:56:00Z"/>
                <w:sz w:val="28"/>
                <w:szCs w:val="28"/>
              </w:rPr>
              <w:pPrChange w:id="344" w:author="Mateus Berardo de Souza Terra" w:date="2016-02-08T22:31:00Z">
                <w:pPr>
                  <w:pStyle w:val="NormalWeb"/>
                  <w:spacing w:before="0" w:beforeAutospacing="0" w:after="160" w:afterAutospacing="0"/>
                </w:pPr>
              </w:pPrChange>
            </w:pPr>
            <w:ins w:id="345" w:author="granix pacheco" w:date="2016-02-08T10:07:00Z">
              <w:r w:rsidRPr="0010474F">
                <w:rPr>
                  <w:sz w:val="28"/>
                  <w:szCs w:val="28"/>
                </w:rPr>
                <w:t>-</w:t>
              </w:r>
            </w:ins>
          </w:p>
        </w:tc>
      </w:tr>
      <w:tr w:rsidR="0070445C" w:rsidRPr="0010474F" w14:paraId="0F136FC9" w14:textId="77777777" w:rsidTr="0010474F">
        <w:trPr>
          <w:jc w:val="center"/>
          <w:ins w:id="346" w:author="granix pacheco" w:date="2016-02-08T09:56:00Z"/>
        </w:trPr>
        <w:tc>
          <w:tcPr>
            <w:tcW w:w="0" w:type="auto"/>
          </w:tcPr>
          <w:p w14:paraId="6ED9617D" w14:textId="51CE5676" w:rsidR="0070445C" w:rsidRPr="0010474F" w:rsidRDefault="0070445C">
            <w:pPr>
              <w:pStyle w:val="NormalWeb"/>
              <w:spacing w:before="0" w:beforeAutospacing="0" w:after="30" w:afterAutospacing="0"/>
              <w:rPr>
                <w:ins w:id="347" w:author="granix pacheco" w:date="2016-02-08T09:56:00Z"/>
                <w:sz w:val="28"/>
                <w:szCs w:val="28"/>
              </w:rPr>
              <w:pPrChange w:id="348" w:author="Mateus Berardo de Souza Terra" w:date="2016-02-08T22:31:00Z">
                <w:pPr>
                  <w:pStyle w:val="NormalWeb"/>
                  <w:spacing w:before="0" w:beforeAutospacing="0" w:after="160" w:afterAutospacing="0"/>
                </w:pPr>
              </w:pPrChange>
            </w:pPr>
            <w:ins w:id="349"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rPr>
                <w:ins w:id="350" w:author="granix pacheco" w:date="2016-02-08T09:56:00Z"/>
                <w:sz w:val="28"/>
                <w:szCs w:val="28"/>
              </w:rPr>
              <w:pPrChange w:id="351" w:author="Mateus Berardo de Souza Terra" w:date="2016-02-08T22:31:00Z">
                <w:pPr>
                  <w:pStyle w:val="NormalWeb"/>
                  <w:spacing w:before="0" w:beforeAutospacing="0" w:after="160" w:afterAutospacing="0"/>
                </w:pPr>
              </w:pPrChange>
            </w:pPr>
            <w:ins w:id="352"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rPr>
                <w:ins w:id="353" w:author="granix pacheco" w:date="2016-02-08T09:56:00Z"/>
                <w:sz w:val="28"/>
                <w:szCs w:val="28"/>
              </w:rPr>
              <w:pPrChange w:id="354" w:author="Mateus Berardo de Souza Terra" w:date="2016-02-08T22:31:00Z">
                <w:pPr>
                  <w:pStyle w:val="NormalWeb"/>
                  <w:spacing w:before="0" w:beforeAutospacing="0" w:after="160" w:afterAutospacing="0"/>
                </w:pPr>
              </w:pPrChange>
            </w:pPr>
            <w:ins w:id="355"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rPr>
                <w:ins w:id="356" w:author="granix pacheco" w:date="2016-02-08T10:01:00Z"/>
                <w:sz w:val="28"/>
                <w:szCs w:val="28"/>
              </w:rPr>
              <w:pPrChange w:id="357" w:author="Mateus Berardo de Souza Terra" w:date="2016-02-08T22:31:00Z">
                <w:pPr>
                  <w:pStyle w:val="NormalWeb"/>
                  <w:spacing w:before="0" w:beforeAutospacing="0" w:after="160" w:afterAutospacing="0"/>
                </w:pPr>
              </w:pPrChange>
            </w:pPr>
            <w:ins w:id="358"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rPr>
                <w:ins w:id="359" w:author="granix pacheco" w:date="2016-02-08T09:56:00Z"/>
                <w:sz w:val="28"/>
                <w:szCs w:val="28"/>
              </w:rPr>
              <w:pPrChange w:id="360" w:author="Mateus Berardo de Souza Terra" w:date="2016-02-08T22:31:00Z">
                <w:pPr>
                  <w:pStyle w:val="NormalWeb"/>
                  <w:spacing w:before="0" w:beforeAutospacing="0" w:after="160" w:afterAutospacing="0"/>
                </w:pPr>
              </w:pPrChange>
            </w:pPr>
            <w:ins w:id="361" w:author="granix pacheco" w:date="2016-02-08T10:07:00Z">
              <w:r w:rsidRPr="0010474F">
                <w:rPr>
                  <w:sz w:val="28"/>
                  <w:szCs w:val="28"/>
                </w:rPr>
                <w:t>-</w:t>
              </w:r>
            </w:ins>
          </w:p>
        </w:tc>
      </w:tr>
      <w:tr w:rsidR="0070445C" w:rsidRPr="0010474F" w14:paraId="48B2C436" w14:textId="77777777" w:rsidTr="0010474F">
        <w:trPr>
          <w:jc w:val="center"/>
          <w:ins w:id="362" w:author="granix pacheco" w:date="2016-02-08T09:56:00Z"/>
        </w:trPr>
        <w:tc>
          <w:tcPr>
            <w:tcW w:w="0" w:type="auto"/>
          </w:tcPr>
          <w:p w14:paraId="77B432D4" w14:textId="73D7CE32" w:rsidR="0070445C" w:rsidRPr="0010474F" w:rsidRDefault="0070445C">
            <w:pPr>
              <w:pStyle w:val="NormalWeb"/>
              <w:spacing w:before="0" w:beforeAutospacing="0" w:after="30" w:afterAutospacing="0"/>
              <w:rPr>
                <w:ins w:id="363" w:author="granix pacheco" w:date="2016-02-08T09:56:00Z"/>
                <w:sz w:val="28"/>
                <w:szCs w:val="28"/>
              </w:rPr>
              <w:pPrChange w:id="364" w:author="Mateus Berardo de Souza Terra" w:date="2016-02-08T22:31:00Z">
                <w:pPr>
                  <w:pStyle w:val="NormalWeb"/>
                  <w:spacing w:before="0" w:beforeAutospacing="0" w:after="160" w:afterAutospacing="0"/>
                </w:pPr>
              </w:pPrChange>
            </w:pPr>
            <w:ins w:id="365"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rPr>
                <w:ins w:id="366" w:author="granix pacheco" w:date="2016-02-08T09:56:00Z"/>
                <w:sz w:val="28"/>
                <w:szCs w:val="28"/>
              </w:rPr>
              <w:pPrChange w:id="367" w:author="Mateus Berardo de Souza Terra" w:date="2016-02-08T22:31:00Z">
                <w:pPr>
                  <w:pStyle w:val="NormalWeb"/>
                  <w:spacing w:before="0" w:beforeAutospacing="0" w:after="160" w:afterAutospacing="0"/>
                </w:pPr>
              </w:pPrChange>
            </w:pPr>
            <w:ins w:id="368"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rPr>
                <w:ins w:id="369" w:author="granix pacheco" w:date="2016-02-08T09:56:00Z"/>
                <w:sz w:val="28"/>
                <w:szCs w:val="28"/>
              </w:rPr>
              <w:pPrChange w:id="370" w:author="Mateus Berardo de Souza Terra" w:date="2016-02-08T22:31:00Z">
                <w:pPr>
                  <w:pStyle w:val="NormalWeb"/>
                  <w:spacing w:before="0" w:beforeAutospacing="0" w:after="160" w:afterAutospacing="0"/>
                </w:pPr>
              </w:pPrChange>
            </w:pPr>
            <w:ins w:id="371"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rPr>
                <w:ins w:id="372" w:author="granix pacheco" w:date="2016-02-08T10:01:00Z"/>
                <w:sz w:val="28"/>
                <w:szCs w:val="28"/>
              </w:rPr>
              <w:pPrChange w:id="373" w:author="Mateus Berardo de Souza Terra" w:date="2016-02-08T22:31:00Z">
                <w:pPr>
                  <w:pStyle w:val="NormalWeb"/>
                  <w:spacing w:before="0" w:beforeAutospacing="0" w:after="160" w:afterAutospacing="0"/>
                </w:pPr>
              </w:pPrChange>
            </w:pPr>
            <w:ins w:id="374"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rPr>
                <w:ins w:id="375" w:author="granix pacheco" w:date="2016-02-08T09:56:00Z"/>
                <w:sz w:val="28"/>
                <w:szCs w:val="28"/>
              </w:rPr>
              <w:pPrChange w:id="376" w:author="Mateus Berardo de Souza Terra" w:date="2016-02-08T22:31:00Z">
                <w:pPr>
                  <w:pStyle w:val="NormalWeb"/>
                  <w:spacing w:before="0" w:beforeAutospacing="0" w:after="160" w:afterAutospacing="0"/>
                </w:pPr>
              </w:pPrChange>
            </w:pPr>
            <w:ins w:id="377"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pPr>
    </w:p>
    <w:p w14:paraId="0A0444DA" w14:textId="77777777" w:rsidR="0010474F" w:rsidRPr="00844636" w:rsidRDefault="0010474F" w:rsidP="008B1F1D">
      <w:pPr>
        <w:pStyle w:val="NormalWeb"/>
        <w:shd w:val="clear" w:color="auto" w:fill="FFFFFF"/>
        <w:spacing w:before="0" w:beforeAutospacing="0" w:after="160" w:afterAutospacing="0"/>
        <w:rPr>
          <w:ins w:id="378" w:author="granix pacheco" w:date="2016-02-08T08:59:00Z"/>
          <w:u w:val="single"/>
          <w:rPrChange w:id="379" w:author="Mateus Berardo de Souza Terra" w:date="2016-02-08T20:05:00Z">
            <w:rPr>
              <w:ins w:id="380"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rPr>
          <w:b/>
          <w:sz w:val="32"/>
          <w:szCs w:val="32"/>
        </w:rPr>
      </w:pPr>
      <w:ins w:id="381" w:author="granix pacheco" w:date="2016-02-08T08:59:00Z">
        <w:r w:rsidRPr="007D7E6F">
          <w:rPr>
            <w:b/>
            <w:sz w:val="32"/>
            <w:szCs w:val="32"/>
            <w:rPrChange w:id="382"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rPr>
          <w:ins w:id="383" w:author="granix pacheco" w:date="2016-02-08T09:13:00Z"/>
        </w:rPr>
      </w:pPr>
      <w:ins w:id="384" w:author="granix pacheco" w:date="2016-02-08T09:00:00Z">
        <w:r w:rsidRPr="007D7E6F">
          <w:t xml:space="preserve">A </w:t>
        </w:r>
      </w:ins>
      <w:ins w:id="385" w:author="granix pacheco" w:date="2016-02-08T09:02:00Z">
        <w:r w:rsidRPr="007D7E6F">
          <w:t>memória</w:t>
        </w:r>
      </w:ins>
      <w:ins w:id="386" w:author="granix pacheco" w:date="2016-02-08T09:00:00Z">
        <w:r w:rsidRPr="007D7E6F">
          <w:t xml:space="preserve"> do computador </w:t>
        </w:r>
      </w:ins>
      <w:ins w:id="387" w:author="granix pacheco" w:date="2016-02-08T09:01:00Z">
        <w:r w:rsidRPr="007D7E6F">
          <w:t>não</w:t>
        </w:r>
      </w:ins>
      <w:ins w:id="388" w:author="granix pacheco" w:date="2016-02-08T09:00:00Z">
        <w:r w:rsidRPr="007D7E6F">
          <w:t xml:space="preserve"> </w:t>
        </w:r>
      </w:ins>
      <w:ins w:id="389" w:author="granix pacheco" w:date="2016-02-08T09:01:00Z">
        <w:r w:rsidRPr="007D7E6F">
          <w:t xml:space="preserve">é capaz de armazenar diretamente caracteres, tendo que </w:t>
        </w:r>
      </w:ins>
      <w:ins w:id="390" w:author="granix pacheco" w:date="2016-02-08T09:08:00Z">
        <w:r w:rsidRPr="007D7E6F">
          <w:t>os armazena</w:t>
        </w:r>
      </w:ins>
      <w:ins w:id="391" w:author="Mateus Berardo de Souza Terra" w:date="2016-02-08T19:13:00Z">
        <w:r w:rsidRPr="007D7E6F">
          <w:t>r</w:t>
        </w:r>
      </w:ins>
      <w:ins w:id="392" w:author="granix pacheco" w:date="2016-02-08T09:08:00Z">
        <w:del w:id="393" w:author="Mateus Berardo de Souza Terra" w:date="2016-02-08T19:13:00Z">
          <w:r w:rsidRPr="007D7E6F" w:rsidDel="006D3AB1">
            <w:delText>s</w:delText>
          </w:r>
        </w:del>
      </w:ins>
      <w:ins w:id="394" w:author="granix pacheco" w:date="2016-02-08T09:01:00Z">
        <w:r w:rsidRPr="007D7E6F">
          <w:t xml:space="preserve"> na forma de </w:t>
        </w:r>
      </w:ins>
      <w:ins w:id="395" w:author="granix pacheco" w:date="2016-02-08T09:02:00Z">
        <w:r w:rsidRPr="007D7E6F">
          <w:t>números</w:t>
        </w:r>
      </w:ins>
      <w:ins w:id="396" w:author="granix pacheco" w:date="2016-02-08T09:08:00Z">
        <w:r w:rsidRPr="007D7E6F">
          <w:t xml:space="preserve">. </w:t>
        </w:r>
      </w:ins>
      <w:ins w:id="397" w:author="granix pacheco" w:date="2016-02-08T09:09:00Z">
        <w:r w:rsidRPr="007D7E6F">
          <w:rPr>
            <w:color w:val="303030"/>
            <w:rPrChange w:id="398" w:author="Mateus Berardo de Souza Terra" w:date="2016-02-08T20:05:00Z">
              <w:rPr>
                <w:rFonts w:ascii="Arial" w:hAnsi="Arial" w:cs="Arial"/>
                <w:color w:val="303030"/>
                <w:sz w:val="19"/>
                <w:szCs w:val="19"/>
                <w:lang w:val="pt-PT"/>
              </w:rPr>
            </w:rPrChange>
          </w:rPr>
          <w:t xml:space="preserve">Cada </w:t>
        </w:r>
        <w:del w:id="399" w:author="Mateus Berardo de Souza Terra" w:date="2016-02-08T19:13:00Z">
          <w:r w:rsidRPr="007D7E6F" w:rsidDel="006D3AB1">
            <w:rPr>
              <w:color w:val="303030"/>
              <w:rPrChange w:id="400" w:author="Mateus Berardo de Souza Terra" w:date="2016-02-08T20:05:00Z">
                <w:rPr>
                  <w:rFonts w:ascii="Arial" w:hAnsi="Arial" w:cs="Arial"/>
                  <w:color w:val="303030"/>
                  <w:sz w:val="19"/>
                  <w:szCs w:val="19"/>
                  <w:lang w:val="pt-PT"/>
                </w:rPr>
              </w:rPrChange>
            </w:rPr>
            <w:delText>caracter</w:delText>
          </w:r>
        </w:del>
      </w:ins>
      <w:ins w:id="401" w:author="Mateus Berardo de Souza Terra" w:date="2016-02-08T19:13:00Z">
        <w:r w:rsidRPr="007D7E6F">
          <w:rPr>
            <w:color w:val="303030"/>
          </w:rPr>
          <w:t>caractere</w:t>
        </w:r>
      </w:ins>
      <w:ins w:id="402" w:author="granix pacheco" w:date="2016-02-08T09:09:00Z">
        <w:r w:rsidRPr="007D7E6F">
          <w:rPr>
            <w:color w:val="303030"/>
            <w:rPrChange w:id="403"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04" w:author="granix pacheco" w:date="2016-02-08T09:09:00Z">
        <w:r w:rsidRPr="007D7E6F">
          <w:rPr>
            <w:color w:val="303030"/>
            <w:rPrChange w:id="405"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06" w:author="granix pacheco" w:date="2016-02-08T09:09:00Z">
        <w:r w:rsidRPr="007D7E6F">
          <w:rPr>
            <w:color w:val="303030"/>
            <w:rPrChange w:id="407"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08" w:author="Mateus Berardo de Souza Terra" w:date="2016-02-08T20:05:00Z">
              <w:rPr>
                <w:rFonts w:ascii="Arial" w:hAnsi="Arial" w:cs="Arial"/>
                <w:b/>
                <w:bCs/>
                <w:color w:val="303030"/>
                <w:sz w:val="19"/>
                <w:szCs w:val="19"/>
                <w:lang w:val="pt-PT"/>
              </w:rPr>
            </w:rPrChange>
          </w:rPr>
          <w:t>código ASCII</w:t>
        </w:r>
        <w:r w:rsidRPr="007D7E6F">
          <w:rPr>
            <w:color w:val="303030"/>
            <w:rPrChange w:id="409" w:author="Mateus Berardo de Souza Terra" w:date="2016-02-08T20:05:00Z">
              <w:rPr>
                <w:rFonts w:ascii="Arial" w:hAnsi="Arial" w:cs="Arial"/>
                <w:color w:val="303030"/>
                <w:sz w:val="19"/>
                <w:szCs w:val="19"/>
                <w:lang w:val="pt-PT"/>
              </w:rPr>
            </w:rPrChange>
          </w:rPr>
          <w:t xml:space="preserve"> </w:t>
        </w:r>
        <w:r w:rsidRPr="0068627D">
          <w:rPr>
            <w:rPrChange w:id="410" w:author="Mateus Berardo de Souza Terra" w:date="2016-02-08T20:05:00Z">
              <w:rPr>
                <w:rFonts w:ascii="Arial" w:hAnsi="Arial" w:cs="Arial"/>
                <w:color w:val="303030"/>
                <w:sz w:val="19"/>
                <w:szCs w:val="19"/>
                <w:lang w:val="pt-PT"/>
              </w:rPr>
            </w:rPrChange>
          </w:rPr>
          <w:t>(</w:t>
        </w:r>
        <w:r w:rsidRPr="0068627D">
          <w:rPr>
            <w:i/>
            <w:iCs/>
            <w:rPrChange w:id="411" w:author="Mateus Berardo de Souza Terra" w:date="2016-02-08T20:05:00Z">
              <w:rPr>
                <w:rFonts w:ascii="Arial" w:hAnsi="Arial" w:cs="Arial"/>
                <w:i/>
                <w:iCs/>
                <w:color w:val="303030"/>
                <w:sz w:val="19"/>
                <w:szCs w:val="19"/>
                <w:lang w:val="pt-PT"/>
              </w:rPr>
            </w:rPrChange>
          </w:rPr>
          <w:t>American Standard Code for Information Interchange</w:t>
        </w:r>
        <w:r w:rsidRPr="0068627D">
          <w:rPr>
            <w:rPrChange w:id="412" w:author="Mateus Berardo de Souza Terra" w:date="2016-02-08T20:05:00Z">
              <w:rPr>
                <w:rFonts w:ascii="Arial" w:hAnsi="Arial" w:cs="Arial"/>
                <w:color w:val="303030"/>
                <w:sz w:val="19"/>
                <w:szCs w:val="19"/>
                <w:lang w:val="pt-PT"/>
              </w:rPr>
            </w:rPrChange>
          </w:rPr>
          <w:t xml:space="preserve"> - Código Americano </w:t>
        </w:r>
      </w:ins>
      <w:ins w:id="413" w:author="Mateus Berardo de Souza Terra" w:date="2016-02-08T19:13:00Z">
        <w:r w:rsidRPr="0068627D">
          <w:t>Padrão</w:t>
        </w:r>
      </w:ins>
      <w:ins w:id="414" w:author="granix pacheco" w:date="2016-02-08T09:09:00Z">
        <w:del w:id="415" w:author="Mateus Berardo de Souza Terra" w:date="2016-02-08T19:13:00Z">
          <w:r w:rsidRPr="0068627D" w:rsidDel="006D3AB1">
            <w:rPr>
              <w:rPrChange w:id="416" w:author="Mateus Berardo de Souza Terra" w:date="2016-02-08T20:05:00Z">
                <w:rPr>
                  <w:rFonts w:ascii="Arial" w:hAnsi="Arial" w:cs="Arial"/>
                  <w:color w:val="303030"/>
                  <w:sz w:val="19"/>
                  <w:szCs w:val="19"/>
                  <w:lang w:val="pt-PT"/>
                </w:rPr>
              </w:rPrChange>
            </w:rPr>
            <w:delText>Stand</w:delText>
          </w:r>
          <w:r w:rsidRPr="0068627D" w:rsidDel="006D3AB1">
            <w:rPr>
              <w:rPrChange w:id="417" w:author="Mateus Berardo de Souza Terra" w:date="2016-02-08T20:05:00Z">
                <w:rPr>
                  <w:color w:val="303030"/>
                  <w:lang w:val="pt-PT"/>
                </w:rPr>
              </w:rPrChange>
            </w:rPr>
            <w:delText>ard</w:delText>
          </w:r>
        </w:del>
        <w:r w:rsidRPr="0068627D">
          <w:rPr>
            <w:rPrChange w:id="418" w:author="Mateus Berardo de Souza Terra" w:date="2016-02-08T20:05:00Z">
              <w:rPr>
                <w:color w:val="303030"/>
                <w:lang w:val="pt-PT"/>
              </w:rPr>
            </w:rPrChange>
          </w:rPr>
          <w:t xml:space="preserve"> para a Troca de Informações</w:t>
        </w:r>
        <w:r w:rsidRPr="0068627D">
          <w:rPr>
            <w:rPrChange w:id="419"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20" w:author="Mateus Berardo de Souza Terra" w:date="2016-02-08T20:05:00Z">
              <w:rPr>
                <w:rFonts w:ascii="Arial" w:hAnsi="Arial" w:cs="Arial"/>
                <w:color w:val="303030"/>
                <w:sz w:val="19"/>
                <w:szCs w:val="19"/>
                <w:lang w:val="pt-PT"/>
              </w:rPr>
            </w:rPrChange>
          </w:rPr>
          <w:t xml:space="preserve"> </w:t>
        </w:r>
      </w:ins>
      <w:ins w:id="421" w:author="granix pacheco" w:date="2016-02-08T09:01:00Z">
        <w:r w:rsidRPr="0068627D">
          <w:t xml:space="preserve"> </w:t>
        </w:r>
      </w:ins>
      <w:ins w:id="422" w:author="granix pacheco" w:date="2016-02-08T09:10:00Z">
        <w:r w:rsidRPr="007D7E6F">
          <w:t>Existem versões estendidas desse código, mas aqui trataremos da sua versão básica que possui 7 bits</w:t>
        </w:r>
      </w:ins>
      <w:ins w:id="423"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rPr>
          <w:ins w:id="424" w:author="granix pacheco" w:date="2016-02-08T09:18:00Z"/>
          <w:rPrChange w:id="425" w:author="Mateus Berardo de Souza Terra" w:date="2016-02-08T20:05:00Z">
            <w:rPr>
              <w:ins w:id="426" w:author="granix pacheco" w:date="2016-02-08T09:18:00Z"/>
              <w:color w:val="303030"/>
              <w:lang w:val="pt-PT"/>
            </w:rPr>
          </w:rPrChange>
        </w:rPr>
      </w:pPr>
      <w:ins w:id="427" w:author="granix pacheco" w:date="2016-02-08T09:13:00Z">
        <w:r w:rsidRPr="007D7E6F">
          <w:t xml:space="preserve">Nessa tabela o código 0 a 31 não são realmente caracteres, sendo chamados de </w:t>
        </w:r>
      </w:ins>
      <w:ins w:id="428" w:author="granix pacheco" w:date="2016-02-08T09:14:00Z">
        <w:r w:rsidRPr="007D7E6F">
          <w:rPr>
            <w:i/>
          </w:rPr>
          <w:t xml:space="preserve">caracteres de </w:t>
        </w:r>
        <w:r w:rsidRPr="0068627D">
          <w:rPr>
            <w:i/>
          </w:rPr>
          <w:t>controle</w:t>
        </w:r>
        <w:r w:rsidRPr="0068627D">
          <w:t xml:space="preserve">. </w:t>
        </w:r>
      </w:ins>
      <w:ins w:id="429" w:author="granix pacheco" w:date="2016-02-08T09:17:00Z">
        <w:r w:rsidRPr="0068627D">
          <w:rPr>
            <w:rPrChange w:id="430" w:author="Mateus Berardo de Souza Terra" w:date="2016-02-08T20:05:00Z">
              <w:rPr>
                <w:rFonts w:ascii="Arial" w:hAnsi="Arial" w:cs="Arial"/>
                <w:color w:val="303030"/>
                <w:sz w:val="19"/>
                <w:szCs w:val="19"/>
                <w:lang w:val="pt-PT"/>
              </w:rPr>
            </w:rPrChange>
          </w:rPr>
          <w:t xml:space="preserve">Os códigos 65 a 90 representam as </w:t>
        </w:r>
      </w:ins>
      <w:ins w:id="431" w:author="granix pacheco" w:date="2016-02-08T09:21:00Z">
        <w:r w:rsidRPr="0068627D">
          <w:rPr>
            <w:rPrChange w:id="432" w:author="Mateus Berardo de Souza Terra" w:date="2016-02-08T20:05:00Z">
              <w:rPr>
                <w:color w:val="303030"/>
                <w:lang w:val="pt-PT"/>
              </w:rPr>
            </w:rPrChange>
          </w:rPr>
          <w:t xml:space="preserve">letras </w:t>
        </w:r>
      </w:ins>
      <w:ins w:id="433" w:author="granix pacheco" w:date="2016-02-08T09:17:00Z">
        <w:r w:rsidRPr="0068627D">
          <w:rPr>
            <w:rPrChange w:id="434" w:author="Mateus Berardo de Souza Terra" w:date="2016-02-08T20:05:00Z">
              <w:rPr>
                <w:rFonts w:ascii="Arial" w:hAnsi="Arial" w:cs="Arial"/>
                <w:color w:val="303030"/>
                <w:sz w:val="19"/>
                <w:szCs w:val="19"/>
                <w:lang w:val="pt-PT"/>
              </w:rPr>
            </w:rPrChange>
          </w:rPr>
          <w:t xml:space="preserve">maiúsculas e os códigos 97 a 122 representam as </w:t>
        </w:r>
      </w:ins>
      <w:ins w:id="435" w:author="granix pacheco" w:date="2016-02-08T09:21:00Z">
        <w:r w:rsidRPr="0068627D">
          <w:rPr>
            <w:rPrChange w:id="436" w:author="Mateus Berardo de Souza Terra" w:date="2016-02-08T20:05:00Z">
              <w:rPr>
                <w:color w:val="303030"/>
                <w:lang w:val="pt-PT"/>
              </w:rPr>
            </w:rPrChange>
          </w:rPr>
          <w:t xml:space="preserve">letras </w:t>
        </w:r>
      </w:ins>
      <w:ins w:id="437" w:author="granix pacheco" w:date="2016-02-08T09:17:00Z">
        <w:r w:rsidRPr="0068627D">
          <w:rPr>
            <w:rPrChange w:id="438" w:author="Mateus Berardo de Souza Terra" w:date="2016-02-08T20:05:00Z">
              <w:rPr>
                <w:rFonts w:ascii="Arial" w:hAnsi="Arial" w:cs="Arial"/>
                <w:color w:val="303030"/>
                <w:sz w:val="19"/>
                <w:szCs w:val="19"/>
                <w:lang w:val="pt-PT"/>
              </w:rPr>
            </w:rPrChange>
          </w:rPr>
          <w:t>minúsculas.</w:t>
        </w:r>
      </w:ins>
      <w:ins w:id="439" w:author="granix pacheco" w:date="2016-02-08T09:25:00Z">
        <w:r w:rsidRPr="0068627D">
          <w:rPr>
            <w:rPrChange w:id="440" w:author="Mateus Berardo de Souza Terra" w:date="2016-02-08T20:05:00Z">
              <w:rPr>
                <w:color w:val="303030"/>
                <w:lang w:val="pt-PT"/>
              </w:rPr>
            </w:rPrChange>
          </w:rPr>
          <w:t xml:space="preserve"> </w:t>
        </w:r>
      </w:ins>
      <w:ins w:id="441" w:author="Mateus Berardo de Souza Terra" w:date="2016-02-08T22:07:00Z">
        <w:r w:rsidRPr="0068627D">
          <w:t>Abaixo representamos a tabela a partir do código 32.</w:t>
        </w:r>
      </w:ins>
      <w:ins w:id="442" w:author="granix pacheco" w:date="2016-02-08T09:25:00Z">
        <w:del w:id="443" w:author="Mateus Berardo de Souza Terra" w:date="2016-02-08T22:07:00Z">
          <w:r w:rsidRPr="0068627D" w:rsidDel="00A76C84">
            <w:rPr>
              <w:rPrChange w:id="444" w:author="Mateus Berardo de Souza Terra" w:date="2016-02-08T20:05:00Z">
                <w:rPr>
                  <w:color w:val="303030"/>
                  <w:lang w:val="pt-PT"/>
                </w:rPr>
              </w:rPrChange>
            </w:rPr>
            <w:delText>O</w:delText>
          </w:r>
        </w:del>
        <w:r w:rsidRPr="0068627D">
          <w:rPr>
            <w:rPrChange w:id="445" w:author="Mateus Berardo de Souza Terra" w:date="2016-02-08T20:05:00Z">
              <w:rPr>
                <w:color w:val="303030"/>
                <w:lang w:val="pt-PT"/>
              </w:rPr>
            </w:rPrChange>
          </w:rPr>
          <w:t xml:space="preserve"> </w:t>
        </w:r>
        <w:del w:id="446" w:author="Mateus Berardo de Souza Terra" w:date="2016-02-08T19:14:00Z">
          <w:r w:rsidRPr="0068627D" w:rsidDel="006D3AB1">
            <w:rPr>
              <w:rPrChange w:id="447" w:author="Mateus Berardo de Souza Terra" w:date="2016-02-08T20:05:00Z">
                <w:rPr>
                  <w:color w:val="303030"/>
                  <w:lang w:val="pt-PT"/>
                </w:rPr>
              </w:rPrChange>
            </w:rPr>
            <w:delText>codigo</w:delText>
          </w:r>
        </w:del>
        <w:del w:id="448" w:author="Mateus Berardo de Souza Terra" w:date="2016-02-08T22:07:00Z">
          <w:r w:rsidRPr="0068627D" w:rsidDel="00A76C84">
            <w:rPr>
              <w:rPrChange w:id="449" w:author="Mateus Berardo de Souza Terra" w:date="2016-02-08T20:05:00Z">
                <w:rPr>
                  <w:color w:val="303030"/>
                  <w:lang w:val="pt-PT"/>
                </w:rPr>
              </w:rPrChange>
            </w:rPr>
            <w:delText xml:space="preserve"> 32 representa o espaço.</w:delText>
          </w:r>
        </w:del>
      </w:ins>
      <w:ins w:id="450" w:author="granix pacheco" w:date="2016-02-08T09:26:00Z">
        <w:del w:id="451" w:author="Mateus Berardo de Souza Terra" w:date="2016-02-08T22:07:00Z">
          <w:r w:rsidRPr="0068627D" w:rsidDel="00A76C84">
            <w:rPr>
              <w:rPrChange w:id="452" w:author="Mateus Berardo de Souza Terra" w:date="2016-02-08T20:05:00Z">
                <w:rPr>
                  <w:color w:val="303030"/>
                  <w:lang w:val="pt-PT"/>
                </w:rPr>
              </w:rPrChange>
            </w:rPr>
            <w:delText xml:space="preserve"> </w:delText>
          </w:r>
        </w:del>
        <w:del w:id="453" w:author="Mateus Berardo de Souza Terra" w:date="2016-02-08T19:16:00Z">
          <w:r w:rsidRPr="0068627D" w:rsidDel="006D3AB1">
            <w:rPr>
              <w:rPrChange w:id="454" w:author="Mateus Berardo de Souza Terra" w:date="2016-02-08T20:05:00Z">
                <w:rPr>
                  <w:color w:val="303030"/>
                  <w:lang w:val="pt-PT"/>
                </w:rPr>
              </w:rPrChange>
            </w:rPr>
            <w:delText>Infelizmente pelo tamanho dessa tabela n</w:delText>
          </w:r>
        </w:del>
        <w:del w:id="455" w:author="Mateus Berardo de Souza Terra" w:date="2016-02-08T19:14:00Z">
          <w:r w:rsidRPr="0068627D" w:rsidDel="006D3AB1">
            <w:rPr>
              <w:rPrChange w:id="456" w:author="Mateus Berardo de Souza Terra" w:date="2016-02-08T20:05:00Z">
                <w:rPr>
                  <w:color w:val="303030"/>
                  <w:lang w:val="pt-PT"/>
                </w:rPr>
              </w:rPrChange>
            </w:rPr>
            <w:delText>o</w:delText>
          </w:r>
        </w:del>
        <w:del w:id="457" w:author="Mateus Berardo de Souza Terra" w:date="2016-02-08T19:16:00Z">
          <w:r w:rsidRPr="0068627D" w:rsidDel="006D3AB1">
            <w:rPr>
              <w:rPrChange w:id="458" w:author="Mateus Berardo de Souza Terra" w:date="2016-02-08T20:05:00Z">
                <w:rPr>
                  <w:color w:val="303030"/>
                  <w:lang w:val="pt-PT"/>
                </w:rPr>
              </w:rPrChange>
            </w:rPr>
            <w:delText xml:space="preserve">s iremos </w:delText>
          </w:r>
        </w:del>
        <w:del w:id="459" w:author="Mateus Berardo de Souza Terra" w:date="2016-02-08T19:14:00Z">
          <w:r w:rsidRPr="0068627D" w:rsidDel="006D3AB1">
            <w:rPr>
              <w:rPrChange w:id="460" w:author="Mateus Berardo de Souza Terra" w:date="2016-02-08T20:05:00Z">
                <w:rPr>
                  <w:color w:val="303030"/>
                  <w:lang w:val="pt-PT"/>
                </w:rPr>
              </w:rPrChange>
            </w:rPr>
            <w:delText>reprsentar</w:delText>
          </w:r>
        </w:del>
        <w:del w:id="461" w:author="Mateus Berardo de Souza Terra" w:date="2016-02-08T19:16:00Z">
          <w:r w:rsidRPr="0068627D" w:rsidDel="006D3AB1">
            <w:rPr>
              <w:rPrChange w:id="462"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pPr>
      <w:ins w:id="463" w:author="granix pacheco" w:date="2016-02-08T09:18:00Z">
        <w:r w:rsidRPr="0068627D">
          <w:rPr>
            <w:b/>
            <w:rPrChange w:id="464" w:author="Mateus Berardo de Souza Terra" w:date="2016-02-08T20:05:00Z">
              <w:rPr>
                <w:b/>
                <w:color w:val="303030"/>
                <w:lang w:val="pt-PT"/>
              </w:rPr>
            </w:rPrChange>
          </w:rPr>
          <w:t>Nota:</w:t>
        </w:r>
        <w:r w:rsidRPr="0068627D">
          <w:rPr>
            <w:rPrChange w:id="465" w:author="Mateus Berardo de Souza Terra" w:date="2016-02-08T20:05:00Z">
              <w:rPr>
                <w:rFonts w:ascii="Arial" w:hAnsi="Arial" w:cs="Arial"/>
                <w:color w:val="303030"/>
                <w:sz w:val="19"/>
                <w:szCs w:val="19"/>
                <w:lang w:val="pt-PT"/>
              </w:rPr>
            </w:rPrChange>
          </w:rPr>
          <w:t xml:space="preserve"> Bastar somar ou subtrair 32 ao código ASCII</w:t>
        </w:r>
      </w:ins>
      <w:ins w:id="466" w:author="granix pacheco" w:date="2016-02-08T09:19:00Z">
        <w:r w:rsidRPr="0068627D">
          <w:rPr>
            <w:rPrChange w:id="467" w:author="Mateus Berardo de Souza Terra" w:date="2016-02-08T20:05:00Z">
              <w:rPr>
                <w:color w:val="303030"/>
                <w:lang w:val="pt-PT"/>
              </w:rPr>
            </w:rPrChange>
          </w:rPr>
          <w:t xml:space="preserve"> para trocar entre as letras mai</w:t>
        </w:r>
      </w:ins>
      <w:ins w:id="468" w:author="granix pacheco" w:date="2016-02-08T09:20:00Z">
        <w:r w:rsidRPr="0068627D">
          <w:rPr>
            <w:rPrChange w:id="469" w:author="Mateus Berardo de Souza Terra" w:date="2016-02-08T20:05:00Z">
              <w:rPr>
                <w:color w:val="303030"/>
                <w:lang w:val="pt-PT"/>
              </w:rPr>
            </w:rPrChange>
          </w:rPr>
          <w:t>ú</w:t>
        </w:r>
      </w:ins>
      <w:ins w:id="470" w:author="granix pacheco" w:date="2016-02-08T09:19:00Z">
        <w:r w:rsidRPr="0068627D">
          <w:rPr>
            <w:rPrChange w:id="471" w:author="Mateus Berardo de Souza Terra" w:date="2016-02-08T20:05:00Z">
              <w:rPr>
                <w:color w:val="303030"/>
                <w:lang w:val="pt-PT"/>
              </w:rPr>
            </w:rPrChange>
          </w:rPr>
          <w:t>sculas e min</w:t>
        </w:r>
      </w:ins>
      <w:ins w:id="472" w:author="granix pacheco" w:date="2016-02-08T09:20:00Z">
        <w:r w:rsidRPr="0068627D">
          <w:rPr>
            <w:rPrChange w:id="473" w:author="Mateus Berardo de Souza Terra" w:date="2016-02-08T20:05:00Z">
              <w:rPr>
                <w:color w:val="303030"/>
                <w:lang w:val="pt-PT"/>
              </w:rPr>
            </w:rPrChange>
          </w:rPr>
          <w:t>ú</w:t>
        </w:r>
      </w:ins>
      <w:ins w:id="474" w:author="granix pacheco" w:date="2016-02-08T09:19:00Z">
        <w:r w:rsidRPr="0068627D">
          <w:rPr>
            <w:rPrChange w:id="475" w:author="Mateus Berardo de Souza Terra" w:date="2016-02-08T20:05:00Z">
              <w:rPr>
                <w:color w:val="303030"/>
                <w:lang w:val="pt-PT"/>
              </w:rPr>
            </w:rPrChange>
          </w:rPr>
          <w:t xml:space="preserve">sculas. Isso representa a troca do 6° bit da </w:t>
        </w:r>
        <w:del w:id="476" w:author="Mateus Berardo de Souza Terra" w:date="2016-02-08T19:14:00Z">
          <w:r w:rsidRPr="0068627D" w:rsidDel="006D3AB1">
            <w:rPr>
              <w:rPrChange w:id="477" w:author="Mateus Berardo de Souza Terra" w:date="2016-02-08T20:05:00Z">
                <w:rPr>
                  <w:color w:val="303030"/>
                  <w:lang w:val="pt-PT"/>
                </w:rPr>
              </w:rPrChange>
            </w:rPr>
            <w:delText>representaçao</w:delText>
          </w:r>
        </w:del>
      </w:ins>
      <w:ins w:id="478" w:author="Mateus Berardo de Souza Terra" w:date="2016-02-08T19:14:00Z">
        <w:r w:rsidRPr="0068627D">
          <w:t>representação</w:t>
        </w:r>
      </w:ins>
      <w:ins w:id="479" w:author="granix pacheco" w:date="2016-02-08T09:19:00Z">
        <w:r w:rsidRPr="0068627D">
          <w:rPr>
            <w:rPrChange w:id="480" w:author="Mateus Berardo de Souza Terra" w:date="2016-02-08T20:05:00Z">
              <w:rPr>
                <w:color w:val="303030"/>
                <w:lang w:val="pt-PT"/>
              </w:rPr>
            </w:rPrChange>
          </w:rPr>
          <w:t xml:space="preserve"> bin</w:t>
        </w:r>
      </w:ins>
      <w:r w:rsidR="0068627D">
        <w:t>á</w:t>
      </w:r>
      <w:ins w:id="481" w:author="granix pacheco" w:date="2016-02-08T09:19:00Z">
        <w:r w:rsidRPr="0068627D">
          <w:rPr>
            <w:rPrChange w:id="482" w:author="Mateus Berardo de Souza Terra" w:date="2016-02-08T20:05:00Z">
              <w:rPr>
                <w:color w:val="303030"/>
                <w:lang w:val="pt-PT"/>
              </w:rPr>
            </w:rPrChange>
          </w:rPr>
          <w:t>ria</w:t>
        </w:r>
      </w:ins>
      <w:ins w:id="483" w:author="granix pacheco" w:date="2016-02-08T09:18:00Z">
        <w:r w:rsidRPr="0068627D">
          <w:rPr>
            <w:rPrChange w:id="484"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pPr>
    </w:p>
    <w:p w14:paraId="1EDAB904" w14:textId="77777777" w:rsidR="0010474F" w:rsidRPr="0068627D" w:rsidRDefault="0010474F" w:rsidP="0068627D">
      <w:pPr>
        <w:pStyle w:val="NormalWeb"/>
        <w:shd w:val="clear" w:color="auto" w:fill="FFFFFF"/>
        <w:spacing w:before="0" w:beforeAutospacing="0" w:after="160" w:afterAutospacing="0"/>
        <w:ind w:firstLine="720"/>
        <w:rPr>
          <w:ins w:id="485" w:author="Mateus Berardo de Souza Terra" w:date="2016-02-08T19:45:00Z"/>
        </w:rPr>
      </w:pPr>
    </w:p>
    <w:tbl>
      <w:tblPr>
        <w:tblStyle w:val="Tabelacomgrade"/>
        <w:tblW w:w="0" w:type="auto"/>
        <w:tblLook w:val="04A0" w:firstRow="1" w:lastRow="0" w:firstColumn="1" w:lastColumn="0" w:noHBand="0" w:noVBand="1"/>
        <w:tblPrChange w:id="486"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487">
          <w:tblGrid>
            <w:gridCol w:w="1558"/>
            <w:gridCol w:w="1558"/>
            <w:gridCol w:w="1558"/>
            <w:gridCol w:w="1558"/>
            <w:gridCol w:w="1559"/>
            <w:gridCol w:w="1559"/>
          </w:tblGrid>
        </w:tblGridChange>
      </w:tblGrid>
      <w:tr w:rsidR="006868CB" w:rsidRPr="0068627D" w14:paraId="1C090423" w14:textId="77777777" w:rsidTr="007031A8">
        <w:trPr>
          <w:trHeight w:val="20"/>
          <w:ins w:id="488" w:author="Mateus Berardo de Souza Terra" w:date="2016-02-08T20:04:00Z"/>
        </w:trPr>
        <w:tc>
          <w:tcPr>
            <w:tcW w:w="1558" w:type="dxa"/>
            <w:tcPrChange w:id="489"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490" w:author="Mateus Berardo de Souza Terra" w:date="2016-02-08T20:04:00Z"/>
                <w:sz w:val="16"/>
                <w:szCs w:val="16"/>
                <w:rPrChange w:id="491" w:author="Mateus Berardo de Souza Terra" w:date="2016-02-08T22:05:00Z">
                  <w:rPr>
                    <w:ins w:id="492" w:author="Mateus Berardo de Souza Terra" w:date="2016-02-08T20:04:00Z"/>
                    <w:color w:val="303030"/>
                  </w:rPr>
                </w:rPrChange>
              </w:rPr>
              <w:pPrChange w:id="493" w:author="Mateus Berardo de Souza Terra" w:date="2016-02-08T22:05:00Z">
                <w:pPr>
                  <w:pStyle w:val="NormalWeb"/>
                  <w:spacing w:before="0" w:beforeAutospacing="0" w:after="160" w:afterAutospacing="0"/>
                  <w:jc w:val="center"/>
                </w:pPr>
              </w:pPrChange>
            </w:pPr>
            <w:ins w:id="494" w:author="Mateus Berardo de Souza Terra" w:date="2016-02-08T20:05:00Z">
              <w:r w:rsidRPr="0068627D">
                <w:rPr>
                  <w:b/>
                  <w:sz w:val="16"/>
                  <w:szCs w:val="16"/>
                  <w:rPrChange w:id="495" w:author="Mateus Berardo de Souza Terra" w:date="2016-02-08T22:05:00Z">
                    <w:rPr>
                      <w:b/>
                      <w:color w:val="303030"/>
                    </w:rPr>
                  </w:rPrChange>
                </w:rPr>
                <w:t>Código</w:t>
              </w:r>
            </w:ins>
          </w:p>
        </w:tc>
        <w:tc>
          <w:tcPr>
            <w:tcW w:w="1558" w:type="dxa"/>
            <w:tcPrChange w:id="496"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497" w:author="Mateus Berardo de Souza Terra" w:date="2016-02-08T20:04:00Z"/>
                <w:sz w:val="16"/>
                <w:szCs w:val="16"/>
                <w:rPrChange w:id="498" w:author="Mateus Berardo de Souza Terra" w:date="2016-02-08T22:05:00Z">
                  <w:rPr>
                    <w:ins w:id="499" w:author="Mateus Berardo de Souza Terra" w:date="2016-02-08T20:04:00Z"/>
                    <w:color w:val="303030"/>
                  </w:rPr>
                </w:rPrChange>
              </w:rPr>
              <w:pPrChange w:id="500" w:author="Mateus Berardo de Souza Terra" w:date="2016-02-08T22:05:00Z">
                <w:pPr>
                  <w:pStyle w:val="NormalWeb"/>
                  <w:spacing w:before="0" w:beforeAutospacing="0" w:after="160" w:afterAutospacing="0"/>
                  <w:jc w:val="center"/>
                </w:pPr>
              </w:pPrChange>
            </w:pPr>
            <w:ins w:id="501" w:author="Mateus Berardo de Souza Terra" w:date="2016-02-08T20:05:00Z">
              <w:r w:rsidRPr="0068627D">
                <w:rPr>
                  <w:b/>
                  <w:sz w:val="16"/>
                  <w:szCs w:val="16"/>
                  <w:rPrChange w:id="502" w:author="Mateus Berardo de Souza Terra" w:date="2016-02-08T22:05:00Z">
                    <w:rPr>
                      <w:b/>
                      <w:color w:val="303030"/>
                    </w:rPr>
                  </w:rPrChange>
                </w:rPr>
                <w:t>Caractere</w:t>
              </w:r>
            </w:ins>
          </w:p>
        </w:tc>
        <w:tc>
          <w:tcPr>
            <w:tcW w:w="1558" w:type="dxa"/>
            <w:tcPrChange w:id="503"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04" w:author="Mateus Berardo de Souza Terra" w:date="2016-02-08T20:04:00Z"/>
                <w:sz w:val="16"/>
                <w:szCs w:val="16"/>
                <w:rPrChange w:id="505" w:author="Mateus Berardo de Souza Terra" w:date="2016-02-08T22:05:00Z">
                  <w:rPr>
                    <w:ins w:id="506" w:author="Mateus Berardo de Souza Terra" w:date="2016-02-08T20:04:00Z"/>
                    <w:color w:val="303030"/>
                  </w:rPr>
                </w:rPrChange>
              </w:rPr>
              <w:pPrChange w:id="507" w:author="Mateus Berardo de Souza Terra" w:date="2016-02-08T22:05:00Z">
                <w:pPr>
                  <w:pStyle w:val="NormalWeb"/>
                  <w:spacing w:before="0" w:beforeAutospacing="0" w:after="160" w:afterAutospacing="0"/>
                  <w:jc w:val="center"/>
                </w:pPr>
              </w:pPrChange>
            </w:pPr>
            <w:ins w:id="508" w:author="Mateus Berardo de Souza Terra" w:date="2016-02-08T20:05:00Z">
              <w:r w:rsidRPr="0068627D">
                <w:rPr>
                  <w:b/>
                  <w:sz w:val="16"/>
                  <w:szCs w:val="16"/>
                  <w:rPrChange w:id="509" w:author="Mateus Berardo de Souza Terra" w:date="2016-02-08T22:05:00Z">
                    <w:rPr>
                      <w:b/>
                      <w:color w:val="303030"/>
                    </w:rPr>
                  </w:rPrChange>
                </w:rPr>
                <w:t>Código</w:t>
              </w:r>
            </w:ins>
          </w:p>
        </w:tc>
        <w:tc>
          <w:tcPr>
            <w:tcW w:w="1558" w:type="dxa"/>
            <w:tcPrChange w:id="510"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11" w:author="Mateus Berardo de Souza Terra" w:date="2016-02-08T20:04:00Z"/>
                <w:sz w:val="16"/>
                <w:szCs w:val="16"/>
                <w:rPrChange w:id="512" w:author="Mateus Berardo de Souza Terra" w:date="2016-02-08T22:05:00Z">
                  <w:rPr>
                    <w:ins w:id="513" w:author="Mateus Berardo de Souza Terra" w:date="2016-02-08T20:04:00Z"/>
                    <w:color w:val="303030"/>
                  </w:rPr>
                </w:rPrChange>
              </w:rPr>
              <w:pPrChange w:id="514" w:author="Mateus Berardo de Souza Terra" w:date="2016-02-08T22:05:00Z">
                <w:pPr>
                  <w:pStyle w:val="NormalWeb"/>
                  <w:spacing w:before="0" w:beforeAutospacing="0" w:after="160" w:afterAutospacing="0"/>
                  <w:jc w:val="center"/>
                </w:pPr>
              </w:pPrChange>
            </w:pPr>
            <w:ins w:id="515" w:author="Mateus Berardo de Souza Terra" w:date="2016-02-08T20:05:00Z">
              <w:r w:rsidRPr="0068627D">
                <w:rPr>
                  <w:b/>
                  <w:sz w:val="16"/>
                  <w:szCs w:val="16"/>
                  <w:rPrChange w:id="516" w:author="Mateus Berardo de Souza Terra" w:date="2016-02-08T22:05:00Z">
                    <w:rPr>
                      <w:b/>
                      <w:color w:val="303030"/>
                    </w:rPr>
                  </w:rPrChange>
                </w:rPr>
                <w:t>Caractere</w:t>
              </w:r>
            </w:ins>
          </w:p>
        </w:tc>
        <w:tc>
          <w:tcPr>
            <w:tcW w:w="1559" w:type="dxa"/>
            <w:tcPrChange w:id="517"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18" w:author="Mateus Berardo de Souza Terra" w:date="2016-02-08T20:04:00Z"/>
                <w:sz w:val="16"/>
                <w:szCs w:val="16"/>
                <w:rPrChange w:id="519" w:author="Mateus Berardo de Souza Terra" w:date="2016-02-08T22:05:00Z">
                  <w:rPr>
                    <w:ins w:id="520" w:author="Mateus Berardo de Souza Terra" w:date="2016-02-08T20:04:00Z"/>
                    <w:color w:val="303030"/>
                  </w:rPr>
                </w:rPrChange>
              </w:rPr>
              <w:pPrChange w:id="521" w:author="Mateus Berardo de Souza Terra" w:date="2016-02-08T22:05:00Z">
                <w:pPr>
                  <w:pStyle w:val="NormalWeb"/>
                  <w:spacing w:before="0" w:beforeAutospacing="0" w:after="160" w:afterAutospacing="0"/>
                  <w:jc w:val="center"/>
                </w:pPr>
              </w:pPrChange>
            </w:pPr>
            <w:ins w:id="522" w:author="Mateus Berardo de Souza Terra" w:date="2016-02-08T20:05:00Z">
              <w:r w:rsidRPr="0068627D">
                <w:rPr>
                  <w:b/>
                  <w:sz w:val="16"/>
                  <w:szCs w:val="16"/>
                  <w:rPrChange w:id="523" w:author="Mateus Berardo de Souza Terra" w:date="2016-02-08T22:05:00Z">
                    <w:rPr>
                      <w:b/>
                      <w:color w:val="303030"/>
                    </w:rPr>
                  </w:rPrChange>
                </w:rPr>
                <w:t>Código</w:t>
              </w:r>
            </w:ins>
          </w:p>
        </w:tc>
        <w:tc>
          <w:tcPr>
            <w:tcW w:w="1559" w:type="dxa"/>
            <w:tcPrChange w:id="524"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25" w:author="Mateus Berardo de Souza Terra" w:date="2016-02-08T20:04:00Z"/>
                <w:sz w:val="16"/>
                <w:szCs w:val="16"/>
                <w:rPrChange w:id="526" w:author="Mateus Berardo de Souza Terra" w:date="2016-02-08T22:05:00Z">
                  <w:rPr>
                    <w:ins w:id="527" w:author="Mateus Berardo de Souza Terra" w:date="2016-02-08T20:04:00Z"/>
                    <w:color w:val="303030"/>
                  </w:rPr>
                </w:rPrChange>
              </w:rPr>
              <w:pPrChange w:id="528" w:author="Mateus Berardo de Souza Terra" w:date="2016-02-08T22:05:00Z">
                <w:pPr>
                  <w:pStyle w:val="NormalWeb"/>
                  <w:spacing w:before="0" w:beforeAutospacing="0" w:after="160" w:afterAutospacing="0"/>
                  <w:jc w:val="center"/>
                </w:pPr>
              </w:pPrChange>
            </w:pPr>
            <w:ins w:id="529" w:author="Mateus Berardo de Souza Terra" w:date="2016-02-08T20:05:00Z">
              <w:r w:rsidRPr="0068627D">
                <w:rPr>
                  <w:b/>
                  <w:sz w:val="16"/>
                  <w:szCs w:val="16"/>
                  <w:rPrChange w:id="530" w:author="Mateus Berardo de Souza Terra" w:date="2016-02-08T22:05:00Z">
                    <w:rPr>
                      <w:b/>
                      <w:color w:val="303030"/>
                    </w:rPr>
                  </w:rPrChange>
                </w:rPr>
                <w:t>Caractere</w:t>
              </w:r>
            </w:ins>
          </w:p>
        </w:tc>
      </w:tr>
      <w:tr w:rsidR="006868CB" w:rsidRPr="0068627D" w14:paraId="238D33C3" w14:textId="77777777" w:rsidTr="007031A8">
        <w:trPr>
          <w:trHeight w:val="20"/>
          <w:ins w:id="531" w:author="Mateus Berardo de Souza Terra" w:date="2016-02-08T20:04:00Z"/>
        </w:trPr>
        <w:tc>
          <w:tcPr>
            <w:tcW w:w="1558" w:type="dxa"/>
            <w:tcPrChange w:id="532"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33" w:author="Mateus Berardo de Souza Terra" w:date="2016-02-08T20:04:00Z"/>
                <w:sz w:val="16"/>
                <w:szCs w:val="16"/>
                <w:rPrChange w:id="534" w:author="Mateus Berardo de Souza Terra" w:date="2016-02-08T22:05:00Z">
                  <w:rPr>
                    <w:ins w:id="535" w:author="Mateus Berardo de Souza Terra" w:date="2016-02-08T20:04:00Z"/>
                    <w:color w:val="303030"/>
                  </w:rPr>
                </w:rPrChange>
              </w:rPr>
              <w:pPrChange w:id="536" w:author="Mateus Berardo de Souza Terra" w:date="2016-02-08T22:05:00Z">
                <w:pPr>
                  <w:pStyle w:val="NormalWeb"/>
                  <w:spacing w:before="0" w:beforeAutospacing="0" w:after="160" w:afterAutospacing="0"/>
                  <w:jc w:val="center"/>
                </w:pPr>
              </w:pPrChange>
            </w:pPr>
            <w:ins w:id="537" w:author="Mateus Berardo de Souza Terra" w:date="2016-02-08T20:05:00Z">
              <w:r w:rsidRPr="0068627D">
                <w:rPr>
                  <w:sz w:val="16"/>
                  <w:szCs w:val="16"/>
                  <w:rPrChange w:id="538" w:author="Mateus Berardo de Souza Terra" w:date="2016-02-08T22:05:00Z">
                    <w:rPr>
                      <w:color w:val="303030"/>
                    </w:rPr>
                  </w:rPrChange>
                </w:rPr>
                <w:t>32</w:t>
              </w:r>
            </w:ins>
          </w:p>
        </w:tc>
        <w:tc>
          <w:tcPr>
            <w:tcW w:w="1558" w:type="dxa"/>
            <w:tcPrChange w:id="539"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40" w:author="Mateus Berardo de Souza Terra" w:date="2016-02-08T20:04:00Z"/>
                <w:sz w:val="16"/>
                <w:szCs w:val="16"/>
                <w:rPrChange w:id="541" w:author="Mateus Berardo de Souza Terra" w:date="2016-02-08T22:05:00Z">
                  <w:rPr>
                    <w:ins w:id="542" w:author="Mateus Berardo de Souza Terra" w:date="2016-02-08T20:04:00Z"/>
                    <w:color w:val="303030"/>
                  </w:rPr>
                </w:rPrChange>
              </w:rPr>
              <w:pPrChange w:id="543" w:author="Mateus Berardo de Souza Terra" w:date="2016-02-08T22:05:00Z">
                <w:pPr>
                  <w:pStyle w:val="NormalWeb"/>
                  <w:spacing w:before="0" w:beforeAutospacing="0" w:after="160" w:afterAutospacing="0"/>
                  <w:jc w:val="center"/>
                </w:pPr>
              </w:pPrChange>
            </w:pPr>
            <w:ins w:id="544" w:author="Mateus Berardo de Souza Terra" w:date="2016-02-08T22:10:00Z">
              <w:r w:rsidRPr="0068627D">
                <w:rPr>
                  <w:sz w:val="16"/>
                  <w:szCs w:val="16"/>
                </w:rPr>
                <w:t>ESPAÇO</w:t>
              </w:r>
            </w:ins>
          </w:p>
        </w:tc>
        <w:tc>
          <w:tcPr>
            <w:tcW w:w="1558" w:type="dxa"/>
            <w:tcPrChange w:id="545"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46" w:author="Mateus Berardo de Souza Terra" w:date="2016-02-08T20:04:00Z"/>
                <w:sz w:val="16"/>
                <w:szCs w:val="16"/>
                <w:rPrChange w:id="547" w:author="Mateus Berardo de Souza Terra" w:date="2016-02-08T22:05:00Z">
                  <w:rPr>
                    <w:ins w:id="548" w:author="Mateus Berardo de Souza Terra" w:date="2016-02-08T20:04:00Z"/>
                    <w:color w:val="303030"/>
                  </w:rPr>
                </w:rPrChange>
              </w:rPr>
              <w:pPrChange w:id="549" w:author="Mateus Berardo de Souza Terra" w:date="2016-02-08T22:05:00Z">
                <w:pPr>
                  <w:pStyle w:val="NormalWeb"/>
                  <w:spacing w:before="0" w:beforeAutospacing="0" w:after="160" w:afterAutospacing="0"/>
                  <w:jc w:val="center"/>
                </w:pPr>
              </w:pPrChange>
            </w:pPr>
            <w:ins w:id="550" w:author="Mateus Berardo de Souza Terra" w:date="2016-02-08T22:09:00Z">
              <w:r w:rsidRPr="0068627D">
                <w:rPr>
                  <w:sz w:val="16"/>
                  <w:szCs w:val="16"/>
                </w:rPr>
                <w:t>64</w:t>
              </w:r>
            </w:ins>
          </w:p>
        </w:tc>
        <w:tc>
          <w:tcPr>
            <w:tcW w:w="1558" w:type="dxa"/>
            <w:tcPrChange w:id="551"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52" w:author="Mateus Berardo de Souza Terra" w:date="2016-02-08T20:04:00Z"/>
                <w:sz w:val="16"/>
                <w:szCs w:val="16"/>
                <w:rPrChange w:id="553" w:author="Mateus Berardo de Souza Terra" w:date="2016-02-08T22:05:00Z">
                  <w:rPr>
                    <w:ins w:id="554" w:author="Mateus Berardo de Souza Terra" w:date="2016-02-08T20:04:00Z"/>
                    <w:color w:val="303030"/>
                  </w:rPr>
                </w:rPrChange>
              </w:rPr>
              <w:pPrChange w:id="555" w:author="Mateus Berardo de Souza Terra" w:date="2016-02-08T22:05:00Z">
                <w:pPr>
                  <w:pStyle w:val="NormalWeb"/>
                  <w:spacing w:before="0" w:beforeAutospacing="0" w:after="160" w:afterAutospacing="0"/>
                  <w:jc w:val="center"/>
                </w:pPr>
              </w:pPrChange>
            </w:pPr>
            <w:ins w:id="556" w:author="Mateus Berardo de Souza Terra" w:date="2016-02-08T22:12:00Z">
              <w:r w:rsidRPr="0068627D">
                <w:rPr>
                  <w:sz w:val="16"/>
                  <w:szCs w:val="16"/>
                </w:rPr>
                <w:t>@</w:t>
              </w:r>
            </w:ins>
          </w:p>
        </w:tc>
        <w:tc>
          <w:tcPr>
            <w:tcW w:w="1559" w:type="dxa"/>
            <w:tcPrChange w:id="557"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58" w:author="Mateus Berardo de Souza Terra" w:date="2016-02-08T20:04:00Z"/>
                <w:sz w:val="16"/>
                <w:szCs w:val="16"/>
                <w:rPrChange w:id="559" w:author="Mateus Berardo de Souza Terra" w:date="2016-02-08T22:05:00Z">
                  <w:rPr>
                    <w:ins w:id="560" w:author="Mateus Berardo de Souza Terra" w:date="2016-02-08T20:04:00Z"/>
                    <w:color w:val="303030"/>
                  </w:rPr>
                </w:rPrChange>
              </w:rPr>
              <w:pPrChange w:id="561" w:author="Mateus Berardo de Souza Terra" w:date="2016-02-08T22:05:00Z">
                <w:pPr>
                  <w:pStyle w:val="NormalWeb"/>
                  <w:spacing w:before="0" w:beforeAutospacing="0" w:after="160" w:afterAutospacing="0"/>
                  <w:jc w:val="center"/>
                </w:pPr>
              </w:pPrChange>
            </w:pPr>
            <w:ins w:id="562" w:author="Mateus Berardo de Souza Terra" w:date="2016-02-08T22:09:00Z">
              <w:r w:rsidRPr="0068627D">
                <w:rPr>
                  <w:sz w:val="16"/>
                  <w:szCs w:val="16"/>
                </w:rPr>
                <w:t>96</w:t>
              </w:r>
            </w:ins>
          </w:p>
        </w:tc>
        <w:tc>
          <w:tcPr>
            <w:tcW w:w="1559" w:type="dxa"/>
            <w:tcPrChange w:id="563"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64" w:author="Mateus Berardo de Souza Terra" w:date="2016-02-08T20:04:00Z"/>
                <w:sz w:val="16"/>
                <w:szCs w:val="16"/>
                <w:rPrChange w:id="565" w:author="Mateus Berardo de Souza Terra" w:date="2016-02-08T22:05:00Z">
                  <w:rPr>
                    <w:ins w:id="566" w:author="Mateus Berardo de Souza Terra" w:date="2016-02-08T20:04:00Z"/>
                    <w:color w:val="303030"/>
                  </w:rPr>
                </w:rPrChange>
              </w:rPr>
              <w:pPrChange w:id="567" w:author="Mateus Berardo de Souza Terra" w:date="2016-02-08T22:05:00Z">
                <w:pPr>
                  <w:pStyle w:val="NormalWeb"/>
                  <w:spacing w:before="0" w:beforeAutospacing="0" w:after="160" w:afterAutospacing="0"/>
                  <w:jc w:val="center"/>
                </w:pPr>
              </w:pPrChange>
            </w:pPr>
            <w:ins w:id="568" w:author="Mateus Berardo de Souza Terra" w:date="2016-02-08T22:12:00Z">
              <w:r w:rsidRPr="0068627D">
                <w:rPr>
                  <w:sz w:val="16"/>
                  <w:szCs w:val="16"/>
                </w:rPr>
                <w:t>`</w:t>
              </w:r>
            </w:ins>
          </w:p>
        </w:tc>
      </w:tr>
      <w:tr w:rsidR="006868CB" w:rsidRPr="0068627D" w14:paraId="08EE441D" w14:textId="77777777" w:rsidTr="007031A8">
        <w:trPr>
          <w:trHeight w:val="20"/>
          <w:ins w:id="569" w:author="Mateus Berardo de Souza Terra" w:date="2016-02-08T20:04:00Z"/>
        </w:trPr>
        <w:tc>
          <w:tcPr>
            <w:tcW w:w="1558" w:type="dxa"/>
            <w:tcPrChange w:id="570"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71" w:author="Mateus Berardo de Souza Terra" w:date="2016-02-08T20:04:00Z"/>
                <w:sz w:val="16"/>
                <w:szCs w:val="16"/>
                <w:rPrChange w:id="572" w:author="Mateus Berardo de Souza Terra" w:date="2016-02-08T22:05:00Z">
                  <w:rPr>
                    <w:ins w:id="573" w:author="Mateus Berardo de Souza Terra" w:date="2016-02-08T20:04:00Z"/>
                    <w:color w:val="303030"/>
                  </w:rPr>
                </w:rPrChange>
              </w:rPr>
              <w:pPrChange w:id="574" w:author="Mateus Berardo de Souza Terra" w:date="2016-02-08T22:05:00Z">
                <w:pPr>
                  <w:pStyle w:val="NormalWeb"/>
                  <w:spacing w:before="0" w:beforeAutospacing="0" w:after="160" w:afterAutospacing="0"/>
                  <w:jc w:val="center"/>
                </w:pPr>
              </w:pPrChange>
            </w:pPr>
            <w:ins w:id="575" w:author="Mateus Berardo de Souza Terra" w:date="2016-02-08T20:05:00Z">
              <w:r w:rsidRPr="0068627D">
                <w:rPr>
                  <w:sz w:val="16"/>
                  <w:szCs w:val="16"/>
                  <w:rPrChange w:id="576" w:author="Mateus Berardo de Souza Terra" w:date="2016-02-08T22:05:00Z">
                    <w:rPr>
                      <w:color w:val="303030"/>
                    </w:rPr>
                  </w:rPrChange>
                </w:rPr>
                <w:t>33</w:t>
              </w:r>
            </w:ins>
          </w:p>
        </w:tc>
        <w:tc>
          <w:tcPr>
            <w:tcW w:w="1558" w:type="dxa"/>
            <w:tcPrChange w:id="577"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578" w:author="Mateus Berardo de Souza Terra" w:date="2016-02-08T20:04:00Z"/>
                <w:sz w:val="16"/>
                <w:szCs w:val="16"/>
                <w:rPrChange w:id="579" w:author="Mateus Berardo de Souza Terra" w:date="2016-02-08T22:05:00Z">
                  <w:rPr>
                    <w:ins w:id="580" w:author="Mateus Berardo de Souza Terra" w:date="2016-02-08T20:04:00Z"/>
                    <w:color w:val="303030"/>
                  </w:rPr>
                </w:rPrChange>
              </w:rPr>
              <w:pPrChange w:id="581" w:author="Mateus Berardo de Souza Terra" w:date="2016-02-08T22:05:00Z">
                <w:pPr>
                  <w:pStyle w:val="NormalWeb"/>
                  <w:spacing w:before="0" w:beforeAutospacing="0" w:after="160" w:afterAutospacing="0"/>
                  <w:jc w:val="center"/>
                </w:pPr>
              </w:pPrChange>
            </w:pPr>
            <w:ins w:id="582" w:author="Mateus Berardo de Souza Terra" w:date="2016-02-08T22:13:00Z">
              <w:r w:rsidRPr="0068627D">
                <w:rPr>
                  <w:sz w:val="16"/>
                  <w:szCs w:val="16"/>
                </w:rPr>
                <w:t>!</w:t>
              </w:r>
            </w:ins>
          </w:p>
        </w:tc>
        <w:tc>
          <w:tcPr>
            <w:tcW w:w="1558" w:type="dxa"/>
            <w:tcPrChange w:id="583"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584" w:author="Mateus Berardo de Souza Terra" w:date="2016-02-08T20:04:00Z"/>
                <w:sz w:val="16"/>
                <w:szCs w:val="16"/>
                <w:rPrChange w:id="585" w:author="Mateus Berardo de Souza Terra" w:date="2016-02-08T22:05:00Z">
                  <w:rPr>
                    <w:ins w:id="586" w:author="Mateus Berardo de Souza Terra" w:date="2016-02-08T20:04:00Z"/>
                    <w:color w:val="303030"/>
                  </w:rPr>
                </w:rPrChange>
              </w:rPr>
              <w:pPrChange w:id="587" w:author="Mateus Berardo de Souza Terra" w:date="2016-02-08T22:05:00Z">
                <w:pPr>
                  <w:pStyle w:val="NormalWeb"/>
                  <w:spacing w:before="0" w:beforeAutospacing="0" w:after="160" w:afterAutospacing="0"/>
                  <w:jc w:val="center"/>
                </w:pPr>
              </w:pPrChange>
            </w:pPr>
            <w:ins w:id="588" w:author="Mateus Berardo de Souza Terra" w:date="2016-02-08T22:09:00Z">
              <w:r w:rsidRPr="0068627D">
                <w:rPr>
                  <w:sz w:val="16"/>
                  <w:szCs w:val="16"/>
                </w:rPr>
                <w:t>65</w:t>
              </w:r>
            </w:ins>
          </w:p>
        </w:tc>
        <w:tc>
          <w:tcPr>
            <w:tcW w:w="1558" w:type="dxa"/>
            <w:tcPrChange w:id="589"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590" w:author="Mateus Berardo de Souza Terra" w:date="2016-02-08T20:04:00Z"/>
                <w:sz w:val="16"/>
                <w:szCs w:val="16"/>
                <w:rPrChange w:id="591" w:author="Mateus Berardo de Souza Terra" w:date="2016-02-08T22:05:00Z">
                  <w:rPr>
                    <w:ins w:id="592" w:author="Mateus Berardo de Souza Terra" w:date="2016-02-08T20:04:00Z"/>
                    <w:color w:val="303030"/>
                  </w:rPr>
                </w:rPrChange>
              </w:rPr>
              <w:pPrChange w:id="593" w:author="Mateus Berardo de Souza Terra" w:date="2016-02-08T22:05:00Z">
                <w:pPr>
                  <w:pStyle w:val="NormalWeb"/>
                  <w:spacing w:before="0" w:beforeAutospacing="0" w:after="160" w:afterAutospacing="0"/>
                  <w:jc w:val="center"/>
                </w:pPr>
              </w:pPrChange>
            </w:pPr>
            <w:ins w:id="594" w:author="Mateus Berardo de Souza Terra" w:date="2016-02-08T22:10:00Z">
              <w:r w:rsidRPr="0068627D">
                <w:rPr>
                  <w:sz w:val="16"/>
                  <w:szCs w:val="16"/>
                </w:rPr>
                <w:t>A</w:t>
              </w:r>
            </w:ins>
          </w:p>
        </w:tc>
        <w:tc>
          <w:tcPr>
            <w:tcW w:w="1559" w:type="dxa"/>
            <w:tcPrChange w:id="595"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596" w:author="Mateus Berardo de Souza Terra" w:date="2016-02-08T20:04:00Z"/>
                <w:sz w:val="16"/>
                <w:szCs w:val="16"/>
                <w:rPrChange w:id="597" w:author="Mateus Berardo de Souza Terra" w:date="2016-02-08T22:05:00Z">
                  <w:rPr>
                    <w:ins w:id="598" w:author="Mateus Berardo de Souza Terra" w:date="2016-02-08T20:04:00Z"/>
                    <w:color w:val="303030"/>
                  </w:rPr>
                </w:rPrChange>
              </w:rPr>
              <w:pPrChange w:id="599" w:author="Mateus Berardo de Souza Terra" w:date="2016-02-08T22:05:00Z">
                <w:pPr>
                  <w:pStyle w:val="NormalWeb"/>
                  <w:spacing w:before="0" w:beforeAutospacing="0" w:after="160" w:afterAutospacing="0"/>
                  <w:jc w:val="center"/>
                </w:pPr>
              </w:pPrChange>
            </w:pPr>
            <w:ins w:id="600" w:author="Mateus Berardo de Souza Terra" w:date="2016-02-08T22:09:00Z">
              <w:r w:rsidRPr="0068627D">
                <w:rPr>
                  <w:sz w:val="16"/>
                  <w:szCs w:val="16"/>
                </w:rPr>
                <w:t>97</w:t>
              </w:r>
            </w:ins>
          </w:p>
        </w:tc>
        <w:tc>
          <w:tcPr>
            <w:tcW w:w="1559" w:type="dxa"/>
            <w:tcPrChange w:id="601"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02" w:author="Mateus Berardo de Souza Terra" w:date="2016-02-08T20:04:00Z"/>
                <w:sz w:val="16"/>
                <w:szCs w:val="16"/>
                <w:rPrChange w:id="603" w:author="Mateus Berardo de Souza Terra" w:date="2016-02-08T22:05:00Z">
                  <w:rPr>
                    <w:ins w:id="604" w:author="Mateus Berardo de Souza Terra" w:date="2016-02-08T20:04:00Z"/>
                    <w:color w:val="303030"/>
                  </w:rPr>
                </w:rPrChange>
              </w:rPr>
              <w:pPrChange w:id="605" w:author="Mateus Berardo de Souza Terra" w:date="2016-02-08T22:05:00Z">
                <w:pPr>
                  <w:pStyle w:val="NormalWeb"/>
                  <w:spacing w:before="0" w:beforeAutospacing="0" w:after="160" w:afterAutospacing="0"/>
                  <w:jc w:val="center"/>
                </w:pPr>
              </w:pPrChange>
            </w:pPr>
            <w:ins w:id="606" w:author="Mateus Berardo de Souza Terra" w:date="2016-02-08T22:10:00Z">
              <w:r w:rsidRPr="0068627D">
                <w:rPr>
                  <w:sz w:val="16"/>
                  <w:szCs w:val="16"/>
                </w:rPr>
                <w:t>a</w:t>
              </w:r>
            </w:ins>
          </w:p>
        </w:tc>
      </w:tr>
      <w:tr w:rsidR="006868CB" w:rsidRPr="0068627D" w14:paraId="042D2CCE" w14:textId="77777777" w:rsidTr="007031A8">
        <w:trPr>
          <w:trHeight w:val="20"/>
          <w:ins w:id="607" w:author="Mateus Berardo de Souza Terra" w:date="2016-02-08T20:04:00Z"/>
        </w:trPr>
        <w:tc>
          <w:tcPr>
            <w:tcW w:w="1558" w:type="dxa"/>
            <w:tcPrChange w:id="608"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09" w:author="Mateus Berardo de Souza Terra" w:date="2016-02-08T20:04:00Z"/>
                <w:sz w:val="16"/>
                <w:szCs w:val="16"/>
                <w:rPrChange w:id="610" w:author="Mateus Berardo de Souza Terra" w:date="2016-02-08T22:05:00Z">
                  <w:rPr>
                    <w:ins w:id="611" w:author="Mateus Berardo de Souza Terra" w:date="2016-02-08T20:04:00Z"/>
                    <w:color w:val="303030"/>
                  </w:rPr>
                </w:rPrChange>
              </w:rPr>
              <w:pPrChange w:id="612" w:author="Mateus Berardo de Souza Terra" w:date="2016-02-08T22:05:00Z">
                <w:pPr>
                  <w:pStyle w:val="NormalWeb"/>
                  <w:spacing w:before="0" w:beforeAutospacing="0" w:after="160" w:afterAutospacing="0"/>
                  <w:jc w:val="center"/>
                </w:pPr>
              </w:pPrChange>
            </w:pPr>
            <w:ins w:id="613" w:author="Mateus Berardo de Souza Terra" w:date="2016-02-08T20:05:00Z">
              <w:r w:rsidRPr="0068627D">
                <w:rPr>
                  <w:sz w:val="16"/>
                  <w:szCs w:val="16"/>
                  <w:rPrChange w:id="614" w:author="Mateus Berardo de Souza Terra" w:date="2016-02-08T22:05:00Z">
                    <w:rPr>
                      <w:color w:val="303030"/>
                    </w:rPr>
                  </w:rPrChange>
                </w:rPr>
                <w:t>34</w:t>
              </w:r>
            </w:ins>
          </w:p>
        </w:tc>
        <w:tc>
          <w:tcPr>
            <w:tcW w:w="1558" w:type="dxa"/>
            <w:tcPrChange w:id="615"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16" w:author="Mateus Berardo de Souza Terra" w:date="2016-02-08T20:04:00Z"/>
                <w:sz w:val="16"/>
                <w:szCs w:val="16"/>
                <w:rPrChange w:id="617" w:author="Mateus Berardo de Souza Terra" w:date="2016-02-08T22:05:00Z">
                  <w:rPr>
                    <w:ins w:id="618" w:author="Mateus Berardo de Souza Terra" w:date="2016-02-08T20:04:00Z"/>
                    <w:color w:val="303030"/>
                  </w:rPr>
                </w:rPrChange>
              </w:rPr>
              <w:pPrChange w:id="619" w:author="Mateus Berardo de Souza Terra" w:date="2016-02-08T22:05:00Z">
                <w:pPr>
                  <w:pStyle w:val="NormalWeb"/>
                  <w:spacing w:before="0" w:beforeAutospacing="0" w:after="160" w:afterAutospacing="0"/>
                  <w:jc w:val="center"/>
                </w:pPr>
              </w:pPrChange>
            </w:pPr>
            <w:ins w:id="620" w:author="Mateus Berardo de Souza Terra" w:date="2016-02-08T22:13:00Z">
              <w:r w:rsidRPr="0068627D">
                <w:rPr>
                  <w:sz w:val="16"/>
                  <w:szCs w:val="16"/>
                </w:rPr>
                <w:t>“</w:t>
              </w:r>
            </w:ins>
          </w:p>
        </w:tc>
        <w:tc>
          <w:tcPr>
            <w:tcW w:w="1558" w:type="dxa"/>
            <w:tcPrChange w:id="621"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22" w:author="Mateus Berardo de Souza Terra" w:date="2016-02-08T20:04:00Z"/>
                <w:sz w:val="16"/>
                <w:szCs w:val="16"/>
                <w:rPrChange w:id="623" w:author="Mateus Berardo de Souza Terra" w:date="2016-02-08T22:05:00Z">
                  <w:rPr>
                    <w:ins w:id="624" w:author="Mateus Berardo de Souza Terra" w:date="2016-02-08T20:04:00Z"/>
                    <w:color w:val="303030"/>
                  </w:rPr>
                </w:rPrChange>
              </w:rPr>
              <w:pPrChange w:id="625" w:author="Mateus Berardo de Souza Terra" w:date="2016-02-08T22:05:00Z">
                <w:pPr>
                  <w:pStyle w:val="NormalWeb"/>
                  <w:spacing w:before="0" w:beforeAutospacing="0" w:after="160" w:afterAutospacing="0"/>
                  <w:jc w:val="center"/>
                </w:pPr>
              </w:pPrChange>
            </w:pPr>
            <w:ins w:id="626" w:author="Mateus Berardo de Souza Terra" w:date="2016-02-08T22:09:00Z">
              <w:r w:rsidRPr="0068627D">
                <w:rPr>
                  <w:sz w:val="16"/>
                  <w:szCs w:val="16"/>
                </w:rPr>
                <w:t>66</w:t>
              </w:r>
            </w:ins>
          </w:p>
        </w:tc>
        <w:tc>
          <w:tcPr>
            <w:tcW w:w="1558" w:type="dxa"/>
            <w:tcPrChange w:id="627"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28" w:author="Mateus Berardo de Souza Terra" w:date="2016-02-08T20:04:00Z"/>
                <w:sz w:val="16"/>
                <w:szCs w:val="16"/>
                <w:rPrChange w:id="629" w:author="Mateus Berardo de Souza Terra" w:date="2016-02-08T22:05:00Z">
                  <w:rPr>
                    <w:ins w:id="630" w:author="Mateus Berardo de Souza Terra" w:date="2016-02-08T20:04:00Z"/>
                    <w:color w:val="303030"/>
                  </w:rPr>
                </w:rPrChange>
              </w:rPr>
              <w:pPrChange w:id="631" w:author="Mateus Berardo de Souza Terra" w:date="2016-02-08T22:05:00Z">
                <w:pPr>
                  <w:pStyle w:val="NormalWeb"/>
                  <w:spacing w:before="0" w:beforeAutospacing="0" w:after="160" w:afterAutospacing="0"/>
                  <w:jc w:val="center"/>
                </w:pPr>
              </w:pPrChange>
            </w:pPr>
            <w:ins w:id="632" w:author="Mateus Berardo de Souza Terra" w:date="2016-02-08T22:10:00Z">
              <w:r w:rsidRPr="0068627D">
                <w:rPr>
                  <w:sz w:val="16"/>
                  <w:szCs w:val="16"/>
                </w:rPr>
                <w:t>B</w:t>
              </w:r>
            </w:ins>
          </w:p>
        </w:tc>
        <w:tc>
          <w:tcPr>
            <w:tcW w:w="1559" w:type="dxa"/>
            <w:tcPrChange w:id="633"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34" w:author="Mateus Berardo de Souza Terra" w:date="2016-02-08T20:04:00Z"/>
                <w:sz w:val="16"/>
                <w:szCs w:val="16"/>
                <w:rPrChange w:id="635" w:author="Mateus Berardo de Souza Terra" w:date="2016-02-08T22:05:00Z">
                  <w:rPr>
                    <w:ins w:id="636" w:author="Mateus Berardo de Souza Terra" w:date="2016-02-08T20:04:00Z"/>
                    <w:color w:val="303030"/>
                  </w:rPr>
                </w:rPrChange>
              </w:rPr>
              <w:pPrChange w:id="637" w:author="Mateus Berardo de Souza Terra" w:date="2016-02-08T22:05:00Z">
                <w:pPr>
                  <w:pStyle w:val="NormalWeb"/>
                  <w:spacing w:before="0" w:beforeAutospacing="0" w:after="160" w:afterAutospacing="0"/>
                  <w:jc w:val="center"/>
                </w:pPr>
              </w:pPrChange>
            </w:pPr>
            <w:ins w:id="638" w:author="Mateus Berardo de Souza Terra" w:date="2016-02-08T22:09:00Z">
              <w:r w:rsidRPr="0068627D">
                <w:rPr>
                  <w:sz w:val="16"/>
                  <w:szCs w:val="16"/>
                </w:rPr>
                <w:t>98</w:t>
              </w:r>
            </w:ins>
          </w:p>
        </w:tc>
        <w:tc>
          <w:tcPr>
            <w:tcW w:w="1559" w:type="dxa"/>
            <w:tcPrChange w:id="639"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40" w:author="Mateus Berardo de Souza Terra" w:date="2016-02-08T20:04:00Z"/>
                <w:sz w:val="16"/>
                <w:szCs w:val="16"/>
                <w:rPrChange w:id="641" w:author="Mateus Berardo de Souza Terra" w:date="2016-02-08T22:05:00Z">
                  <w:rPr>
                    <w:ins w:id="642" w:author="Mateus Berardo de Souza Terra" w:date="2016-02-08T20:04:00Z"/>
                    <w:color w:val="303030"/>
                  </w:rPr>
                </w:rPrChange>
              </w:rPr>
              <w:pPrChange w:id="643" w:author="Mateus Berardo de Souza Terra" w:date="2016-02-08T22:05:00Z">
                <w:pPr>
                  <w:pStyle w:val="NormalWeb"/>
                  <w:spacing w:before="0" w:beforeAutospacing="0" w:after="160" w:afterAutospacing="0"/>
                  <w:jc w:val="center"/>
                </w:pPr>
              </w:pPrChange>
            </w:pPr>
            <w:ins w:id="644" w:author="Mateus Berardo de Souza Terra" w:date="2016-02-08T22:10:00Z">
              <w:r w:rsidRPr="0068627D">
                <w:rPr>
                  <w:sz w:val="16"/>
                  <w:szCs w:val="16"/>
                </w:rPr>
                <w:t>b</w:t>
              </w:r>
            </w:ins>
          </w:p>
        </w:tc>
      </w:tr>
      <w:tr w:rsidR="006868CB" w:rsidRPr="0068627D" w14:paraId="4A2F99D3" w14:textId="77777777" w:rsidTr="007031A8">
        <w:trPr>
          <w:trHeight w:val="20"/>
          <w:ins w:id="645" w:author="Mateus Berardo de Souza Terra" w:date="2016-02-08T20:04:00Z"/>
        </w:trPr>
        <w:tc>
          <w:tcPr>
            <w:tcW w:w="1558" w:type="dxa"/>
            <w:tcPrChange w:id="646"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47" w:author="Mateus Berardo de Souza Terra" w:date="2016-02-08T20:04:00Z"/>
                <w:sz w:val="16"/>
                <w:szCs w:val="16"/>
                <w:rPrChange w:id="648" w:author="Mateus Berardo de Souza Terra" w:date="2016-02-08T22:05:00Z">
                  <w:rPr>
                    <w:ins w:id="649" w:author="Mateus Berardo de Souza Terra" w:date="2016-02-08T20:04:00Z"/>
                    <w:color w:val="303030"/>
                  </w:rPr>
                </w:rPrChange>
              </w:rPr>
              <w:pPrChange w:id="650" w:author="Mateus Berardo de Souza Terra" w:date="2016-02-08T22:05:00Z">
                <w:pPr>
                  <w:pStyle w:val="NormalWeb"/>
                  <w:spacing w:before="0" w:beforeAutospacing="0" w:after="160" w:afterAutospacing="0"/>
                  <w:jc w:val="center"/>
                </w:pPr>
              </w:pPrChange>
            </w:pPr>
            <w:ins w:id="651" w:author="Mateus Berardo de Souza Terra" w:date="2016-02-08T20:05:00Z">
              <w:r w:rsidRPr="0068627D">
                <w:rPr>
                  <w:sz w:val="16"/>
                  <w:szCs w:val="16"/>
                  <w:rPrChange w:id="652" w:author="Mateus Berardo de Souza Terra" w:date="2016-02-08T22:05:00Z">
                    <w:rPr>
                      <w:color w:val="303030"/>
                    </w:rPr>
                  </w:rPrChange>
                </w:rPr>
                <w:t>35</w:t>
              </w:r>
            </w:ins>
          </w:p>
        </w:tc>
        <w:tc>
          <w:tcPr>
            <w:tcW w:w="1558" w:type="dxa"/>
            <w:tcPrChange w:id="653"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54" w:author="Mateus Berardo de Souza Terra" w:date="2016-02-08T20:04:00Z"/>
                <w:sz w:val="16"/>
                <w:szCs w:val="16"/>
                <w:rPrChange w:id="655" w:author="Mateus Berardo de Souza Terra" w:date="2016-02-08T22:05:00Z">
                  <w:rPr>
                    <w:ins w:id="656" w:author="Mateus Berardo de Souza Terra" w:date="2016-02-08T20:04:00Z"/>
                    <w:color w:val="303030"/>
                  </w:rPr>
                </w:rPrChange>
              </w:rPr>
              <w:pPrChange w:id="657" w:author="Mateus Berardo de Souza Terra" w:date="2016-02-08T22:05:00Z">
                <w:pPr>
                  <w:pStyle w:val="NormalWeb"/>
                  <w:spacing w:before="0" w:beforeAutospacing="0" w:after="160" w:afterAutospacing="0"/>
                  <w:jc w:val="center"/>
                </w:pPr>
              </w:pPrChange>
            </w:pPr>
            <w:ins w:id="658" w:author="Mateus Berardo de Souza Terra" w:date="2016-02-08T22:13:00Z">
              <w:r w:rsidRPr="0068627D">
                <w:rPr>
                  <w:sz w:val="16"/>
                  <w:szCs w:val="16"/>
                </w:rPr>
                <w:t>#</w:t>
              </w:r>
            </w:ins>
          </w:p>
        </w:tc>
        <w:tc>
          <w:tcPr>
            <w:tcW w:w="1558" w:type="dxa"/>
            <w:tcPrChange w:id="659"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60" w:author="Mateus Berardo de Souza Terra" w:date="2016-02-08T20:04:00Z"/>
                <w:sz w:val="16"/>
                <w:szCs w:val="16"/>
                <w:rPrChange w:id="661" w:author="Mateus Berardo de Souza Terra" w:date="2016-02-08T22:05:00Z">
                  <w:rPr>
                    <w:ins w:id="662" w:author="Mateus Berardo de Souza Terra" w:date="2016-02-08T20:04:00Z"/>
                    <w:color w:val="303030"/>
                  </w:rPr>
                </w:rPrChange>
              </w:rPr>
              <w:pPrChange w:id="663" w:author="Mateus Berardo de Souza Terra" w:date="2016-02-08T22:05:00Z">
                <w:pPr>
                  <w:pStyle w:val="NormalWeb"/>
                  <w:spacing w:before="0" w:beforeAutospacing="0" w:after="160" w:afterAutospacing="0"/>
                  <w:jc w:val="center"/>
                </w:pPr>
              </w:pPrChange>
            </w:pPr>
            <w:ins w:id="664" w:author="Mateus Berardo de Souza Terra" w:date="2016-02-08T22:09:00Z">
              <w:r w:rsidRPr="0068627D">
                <w:rPr>
                  <w:sz w:val="16"/>
                  <w:szCs w:val="16"/>
                </w:rPr>
                <w:t>67</w:t>
              </w:r>
            </w:ins>
          </w:p>
        </w:tc>
        <w:tc>
          <w:tcPr>
            <w:tcW w:w="1558" w:type="dxa"/>
            <w:tcPrChange w:id="665"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66" w:author="Mateus Berardo de Souza Terra" w:date="2016-02-08T20:04:00Z"/>
                <w:sz w:val="16"/>
                <w:szCs w:val="16"/>
                <w:rPrChange w:id="667" w:author="Mateus Berardo de Souza Terra" w:date="2016-02-08T22:05:00Z">
                  <w:rPr>
                    <w:ins w:id="668" w:author="Mateus Berardo de Souza Terra" w:date="2016-02-08T20:04:00Z"/>
                    <w:color w:val="303030"/>
                  </w:rPr>
                </w:rPrChange>
              </w:rPr>
              <w:pPrChange w:id="669" w:author="Mateus Berardo de Souza Terra" w:date="2016-02-08T22:05:00Z">
                <w:pPr>
                  <w:pStyle w:val="NormalWeb"/>
                  <w:spacing w:before="0" w:beforeAutospacing="0" w:after="160" w:afterAutospacing="0"/>
                  <w:jc w:val="center"/>
                </w:pPr>
              </w:pPrChange>
            </w:pPr>
            <w:ins w:id="670" w:author="Mateus Berardo de Souza Terra" w:date="2016-02-08T22:10:00Z">
              <w:r w:rsidRPr="0068627D">
                <w:rPr>
                  <w:sz w:val="16"/>
                  <w:szCs w:val="16"/>
                </w:rPr>
                <w:t>C</w:t>
              </w:r>
            </w:ins>
          </w:p>
        </w:tc>
        <w:tc>
          <w:tcPr>
            <w:tcW w:w="1559" w:type="dxa"/>
            <w:tcPrChange w:id="671"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72" w:author="Mateus Berardo de Souza Terra" w:date="2016-02-08T20:04:00Z"/>
                <w:sz w:val="16"/>
                <w:szCs w:val="16"/>
                <w:rPrChange w:id="673" w:author="Mateus Berardo de Souza Terra" w:date="2016-02-08T22:05:00Z">
                  <w:rPr>
                    <w:ins w:id="674" w:author="Mateus Berardo de Souza Terra" w:date="2016-02-08T20:04:00Z"/>
                    <w:color w:val="303030"/>
                  </w:rPr>
                </w:rPrChange>
              </w:rPr>
              <w:pPrChange w:id="675" w:author="Mateus Berardo de Souza Terra" w:date="2016-02-08T22:05:00Z">
                <w:pPr>
                  <w:pStyle w:val="NormalWeb"/>
                  <w:spacing w:before="0" w:beforeAutospacing="0" w:after="160" w:afterAutospacing="0"/>
                  <w:jc w:val="center"/>
                </w:pPr>
              </w:pPrChange>
            </w:pPr>
            <w:ins w:id="676" w:author="Mateus Berardo de Souza Terra" w:date="2016-02-08T22:09:00Z">
              <w:r w:rsidRPr="0068627D">
                <w:rPr>
                  <w:sz w:val="16"/>
                  <w:szCs w:val="16"/>
                </w:rPr>
                <w:t>99</w:t>
              </w:r>
            </w:ins>
          </w:p>
        </w:tc>
        <w:tc>
          <w:tcPr>
            <w:tcW w:w="1559" w:type="dxa"/>
            <w:tcPrChange w:id="677"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678" w:author="Mateus Berardo de Souza Terra" w:date="2016-02-08T20:04:00Z"/>
                <w:sz w:val="16"/>
                <w:szCs w:val="16"/>
                <w:rPrChange w:id="679" w:author="Mateus Berardo de Souza Terra" w:date="2016-02-08T22:05:00Z">
                  <w:rPr>
                    <w:ins w:id="680" w:author="Mateus Berardo de Souza Terra" w:date="2016-02-08T20:04:00Z"/>
                    <w:color w:val="303030"/>
                  </w:rPr>
                </w:rPrChange>
              </w:rPr>
              <w:pPrChange w:id="681" w:author="Mateus Berardo de Souza Terra" w:date="2016-02-08T22:05:00Z">
                <w:pPr>
                  <w:pStyle w:val="NormalWeb"/>
                  <w:spacing w:before="0" w:beforeAutospacing="0" w:after="160" w:afterAutospacing="0"/>
                  <w:jc w:val="center"/>
                </w:pPr>
              </w:pPrChange>
            </w:pPr>
            <w:ins w:id="682" w:author="Mateus Berardo de Souza Terra" w:date="2016-02-08T22:11:00Z">
              <w:r w:rsidRPr="0068627D">
                <w:rPr>
                  <w:sz w:val="16"/>
                  <w:szCs w:val="16"/>
                </w:rPr>
                <w:t>c</w:t>
              </w:r>
            </w:ins>
          </w:p>
        </w:tc>
      </w:tr>
      <w:tr w:rsidR="006868CB" w:rsidRPr="0068627D" w14:paraId="5A29389F" w14:textId="77777777" w:rsidTr="007031A8">
        <w:trPr>
          <w:trHeight w:val="20"/>
          <w:ins w:id="683" w:author="Mateus Berardo de Souza Terra" w:date="2016-02-08T20:04:00Z"/>
        </w:trPr>
        <w:tc>
          <w:tcPr>
            <w:tcW w:w="1558" w:type="dxa"/>
            <w:tcPrChange w:id="684"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685" w:author="Mateus Berardo de Souza Terra" w:date="2016-02-08T20:04:00Z"/>
                <w:sz w:val="16"/>
                <w:szCs w:val="16"/>
                <w:rPrChange w:id="686" w:author="Mateus Berardo de Souza Terra" w:date="2016-02-08T22:05:00Z">
                  <w:rPr>
                    <w:ins w:id="687" w:author="Mateus Berardo de Souza Terra" w:date="2016-02-08T20:04:00Z"/>
                    <w:color w:val="303030"/>
                  </w:rPr>
                </w:rPrChange>
              </w:rPr>
              <w:pPrChange w:id="688" w:author="Mateus Berardo de Souza Terra" w:date="2016-02-08T22:05:00Z">
                <w:pPr>
                  <w:pStyle w:val="NormalWeb"/>
                  <w:spacing w:before="0" w:beforeAutospacing="0" w:after="160" w:afterAutospacing="0"/>
                  <w:jc w:val="center"/>
                </w:pPr>
              </w:pPrChange>
            </w:pPr>
            <w:ins w:id="689" w:author="Mateus Berardo de Souza Terra" w:date="2016-02-08T20:05:00Z">
              <w:r w:rsidRPr="0068627D">
                <w:rPr>
                  <w:sz w:val="16"/>
                  <w:szCs w:val="16"/>
                  <w:rPrChange w:id="690" w:author="Mateus Berardo de Souza Terra" w:date="2016-02-08T22:05:00Z">
                    <w:rPr>
                      <w:color w:val="303030"/>
                    </w:rPr>
                  </w:rPrChange>
                </w:rPr>
                <w:t>36</w:t>
              </w:r>
            </w:ins>
          </w:p>
        </w:tc>
        <w:tc>
          <w:tcPr>
            <w:tcW w:w="1558" w:type="dxa"/>
            <w:tcPrChange w:id="691"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692" w:author="Mateus Berardo de Souza Terra" w:date="2016-02-08T20:04:00Z"/>
                <w:sz w:val="16"/>
                <w:szCs w:val="16"/>
                <w:rPrChange w:id="693" w:author="Mateus Berardo de Souza Terra" w:date="2016-02-08T22:05:00Z">
                  <w:rPr>
                    <w:ins w:id="694" w:author="Mateus Berardo de Souza Terra" w:date="2016-02-08T20:04:00Z"/>
                    <w:color w:val="303030"/>
                  </w:rPr>
                </w:rPrChange>
              </w:rPr>
              <w:pPrChange w:id="695" w:author="Mateus Berardo de Souza Terra" w:date="2016-02-08T22:05:00Z">
                <w:pPr>
                  <w:pStyle w:val="NormalWeb"/>
                  <w:spacing w:before="0" w:beforeAutospacing="0" w:after="160" w:afterAutospacing="0"/>
                  <w:jc w:val="center"/>
                </w:pPr>
              </w:pPrChange>
            </w:pPr>
            <w:ins w:id="696" w:author="Mateus Berardo de Souza Terra" w:date="2016-02-08T22:13:00Z">
              <w:r w:rsidRPr="0068627D">
                <w:rPr>
                  <w:sz w:val="16"/>
                  <w:szCs w:val="16"/>
                </w:rPr>
                <w:t>$</w:t>
              </w:r>
            </w:ins>
          </w:p>
        </w:tc>
        <w:tc>
          <w:tcPr>
            <w:tcW w:w="1558" w:type="dxa"/>
            <w:tcPrChange w:id="697"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698" w:author="Mateus Berardo de Souza Terra" w:date="2016-02-08T20:04:00Z"/>
                <w:sz w:val="16"/>
                <w:szCs w:val="16"/>
                <w:rPrChange w:id="699" w:author="Mateus Berardo de Souza Terra" w:date="2016-02-08T22:05:00Z">
                  <w:rPr>
                    <w:ins w:id="700" w:author="Mateus Berardo de Souza Terra" w:date="2016-02-08T20:04:00Z"/>
                    <w:color w:val="303030"/>
                  </w:rPr>
                </w:rPrChange>
              </w:rPr>
              <w:pPrChange w:id="701" w:author="Mateus Berardo de Souza Terra" w:date="2016-02-08T22:05:00Z">
                <w:pPr>
                  <w:pStyle w:val="NormalWeb"/>
                  <w:spacing w:before="0" w:beforeAutospacing="0" w:after="160" w:afterAutospacing="0"/>
                  <w:jc w:val="center"/>
                </w:pPr>
              </w:pPrChange>
            </w:pPr>
            <w:ins w:id="702" w:author="Mateus Berardo de Souza Terra" w:date="2016-02-08T22:09:00Z">
              <w:r w:rsidRPr="0068627D">
                <w:rPr>
                  <w:sz w:val="16"/>
                  <w:szCs w:val="16"/>
                </w:rPr>
                <w:t>68</w:t>
              </w:r>
            </w:ins>
          </w:p>
        </w:tc>
        <w:tc>
          <w:tcPr>
            <w:tcW w:w="1558" w:type="dxa"/>
            <w:tcPrChange w:id="703"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04" w:author="Mateus Berardo de Souza Terra" w:date="2016-02-08T20:04:00Z"/>
                <w:sz w:val="16"/>
                <w:szCs w:val="16"/>
                <w:rPrChange w:id="705" w:author="Mateus Berardo de Souza Terra" w:date="2016-02-08T22:05:00Z">
                  <w:rPr>
                    <w:ins w:id="706" w:author="Mateus Berardo de Souza Terra" w:date="2016-02-08T20:04:00Z"/>
                    <w:color w:val="303030"/>
                  </w:rPr>
                </w:rPrChange>
              </w:rPr>
              <w:pPrChange w:id="707" w:author="Mateus Berardo de Souza Terra" w:date="2016-02-08T22:05:00Z">
                <w:pPr>
                  <w:pStyle w:val="NormalWeb"/>
                  <w:spacing w:before="0" w:beforeAutospacing="0" w:after="160" w:afterAutospacing="0"/>
                  <w:jc w:val="center"/>
                </w:pPr>
              </w:pPrChange>
            </w:pPr>
            <w:ins w:id="708" w:author="Mateus Berardo de Souza Terra" w:date="2016-02-08T22:10:00Z">
              <w:r w:rsidRPr="0068627D">
                <w:rPr>
                  <w:sz w:val="16"/>
                  <w:szCs w:val="16"/>
                </w:rPr>
                <w:t>D</w:t>
              </w:r>
            </w:ins>
          </w:p>
        </w:tc>
        <w:tc>
          <w:tcPr>
            <w:tcW w:w="1559" w:type="dxa"/>
            <w:tcPrChange w:id="709"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10" w:author="Mateus Berardo de Souza Terra" w:date="2016-02-08T20:04:00Z"/>
                <w:sz w:val="16"/>
                <w:szCs w:val="16"/>
                <w:rPrChange w:id="711" w:author="Mateus Berardo de Souza Terra" w:date="2016-02-08T22:05:00Z">
                  <w:rPr>
                    <w:ins w:id="712" w:author="Mateus Berardo de Souza Terra" w:date="2016-02-08T20:04:00Z"/>
                    <w:color w:val="303030"/>
                  </w:rPr>
                </w:rPrChange>
              </w:rPr>
              <w:pPrChange w:id="713" w:author="Mateus Berardo de Souza Terra" w:date="2016-02-08T22:05:00Z">
                <w:pPr>
                  <w:pStyle w:val="NormalWeb"/>
                  <w:spacing w:before="0" w:beforeAutospacing="0" w:after="160" w:afterAutospacing="0"/>
                  <w:jc w:val="center"/>
                </w:pPr>
              </w:pPrChange>
            </w:pPr>
            <w:ins w:id="714" w:author="Mateus Berardo de Souza Terra" w:date="2016-02-08T22:09:00Z">
              <w:r w:rsidRPr="0068627D">
                <w:rPr>
                  <w:sz w:val="16"/>
                  <w:szCs w:val="16"/>
                </w:rPr>
                <w:t>100</w:t>
              </w:r>
            </w:ins>
          </w:p>
        </w:tc>
        <w:tc>
          <w:tcPr>
            <w:tcW w:w="1559" w:type="dxa"/>
            <w:tcPrChange w:id="715"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16" w:author="Mateus Berardo de Souza Terra" w:date="2016-02-08T20:04:00Z"/>
                <w:sz w:val="16"/>
                <w:szCs w:val="16"/>
                <w:rPrChange w:id="717" w:author="Mateus Berardo de Souza Terra" w:date="2016-02-08T22:05:00Z">
                  <w:rPr>
                    <w:ins w:id="718" w:author="Mateus Berardo de Souza Terra" w:date="2016-02-08T20:04:00Z"/>
                    <w:color w:val="303030"/>
                  </w:rPr>
                </w:rPrChange>
              </w:rPr>
              <w:pPrChange w:id="719" w:author="Mateus Berardo de Souza Terra" w:date="2016-02-08T22:05:00Z">
                <w:pPr>
                  <w:pStyle w:val="NormalWeb"/>
                  <w:spacing w:before="0" w:beforeAutospacing="0" w:after="160" w:afterAutospacing="0"/>
                  <w:jc w:val="center"/>
                </w:pPr>
              </w:pPrChange>
            </w:pPr>
            <w:ins w:id="720" w:author="Mateus Berardo de Souza Terra" w:date="2016-02-08T22:11:00Z">
              <w:r w:rsidRPr="0068627D">
                <w:rPr>
                  <w:sz w:val="16"/>
                  <w:szCs w:val="16"/>
                </w:rPr>
                <w:t>d</w:t>
              </w:r>
            </w:ins>
          </w:p>
        </w:tc>
      </w:tr>
      <w:tr w:rsidR="006868CB" w:rsidRPr="0068627D" w14:paraId="22964C83" w14:textId="77777777" w:rsidTr="007031A8">
        <w:trPr>
          <w:trHeight w:val="20"/>
          <w:ins w:id="721" w:author="Mateus Berardo de Souza Terra" w:date="2016-02-08T20:04:00Z"/>
        </w:trPr>
        <w:tc>
          <w:tcPr>
            <w:tcW w:w="1558" w:type="dxa"/>
            <w:tcPrChange w:id="722"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23" w:author="Mateus Berardo de Souza Terra" w:date="2016-02-08T20:04:00Z"/>
                <w:sz w:val="16"/>
                <w:szCs w:val="16"/>
                <w:rPrChange w:id="724" w:author="Mateus Berardo de Souza Terra" w:date="2016-02-08T22:05:00Z">
                  <w:rPr>
                    <w:ins w:id="725" w:author="Mateus Berardo de Souza Terra" w:date="2016-02-08T20:04:00Z"/>
                    <w:color w:val="303030"/>
                  </w:rPr>
                </w:rPrChange>
              </w:rPr>
              <w:pPrChange w:id="726" w:author="Mateus Berardo de Souza Terra" w:date="2016-02-08T22:05:00Z">
                <w:pPr>
                  <w:pStyle w:val="NormalWeb"/>
                  <w:spacing w:before="0" w:beforeAutospacing="0" w:after="160" w:afterAutospacing="0"/>
                  <w:jc w:val="center"/>
                </w:pPr>
              </w:pPrChange>
            </w:pPr>
            <w:ins w:id="727" w:author="Mateus Berardo de Souza Terra" w:date="2016-02-08T20:05:00Z">
              <w:r w:rsidRPr="0068627D">
                <w:rPr>
                  <w:sz w:val="16"/>
                  <w:szCs w:val="16"/>
                  <w:rPrChange w:id="728" w:author="Mateus Berardo de Souza Terra" w:date="2016-02-08T22:05:00Z">
                    <w:rPr>
                      <w:color w:val="303030"/>
                    </w:rPr>
                  </w:rPrChange>
                </w:rPr>
                <w:t>37</w:t>
              </w:r>
            </w:ins>
          </w:p>
        </w:tc>
        <w:tc>
          <w:tcPr>
            <w:tcW w:w="1558" w:type="dxa"/>
            <w:tcPrChange w:id="729"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30" w:author="Mateus Berardo de Souza Terra" w:date="2016-02-08T20:04:00Z"/>
                <w:sz w:val="16"/>
                <w:szCs w:val="16"/>
                <w:rPrChange w:id="731" w:author="Mateus Berardo de Souza Terra" w:date="2016-02-08T22:05:00Z">
                  <w:rPr>
                    <w:ins w:id="732" w:author="Mateus Berardo de Souza Terra" w:date="2016-02-08T20:04:00Z"/>
                    <w:color w:val="303030"/>
                  </w:rPr>
                </w:rPrChange>
              </w:rPr>
              <w:pPrChange w:id="733" w:author="Mateus Berardo de Souza Terra" w:date="2016-02-08T22:05:00Z">
                <w:pPr>
                  <w:pStyle w:val="NormalWeb"/>
                  <w:spacing w:before="0" w:beforeAutospacing="0" w:after="160" w:afterAutospacing="0"/>
                  <w:jc w:val="center"/>
                </w:pPr>
              </w:pPrChange>
            </w:pPr>
            <w:ins w:id="734" w:author="Mateus Berardo de Souza Terra" w:date="2016-02-08T22:13:00Z">
              <w:r w:rsidRPr="0068627D">
                <w:rPr>
                  <w:sz w:val="16"/>
                  <w:szCs w:val="16"/>
                </w:rPr>
                <w:t>%</w:t>
              </w:r>
            </w:ins>
          </w:p>
        </w:tc>
        <w:tc>
          <w:tcPr>
            <w:tcW w:w="1558" w:type="dxa"/>
            <w:tcPrChange w:id="735"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36" w:author="Mateus Berardo de Souza Terra" w:date="2016-02-08T20:04:00Z"/>
                <w:sz w:val="16"/>
                <w:szCs w:val="16"/>
                <w:rPrChange w:id="737" w:author="Mateus Berardo de Souza Terra" w:date="2016-02-08T22:05:00Z">
                  <w:rPr>
                    <w:ins w:id="738" w:author="Mateus Berardo de Souza Terra" w:date="2016-02-08T20:04:00Z"/>
                    <w:color w:val="303030"/>
                  </w:rPr>
                </w:rPrChange>
              </w:rPr>
              <w:pPrChange w:id="739" w:author="Mateus Berardo de Souza Terra" w:date="2016-02-08T22:05:00Z">
                <w:pPr>
                  <w:pStyle w:val="NormalWeb"/>
                  <w:spacing w:before="0" w:beforeAutospacing="0" w:after="160" w:afterAutospacing="0"/>
                  <w:jc w:val="center"/>
                </w:pPr>
              </w:pPrChange>
            </w:pPr>
            <w:ins w:id="740" w:author="Mateus Berardo de Souza Terra" w:date="2016-02-08T22:09:00Z">
              <w:r w:rsidRPr="0068627D">
                <w:rPr>
                  <w:sz w:val="16"/>
                  <w:szCs w:val="16"/>
                </w:rPr>
                <w:t>69</w:t>
              </w:r>
            </w:ins>
          </w:p>
        </w:tc>
        <w:tc>
          <w:tcPr>
            <w:tcW w:w="1558" w:type="dxa"/>
            <w:tcPrChange w:id="741"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42" w:author="Mateus Berardo de Souza Terra" w:date="2016-02-08T20:04:00Z"/>
                <w:sz w:val="16"/>
                <w:szCs w:val="16"/>
                <w:rPrChange w:id="743" w:author="Mateus Berardo de Souza Terra" w:date="2016-02-08T22:05:00Z">
                  <w:rPr>
                    <w:ins w:id="744" w:author="Mateus Berardo de Souza Terra" w:date="2016-02-08T20:04:00Z"/>
                    <w:color w:val="303030"/>
                  </w:rPr>
                </w:rPrChange>
              </w:rPr>
              <w:pPrChange w:id="745" w:author="Mateus Berardo de Souza Terra" w:date="2016-02-08T22:05:00Z">
                <w:pPr>
                  <w:pStyle w:val="NormalWeb"/>
                  <w:spacing w:before="0" w:beforeAutospacing="0" w:after="160" w:afterAutospacing="0"/>
                  <w:jc w:val="center"/>
                </w:pPr>
              </w:pPrChange>
            </w:pPr>
            <w:ins w:id="746" w:author="Mateus Berardo de Souza Terra" w:date="2016-02-08T22:10:00Z">
              <w:r w:rsidRPr="0068627D">
                <w:rPr>
                  <w:sz w:val="16"/>
                  <w:szCs w:val="16"/>
                </w:rPr>
                <w:t>E</w:t>
              </w:r>
            </w:ins>
          </w:p>
        </w:tc>
        <w:tc>
          <w:tcPr>
            <w:tcW w:w="1559" w:type="dxa"/>
            <w:tcPrChange w:id="747"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48" w:author="Mateus Berardo de Souza Terra" w:date="2016-02-08T20:04:00Z"/>
                <w:sz w:val="16"/>
                <w:szCs w:val="16"/>
                <w:rPrChange w:id="749" w:author="Mateus Berardo de Souza Terra" w:date="2016-02-08T22:05:00Z">
                  <w:rPr>
                    <w:ins w:id="750" w:author="Mateus Berardo de Souza Terra" w:date="2016-02-08T20:04:00Z"/>
                    <w:color w:val="303030"/>
                  </w:rPr>
                </w:rPrChange>
              </w:rPr>
              <w:pPrChange w:id="751" w:author="Mateus Berardo de Souza Terra" w:date="2016-02-08T22:05:00Z">
                <w:pPr>
                  <w:pStyle w:val="NormalWeb"/>
                  <w:spacing w:before="0" w:beforeAutospacing="0" w:after="160" w:afterAutospacing="0"/>
                  <w:jc w:val="center"/>
                </w:pPr>
              </w:pPrChange>
            </w:pPr>
            <w:ins w:id="752" w:author="Mateus Berardo de Souza Terra" w:date="2016-02-08T22:09:00Z">
              <w:r w:rsidRPr="0068627D">
                <w:rPr>
                  <w:sz w:val="16"/>
                  <w:szCs w:val="16"/>
                </w:rPr>
                <w:t>101</w:t>
              </w:r>
            </w:ins>
          </w:p>
        </w:tc>
        <w:tc>
          <w:tcPr>
            <w:tcW w:w="1559" w:type="dxa"/>
            <w:tcPrChange w:id="753"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54" w:author="Mateus Berardo de Souza Terra" w:date="2016-02-08T20:04:00Z"/>
                <w:sz w:val="16"/>
                <w:szCs w:val="16"/>
                <w:rPrChange w:id="755" w:author="Mateus Berardo de Souza Terra" w:date="2016-02-08T22:05:00Z">
                  <w:rPr>
                    <w:ins w:id="756" w:author="Mateus Berardo de Souza Terra" w:date="2016-02-08T20:04:00Z"/>
                    <w:color w:val="303030"/>
                  </w:rPr>
                </w:rPrChange>
              </w:rPr>
              <w:pPrChange w:id="757" w:author="Mateus Berardo de Souza Terra" w:date="2016-02-08T22:05:00Z">
                <w:pPr>
                  <w:pStyle w:val="NormalWeb"/>
                  <w:spacing w:before="0" w:beforeAutospacing="0" w:after="160" w:afterAutospacing="0"/>
                  <w:jc w:val="center"/>
                </w:pPr>
              </w:pPrChange>
            </w:pPr>
            <w:ins w:id="758" w:author="Mateus Berardo de Souza Terra" w:date="2016-02-08T22:11:00Z">
              <w:r w:rsidRPr="0068627D">
                <w:rPr>
                  <w:sz w:val="16"/>
                  <w:szCs w:val="16"/>
                </w:rPr>
                <w:t>e</w:t>
              </w:r>
            </w:ins>
          </w:p>
        </w:tc>
      </w:tr>
      <w:tr w:rsidR="006868CB" w:rsidRPr="0068627D" w14:paraId="2534458B" w14:textId="77777777" w:rsidTr="007031A8">
        <w:trPr>
          <w:trHeight w:val="20"/>
          <w:ins w:id="759" w:author="Mateus Berardo de Souza Terra" w:date="2016-02-08T20:04:00Z"/>
        </w:trPr>
        <w:tc>
          <w:tcPr>
            <w:tcW w:w="1558" w:type="dxa"/>
            <w:tcPrChange w:id="760"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61" w:author="Mateus Berardo de Souza Terra" w:date="2016-02-08T20:04:00Z"/>
                <w:sz w:val="16"/>
                <w:szCs w:val="16"/>
                <w:rPrChange w:id="762" w:author="Mateus Berardo de Souza Terra" w:date="2016-02-08T22:05:00Z">
                  <w:rPr>
                    <w:ins w:id="763" w:author="Mateus Berardo de Souza Terra" w:date="2016-02-08T20:04:00Z"/>
                    <w:color w:val="303030"/>
                  </w:rPr>
                </w:rPrChange>
              </w:rPr>
              <w:pPrChange w:id="764" w:author="Mateus Berardo de Souza Terra" w:date="2016-02-08T22:05:00Z">
                <w:pPr>
                  <w:pStyle w:val="NormalWeb"/>
                  <w:spacing w:before="0" w:beforeAutospacing="0" w:after="160" w:afterAutospacing="0"/>
                  <w:jc w:val="center"/>
                </w:pPr>
              </w:pPrChange>
            </w:pPr>
            <w:ins w:id="765" w:author="Mateus Berardo de Souza Terra" w:date="2016-02-08T20:05:00Z">
              <w:r w:rsidRPr="0068627D">
                <w:rPr>
                  <w:sz w:val="16"/>
                  <w:szCs w:val="16"/>
                  <w:rPrChange w:id="766" w:author="Mateus Berardo de Souza Terra" w:date="2016-02-08T22:05:00Z">
                    <w:rPr>
                      <w:color w:val="303030"/>
                    </w:rPr>
                  </w:rPrChange>
                </w:rPr>
                <w:t>38</w:t>
              </w:r>
            </w:ins>
          </w:p>
        </w:tc>
        <w:tc>
          <w:tcPr>
            <w:tcW w:w="1558" w:type="dxa"/>
            <w:tcPrChange w:id="767"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68" w:author="Mateus Berardo de Souza Terra" w:date="2016-02-08T20:04:00Z"/>
                <w:sz w:val="16"/>
                <w:szCs w:val="16"/>
                <w:rPrChange w:id="769" w:author="Mateus Berardo de Souza Terra" w:date="2016-02-08T22:13:00Z">
                  <w:rPr>
                    <w:ins w:id="770" w:author="Mateus Berardo de Souza Terra" w:date="2016-02-08T20:04:00Z"/>
                    <w:color w:val="303030"/>
                  </w:rPr>
                </w:rPrChange>
              </w:rPr>
              <w:pPrChange w:id="771" w:author="Mateus Berardo de Souza Terra" w:date="2016-02-08T22:05:00Z">
                <w:pPr>
                  <w:pStyle w:val="NormalWeb"/>
                  <w:spacing w:before="0" w:beforeAutospacing="0" w:after="160" w:afterAutospacing="0"/>
                  <w:jc w:val="center"/>
                </w:pPr>
              </w:pPrChange>
            </w:pPr>
            <w:ins w:id="772" w:author="Mateus Berardo de Souza Terra" w:date="2016-02-08T22:13:00Z">
              <w:r w:rsidRPr="0068627D">
                <w:rPr>
                  <w:sz w:val="16"/>
                  <w:szCs w:val="16"/>
                </w:rPr>
                <w:t>&amp;</w:t>
              </w:r>
            </w:ins>
          </w:p>
        </w:tc>
        <w:tc>
          <w:tcPr>
            <w:tcW w:w="1558" w:type="dxa"/>
            <w:tcPrChange w:id="773"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774" w:author="Mateus Berardo de Souza Terra" w:date="2016-02-08T20:04:00Z"/>
                <w:sz w:val="16"/>
                <w:szCs w:val="16"/>
                <w:rPrChange w:id="775" w:author="Mateus Berardo de Souza Terra" w:date="2016-02-08T22:05:00Z">
                  <w:rPr>
                    <w:ins w:id="776" w:author="Mateus Berardo de Souza Terra" w:date="2016-02-08T20:04:00Z"/>
                    <w:color w:val="303030"/>
                  </w:rPr>
                </w:rPrChange>
              </w:rPr>
              <w:pPrChange w:id="777" w:author="Mateus Berardo de Souza Terra" w:date="2016-02-08T22:05:00Z">
                <w:pPr>
                  <w:pStyle w:val="NormalWeb"/>
                  <w:spacing w:before="0" w:beforeAutospacing="0" w:after="160" w:afterAutospacing="0"/>
                  <w:jc w:val="center"/>
                </w:pPr>
              </w:pPrChange>
            </w:pPr>
            <w:ins w:id="778" w:author="Mateus Berardo de Souza Terra" w:date="2016-02-08T22:09:00Z">
              <w:r w:rsidRPr="0068627D">
                <w:rPr>
                  <w:sz w:val="16"/>
                  <w:szCs w:val="16"/>
                </w:rPr>
                <w:t>70</w:t>
              </w:r>
            </w:ins>
          </w:p>
        </w:tc>
        <w:tc>
          <w:tcPr>
            <w:tcW w:w="1558" w:type="dxa"/>
            <w:tcPrChange w:id="779"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780" w:author="Mateus Berardo de Souza Terra" w:date="2016-02-08T20:04:00Z"/>
                <w:sz w:val="16"/>
                <w:szCs w:val="16"/>
                <w:rPrChange w:id="781" w:author="Mateus Berardo de Souza Terra" w:date="2016-02-08T22:05:00Z">
                  <w:rPr>
                    <w:ins w:id="782" w:author="Mateus Berardo de Souza Terra" w:date="2016-02-08T20:04:00Z"/>
                    <w:color w:val="303030"/>
                  </w:rPr>
                </w:rPrChange>
              </w:rPr>
              <w:pPrChange w:id="783" w:author="Mateus Berardo de Souza Terra" w:date="2016-02-08T22:05:00Z">
                <w:pPr>
                  <w:pStyle w:val="NormalWeb"/>
                  <w:spacing w:before="0" w:beforeAutospacing="0" w:after="160" w:afterAutospacing="0"/>
                  <w:jc w:val="center"/>
                </w:pPr>
              </w:pPrChange>
            </w:pPr>
            <w:ins w:id="784" w:author="Mateus Berardo de Souza Terra" w:date="2016-02-08T22:10:00Z">
              <w:r w:rsidRPr="0068627D">
                <w:rPr>
                  <w:sz w:val="16"/>
                  <w:szCs w:val="16"/>
                </w:rPr>
                <w:t>F</w:t>
              </w:r>
            </w:ins>
          </w:p>
        </w:tc>
        <w:tc>
          <w:tcPr>
            <w:tcW w:w="1559" w:type="dxa"/>
            <w:tcPrChange w:id="785"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786" w:author="Mateus Berardo de Souza Terra" w:date="2016-02-08T20:04:00Z"/>
                <w:sz w:val="16"/>
                <w:szCs w:val="16"/>
                <w:rPrChange w:id="787" w:author="Mateus Berardo de Souza Terra" w:date="2016-02-08T22:05:00Z">
                  <w:rPr>
                    <w:ins w:id="788" w:author="Mateus Berardo de Souza Terra" w:date="2016-02-08T20:04:00Z"/>
                    <w:color w:val="303030"/>
                  </w:rPr>
                </w:rPrChange>
              </w:rPr>
              <w:pPrChange w:id="789" w:author="Mateus Berardo de Souza Terra" w:date="2016-02-08T22:05:00Z">
                <w:pPr>
                  <w:pStyle w:val="NormalWeb"/>
                  <w:spacing w:before="0" w:beforeAutospacing="0" w:after="160" w:afterAutospacing="0"/>
                  <w:jc w:val="center"/>
                </w:pPr>
              </w:pPrChange>
            </w:pPr>
            <w:ins w:id="790" w:author="Mateus Berardo de Souza Terra" w:date="2016-02-08T22:09:00Z">
              <w:r w:rsidRPr="0068627D">
                <w:rPr>
                  <w:sz w:val="16"/>
                  <w:szCs w:val="16"/>
                </w:rPr>
                <w:t>102</w:t>
              </w:r>
            </w:ins>
          </w:p>
        </w:tc>
        <w:tc>
          <w:tcPr>
            <w:tcW w:w="1559" w:type="dxa"/>
            <w:tcPrChange w:id="791"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792" w:author="Mateus Berardo de Souza Terra" w:date="2016-02-08T20:04:00Z"/>
                <w:sz w:val="16"/>
                <w:szCs w:val="16"/>
                <w:rPrChange w:id="793" w:author="Mateus Berardo de Souza Terra" w:date="2016-02-08T22:05:00Z">
                  <w:rPr>
                    <w:ins w:id="794" w:author="Mateus Berardo de Souza Terra" w:date="2016-02-08T20:04:00Z"/>
                    <w:color w:val="303030"/>
                  </w:rPr>
                </w:rPrChange>
              </w:rPr>
              <w:pPrChange w:id="795" w:author="Mateus Berardo de Souza Terra" w:date="2016-02-08T22:05:00Z">
                <w:pPr>
                  <w:pStyle w:val="NormalWeb"/>
                  <w:spacing w:before="0" w:beforeAutospacing="0" w:after="160" w:afterAutospacing="0"/>
                  <w:jc w:val="center"/>
                </w:pPr>
              </w:pPrChange>
            </w:pPr>
            <w:ins w:id="796" w:author="Mateus Berardo de Souza Terra" w:date="2016-02-08T22:11:00Z">
              <w:r w:rsidRPr="0068627D">
                <w:rPr>
                  <w:sz w:val="16"/>
                  <w:szCs w:val="16"/>
                </w:rPr>
                <w:t>f</w:t>
              </w:r>
            </w:ins>
          </w:p>
        </w:tc>
      </w:tr>
      <w:tr w:rsidR="006868CB" w:rsidRPr="0068627D" w14:paraId="26621F67" w14:textId="77777777" w:rsidTr="007031A8">
        <w:trPr>
          <w:trHeight w:val="20"/>
          <w:ins w:id="797" w:author="Mateus Berardo de Souza Terra" w:date="2016-02-08T20:04:00Z"/>
        </w:trPr>
        <w:tc>
          <w:tcPr>
            <w:tcW w:w="1558" w:type="dxa"/>
            <w:tcPrChange w:id="798"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799" w:author="Mateus Berardo de Souza Terra" w:date="2016-02-08T20:04:00Z"/>
                <w:sz w:val="16"/>
                <w:szCs w:val="16"/>
                <w:rPrChange w:id="800" w:author="Mateus Berardo de Souza Terra" w:date="2016-02-08T22:05:00Z">
                  <w:rPr>
                    <w:ins w:id="801" w:author="Mateus Berardo de Souza Terra" w:date="2016-02-08T20:04:00Z"/>
                    <w:color w:val="303030"/>
                  </w:rPr>
                </w:rPrChange>
              </w:rPr>
              <w:pPrChange w:id="802" w:author="Mateus Berardo de Souza Terra" w:date="2016-02-08T22:05:00Z">
                <w:pPr>
                  <w:pStyle w:val="NormalWeb"/>
                  <w:spacing w:before="0" w:beforeAutospacing="0" w:after="160" w:afterAutospacing="0"/>
                  <w:jc w:val="center"/>
                </w:pPr>
              </w:pPrChange>
            </w:pPr>
            <w:ins w:id="803" w:author="Mateus Berardo de Souza Terra" w:date="2016-02-08T20:05:00Z">
              <w:r w:rsidRPr="0068627D">
                <w:rPr>
                  <w:sz w:val="16"/>
                  <w:szCs w:val="16"/>
                  <w:rPrChange w:id="804" w:author="Mateus Berardo de Souza Terra" w:date="2016-02-08T22:05:00Z">
                    <w:rPr>
                      <w:color w:val="303030"/>
                    </w:rPr>
                  </w:rPrChange>
                </w:rPr>
                <w:t>39</w:t>
              </w:r>
            </w:ins>
          </w:p>
        </w:tc>
        <w:tc>
          <w:tcPr>
            <w:tcW w:w="1558" w:type="dxa"/>
            <w:tcPrChange w:id="805"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06" w:author="Mateus Berardo de Souza Terra" w:date="2016-02-08T20:04:00Z"/>
                <w:sz w:val="16"/>
                <w:szCs w:val="16"/>
                <w:rPrChange w:id="807" w:author="Mateus Berardo de Souza Terra" w:date="2016-02-08T22:05:00Z">
                  <w:rPr>
                    <w:ins w:id="808" w:author="Mateus Berardo de Souza Terra" w:date="2016-02-08T20:04:00Z"/>
                    <w:color w:val="303030"/>
                  </w:rPr>
                </w:rPrChange>
              </w:rPr>
              <w:pPrChange w:id="809" w:author="Mateus Berardo de Souza Terra" w:date="2016-02-08T22:05:00Z">
                <w:pPr>
                  <w:pStyle w:val="NormalWeb"/>
                  <w:spacing w:before="0" w:beforeAutospacing="0" w:after="160" w:afterAutospacing="0"/>
                  <w:jc w:val="center"/>
                </w:pPr>
              </w:pPrChange>
            </w:pPr>
            <w:ins w:id="810" w:author="Mateus Berardo de Souza Terra" w:date="2016-02-08T22:13:00Z">
              <w:r w:rsidRPr="0068627D">
                <w:rPr>
                  <w:sz w:val="16"/>
                  <w:szCs w:val="16"/>
                </w:rPr>
                <w:t>‘</w:t>
              </w:r>
            </w:ins>
          </w:p>
        </w:tc>
        <w:tc>
          <w:tcPr>
            <w:tcW w:w="1558" w:type="dxa"/>
            <w:tcPrChange w:id="811"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12" w:author="Mateus Berardo de Souza Terra" w:date="2016-02-08T20:04:00Z"/>
                <w:sz w:val="16"/>
                <w:szCs w:val="16"/>
                <w:rPrChange w:id="813" w:author="Mateus Berardo de Souza Terra" w:date="2016-02-08T22:05:00Z">
                  <w:rPr>
                    <w:ins w:id="814" w:author="Mateus Berardo de Souza Terra" w:date="2016-02-08T20:04:00Z"/>
                    <w:color w:val="303030"/>
                  </w:rPr>
                </w:rPrChange>
              </w:rPr>
              <w:pPrChange w:id="815" w:author="Mateus Berardo de Souza Terra" w:date="2016-02-08T22:05:00Z">
                <w:pPr>
                  <w:pStyle w:val="NormalWeb"/>
                  <w:spacing w:before="0" w:beforeAutospacing="0" w:after="160" w:afterAutospacing="0"/>
                  <w:jc w:val="center"/>
                </w:pPr>
              </w:pPrChange>
            </w:pPr>
            <w:ins w:id="816" w:author="Mateus Berardo de Souza Terra" w:date="2016-02-08T22:09:00Z">
              <w:r w:rsidRPr="0068627D">
                <w:rPr>
                  <w:sz w:val="16"/>
                  <w:szCs w:val="16"/>
                </w:rPr>
                <w:t>71</w:t>
              </w:r>
            </w:ins>
          </w:p>
        </w:tc>
        <w:tc>
          <w:tcPr>
            <w:tcW w:w="1558" w:type="dxa"/>
            <w:tcPrChange w:id="817"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18" w:author="Mateus Berardo de Souza Terra" w:date="2016-02-08T20:04:00Z"/>
                <w:sz w:val="16"/>
                <w:szCs w:val="16"/>
                <w:rPrChange w:id="819" w:author="Mateus Berardo de Souza Terra" w:date="2016-02-08T22:05:00Z">
                  <w:rPr>
                    <w:ins w:id="820" w:author="Mateus Berardo de Souza Terra" w:date="2016-02-08T20:04:00Z"/>
                    <w:color w:val="303030"/>
                  </w:rPr>
                </w:rPrChange>
              </w:rPr>
              <w:pPrChange w:id="821" w:author="Mateus Berardo de Souza Terra" w:date="2016-02-08T22:05:00Z">
                <w:pPr>
                  <w:pStyle w:val="NormalWeb"/>
                  <w:spacing w:before="0" w:beforeAutospacing="0" w:after="160" w:afterAutospacing="0"/>
                  <w:jc w:val="center"/>
                </w:pPr>
              </w:pPrChange>
            </w:pPr>
            <w:ins w:id="822" w:author="Mateus Berardo de Souza Terra" w:date="2016-02-08T22:10:00Z">
              <w:r w:rsidRPr="0068627D">
                <w:rPr>
                  <w:sz w:val="16"/>
                  <w:szCs w:val="16"/>
                </w:rPr>
                <w:t>G</w:t>
              </w:r>
            </w:ins>
          </w:p>
        </w:tc>
        <w:tc>
          <w:tcPr>
            <w:tcW w:w="1559" w:type="dxa"/>
            <w:tcPrChange w:id="823"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24" w:author="Mateus Berardo de Souza Terra" w:date="2016-02-08T20:04:00Z"/>
                <w:sz w:val="16"/>
                <w:szCs w:val="16"/>
                <w:rPrChange w:id="825" w:author="Mateus Berardo de Souza Terra" w:date="2016-02-08T22:05:00Z">
                  <w:rPr>
                    <w:ins w:id="826" w:author="Mateus Berardo de Souza Terra" w:date="2016-02-08T20:04:00Z"/>
                    <w:color w:val="303030"/>
                  </w:rPr>
                </w:rPrChange>
              </w:rPr>
              <w:pPrChange w:id="827" w:author="Mateus Berardo de Souza Terra" w:date="2016-02-08T22:05:00Z">
                <w:pPr>
                  <w:pStyle w:val="NormalWeb"/>
                  <w:spacing w:before="0" w:beforeAutospacing="0" w:after="160" w:afterAutospacing="0"/>
                  <w:jc w:val="center"/>
                </w:pPr>
              </w:pPrChange>
            </w:pPr>
            <w:ins w:id="828" w:author="Mateus Berardo de Souza Terra" w:date="2016-02-08T22:09:00Z">
              <w:r w:rsidRPr="0068627D">
                <w:rPr>
                  <w:sz w:val="16"/>
                  <w:szCs w:val="16"/>
                </w:rPr>
                <w:t>103</w:t>
              </w:r>
            </w:ins>
          </w:p>
        </w:tc>
        <w:tc>
          <w:tcPr>
            <w:tcW w:w="1559" w:type="dxa"/>
            <w:tcPrChange w:id="829"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30" w:author="Mateus Berardo de Souza Terra" w:date="2016-02-08T20:04:00Z"/>
                <w:sz w:val="16"/>
                <w:szCs w:val="16"/>
                <w:rPrChange w:id="831" w:author="Mateus Berardo de Souza Terra" w:date="2016-02-08T22:05:00Z">
                  <w:rPr>
                    <w:ins w:id="832" w:author="Mateus Berardo de Souza Terra" w:date="2016-02-08T20:04:00Z"/>
                    <w:color w:val="303030"/>
                  </w:rPr>
                </w:rPrChange>
              </w:rPr>
              <w:pPrChange w:id="833" w:author="Mateus Berardo de Souza Terra" w:date="2016-02-08T22:05:00Z">
                <w:pPr>
                  <w:pStyle w:val="NormalWeb"/>
                  <w:spacing w:before="0" w:beforeAutospacing="0" w:after="160" w:afterAutospacing="0"/>
                  <w:jc w:val="center"/>
                </w:pPr>
              </w:pPrChange>
            </w:pPr>
            <w:ins w:id="834" w:author="Mateus Berardo de Souza Terra" w:date="2016-02-08T22:11:00Z">
              <w:r w:rsidRPr="0068627D">
                <w:rPr>
                  <w:sz w:val="16"/>
                  <w:szCs w:val="16"/>
                </w:rPr>
                <w:t>g</w:t>
              </w:r>
            </w:ins>
          </w:p>
        </w:tc>
      </w:tr>
      <w:tr w:rsidR="006868CB" w:rsidRPr="0068627D" w14:paraId="0BDE77CC" w14:textId="77777777" w:rsidTr="007031A8">
        <w:trPr>
          <w:trHeight w:val="20"/>
          <w:ins w:id="835" w:author="Mateus Berardo de Souza Terra" w:date="2016-02-08T20:04:00Z"/>
        </w:trPr>
        <w:tc>
          <w:tcPr>
            <w:tcW w:w="1558" w:type="dxa"/>
            <w:tcPrChange w:id="836"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37" w:author="Mateus Berardo de Souza Terra" w:date="2016-02-08T20:04:00Z"/>
                <w:sz w:val="16"/>
                <w:szCs w:val="16"/>
                <w:rPrChange w:id="838" w:author="Mateus Berardo de Souza Terra" w:date="2016-02-08T22:05:00Z">
                  <w:rPr>
                    <w:ins w:id="839" w:author="Mateus Berardo de Souza Terra" w:date="2016-02-08T20:04:00Z"/>
                    <w:color w:val="303030"/>
                  </w:rPr>
                </w:rPrChange>
              </w:rPr>
              <w:pPrChange w:id="840" w:author="Mateus Berardo de Souza Terra" w:date="2016-02-08T22:05:00Z">
                <w:pPr>
                  <w:pStyle w:val="NormalWeb"/>
                  <w:spacing w:before="0" w:beforeAutospacing="0" w:after="160" w:afterAutospacing="0"/>
                  <w:jc w:val="center"/>
                </w:pPr>
              </w:pPrChange>
            </w:pPr>
            <w:ins w:id="841" w:author="Mateus Berardo de Souza Terra" w:date="2016-02-08T20:05:00Z">
              <w:r w:rsidRPr="0068627D">
                <w:rPr>
                  <w:sz w:val="16"/>
                  <w:szCs w:val="16"/>
                  <w:rPrChange w:id="842" w:author="Mateus Berardo de Souza Terra" w:date="2016-02-08T22:05:00Z">
                    <w:rPr>
                      <w:color w:val="303030"/>
                    </w:rPr>
                  </w:rPrChange>
                </w:rPr>
                <w:t>40</w:t>
              </w:r>
            </w:ins>
          </w:p>
        </w:tc>
        <w:tc>
          <w:tcPr>
            <w:tcW w:w="1558" w:type="dxa"/>
            <w:tcPrChange w:id="843"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44" w:author="Mateus Berardo de Souza Terra" w:date="2016-02-08T20:04:00Z"/>
                <w:sz w:val="16"/>
                <w:szCs w:val="16"/>
                <w:rPrChange w:id="845" w:author="Mateus Berardo de Souza Terra" w:date="2016-02-08T22:05:00Z">
                  <w:rPr>
                    <w:ins w:id="846" w:author="Mateus Berardo de Souza Terra" w:date="2016-02-08T20:04:00Z"/>
                    <w:color w:val="303030"/>
                  </w:rPr>
                </w:rPrChange>
              </w:rPr>
              <w:pPrChange w:id="847" w:author="Mateus Berardo de Souza Terra" w:date="2016-02-08T22:05:00Z">
                <w:pPr>
                  <w:pStyle w:val="NormalWeb"/>
                  <w:spacing w:before="0" w:beforeAutospacing="0" w:after="160" w:afterAutospacing="0"/>
                  <w:jc w:val="center"/>
                </w:pPr>
              </w:pPrChange>
            </w:pPr>
            <w:ins w:id="848" w:author="Mateus Berardo de Souza Terra" w:date="2016-02-08T22:13:00Z">
              <w:r w:rsidRPr="0068627D">
                <w:rPr>
                  <w:sz w:val="16"/>
                  <w:szCs w:val="16"/>
                </w:rPr>
                <w:t>(</w:t>
              </w:r>
            </w:ins>
          </w:p>
        </w:tc>
        <w:tc>
          <w:tcPr>
            <w:tcW w:w="1558" w:type="dxa"/>
            <w:tcPrChange w:id="849"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50" w:author="Mateus Berardo de Souza Terra" w:date="2016-02-08T20:04:00Z"/>
                <w:sz w:val="16"/>
                <w:szCs w:val="16"/>
                <w:rPrChange w:id="851" w:author="Mateus Berardo de Souza Terra" w:date="2016-02-08T22:05:00Z">
                  <w:rPr>
                    <w:ins w:id="852" w:author="Mateus Berardo de Souza Terra" w:date="2016-02-08T20:04:00Z"/>
                    <w:color w:val="303030"/>
                  </w:rPr>
                </w:rPrChange>
              </w:rPr>
              <w:pPrChange w:id="853" w:author="Mateus Berardo de Souza Terra" w:date="2016-02-08T22:05:00Z">
                <w:pPr>
                  <w:pStyle w:val="NormalWeb"/>
                  <w:spacing w:before="0" w:beforeAutospacing="0" w:after="160" w:afterAutospacing="0"/>
                  <w:jc w:val="center"/>
                </w:pPr>
              </w:pPrChange>
            </w:pPr>
            <w:ins w:id="854" w:author="Mateus Berardo de Souza Terra" w:date="2016-02-08T22:09:00Z">
              <w:r w:rsidRPr="0068627D">
                <w:rPr>
                  <w:sz w:val="16"/>
                  <w:szCs w:val="16"/>
                </w:rPr>
                <w:t>72</w:t>
              </w:r>
            </w:ins>
          </w:p>
        </w:tc>
        <w:tc>
          <w:tcPr>
            <w:tcW w:w="1558" w:type="dxa"/>
            <w:tcPrChange w:id="855"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56" w:author="Mateus Berardo de Souza Terra" w:date="2016-02-08T20:04:00Z"/>
                <w:sz w:val="16"/>
                <w:szCs w:val="16"/>
                <w:rPrChange w:id="857" w:author="Mateus Berardo de Souza Terra" w:date="2016-02-08T22:05:00Z">
                  <w:rPr>
                    <w:ins w:id="858" w:author="Mateus Berardo de Souza Terra" w:date="2016-02-08T20:04:00Z"/>
                    <w:color w:val="303030"/>
                  </w:rPr>
                </w:rPrChange>
              </w:rPr>
              <w:pPrChange w:id="859" w:author="Mateus Berardo de Souza Terra" w:date="2016-02-08T22:05:00Z">
                <w:pPr>
                  <w:pStyle w:val="NormalWeb"/>
                  <w:spacing w:before="0" w:beforeAutospacing="0" w:after="160" w:afterAutospacing="0"/>
                  <w:jc w:val="center"/>
                </w:pPr>
              </w:pPrChange>
            </w:pPr>
            <w:ins w:id="860" w:author="Mateus Berardo de Souza Terra" w:date="2016-02-08T22:10:00Z">
              <w:r w:rsidRPr="0068627D">
                <w:rPr>
                  <w:sz w:val="16"/>
                  <w:szCs w:val="16"/>
                </w:rPr>
                <w:t>H</w:t>
              </w:r>
            </w:ins>
          </w:p>
        </w:tc>
        <w:tc>
          <w:tcPr>
            <w:tcW w:w="1559" w:type="dxa"/>
            <w:tcPrChange w:id="861"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62" w:author="Mateus Berardo de Souza Terra" w:date="2016-02-08T20:04:00Z"/>
                <w:sz w:val="16"/>
                <w:szCs w:val="16"/>
                <w:rPrChange w:id="863" w:author="Mateus Berardo de Souza Terra" w:date="2016-02-08T22:05:00Z">
                  <w:rPr>
                    <w:ins w:id="864" w:author="Mateus Berardo de Souza Terra" w:date="2016-02-08T20:04:00Z"/>
                    <w:color w:val="303030"/>
                  </w:rPr>
                </w:rPrChange>
              </w:rPr>
              <w:pPrChange w:id="865" w:author="Mateus Berardo de Souza Terra" w:date="2016-02-08T22:05:00Z">
                <w:pPr>
                  <w:pStyle w:val="NormalWeb"/>
                  <w:spacing w:before="0" w:beforeAutospacing="0" w:after="160" w:afterAutospacing="0"/>
                  <w:jc w:val="center"/>
                </w:pPr>
              </w:pPrChange>
            </w:pPr>
            <w:ins w:id="866" w:author="Mateus Berardo de Souza Terra" w:date="2016-02-08T22:09:00Z">
              <w:r w:rsidRPr="0068627D">
                <w:rPr>
                  <w:sz w:val="16"/>
                  <w:szCs w:val="16"/>
                </w:rPr>
                <w:t>104</w:t>
              </w:r>
            </w:ins>
          </w:p>
        </w:tc>
        <w:tc>
          <w:tcPr>
            <w:tcW w:w="1559" w:type="dxa"/>
            <w:tcPrChange w:id="867"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68" w:author="Mateus Berardo de Souza Terra" w:date="2016-02-08T20:04:00Z"/>
                <w:sz w:val="16"/>
                <w:szCs w:val="16"/>
                <w:rPrChange w:id="869" w:author="Mateus Berardo de Souza Terra" w:date="2016-02-08T22:05:00Z">
                  <w:rPr>
                    <w:ins w:id="870" w:author="Mateus Berardo de Souza Terra" w:date="2016-02-08T20:04:00Z"/>
                    <w:color w:val="303030"/>
                  </w:rPr>
                </w:rPrChange>
              </w:rPr>
              <w:pPrChange w:id="871" w:author="Mateus Berardo de Souza Terra" w:date="2016-02-08T22:05:00Z">
                <w:pPr>
                  <w:pStyle w:val="NormalWeb"/>
                  <w:spacing w:before="0" w:beforeAutospacing="0" w:after="160" w:afterAutospacing="0"/>
                  <w:jc w:val="center"/>
                </w:pPr>
              </w:pPrChange>
            </w:pPr>
            <w:ins w:id="872" w:author="Mateus Berardo de Souza Terra" w:date="2016-02-08T22:11:00Z">
              <w:r w:rsidRPr="0068627D">
                <w:rPr>
                  <w:sz w:val="16"/>
                  <w:szCs w:val="16"/>
                </w:rPr>
                <w:t>h</w:t>
              </w:r>
            </w:ins>
          </w:p>
        </w:tc>
      </w:tr>
      <w:tr w:rsidR="006868CB" w:rsidRPr="0068627D" w14:paraId="431D2AD6" w14:textId="77777777" w:rsidTr="007031A8">
        <w:trPr>
          <w:trHeight w:val="20"/>
          <w:ins w:id="873" w:author="Mateus Berardo de Souza Terra" w:date="2016-02-08T20:04:00Z"/>
        </w:trPr>
        <w:tc>
          <w:tcPr>
            <w:tcW w:w="1558" w:type="dxa"/>
            <w:tcPrChange w:id="874"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875" w:author="Mateus Berardo de Souza Terra" w:date="2016-02-08T20:04:00Z"/>
                <w:sz w:val="16"/>
                <w:szCs w:val="16"/>
                <w:rPrChange w:id="876" w:author="Mateus Berardo de Souza Terra" w:date="2016-02-08T22:05:00Z">
                  <w:rPr>
                    <w:ins w:id="877" w:author="Mateus Berardo de Souza Terra" w:date="2016-02-08T20:04:00Z"/>
                    <w:color w:val="303030"/>
                  </w:rPr>
                </w:rPrChange>
              </w:rPr>
              <w:pPrChange w:id="878" w:author="Mateus Berardo de Souza Terra" w:date="2016-02-08T22:05:00Z">
                <w:pPr>
                  <w:pStyle w:val="NormalWeb"/>
                  <w:spacing w:before="0" w:beforeAutospacing="0" w:after="160" w:afterAutospacing="0"/>
                  <w:jc w:val="center"/>
                </w:pPr>
              </w:pPrChange>
            </w:pPr>
            <w:ins w:id="879" w:author="Mateus Berardo de Souza Terra" w:date="2016-02-08T20:05:00Z">
              <w:r w:rsidRPr="0068627D">
                <w:rPr>
                  <w:sz w:val="16"/>
                  <w:szCs w:val="16"/>
                  <w:rPrChange w:id="880" w:author="Mateus Berardo de Souza Terra" w:date="2016-02-08T22:05:00Z">
                    <w:rPr>
                      <w:color w:val="303030"/>
                    </w:rPr>
                  </w:rPrChange>
                </w:rPr>
                <w:lastRenderedPageBreak/>
                <w:t>41</w:t>
              </w:r>
            </w:ins>
          </w:p>
        </w:tc>
        <w:tc>
          <w:tcPr>
            <w:tcW w:w="1558" w:type="dxa"/>
            <w:tcPrChange w:id="881"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882" w:author="Mateus Berardo de Souza Terra" w:date="2016-02-08T20:04:00Z"/>
                <w:sz w:val="16"/>
                <w:szCs w:val="16"/>
                <w:rPrChange w:id="883" w:author="Mateus Berardo de Souza Terra" w:date="2016-02-08T22:05:00Z">
                  <w:rPr>
                    <w:ins w:id="884" w:author="Mateus Berardo de Souza Terra" w:date="2016-02-08T20:04:00Z"/>
                    <w:color w:val="303030"/>
                  </w:rPr>
                </w:rPrChange>
              </w:rPr>
              <w:pPrChange w:id="885" w:author="Mateus Berardo de Souza Terra" w:date="2016-02-08T22:05:00Z">
                <w:pPr>
                  <w:pStyle w:val="NormalWeb"/>
                  <w:spacing w:before="0" w:beforeAutospacing="0" w:after="160" w:afterAutospacing="0"/>
                  <w:jc w:val="center"/>
                </w:pPr>
              </w:pPrChange>
            </w:pPr>
            <w:ins w:id="886" w:author="Mateus Berardo de Souza Terra" w:date="2016-02-08T22:13:00Z">
              <w:r w:rsidRPr="0068627D">
                <w:rPr>
                  <w:sz w:val="16"/>
                  <w:szCs w:val="16"/>
                </w:rPr>
                <w:t>)</w:t>
              </w:r>
            </w:ins>
          </w:p>
        </w:tc>
        <w:tc>
          <w:tcPr>
            <w:tcW w:w="1558" w:type="dxa"/>
            <w:tcPrChange w:id="887"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888" w:author="Mateus Berardo de Souza Terra" w:date="2016-02-08T20:04:00Z"/>
                <w:sz w:val="16"/>
                <w:szCs w:val="16"/>
                <w:rPrChange w:id="889" w:author="Mateus Berardo de Souza Terra" w:date="2016-02-08T22:05:00Z">
                  <w:rPr>
                    <w:ins w:id="890" w:author="Mateus Berardo de Souza Terra" w:date="2016-02-08T20:04:00Z"/>
                    <w:color w:val="303030"/>
                  </w:rPr>
                </w:rPrChange>
              </w:rPr>
              <w:pPrChange w:id="891" w:author="Mateus Berardo de Souza Terra" w:date="2016-02-08T22:05:00Z">
                <w:pPr>
                  <w:pStyle w:val="NormalWeb"/>
                  <w:spacing w:before="0" w:beforeAutospacing="0" w:after="160" w:afterAutospacing="0"/>
                  <w:jc w:val="center"/>
                </w:pPr>
              </w:pPrChange>
            </w:pPr>
            <w:ins w:id="892" w:author="Mateus Berardo de Souza Terra" w:date="2016-02-08T22:09:00Z">
              <w:r w:rsidRPr="0068627D">
                <w:rPr>
                  <w:sz w:val="16"/>
                  <w:szCs w:val="16"/>
                </w:rPr>
                <w:t>73</w:t>
              </w:r>
            </w:ins>
          </w:p>
        </w:tc>
        <w:tc>
          <w:tcPr>
            <w:tcW w:w="1558" w:type="dxa"/>
            <w:tcPrChange w:id="893"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894" w:author="Mateus Berardo de Souza Terra" w:date="2016-02-08T20:04:00Z"/>
                <w:sz w:val="16"/>
                <w:szCs w:val="16"/>
                <w:rPrChange w:id="895" w:author="Mateus Berardo de Souza Terra" w:date="2016-02-08T22:05:00Z">
                  <w:rPr>
                    <w:ins w:id="896" w:author="Mateus Berardo de Souza Terra" w:date="2016-02-08T20:04:00Z"/>
                    <w:color w:val="303030"/>
                  </w:rPr>
                </w:rPrChange>
              </w:rPr>
              <w:pPrChange w:id="897" w:author="Mateus Berardo de Souza Terra" w:date="2016-02-08T22:05:00Z">
                <w:pPr>
                  <w:pStyle w:val="NormalWeb"/>
                  <w:spacing w:before="0" w:beforeAutospacing="0" w:after="160" w:afterAutospacing="0"/>
                  <w:jc w:val="center"/>
                </w:pPr>
              </w:pPrChange>
            </w:pPr>
            <w:ins w:id="898" w:author="Mateus Berardo de Souza Terra" w:date="2016-02-08T22:10:00Z">
              <w:r w:rsidRPr="0068627D">
                <w:rPr>
                  <w:sz w:val="16"/>
                  <w:szCs w:val="16"/>
                </w:rPr>
                <w:t>I</w:t>
              </w:r>
            </w:ins>
          </w:p>
        </w:tc>
        <w:tc>
          <w:tcPr>
            <w:tcW w:w="1559" w:type="dxa"/>
            <w:tcPrChange w:id="899"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00" w:author="Mateus Berardo de Souza Terra" w:date="2016-02-08T20:04:00Z"/>
                <w:sz w:val="16"/>
                <w:szCs w:val="16"/>
                <w:rPrChange w:id="901" w:author="Mateus Berardo de Souza Terra" w:date="2016-02-08T22:05:00Z">
                  <w:rPr>
                    <w:ins w:id="902" w:author="Mateus Berardo de Souza Terra" w:date="2016-02-08T20:04:00Z"/>
                    <w:color w:val="303030"/>
                  </w:rPr>
                </w:rPrChange>
              </w:rPr>
              <w:pPrChange w:id="903" w:author="Mateus Berardo de Souza Terra" w:date="2016-02-08T22:05:00Z">
                <w:pPr>
                  <w:pStyle w:val="NormalWeb"/>
                  <w:spacing w:before="0" w:beforeAutospacing="0" w:after="160" w:afterAutospacing="0"/>
                  <w:jc w:val="center"/>
                </w:pPr>
              </w:pPrChange>
            </w:pPr>
            <w:ins w:id="904" w:author="Mateus Berardo de Souza Terra" w:date="2016-02-08T22:09:00Z">
              <w:r w:rsidRPr="0068627D">
                <w:rPr>
                  <w:sz w:val="16"/>
                  <w:szCs w:val="16"/>
                </w:rPr>
                <w:t>105</w:t>
              </w:r>
            </w:ins>
          </w:p>
        </w:tc>
        <w:tc>
          <w:tcPr>
            <w:tcW w:w="1559" w:type="dxa"/>
            <w:tcPrChange w:id="905"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06" w:author="Mateus Berardo de Souza Terra" w:date="2016-02-08T20:04:00Z"/>
                <w:sz w:val="16"/>
                <w:szCs w:val="16"/>
                <w:rPrChange w:id="907" w:author="Mateus Berardo de Souza Terra" w:date="2016-02-08T22:05:00Z">
                  <w:rPr>
                    <w:ins w:id="908" w:author="Mateus Berardo de Souza Terra" w:date="2016-02-08T20:04:00Z"/>
                    <w:color w:val="303030"/>
                  </w:rPr>
                </w:rPrChange>
              </w:rPr>
              <w:pPrChange w:id="909" w:author="Mateus Berardo de Souza Terra" w:date="2016-02-08T22:05:00Z">
                <w:pPr>
                  <w:pStyle w:val="NormalWeb"/>
                  <w:spacing w:before="0" w:beforeAutospacing="0" w:after="160" w:afterAutospacing="0"/>
                  <w:jc w:val="center"/>
                </w:pPr>
              </w:pPrChange>
            </w:pPr>
            <w:ins w:id="910" w:author="Mateus Berardo de Souza Terra" w:date="2016-02-08T22:11:00Z">
              <w:r w:rsidRPr="0068627D">
                <w:rPr>
                  <w:sz w:val="16"/>
                  <w:szCs w:val="16"/>
                </w:rPr>
                <w:t>i</w:t>
              </w:r>
            </w:ins>
          </w:p>
        </w:tc>
      </w:tr>
      <w:tr w:rsidR="006868CB" w:rsidRPr="0068627D" w14:paraId="667CEC63" w14:textId="77777777" w:rsidTr="007031A8">
        <w:trPr>
          <w:trHeight w:val="20"/>
          <w:ins w:id="911" w:author="Mateus Berardo de Souza Terra" w:date="2016-02-08T20:04:00Z"/>
        </w:trPr>
        <w:tc>
          <w:tcPr>
            <w:tcW w:w="1558" w:type="dxa"/>
            <w:tcPrChange w:id="912"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13" w:author="Mateus Berardo de Souza Terra" w:date="2016-02-08T20:04:00Z"/>
                <w:sz w:val="16"/>
                <w:szCs w:val="16"/>
                <w:rPrChange w:id="914" w:author="Mateus Berardo de Souza Terra" w:date="2016-02-08T22:05:00Z">
                  <w:rPr>
                    <w:ins w:id="915" w:author="Mateus Berardo de Souza Terra" w:date="2016-02-08T20:04:00Z"/>
                    <w:color w:val="303030"/>
                  </w:rPr>
                </w:rPrChange>
              </w:rPr>
              <w:pPrChange w:id="916" w:author="Mateus Berardo de Souza Terra" w:date="2016-02-08T22:05:00Z">
                <w:pPr>
                  <w:pStyle w:val="NormalWeb"/>
                  <w:spacing w:before="0" w:beforeAutospacing="0" w:after="160" w:afterAutospacing="0"/>
                  <w:jc w:val="center"/>
                </w:pPr>
              </w:pPrChange>
            </w:pPr>
            <w:ins w:id="917" w:author="Mateus Berardo de Souza Terra" w:date="2016-02-08T20:05:00Z">
              <w:r w:rsidRPr="0068627D">
                <w:rPr>
                  <w:sz w:val="16"/>
                  <w:szCs w:val="16"/>
                  <w:rPrChange w:id="918" w:author="Mateus Berardo de Souza Terra" w:date="2016-02-08T22:05:00Z">
                    <w:rPr>
                      <w:color w:val="303030"/>
                    </w:rPr>
                  </w:rPrChange>
                </w:rPr>
                <w:t>42</w:t>
              </w:r>
            </w:ins>
          </w:p>
        </w:tc>
        <w:tc>
          <w:tcPr>
            <w:tcW w:w="1558" w:type="dxa"/>
            <w:tcPrChange w:id="919"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20" w:author="Mateus Berardo de Souza Terra" w:date="2016-02-08T20:04:00Z"/>
                <w:sz w:val="16"/>
                <w:szCs w:val="16"/>
                <w:rPrChange w:id="921" w:author="Mateus Berardo de Souza Terra" w:date="2016-02-08T22:05:00Z">
                  <w:rPr>
                    <w:ins w:id="922" w:author="Mateus Berardo de Souza Terra" w:date="2016-02-08T20:04:00Z"/>
                    <w:color w:val="303030"/>
                  </w:rPr>
                </w:rPrChange>
              </w:rPr>
              <w:pPrChange w:id="923" w:author="Mateus Berardo de Souza Terra" w:date="2016-02-08T22:05:00Z">
                <w:pPr>
                  <w:pStyle w:val="NormalWeb"/>
                  <w:spacing w:before="0" w:beforeAutospacing="0" w:after="160" w:afterAutospacing="0"/>
                  <w:jc w:val="center"/>
                </w:pPr>
              </w:pPrChange>
            </w:pPr>
            <w:ins w:id="924" w:author="Mateus Berardo de Souza Terra" w:date="2016-02-08T22:13:00Z">
              <w:r w:rsidRPr="0068627D">
                <w:rPr>
                  <w:sz w:val="16"/>
                  <w:szCs w:val="16"/>
                </w:rPr>
                <w:t>*</w:t>
              </w:r>
            </w:ins>
          </w:p>
        </w:tc>
        <w:tc>
          <w:tcPr>
            <w:tcW w:w="1558" w:type="dxa"/>
            <w:tcPrChange w:id="925"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26" w:author="Mateus Berardo de Souza Terra" w:date="2016-02-08T20:04:00Z"/>
                <w:sz w:val="16"/>
                <w:szCs w:val="16"/>
                <w:rPrChange w:id="927" w:author="Mateus Berardo de Souza Terra" w:date="2016-02-08T22:05:00Z">
                  <w:rPr>
                    <w:ins w:id="928" w:author="Mateus Berardo de Souza Terra" w:date="2016-02-08T20:04:00Z"/>
                    <w:color w:val="303030"/>
                  </w:rPr>
                </w:rPrChange>
              </w:rPr>
              <w:pPrChange w:id="929" w:author="Mateus Berardo de Souza Terra" w:date="2016-02-08T22:05:00Z">
                <w:pPr>
                  <w:pStyle w:val="NormalWeb"/>
                  <w:spacing w:before="0" w:beforeAutospacing="0" w:after="160" w:afterAutospacing="0"/>
                  <w:jc w:val="center"/>
                </w:pPr>
              </w:pPrChange>
            </w:pPr>
            <w:ins w:id="930" w:author="Mateus Berardo de Souza Terra" w:date="2016-02-08T22:09:00Z">
              <w:r w:rsidRPr="0068627D">
                <w:rPr>
                  <w:sz w:val="16"/>
                  <w:szCs w:val="16"/>
                </w:rPr>
                <w:t>74</w:t>
              </w:r>
            </w:ins>
          </w:p>
        </w:tc>
        <w:tc>
          <w:tcPr>
            <w:tcW w:w="1558" w:type="dxa"/>
            <w:tcPrChange w:id="931"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32" w:author="Mateus Berardo de Souza Terra" w:date="2016-02-08T20:04:00Z"/>
                <w:sz w:val="16"/>
                <w:szCs w:val="16"/>
                <w:rPrChange w:id="933" w:author="Mateus Berardo de Souza Terra" w:date="2016-02-08T22:05:00Z">
                  <w:rPr>
                    <w:ins w:id="934" w:author="Mateus Berardo de Souza Terra" w:date="2016-02-08T20:04:00Z"/>
                    <w:color w:val="303030"/>
                  </w:rPr>
                </w:rPrChange>
              </w:rPr>
              <w:pPrChange w:id="935" w:author="Mateus Berardo de Souza Terra" w:date="2016-02-08T22:05:00Z">
                <w:pPr>
                  <w:pStyle w:val="NormalWeb"/>
                  <w:spacing w:before="0" w:beforeAutospacing="0" w:after="160" w:afterAutospacing="0"/>
                  <w:jc w:val="center"/>
                </w:pPr>
              </w:pPrChange>
            </w:pPr>
            <w:ins w:id="936" w:author="Mateus Berardo de Souza Terra" w:date="2016-02-08T22:10:00Z">
              <w:r w:rsidRPr="0068627D">
                <w:rPr>
                  <w:sz w:val="16"/>
                  <w:szCs w:val="16"/>
                </w:rPr>
                <w:t>J</w:t>
              </w:r>
            </w:ins>
          </w:p>
        </w:tc>
        <w:tc>
          <w:tcPr>
            <w:tcW w:w="1559" w:type="dxa"/>
            <w:tcPrChange w:id="937"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38" w:author="Mateus Berardo de Souza Terra" w:date="2016-02-08T20:04:00Z"/>
                <w:sz w:val="16"/>
                <w:szCs w:val="16"/>
                <w:u w:val="single"/>
                <w:rPrChange w:id="939" w:author="Mateus Berardo de Souza Terra" w:date="2016-02-08T22:08:00Z">
                  <w:rPr>
                    <w:ins w:id="940" w:author="Mateus Berardo de Souza Terra" w:date="2016-02-08T20:04:00Z"/>
                    <w:color w:val="303030"/>
                  </w:rPr>
                </w:rPrChange>
              </w:rPr>
              <w:pPrChange w:id="941" w:author="Mateus Berardo de Souza Terra" w:date="2016-02-08T22:05:00Z">
                <w:pPr>
                  <w:pStyle w:val="NormalWeb"/>
                  <w:spacing w:before="0" w:beforeAutospacing="0" w:after="160" w:afterAutospacing="0"/>
                  <w:jc w:val="center"/>
                </w:pPr>
              </w:pPrChange>
            </w:pPr>
            <w:ins w:id="942" w:author="Mateus Berardo de Souza Terra" w:date="2016-02-08T22:09:00Z">
              <w:r w:rsidRPr="0068627D">
                <w:rPr>
                  <w:sz w:val="16"/>
                  <w:szCs w:val="16"/>
                </w:rPr>
                <w:t>106</w:t>
              </w:r>
            </w:ins>
          </w:p>
        </w:tc>
        <w:tc>
          <w:tcPr>
            <w:tcW w:w="1559" w:type="dxa"/>
            <w:tcPrChange w:id="943"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44" w:author="Mateus Berardo de Souza Terra" w:date="2016-02-08T20:04:00Z"/>
                <w:sz w:val="16"/>
                <w:szCs w:val="16"/>
                <w:rPrChange w:id="945" w:author="Mateus Berardo de Souza Terra" w:date="2016-02-08T22:05:00Z">
                  <w:rPr>
                    <w:ins w:id="946" w:author="Mateus Berardo de Souza Terra" w:date="2016-02-08T20:04:00Z"/>
                    <w:color w:val="303030"/>
                  </w:rPr>
                </w:rPrChange>
              </w:rPr>
              <w:pPrChange w:id="947" w:author="Mateus Berardo de Souza Terra" w:date="2016-02-08T22:05:00Z">
                <w:pPr>
                  <w:pStyle w:val="NormalWeb"/>
                  <w:spacing w:before="0" w:beforeAutospacing="0" w:after="160" w:afterAutospacing="0"/>
                  <w:jc w:val="center"/>
                </w:pPr>
              </w:pPrChange>
            </w:pPr>
            <w:ins w:id="948" w:author="Mateus Berardo de Souza Terra" w:date="2016-02-08T22:11:00Z">
              <w:r w:rsidRPr="0068627D">
                <w:rPr>
                  <w:sz w:val="16"/>
                  <w:szCs w:val="16"/>
                </w:rPr>
                <w:t>j</w:t>
              </w:r>
            </w:ins>
          </w:p>
        </w:tc>
      </w:tr>
      <w:tr w:rsidR="006868CB" w:rsidRPr="0068627D" w14:paraId="1C1DF09A" w14:textId="77777777" w:rsidTr="007031A8">
        <w:trPr>
          <w:trHeight w:val="20"/>
          <w:ins w:id="949" w:author="Mateus Berardo de Souza Terra" w:date="2016-02-08T20:04:00Z"/>
        </w:trPr>
        <w:tc>
          <w:tcPr>
            <w:tcW w:w="1558" w:type="dxa"/>
            <w:tcPrChange w:id="950"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51" w:author="Mateus Berardo de Souza Terra" w:date="2016-02-08T20:04:00Z"/>
                <w:sz w:val="16"/>
                <w:szCs w:val="16"/>
                <w:rPrChange w:id="952" w:author="Mateus Berardo de Souza Terra" w:date="2016-02-08T22:05:00Z">
                  <w:rPr>
                    <w:ins w:id="953" w:author="Mateus Berardo de Souza Terra" w:date="2016-02-08T20:04:00Z"/>
                    <w:color w:val="303030"/>
                  </w:rPr>
                </w:rPrChange>
              </w:rPr>
              <w:pPrChange w:id="954" w:author="Mateus Berardo de Souza Terra" w:date="2016-02-08T22:05:00Z">
                <w:pPr>
                  <w:pStyle w:val="NormalWeb"/>
                  <w:spacing w:before="0" w:beforeAutospacing="0" w:after="160" w:afterAutospacing="0"/>
                  <w:jc w:val="center"/>
                </w:pPr>
              </w:pPrChange>
            </w:pPr>
            <w:ins w:id="955" w:author="Mateus Berardo de Souza Terra" w:date="2016-02-08T20:05:00Z">
              <w:r w:rsidRPr="0068627D">
                <w:rPr>
                  <w:sz w:val="16"/>
                  <w:szCs w:val="16"/>
                  <w:rPrChange w:id="956" w:author="Mateus Berardo de Souza Terra" w:date="2016-02-08T22:05:00Z">
                    <w:rPr>
                      <w:color w:val="303030"/>
                    </w:rPr>
                  </w:rPrChange>
                </w:rPr>
                <w:t>43</w:t>
              </w:r>
            </w:ins>
          </w:p>
        </w:tc>
        <w:tc>
          <w:tcPr>
            <w:tcW w:w="1558" w:type="dxa"/>
            <w:tcPrChange w:id="957"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58" w:author="Mateus Berardo de Souza Terra" w:date="2016-02-08T20:04:00Z"/>
                <w:sz w:val="16"/>
                <w:szCs w:val="16"/>
                <w:rPrChange w:id="959" w:author="Mateus Berardo de Souza Terra" w:date="2016-02-08T22:05:00Z">
                  <w:rPr>
                    <w:ins w:id="960" w:author="Mateus Berardo de Souza Terra" w:date="2016-02-08T20:04:00Z"/>
                    <w:color w:val="303030"/>
                  </w:rPr>
                </w:rPrChange>
              </w:rPr>
              <w:pPrChange w:id="961" w:author="Mateus Berardo de Souza Terra" w:date="2016-02-08T22:05:00Z">
                <w:pPr>
                  <w:pStyle w:val="NormalWeb"/>
                  <w:spacing w:before="0" w:beforeAutospacing="0" w:after="160" w:afterAutospacing="0"/>
                  <w:jc w:val="center"/>
                </w:pPr>
              </w:pPrChange>
            </w:pPr>
            <w:ins w:id="962" w:author="Mateus Berardo de Souza Terra" w:date="2016-02-08T22:13:00Z">
              <w:r w:rsidRPr="0068627D">
                <w:rPr>
                  <w:sz w:val="16"/>
                  <w:szCs w:val="16"/>
                </w:rPr>
                <w:t>+</w:t>
              </w:r>
            </w:ins>
          </w:p>
        </w:tc>
        <w:tc>
          <w:tcPr>
            <w:tcW w:w="1558" w:type="dxa"/>
            <w:tcPrChange w:id="963"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64" w:author="Mateus Berardo de Souza Terra" w:date="2016-02-08T20:04:00Z"/>
                <w:sz w:val="16"/>
                <w:szCs w:val="16"/>
                <w:rPrChange w:id="965" w:author="Mateus Berardo de Souza Terra" w:date="2016-02-08T22:05:00Z">
                  <w:rPr>
                    <w:ins w:id="966" w:author="Mateus Berardo de Souza Terra" w:date="2016-02-08T20:04:00Z"/>
                    <w:color w:val="303030"/>
                  </w:rPr>
                </w:rPrChange>
              </w:rPr>
              <w:pPrChange w:id="967" w:author="Mateus Berardo de Souza Terra" w:date="2016-02-08T22:05:00Z">
                <w:pPr>
                  <w:pStyle w:val="NormalWeb"/>
                  <w:spacing w:before="0" w:beforeAutospacing="0" w:after="160" w:afterAutospacing="0"/>
                  <w:jc w:val="center"/>
                </w:pPr>
              </w:pPrChange>
            </w:pPr>
            <w:ins w:id="968" w:author="Mateus Berardo de Souza Terra" w:date="2016-02-08T22:09:00Z">
              <w:r w:rsidRPr="0068627D">
                <w:rPr>
                  <w:sz w:val="16"/>
                  <w:szCs w:val="16"/>
                </w:rPr>
                <w:t>75</w:t>
              </w:r>
            </w:ins>
          </w:p>
        </w:tc>
        <w:tc>
          <w:tcPr>
            <w:tcW w:w="1558" w:type="dxa"/>
            <w:tcPrChange w:id="969"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70" w:author="Mateus Berardo de Souza Terra" w:date="2016-02-08T20:04:00Z"/>
                <w:sz w:val="16"/>
                <w:szCs w:val="16"/>
                <w:rPrChange w:id="971" w:author="Mateus Berardo de Souza Terra" w:date="2016-02-08T22:05:00Z">
                  <w:rPr>
                    <w:ins w:id="972" w:author="Mateus Berardo de Souza Terra" w:date="2016-02-08T20:04:00Z"/>
                    <w:color w:val="303030"/>
                  </w:rPr>
                </w:rPrChange>
              </w:rPr>
              <w:pPrChange w:id="973" w:author="Mateus Berardo de Souza Terra" w:date="2016-02-08T22:05:00Z">
                <w:pPr>
                  <w:pStyle w:val="NormalWeb"/>
                  <w:spacing w:before="0" w:beforeAutospacing="0" w:after="160" w:afterAutospacing="0"/>
                  <w:jc w:val="center"/>
                </w:pPr>
              </w:pPrChange>
            </w:pPr>
            <w:ins w:id="974" w:author="Mateus Berardo de Souza Terra" w:date="2016-02-08T22:10:00Z">
              <w:r w:rsidRPr="0068627D">
                <w:rPr>
                  <w:sz w:val="16"/>
                  <w:szCs w:val="16"/>
                </w:rPr>
                <w:t>K</w:t>
              </w:r>
            </w:ins>
          </w:p>
        </w:tc>
        <w:tc>
          <w:tcPr>
            <w:tcW w:w="1559" w:type="dxa"/>
            <w:tcPrChange w:id="975"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976" w:author="Mateus Berardo de Souza Terra" w:date="2016-02-08T20:04:00Z"/>
                <w:sz w:val="16"/>
                <w:szCs w:val="16"/>
                <w:rPrChange w:id="977" w:author="Mateus Berardo de Souza Terra" w:date="2016-02-08T22:05:00Z">
                  <w:rPr>
                    <w:ins w:id="978" w:author="Mateus Berardo de Souza Terra" w:date="2016-02-08T20:04:00Z"/>
                    <w:color w:val="303030"/>
                  </w:rPr>
                </w:rPrChange>
              </w:rPr>
              <w:pPrChange w:id="979" w:author="Mateus Berardo de Souza Terra" w:date="2016-02-08T22:05:00Z">
                <w:pPr>
                  <w:pStyle w:val="NormalWeb"/>
                  <w:spacing w:before="0" w:beforeAutospacing="0" w:after="160" w:afterAutospacing="0"/>
                  <w:jc w:val="center"/>
                </w:pPr>
              </w:pPrChange>
            </w:pPr>
            <w:ins w:id="980" w:author="Mateus Berardo de Souza Terra" w:date="2016-02-08T22:09:00Z">
              <w:r w:rsidRPr="0068627D">
                <w:rPr>
                  <w:sz w:val="16"/>
                  <w:szCs w:val="16"/>
                </w:rPr>
                <w:t>107</w:t>
              </w:r>
            </w:ins>
          </w:p>
        </w:tc>
        <w:tc>
          <w:tcPr>
            <w:tcW w:w="1559" w:type="dxa"/>
            <w:tcPrChange w:id="981"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982" w:author="Mateus Berardo de Souza Terra" w:date="2016-02-08T20:04:00Z"/>
                <w:sz w:val="16"/>
                <w:szCs w:val="16"/>
                <w:rPrChange w:id="983" w:author="Mateus Berardo de Souza Terra" w:date="2016-02-08T22:05:00Z">
                  <w:rPr>
                    <w:ins w:id="984" w:author="Mateus Berardo de Souza Terra" w:date="2016-02-08T20:04:00Z"/>
                    <w:color w:val="303030"/>
                  </w:rPr>
                </w:rPrChange>
              </w:rPr>
              <w:pPrChange w:id="985" w:author="Mateus Berardo de Souza Terra" w:date="2016-02-08T22:05:00Z">
                <w:pPr>
                  <w:pStyle w:val="NormalWeb"/>
                  <w:spacing w:before="0" w:beforeAutospacing="0" w:after="160" w:afterAutospacing="0"/>
                  <w:jc w:val="center"/>
                </w:pPr>
              </w:pPrChange>
            </w:pPr>
            <w:ins w:id="986" w:author="Mateus Berardo de Souza Terra" w:date="2016-02-08T22:11:00Z">
              <w:r w:rsidRPr="0068627D">
                <w:rPr>
                  <w:sz w:val="16"/>
                  <w:szCs w:val="16"/>
                </w:rPr>
                <w:t>k</w:t>
              </w:r>
            </w:ins>
          </w:p>
        </w:tc>
      </w:tr>
      <w:tr w:rsidR="006868CB" w:rsidRPr="0068627D" w14:paraId="15786BB7" w14:textId="77777777" w:rsidTr="007031A8">
        <w:trPr>
          <w:trHeight w:val="20"/>
          <w:ins w:id="987" w:author="Mateus Berardo de Souza Terra" w:date="2016-02-08T20:04:00Z"/>
        </w:trPr>
        <w:tc>
          <w:tcPr>
            <w:tcW w:w="1558" w:type="dxa"/>
            <w:tcPrChange w:id="988"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989" w:author="Mateus Berardo de Souza Terra" w:date="2016-02-08T20:04:00Z"/>
                <w:sz w:val="16"/>
                <w:szCs w:val="16"/>
                <w:rPrChange w:id="990" w:author="Mateus Berardo de Souza Terra" w:date="2016-02-08T22:05:00Z">
                  <w:rPr>
                    <w:ins w:id="991" w:author="Mateus Berardo de Souza Terra" w:date="2016-02-08T20:04:00Z"/>
                    <w:color w:val="303030"/>
                  </w:rPr>
                </w:rPrChange>
              </w:rPr>
              <w:pPrChange w:id="992" w:author="Mateus Berardo de Souza Terra" w:date="2016-02-08T22:05:00Z">
                <w:pPr>
                  <w:pStyle w:val="NormalWeb"/>
                  <w:spacing w:before="0" w:beforeAutospacing="0" w:after="160" w:afterAutospacing="0"/>
                  <w:jc w:val="center"/>
                </w:pPr>
              </w:pPrChange>
            </w:pPr>
            <w:ins w:id="993" w:author="Mateus Berardo de Souza Terra" w:date="2016-02-08T20:05:00Z">
              <w:r w:rsidRPr="0068627D">
                <w:rPr>
                  <w:sz w:val="16"/>
                  <w:szCs w:val="16"/>
                  <w:rPrChange w:id="994" w:author="Mateus Berardo de Souza Terra" w:date="2016-02-08T22:05:00Z">
                    <w:rPr>
                      <w:color w:val="303030"/>
                    </w:rPr>
                  </w:rPrChange>
                </w:rPr>
                <w:t>44</w:t>
              </w:r>
            </w:ins>
          </w:p>
        </w:tc>
        <w:tc>
          <w:tcPr>
            <w:tcW w:w="1558" w:type="dxa"/>
            <w:tcPrChange w:id="995"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996" w:author="Mateus Berardo de Souza Terra" w:date="2016-02-08T20:04:00Z"/>
                <w:sz w:val="16"/>
                <w:szCs w:val="16"/>
                <w:rPrChange w:id="997" w:author="Mateus Berardo de Souza Terra" w:date="2016-02-08T22:05:00Z">
                  <w:rPr>
                    <w:ins w:id="998" w:author="Mateus Berardo de Souza Terra" w:date="2016-02-08T20:04:00Z"/>
                    <w:color w:val="303030"/>
                  </w:rPr>
                </w:rPrChange>
              </w:rPr>
              <w:pPrChange w:id="999" w:author="Mateus Berardo de Souza Terra" w:date="2016-02-08T22:05:00Z">
                <w:pPr>
                  <w:pStyle w:val="NormalWeb"/>
                  <w:spacing w:before="0" w:beforeAutospacing="0" w:after="160" w:afterAutospacing="0"/>
                  <w:jc w:val="center"/>
                </w:pPr>
              </w:pPrChange>
            </w:pPr>
            <w:ins w:id="1000" w:author="Mateus Berardo de Souza Terra" w:date="2016-02-08T22:13:00Z">
              <w:r w:rsidRPr="0068627D">
                <w:rPr>
                  <w:sz w:val="16"/>
                  <w:szCs w:val="16"/>
                </w:rPr>
                <w:t>,</w:t>
              </w:r>
            </w:ins>
          </w:p>
        </w:tc>
        <w:tc>
          <w:tcPr>
            <w:tcW w:w="1558" w:type="dxa"/>
            <w:tcPrChange w:id="1001"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02" w:author="Mateus Berardo de Souza Terra" w:date="2016-02-08T20:04:00Z"/>
                <w:sz w:val="16"/>
                <w:szCs w:val="16"/>
                <w:rPrChange w:id="1003" w:author="Mateus Berardo de Souza Terra" w:date="2016-02-08T22:05:00Z">
                  <w:rPr>
                    <w:ins w:id="1004" w:author="Mateus Berardo de Souza Terra" w:date="2016-02-08T20:04:00Z"/>
                    <w:color w:val="303030"/>
                  </w:rPr>
                </w:rPrChange>
              </w:rPr>
              <w:pPrChange w:id="1005" w:author="Mateus Berardo de Souza Terra" w:date="2016-02-08T22:05:00Z">
                <w:pPr>
                  <w:pStyle w:val="NormalWeb"/>
                  <w:spacing w:before="0" w:beforeAutospacing="0" w:after="160" w:afterAutospacing="0"/>
                  <w:jc w:val="center"/>
                </w:pPr>
              </w:pPrChange>
            </w:pPr>
            <w:ins w:id="1006" w:author="Mateus Berardo de Souza Terra" w:date="2016-02-08T22:09:00Z">
              <w:r w:rsidRPr="0068627D">
                <w:rPr>
                  <w:sz w:val="16"/>
                  <w:szCs w:val="16"/>
                </w:rPr>
                <w:t>76</w:t>
              </w:r>
            </w:ins>
          </w:p>
        </w:tc>
        <w:tc>
          <w:tcPr>
            <w:tcW w:w="1558" w:type="dxa"/>
            <w:tcPrChange w:id="1007"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08" w:author="Mateus Berardo de Souza Terra" w:date="2016-02-08T20:04:00Z"/>
                <w:sz w:val="16"/>
                <w:szCs w:val="16"/>
                <w:rPrChange w:id="1009" w:author="Mateus Berardo de Souza Terra" w:date="2016-02-08T22:05:00Z">
                  <w:rPr>
                    <w:ins w:id="1010" w:author="Mateus Berardo de Souza Terra" w:date="2016-02-08T20:04:00Z"/>
                    <w:color w:val="303030"/>
                  </w:rPr>
                </w:rPrChange>
              </w:rPr>
              <w:pPrChange w:id="1011" w:author="Mateus Berardo de Souza Terra" w:date="2016-02-08T22:05:00Z">
                <w:pPr>
                  <w:pStyle w:val="NormalWeb"/>
                  <w:spacing w:before="0" w:beforeAutospacing="0" w:after="160" w:afterAutospacing="0"/>
                  <w:jc w:val="center"/>
                </w:pPr>
              </w:pPrChange>
            </w:pPr>
            <w:ins w:id="1012" w:author="Mateus Berardo de Souza Terra" w:date="2016-02-08T22:10:00Z">
              <w:r w:rsidRPr="0068627D">
                <w:rPr>
                  <w:sz w:val="16"/>
                  <w:szCs w:val="16"/>
                </w:rPr>
                <w:t>L</w:t>
              </w:r>
            </w:ins>
          </w:p>
        </w:tc>
        <w:tc>
          <w:tcPr>
            <w:tcW w:w="1559" w:type="dxa"/>
            <w:tcPrChange w:id="1013"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14" w:author="Mateus Berardo de Souza Terra" w:date="2016-02-08T20:04:00Z"/>
                <w:sz w:val="16"/>
                <w:szCs w:val="16"/>
                <w:rPrChange w:id="1015" w:author="Mateus Berardo de Souza Terra" w:date="2016-02-08T22:05:00Z">
                  <w:rPr>
                    <w:ins w:id="1016" w:author="Mateus Berardo de Souza Terra" w:date="2016-02-08T20:04:00Z"/>
                    <w:color w:val="303030"/>
                  </w:rPr>
                </w:rPrChange>
              </w:rPr>
              <w:pPrChange w:id="1017" w:author="Mateus Berardo de Souza Terra" w:date="2016-02-08T22:05:00Z">
                <w:pPr>
                  <w:pStyle w:val="NormalWeb"/>
                  <w:spacing w:before="0" w:beforeAutospacing="0" w:after="160" w:afterAutospacing="0"/>
                  <w:jc w:val="center"/>
                </w:pPr>
              </w:pPrChange>
            </w:pPr>
            <w:ins w:id="1018" w:author="Mateus Berardo de Souza Terra" w:date="2016-02-08T22:09:00Z">
              <w:r w:rsidRPr="0068627D">
                <w:rPr>
                  <w:sz w:val="16"/>
                  <w:szCs w:val="16"/>
                </w:rPr>
                <w:t>108</w:t>
              </w:r>
            </w:ins>
          </w:p>
        </w:tc>
        <w:tc>
          <w:tcPr>
            <w:tcW w:w="1559" w:type="dxa"/>
            <w:tcPrChange w:id="1019"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20" w:author="Mateus Berardo de Souza Terra" w:date="2016-02-08T20:04:00Z"/>
                <w:sz w:val="16"/>
                <w:szCs w:val="16"/>
                <w:rPrChange w:id="1021" w:author="Mateus Berardo de Souza Terra" w:date="2016-02-08T22:05:00Z">
                  <w:rPr>
                    <w:ins w:id="1022" w:author="Mateus Berardo de Souza Terra" w:date="2016-02-08T20:04:00Z"/>
                    <w:color w:val="303030"/>
                  </w:rPr>
                </w:rPrChange>
              </w:rPr>
              <w:pPrChange w:id="1023" w:author="Mateus Berardo de Souza Terra" w:date="2016-02-08T22:05:00Z">
                <w:pPr>
                  <w:pStyle w:val="NormalWeb"/>
                  <w:spacing w:before="0" w:beforeAutospacing="0" w:after="160" w:afterAutospacing="0"/>
                  <w:jc w:val="center"/>
                </w:pPr>
              </w:pPrChange>
            </w:pPr>
            <w:ins w:id="1024" w:author="Mateus Berardo de Souza Terra" w:date="2016-02-08T22:11:00Z">
              <w:r w:rsidRPr="0068627D">
                <w:rPr>
                  <w:sz w:val="16"/>
                  <w:szCs w:val="16"/>
                </w:rPr>
                <w:t>l</w:t>
              </w:r>
            </w:ins>
          </w:p>
        </w:tc>
      </w:tr>
      <w:tr w:rsidR="006868CB" w:rsidRPr="0068627D" w14:paraId="267332B0" w14:textId="77777777" w:rsidTr="007031A8">
        <w:trPr>
          <w:trHeight w:val="20"/>
          <w:ins w:id="1025" w:author="Mateus Berardo de Souza Terra" w:date="2016-02-08T20:04:00Z"/>
        </w:trPr>
        <w:tc>
          <w:tcPr>
            <w:tcW w:w="1558" w:type="dxa"/>
            <w:tcPrChange w:id="1026"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27" w:author="Mateus Berardo de Souza Terra" w:date="2016-02-08T20:04:00Z"/>
                <w:sz w:val="16"/>
                <w:szCs w:val="16"/>
                <w:rPrChange w:id="1028" w:author="Mateus Berardo de Souza Terra" w:date="2016-02-08T22:05:00Z">
                  <w:rPr>
                    <w:ins w:id="1029" w:author="Mateus Berardo de Souza Terra" w:date="2016-02-08T20:04:00Z"/>
                    <w:color w:val="303030"/>
                  </w:rPr>
                </w:rPrChange>
              </w:rPr>
              <w:pPrChange w:id="1030" w:author="Mateus Berardo de Souza Terra" w:date="2016-02-08T22:05:00Z">
                <w:pPr>
                  <w:pStyle w:val="NormalWeb"/>
                  <w:spacing w:before="0" w:beforeAutospacing="0" w:after="160" w:afterAutospacing="0"/>
                  <w:jc w:val="center"/>
                </w:pPr>
              </w:pPrChange>
            </w:pPr>
            <w:ins w:id="1031" w:author="Mateus Berardo de Souza Terra" w:date="2016-02-08T20:05:00Z">
              <w:r w:rsidRPr="0068627D">
                <w:rPr>
                  <w:sz w:val="16"/>
                  <w:szCs w:val="16"/>
                  <w:rPrChange w:id="1032" w:author="Mateus Berardo de Souza Terra" w:date="2016-02-08T22:05:00Z">
                    <w:rPr>
                      <w:color w:val="303030"/>
                    </w:rPr>
                  </w:rPrChange>
                </w:rPr>
                <w:t>45</w:t>
              </w:r>
            </w:ins>
          </w:p>
        </w:tc>
        <w:tc>
          <w:tcPr>
            <w:tcW w:w="1558" w:type="dxa"/>
            <w:tcPrChange w:id="1033"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34" w:author="Mateus Berardo de Souza Terra" w:date="2016-02-08T20:04:00Z"/>
                <w:sz w:val="16"/>
                <w:szCs w:val="16"/>
                <w:rPrChange w:id="1035" w:author="Mateus Berardo de Souza Terra" w:date="2016-02-08T22:05:00Z">
                  <w:rPr>
                    <w:ins w:id="1036" w:author="Mateus Berardo de Souza Terra" w:date="2016-02-08T20:04:00Z"/>
                    <w:color w:val="303030"/>
                  </w:rPr>
                </w:rPrChange>
              </w:rPr>
              <w:pPrChange w:id="1037" w:author="Mateus Berardo de Souza Terra" w:date="2016-02-08T22:05:00Z">
                <w:pPr>
                  <w:pStyle w:val="NormalWeb"/>
                  <w:spacing w:before="0" w:beforeAutospacing="0" w:after="160" w:afterAutospacing="0"/>
                  <w:jc w:val="center"/>
                </w:pPr>
              </w:pPrChange>
            </w:pPr>
            <w:ins w:id="1038" w:author="Mateus Berardo de Souza Terra" w:date="2016-02-08T22:13:00Z">
              <w:r w:rsidRPr="0068627D">
                <w:rPr>
                  <w:sz w:val="16"/>
                  <w:szCs w:val="16"/>
                </w:rPr>
                <w:t>-</w:t>
              </w:r>
            </w:ins>
          </w:p>
        </w:tc>
        <w:tc>
          <w:tcPr>
            <w:tcW w:w="1558" w:type="dxa"/>
            <w:tcPrChange w:id="1039"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40" w:author="Mateus Berardo de Souza Terra" w:date="2016-02-08T20:04:00Z"/>
                <w:sz w:val="16"/>
                <w:szCs w:val="16"/>
                <w:rPrChange w:id="1041" w:author="Mateus Berardo de Souza Terra" w:date="2016-02-08T22:05:00Z">
                  <w:rPr>
                    <w:ins w:id="1042" w:author="Mateus Berardo de Souza Terra" w:date="2016-02-08T20:04:00Z"/>
                    <w:color w:val="303030"/>
                  </w:rPr>
                </w:rPrChange>
              </w:rPr>
              <w:pPrChange w:id="1043" w:author="Mateus Berardo de Souza Terra" w:date="2016-02-08T22:05:00Z">
                <w:pPr>
                  <w:pStyle w:val="NormalWeb"/>
                  <w:spacing w:before="0" w:beforeAutospacing="0" w:after="160" w:afterAutospacing="0"/>
                  <w:jc w:val="center"/>
                </w:pPr>
              </w:pPrChange>
            </w:pPr>
            <w:ins w:id="1044" w:author="Mateus Berardo de Souza Terra" w:date="2016-02-08T22:09:00Z">
              <w:r w:rsidRPr="0068627D">
                <w:rPr>
                  <w:sz w:val="16"/>
                  <w:szCs w:val="16"/>
                </w:rPr>
                <w:t>77</w:t>
              </w:r>
            </w:ins>
          </w:p>
        </w:tc>
        <w:tc>
          <w:tcPr>
            <w:tcW w:w="1558" w:type="dxa"/>
            <w:tcPrChange w:id="1045"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46" w:author="Mateus Berardo de Souza Terra" w:date="2016-02-08T20:04:00Z"/>
                <w:sz w:val="16"/>
                <w:szCs w:val="16"/>
                <w:rPrChange w:id="1047" w:author="Mateus Berardo de Souza Terra" w:date="2016-02-08T22:05:00Z">
                  <w:rPr>
                    <w:ins w:id="1048" w:author="Mateus Berardo de Souza Terra" w:date="2016-02-08T20:04:00Z"/>
                    <w:color w:val="303030"/>
                  </w:rPr>
                </w:rPrChange>
              </w:rPr>
              <w:pPrChange w:id="1049" w:author="Mateus Berardo de Souza Terra" w:date="2016-02-08T22:05:00Z">
                <w:pPr>
                  <w:pStyle w:val="NormalWeb"/>
                  <w:spacing w:before="0" w:beforeAutospacing="0" w:after="160" w:afterAutospacing="0"/>
                  <w:jc w:val="center"/>
                </w:pPr>
              </w:pPrChange>
            </w:pPr>
            <w:ins w:id="1050" w:author="Mateus Berardo de Souza Terra" w:date="2016-02-08T22:10:00Z">
              <w:r w:rsidRPr="0068627D">
                <w:rPr>
                  <w:sz w:val="16"/>
                  <w:szCs w:val="16"/>
                </w:rPr>
                <w:t>M</w:t>
              </w:r>
            </w:ins>
          </w:p>
        </w:tc>
        <w:tc>
          <w:tcPr>
            <w:tcW w:w="1559" w:type="dxa"/>
            <w:tcPrChange w:id="1051"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52" w:author="Mateus Berardo de Souza Terra" w:date="2016-02-08T20:04:00Z"/>
                <w:sz w:val="16"/>
                <w:szCs w:val="16"/>
                <w:rPrChange w:id="1053" w:author="Mateus Berardo de Souza Terra" w:date="2016-02-08T22:05:00Z">
                  <w:rPr>
                    <w:ins w:id="1054" w:author="Mateus Berardo de Souza Terra" w:date="2016-02-08T20:04:00Z"/>
                    <w:color w:val="303030"/>
                  </w:rPr>
                </w:rPrChange>
              </w:rPr>
              <w:pPrChange w:id="1055" w:author="Mateus Berardo de Souza Terra" w:date="2016-02-08T22:05:00Z">
                <w:pPr>
                  <w:pStyle w:val="NormalWeb"/>
                  <w:spacing w:before="0" w:beforeAutospacing="0" w:after="160" w:afterAutospacing="0"/>
                  <w:jc w:val="center"/>
                </w:pPr>
              </w:pPrChange>
            </w:pPr>
            <w:ins w:id="1056" w:author="Mateus Berardo de Souza Terra" w:date="2016-02-08T22:09:00Z">
              <w:r w:rsidRPr="0068627D">
                <w:rPr>
                  <w:sz w:val="16"/>
                  <w:szCs w:val="16"/>
                </w:rPr>
                <w:t>109</w:t>
              </w:r>
            </w:ins>
          </w:p>
        </w:tc>
        <w:tc>
          <w:tcPr>
            <w:tcW w:w="1559" w:type="dxa"/>
            <w:tcPrChange w:id="1057"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58" w:author="Mateus Berardo de Souza Terra" w:date="2016-02-08T20:04:00Z"/>
                <w:sz w:val="16"/>
                <w:szCs w:val="16"/>
                <w:rPrChange w:id="1059" w:author="Mateus Berardo de Souza Terra" w:date="2016-02-08T22:05:00Z">
                  <w:rPr>
                    <w:ins w:id="1060" w:author="Mateus Berardo de Souza Terra" w:date="2016-02-08T20:04:00Z"/>
                    <w:color w:val="303030"/>
                  </w:rPr>
                </w:rPrChange>
              </w:rPr>
              <w:pPrChange w:id="1061" w:author="Mateus Berardo de Souza Terra" w:date="2016-02-08T22:05:00Z">
                <w:pPr>
                  <w:pStyle w:val="NormalWeb"/>
                  <w:spacing w:before="0" w:beforeAutospacing="0" w:after="160" w:afterAutospacing="0"/>
                  <w:jc w:val="center"/>
                </w:pPr>
              </w:pPrChange>
            </w:pPr>
            <w:ins w:id="1062" w:author="Mateus Berardo de Souza Terra" w:date="2016-02-08T22:11:00Z">
              <w:r w:rsidRPr="0068627D">
                <w:rPr>
                  <w:sz w:val="16"/>
                  <w:szCs w:val="16"/>
                </w:rPr>
                <w:t>m</w:t>
              </w:r>
            </w:ins>
          </w:p>
        </w:tc>
      </w:tr>
      <w:tr w:rsidR="006868CB" w:rsidRPr="0068627D" w14:paraId="531D9147" w14:textId="77777777" w:rsidTr="007031A8">
        <w:trPr>
          <w:trHeight w:val="20"/>
          <w:ins w:id="1063" w:author="Mateus Berardo de Souza Terra" w:date="2016-02-08T20:04:00Z"/>
        </w:trPr>
        <w:tc>
          <w:tcPr>
            <w:tcW w:w="1558" w:type="dxa"/>
            <w:tcPrChange w:id="1064"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65" w:author="Mateus Berardo de Souza Terra" w:date="2016-02-08T20:04:00Z"/>
                <w:sz w:val="16"/>
                <w:szCs w:val="16"/>
                <w:rPrChange w:id="1066" w:author="Mateus Berardo de Souza Terra" w:date="2016-02-08T22:05:00Z">
                  <w:rPr>
                    <w:ins w:id="1067" w:author="Mateus Berardo de Souza Terra" w:date="2016-02-08T20:04:00Z"/>
                    <w:color w:val="303030"/>
                  </w:rPr>
                </w:rPrChange>
              </w:rPr>
              <w:pPrChange w:id="1068" w:author="Mateus Berardo de Souza Terra" w:date="2016-02-08T22:05:00Z">
                <w:pPr>
                  <w:pStyle w:val="NormalWeb"/>
                  <w:spacing w:before="0" w:beforeAutospacing="0" w:after="160" w:afterAutospacing="0"/>
                  <w:jc w:val="center"/>
                </w:pPr>
              </w:pPrChange>
            </w:pPr>
            <w:ins w:id="1069" w:author="Mateus Berardo de Souza Terra" w:date="2016-02-08T20:05:00Z">
              <w:r w:rsidRPr="0068627D">
                <w:rPr>
                  <w:sz w:val="16"/>
                  <w:szCs w:val="16"/>
                  <w:rPrChange w:id="1070" w:author="Mateus Berardo de Souza Terra" w:date="2016-02-08T22:05:00Z">
                    <w:rPr>
                      <w:color w:val="303030"/>
                    </w:rPr>
                  </w:rPrChange>
                </w:rPr>
                <w:t>46</w:t>
              </w:r>
            </w:ins>
          </w:p>
        </w:tc>
        <w:tc>
          <w:tcPr>
            <w:tcW w:w="1558" w:type="dxa"/>
            <w:tcPrChange w:id="1071"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72" w:author="Mateus Berardo de Souza Terra" w:date="2016-02-08T20:04:00Z"/>
                <w:sz w:val="16"/>
                <w:szCs w:val="16"/>
                <w:rPrChange w:id="1073" w:author="Mateus Berardo de Souza Terra" w:date="2016-02-08T22:05:00Z">
                  <w:rPr>
                    <w:ins w:id="1074" w:author="Mateus Berardo de Souza Terra" w:date="2016-02-08T20:04:00Z"/>
                    <w:color w:val="303030"/>
                  </w:rPr>
                </w:rPrChange>
              </w:rPr>
              <w:pPrChange w:id="1075" w:author="Mateus Berardo de Souza Terra" w:date="2016-02-08T22:05:00Z">
                <w:pPr>
                  <w:pStyle w:val="NormalWeb"/>
                  <w:spacing w:before="0" w:beforeAutospacing="0" w:after="160" w:afterAutospacing="0"/>
                  <w:jc w:val="center"/>
                </w:pPr>
              </w:pPrChange>
            </w:pPr>
            <w:ins w:id="1076" w:author="Mateus Berardo de Souza Terra" w:date="2016-02-08T22:13:00Z">
              <w:r w:rsidRPr="0068627D">
                <w:rPr>
                  <w:sz w:val="16"/>
                  <w:szCs w:val="16"/>
                </w:rPr>
                <w:t>.</w:t>
              </w:r>
            </w:ins>
          </w:p>
        </w:tc>
        <w:tc>
          <w:tcPr>
            <w:tcW w:w="1558" w:type="dxa"/>
            <w:tcPrChange w:id="1077"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078" w:author="Mateus Berardo de Souza Terra" w:date="2016-02-08T20:04:00Z"/>
                <w:sz w:val="16"/>
                <w:szCs w:val="16"/>
                <w:rPrChange w:id="1079" w:author="Mateus Berardo de Souza Terra" w:date="2016-02-08T22:05:00Z">
                  <w:rPr>
                    <w:ins w:id="1080" w:author="Mateus Berardo de Souza Terra" w:date="2016-02-08T20:04:00Z"/>
                    <w:color w:val="303030"/>
                  </w:rPr>
                </w:rPrChange>
              </w:rPr>
              <w:pPrChange w:id="1081" w:author="Mateus Berardo de Souza Terra" w:date="2016-02-08T22:05:00Z">
                <w:pPr>
                  <w:pStyle w:val="NormalWeb"/>
                  <w:spacing w:before="0" w:beforeAutospacing="0" w:after="160" w:afterAutospacing="0"/>
                  <w:jc w:val="center"/>
                </w:pPr>
              </w:pPrChange>
            </w:pPr>
            <w:ins w:id="1082" w:author="Mateus Berardo de Souza Terra" w:date="2016-02-08T22:09:00Z">
              <w:r w:rsidRPr="0068627D">
                <w:rPr>
                  <w:sz w:val="16"/>
                  <w:szCs w:val="16"/>
                </w:rPr>
                <w:t>78</w:t>
              </w:r>
            </w:ins>
          </w:p>
        </w:tc>
        <w:tc>
          <w:tcPr>
            <w:tcW w:w="1558" w:type="dxa"/>
            <w:tcPrChange w:id="1083"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084" w:author="Mateus Berardo de Souza Terra" w:date="2016-02-08T20:04:00Z"/>
                <w:sz w:val="16"/>
                <w:szCs w:val="16"/>
                <w:rPrChange w:id="1085" w:author="Mateus Berardo de Souza Terra" w:date="2016-02-08T22:05:00Z">
                  <w:rPr>
                    <w:ins w:id="1086" w:author="Mateus Berardo de Souza Terra" w:date="2016-02-08T20:04:00Z"/>
                    <w:color w:val="303030"/>
                  </w:rPr>
                </w:rPrChange>
              </w:rPr>
              <w:pPrChange w:id="1087" w:author="Mateus Berardo de Souza Terra" w:date="2016-02-08T22:05:00Z">
                <w:pPr>
                  <w:pStyle w:val="NormalWeb"/>
                  <w:spacing w:before="0" w:beforeAutospacing="0" w:after="160" w:afterAutospacing="0"/>
                  <w:jc w:val="center"/>
                </w:pPr>
              </w:pPrChange>
            </w:pPr>
            <w:ins w:id="1088" w:author="Mateus Berardo de Souza Terra" w:date="2016-02-08T22:10:00Z">
              <w:r w:rsidRPr="0068627D">
                <w:rPr>
                  <w:sz w:val="16"/>
                  <w:szCs w:val="16"/>
                </w:rPr>
                <w:t>N</w:t>
              </w:r>
            </w:ins>
          </w:p>
        </w:tc>
        <w:tc>
          <w:tcPr>
            <w:tcW w:w="1559" w:type="dxa"/>
            <w:tcPrChange w:id="1089"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090" w:author="Mateus Berardo de Souza Terra" w:date="2016-02-08T20:04:00Z"/>
                <w:sz w:val="16"/>
                <w:szCs w:val="16"/>
                <w:rPrChange w:id="1091" w:author="Mateus Berardo de Souza Terra" w:date="2016-02-08T22:05:00Z">
                  <w:rPr>
                    <w:ins w:id="1092" w:author="Mateus Berardo de Souza Terra" w:date="2016-02-08T20:04:00Z"/>
                    <w:color w:val="303030"/>
                  </w:rPr>
                </w:rPrChange>
              </w:rPr>
              <w:pPrChange w:id="1093" w:author="Mateus Berardo de Souza Terra" w:date="2016-02-08T22:05:00Z">
                <w:pPr>
                  <w:pStyle w:val="NormalWeb"/>
                  <w:spacing w:before="0" w:beforeAutospacing="0" w:after="160" w:afterAutospacing="0"/>
                  <w:jc w:val="center"/>
                </w:pPr>
              </w:pPrChange>
            </w:pPr>
            <w:ins w:id="1094" w:author="Mateus Berardo de Souza Terra" w:date="2016-02-08T22:09:00Z">
              <w:r w:rsidRPr="0068627D">
                <w:rPr>
                  <w:sz w:val="16"/>
                  <w:szCs w:val="16"/>
                </w:rPr>
                <w:t>110</w:t>
              </w:r>
            </w:ins>
          </w:p>
        </w:tc>
        <w:tc>
          <w:tcPr>
            <w:tcW w:w="1559" w:type="dxa"/>
            <w:tcPrChange w:id="1095"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096" w:author="Mateus Berardo de Souza Terra" w:date="2016-02-08T20:04:00Z"/>
                <w:sz w:val="16"/>
                <w:szCs w:val="16"/>
                <w:rPrChange w:id="1097" w:author="Mateus Berardo de Souza Terra" w:date="2016-02-08T22:05:00Z">
                  <w:rPr>
                    <w:ins w:id="1098" w:author="Mateus Berardo de Souza Terra" w:date="2016-02-08T20:04:00Z"/>
                    <w:color w:val="303030"/>
                  </w:rPr>
                </w:rPrChange>
              </w:rPr>
              <w:pPrChange w:id="1099" w:author="Mateus Berardo de Souza Terra" w:date="2016-02-08T22:05:00Z">
                <w:pPr>
                  <w:pStyle w:val="NormalWeb"/>
                  <w:spacing w:before="0" w:beforeAutospacing="0" w:after="160" w:afterAutospacing="0"/>
                  <w:jc w:val="center"/>
                </w:pPr>
              </w:pPrChange>
            </w:pPr>
            <w:ins w:id="1100" w:author="Mateus Berardo de Souza Terra" w:date="2016-02-08T22:11:00Z">
              <w:r w:rsidRPr="0068627D">
                <w:rPr>
                  <w:sz w:val="16"/>
                  <w:szCs w:val="16"/>
                </w:rPr>
                <w:t>n</w:t>
              </w:r>
            </w:ins>
          </w:p>
        </w:tc>
      </w:tr>
      <w:tr w:rsidR="006868CB" w:rsidRPr="0068627D" w14:paraId="2437B6FF" w14:textId="77777777" w:rsidTr="007031A8">
        <w:trPr>
          <w:trHeight w:val="20"/>
          <w:ins w:id="1101" w:author="Mateus Berardo de Souza Terra" w:date="2016-02-08T20:04:00Z"/>
        </w:trPr>
        <w:tc>
          <w:tcPr>
            <w:tcW w:w="1558" w:type="dxa"/>
            <w:tcPrChange w:id="1102"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03" w:author="Mateus Berardo de Souza Terra" w:date="2016-02-08T20:04:00Z"/>
                <w:sz w:val="16"/>
                <w:szCs w:val="16"/>
                <w:rPrChange w:id="1104" w:author="Mateus Berardo de Souza Terra" w:date="2016-02-08T22:05:00Z">
                  <w:rPr>
                    <w:ins w:id="1105" w:author="Mateus Berardo de Souza Terra" w:date="2016-02-08T20:04:00Z"/>
                    <w:color w:val="303030"/>
                  </w:rPr>
                </w:rPrChange>
              </w:rPr>
              <w:pPrChange w:id="1106" w:author="Mateus Berardo de Souza Terra" w:date="2016-02-08T22:05:00Z">
                <w:pPr>
                  <w:pStyle w:val="NormalWeb"/>
                  <w:spacing w:before="0" w:beforeAutospacing="0" w:after="160" w:afterAutospacing="0"/>
                  <w:jc w:val="center"/>
                </w:pPr>
              </w:pPrChange>
            </w:pPr>
            <w:ins w:id="1107" w:author="Mateus Berardo de Souza Terra" w:date="2016-02-08T20:05:00Z">
              <w:r w:rsidRPr="0068627D">
                <w:rPr>
                  <w:sz w:val="16"/>
                  <w:szCs w:val="16"/>
                  <w:rPrChange w:id="1108" w:author="Mateus Berardo de Souza Terra" w:date="2016-02-08T22:05:00Z">
                    <w:rPr>
                      <w:color w:val="303030"/>
                    </w:rPr>
                  </w:rPrChange>
                </w:rPr>
                <w:t>47</w:t>
              </w:r>
            </w:ins>
          </w:p>
        </w:tc>
        <w:tc>
          <w:tcPr>
            <w:tcW w:w="1558" w:type="dxa"/>
            <w:tcPrChange w:id="1109"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10" w:author="Mateus Berardo de Souza Terra" w:date="2016-02-08T20:04:00Z"/>
                <w:sz w:val="16"/>
                <w:szCs w:val="16"/>
                <w:rPrChange w:id="1111" w:author="Mateus Berardo de Souza Terra" w:date="2016-02-08T22:05:00Z">
                  <w:rPr>
                    <w:ins w:id="1112" w:author="Mateus Berardo de Souza Terra" w:date="2016-02-08T20:04:00Z"/>
                    <w:color w:val="303030"/>
                  </w:rPr>
                </w:rPrChange>
              </w:rPr>
              <w:pPrChange w:id="1113" w:author="Mateus Berardo de Souza Terra" w:date="2016-02-08T22:05:00Z">
                <w:pPr>
                  <w:pStyle w:val="NormalWeb"/>
                  <w:spacing w:before="0" w:beforeAutospacing="0" w:after="160" w:afterAutospacing="0"/>
                  <w:jc w:val="center"/>
                </w:pPr>
              </w:pPrChange>
            </w:pPr>
            <w:ins w:id="1114" w:author="Mateus Berardo de Souza Terra" w:date="2016-02-08T22:13:00Z">
              <w:r w:rsidRPr="0068627D">
                <w:rPr>
                  <w:sz w:val="16"/>
                  <w:szCs w:val="16"/>
                </w:rPr>
                <w:t>/</w:t>
              </w:r>
            </w:ins>
          </w:p>
        </w:tc>
        <w:tc>
          <w:tcPr>
            <w:tcW w:w="1558" w:type="dxa"/>
            <w:tcPrChange w:id="1115"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16" w:author="Mateus Berardo de Souza Terra" w:date="2016-02-08T20:04:00Z"/>
                <w:sz w:val="16"/>
                <w:szCs w:val="16"/>
                <w:rPrChange w:id="1117" w:author="Mateus Berardo de Souza Terra" w:date="2016-02-08T22:05:00Z">
                  <w:rPr>
                    <w:ins w:id="1118" w:author="Mateus Berardo de Souza Terra" w:date="2016-02-08T20:04:00Z"/>
                    <w:color w:val="303030"/>
                  </w:rPr>
                </w:rPrChange>
              </w:rPr>
              <w:pPrChange w:id="1119" w:author="Mateus Berardo de Souza Terra" w:date="2016-02-08T22:05:00Z">
                <w:pPr>
                  <w:pStyle w:val="NormalWeb"/>
                  <w:spacing w:before="0" w:beforeAutospacing="0" w:after="160" w:afterAutospacing="0"/>
                  <w:jc w:val="center"/>
                </w:pPr>
              </w:pPrChange>
            </w:pPr>
            <w:ins w:id="1120" w:author="Mateus Berardo de Souza Terra" w:date="2016-02-08T22:09:00Z">
              <w:r w:rsidRPr="0068627D">
                <w:rPr>
                  <w:sz w:val="16"/>
                  <w:szCs w:val="16"/>
                </w:rPr>
                <w:t>79</w:t>
              </w:r>
            </w:ins>
          </w:p>
        </w:tc>
        <w:tc>
          <w:tcPr>
            <w:tcW w:w="1558" w:type="dxa"/>
            <w:tcPrChange w:id="1121"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22" w:author="Mateus Berardo de Souza Terra" w:date="2016-02-08T20:04:00Z"/>
                <w:sz w:val="16"/>
                <w:szCs w:val="16"/>
                <w:rPrChange w:id="1123" w:author="Mateus Berardo de Souza Terra" w:date="2016-02-08T22:05:00Z">
                  <w:rPr>
                    <w:ins w:id="1124" w:author="Mateus Berardo de Souza Terra" w:date="2016-02-08T20:04:00Z"/>
                    <w:color w:val="303030"/>
                  </w:rPr>
                </w:rPrChange>
              </w:rPr>
              <w:pPrChange w:id="1125" w:author="Mateus Berardo de Souza Terra" w:date="2016-02-08T22:05:00Z">
                <w:pPr>
                  <w:pStyle w:val="NormalWeb"/>
                  <w:spacing w:before="0" w:beforeAutospacing="0" w:after="160" w:afterAutospacing="0"/>
                  <w:jc w:val="center"/>
                </w:pPr>
              </w:pPrChange>
            </w:pPr>
            <w:ins w:id="1126" w:author="Mateus Berardo de Souza Terra" w:date="2016-02-08T22:10:00Z">
              <w:r w:rsidRPr="0068627D">
                <w:rPr>
                  <w:sz w:val="16"/>
                  <w:szCs w:val="16"/>
                </w:rPr>
                <w:t>O</w:t>
              </w:r>
            </w:ins>
          </w:p>
        </w:tc>
        <w:tc>
          <w:tcPr>
            <w:tcW w:w="1559" w:type="dxa"/>
            <w:tcPrChange w:id="1127"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28" w:author="Mateus Berardo de Souza Terra" w:date="2016-02-08T20:04:00Z"/>
                <w:sz w:val="16"/>
                <w:szCs w:val="16"/>
                <w:rPrChange w:id="1129" w:author="Mateus Berardo de Souza Terra" w:date="2016-02-08T22:05:00Z">
                  <w:rPr>
                    <w:ins w:id="1130" w:author="Mateus Berardo de Souza Terra" w:date="2016-02-08T20:04:00Z"/>
                    <w:color w:val="303030"/>
                  </w:rPr>
                </w:rPrChange>
              </w:rPr>
              <w:pPrChange w:id="1131" w:author="Mateus Berardo de Souza Terra" w:date="2016-02-08T22:05:00Z">
                <w:pPr>
                  <w:pStyle w:val="NormalWeb"/>
                  <w:spacing w:before="0" w:beforeAutospacing="0" w:after="160" w:afterAutospacing="0"/>
                  <w:jc w:val="center"/>
                </w:pPr>
              </w:pPrChange>
            </w:pPr>
            <w:ins w:id="1132" w:author="Mateus Berardo de Souza Terra" w:date="2016-02-08T22:09:00Z">
              <w:r w:rsidRPr="0068627D">
                <w:rPr>
                  <w:sz w:val="16"/>
                  <w:szCs w:val="16"/>
                </w:rPr>
                <w:t>111</w:t>
              </w:r>
            </w:ins>
          </w:p>
        </w:tc>
        <w:tc>
          <w:tcPr>
            <w:tcW w:w="1559" w:type="dxa"/>
            <w:tcPrChange w:id="1133"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34" w:author="Mateus Berardo de Souza Terra" w:date="2016-02-08T20:04:00Z"/>
                <w:sz w:val="16"/>
                <w:szCs w:val="16"/>
                <w:rPrChange w:id="1135" w:author="Mateus Berardo de Souza Terra" w:date="2016-02-08T22:05:00Z">
                  <w:rPr>
                    <w:ins w:id="1136" w:author="Mateus Berardo de Souza Terra" w:date="2016-02-08T20:04:00Z"/>
                    <w:color w:val="303030"/>
                  </w:rPr>
                </w:rPrChange>
              </w:rPr>
              <w:pPrChange w:id="1137" w:author="Mateus Berardo de Souza Terra" w:date="2016-02-08T22:05:00Z">
                <w:pPr>
                  <w:pStyle w:val="NormalWeb"/>
                  <w:spacing w:before="0" w:beforeAutospacing="0" w:after="160" w:afterAutospacing="0"/>
                  <w:jc w:val="center"/>
                </w:pPr>
              </w:pPrChange>
            </w:pPr>
            <w:ins w:id="1138" w:author="Mateus Berardo de Souza Terra" w:date="2016-02-08T22:11:00Z">
              <w:r w:rsidRPr="0068627D">
                <w:rPr>
                  <w:sz w:val="16"/>
                  <w:szCs w:val="16"/>
                </w:rPr>
                <w:t>o</w:t>
              </w:r>
            </w:ins>
          </w:p>
        </w:tc>
      </w:tr>
      <w:tr w:rsidR="006868CB" w:rsidRPr="0068627D" w14:paraId="2C7D6276" w14:textId="77777777" w:rsidTr="007031A8">
        <w:trPr>
          <w:trHeight w:val="20"/>
          <w:ins w:id="1139" w:author="Mateus Berardo de Souza Terra" w:date="2016-02-08T20:04:00Z"/>
        </w:trPr>
        <w:tc>
          <w:tcPr>
            <w:tcW w:w="1558" w:type="dxa"/>
            <w:tcPrChange w:id="1140"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41" w:author="Mateus Berardo de Souza Terra" w:date="2016-02-08T20:04:00Z"/>
                <w:sz w:val="16"/>
                <w:szCs w:val="16"/>
                <w:rPrChange w:id="1142" w:author="Mateus Berardo de Souza Terra" w:date="2016-02-08T22:05:00Z">
                  <w:rPr>
                    <w:ins w:id="1143" w:author="Mateus Berardo de Souza Terra" w:date="2016-02-08T20:04:00Z"/>
                    <w:color w:val="303030"/>
                  </w:rPr>
                </w:rPrChange>
              </w:rPr>
              <w:pPrChange w:id="1144" w:author="Mateus Berardo de Souza Terra" w:date="2016-02-08T22:05:00Z">
                <w:pPr>
                  <w:pStyle w:val="NormalWeb"/>
                  <w:spacing w:before="0" w:beforeAutospacing="0" w:after="160" w:afterAutospacing="0"/>
                  <w:jc w:val="center"/>
                </w:pPr>
              </w:pPrChange>
            </w:pPr>
            <w:ins w:id="1145" w:author="Mateus Berardo de Souza Terra" w:date="2016-02-08T20:05:00Z">
              <w:r w:rsidRPr="0068627D">
                <w:rPr>
                  <w:sz w:val="16"/>
                  <w:szCs w:val="16"/>
                  <w:rPrChange w:id="1146" w:author="Mateus Berardo de Souza Terra" w:date="2016-02-08T22:05:00Z">
                    <w:rPr>
                      <w:color w:val="303030"/>
                    </w:rPr>
                  </w:rPrChange>
                </w:rPr>
                <w:t>48</w:t>
              </w:r>
            </w:ins>
          </w:p>
        </w:tc>
        <w:tc>
          <w:tcPr>
            <w:tcW w:w="1558" w:type="dxa"/>
            <w:tcPrChange w:id="1147"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48" w:author="Mateus Berardo de Souza Terra" w:date="2016-02-08T20:04:00Z"/>
                <w:sz w:val="16"/>
                <w:szCs w:val="16"/>
                <w:rPrChange w:id="1149" w:author="Mateus Berardo de Souza Terra" w:date="2016-02-08T22:05:00Z">
                  <w:rPr>
                    <w:ins w:id="1150" w:author="Mateus Berardo de Souza Terra" w:date="2016-02-08T20:04:00Z"/>
                    <w:color w:val="303030"/>
                  </w:rPr>
                </w:rPrChange>
              </w:rPr>
              <w:pPrChange w:id="1151" w:author="Mateus Berardo de Souza Terra" w:date="2016-02-08T22:05:00Z">
                <w:pPr>
                  <w:pStyle w:val="NormalWeb"/>
                  <w:spacing w:before="0" w:beforeAutospacing="0" w:after="160" w:afterAutospacing="0"/>
                  <w:jc w:val="center"/>
                </w:pPr>
              </w:pPrChange>
            </w:pPr>
            <w:ins w:id="1152" w:author="Mateus Berardo de Souza Terra" w:date="2016-02-08T22:13:00Z">
              <w:r w:rsidRPr="0068627D">
                <w:rPr>
                  <w:sz w:val="16"/>
                  <w:szCs w:val="16"/>
                </w:rPr>
                <w:t>0</w:t>
              </w:r>
            </w:ins>
          </w:p>
        </w:tc>
        <w:tc>
          <w:tcPr>
            <w:tcW w:w="1558" w:type="dxa"/>
            <w:tcPrChange w:id="1153"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54" w:author="Mateus Berardo de Souza Terra" w:date="2016-02-08T20:04:00Z"/>
                <w:sz w:val="16"/>
                <w:szCs w:val="16"/>
                <w:rPrChange w:id="1155" w:author="Mateus Berardo de Souza Terra" w:date="2016-02-08T22:05:00Z">
                  <w:rPr>
                    <w:ins w:id="1156" w:author="Mateus Berardo de Souza Terra" w:date="2016-02-08T20:04:00Z"/>
                    <w:color w:val="303030"/>
                  </w:rPr>
                </w:rPrChange>
              </w:rPr>
              <w:pPrChange w:id="1157" w:author="Mateus Berardo de Souza Terra" w:date="2016-02-08T22:05:00Z">
                <w:pPr>
                  <w:pStyle w:val="NormalWeb"/>
                  <w:spacing w:before="0" w:beforeAutospacing="0" w:after="160" w:afterAutospacing="0"/>
                  <w:jc w:val="center"/>
                </w:pPr>
              </w:pPrChange>
            </w:pPr>
            <w:ins w:id="1158" w:author="Mateus Berardo de Souza Terra" w:date="2016-02-08T22:09:00Z">
              <w:r w:rsidRPr="0068627D">
                <w:rPr>
                  <w:sz w:val="16"/>
                  <w:szCs w:val="16"/>
                </w:rPr>
                <w:t>80</w:t>
              </w:r>
            </w:ins>
          </w:p>
        </w:tc>
        <w:tc>
          <w:tcPr>
            <w:tcW w:w="1558" w:type="dxa"/>
            <w:tcPrChange w:id="1159"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60" w:author="Mateus Berardo de Souza Terra" w:date="2016-02-08T20:04:00Z"/>
                <w:sz w:val="16"/>
                <w:szCs w:val="16"/>
                <w:rPrChange w:id="1161" w:author="Mateus Berardo de Souza Terra" w:date="2016-02-08T22:05:00Z">
                  <w:rPr>
                    <w:ins w:id="1162" w:author="Mateus Berardo de Souza Terra" w:date="2016-02-08T20:04:00Z"/>
                    <w:color w:val="303030"/>
                  </w:rPr>
                </w:rPrChange>
              </w:rPr>
              <w:pPrChange w:id="1163" w:author="Mateus Berardo de Souza Terra" w:date="2016-02-08T22:05:00Z">
                <w:pPr>
                  <w:pStyle w:val="NormalWeb"/>
                  <w:spacing w:before="0" w:beforeAutospacing="0" w:after="160" w:afterAutospacing="0"/>
                  <w:jc w:val="center"/>
                </w:pPr>
              </w:pPrChange>
            </w:pPr>
            <w:ins w:id="1164" w:author="Mateus Berardo de Souza Terra" w:date="2016-02-08T22:10:00Z">
              <w:r w:rsidRPr="0068627D">
                <w:rPr>
                  <w:sz w:val="16"/>
                  <w:szCs w:val="16"/>
                </w:rPr>
                <w:t>P</w:t>
              </w:r>
            </w:ins>
          </w:p>
        </w:tc>
        <w:tc>
          <w:tcPr>
            <w:tcW w:w="1559" w:type="dxa"/>
            <w:tcPrChange w:id="1165"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66" w:author="Mateus Berardo de Souza Terra" w:date="2016-02-08T20:04:00Z"/>
                <w:sz w:val="16"/>
                <w:szCs w:val="16"/>
                <w:rPrChange w:id="1167" w:author="Mateus Berardo de Souza Terra" w:date="2016-02-08T22:05:00Z">
                  <w:rPr>
                    <w:ins w:id="1168" w:author="Mateus Berardo de Souza Terra" w:date="2016-02-08T20:04:00Z"/>
                    <w:color w:val="303030"/>
                  </w:rPr>
                </w:rPrChange>
              </w:rPr>
              <w:pPrChange w:id="1169" w:author="Mateus Berardo de Souza Terra" w:date="2016-02-08T22:05:00Z">
                <w:pPr>
                  <w:pStyle w:val="NormalWeb"/>
                  <w:spacing w:before="0" w:beforeAutospacing="0" w:after="160" w:afterAutospacing="0"/>
                  <w:jc w:val="center"/>
                </w:pPr>
              </w:pPrChange>
            </w:pPr>
            <w:ins w:id="1170" w:author="Mateus Berardo de Souza Terra" w:date="2016-02-08T22:09:00Z">
              <w:r w:rsidRPr="0068627D">
                <w:rPr>
                  <w:sz w:val="16"/>
                  <w:szCs w:val="16"/>
                </w:rPr>
                <w:t>112</w:t>
              </w:r>
            </w:ins>
          </w:p>
        </w:tc>
        <w:tc>
          <w:tcPr>
            <w:tcW w:w="1559" w:type="dxa"/>
            <w:tcPrChange w:id="1171"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72" w:author="Mateus Berardo de Souza Terra" w:date="2016-02-08T20:04:00Z"/>
                <w:sz w:val="16"/>
                <w:szCs w:val="16"/>
                <w:rPrChange w:id="1173" w:author="Mateus Berardo de Souza Terra" w:date="2016-02-08T22:05:00Z">
                  <w:rPr>
                    <w:ins w:id="1174" w:author="Mateus Berardo de Souza Terra" w:date="2016-02-08T20:04:00Z"/>
                    <w:color w:val="303030"/>
                  </w:rPr>
                </w:rPrChange>
              </w:rPr>
              <w:pPrChange w:id="1175" w:author="Mateus Berardo de Souza Terra" w:date="2016-02-08T22:05:00Z">
                <w:pPr>
                  <w:pStyle w:val="NormalWeb"/>
                  <w:spacing w:before="0" w:beforeAutospacing="0" w:after="160" w:afterAutospacing="0"/>
                  <w:jc w:val="center"/>
                </w:pPr>
              </w:pPrChange>
            </w:pPr>
            <w:ins w:id="1176" w:author="Mateus Berardo de Souza Terra" w:date="2016-02-08T22:11:00Z">
              <w:r w:rsidRPr="0068627D">
                <w:rPr>
                  <w:sz w:val="16"/>
                  <w:szCs w:val="16"/>
                </w:rPr>
                <w:t>p</w:t>
              </w:r>
            </w:ins>
          </w:p>
        </w:tc>
      </w:tr>
      <w:tr w:rsidR="006868CB" w:rsidRPr="0068627D" w14:paraId="34E123FB" w14:textId="77777777" w:rsidTr="007031A8">
        <w:trPr>
          <w:trHeight w:val="20"/>
          <w:ins w:id="1177" w:author="Mateus Berardo de Souza Terra" w:date="2016-02-08T20:04:00Z"/>
        </w:trPr>
        <w:tc>
          <w:tcPr>
            <w:tcW w:w="1558" w:type="dxa"/>
            <w:tcPrChange w:id="1178"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179" w:author="Mateus Berardo de Souza Terra" w:date="2016-02-08T20:04:00Z"/>
                <w:sz w:val="16"/>
                <w:szCs w:val="16"/>
                <w:rPrChange w:id="1180" w:author="Mateus Berardo de Souza Terra" w:date="2016-02-08T22:05:00Z">
                  <w:rPr>
                    <w:ins w:id="1181" w:author="Mateus Berardo de Souza Terra" w:date="2016-02-08T20:04:00Z"/>
                    <w:color w:val="303030"/>
                  </w:rPr>
                </w:rPrChange>
              </w:rPr>
              <w:pPrChange w:id="1182" w:author="Mateus Berardo de Souza Terra" w:date="2016-02-08T22:05:00Z">
                <w:pPr>
                  <w:pStyle w:val="NormalWeb"/>
                  <w:spacing w:before="0" w:beforeAutospacing="0" w:after="160" w:afterAutospacing="0"/>
                  <w:jc w:val="center"/>
                </w:pPr>
              </w:pPrChange>
            </w:pPr>
            <w:ins w:id="1183" w:author="Mateus Berardo de Souza Terra" w:date="2016-02-08T20:05:00Z">
              <w:r w:rsidRPr="0068627D">
                <w:rPr>
                  <w:sz w:val="16"/>
                  <w:szCs w:val="16"/>
                  <w:rPrChange w:id="1184" w:author="Mateus Berardo de Souza Terra" w:date="2016-02-08T22:05:00Z">
                    <w:rPr>
                      <w:color w:val="303030"/>
                    </w:rPr>
                  </w:rPrChange>
                </w:rPr>
                <w:t>49</w:t>
              </w:r>
            </w:ins>
          </w:p>
        </w:tc>
        <w:tc>
          <w:tcPr>
            <w:tcW w:w="1558" w:type="dxa"/>
            <w:tcPrChange w:id="1185"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186" w:author="Mateus Berardo de Souza Terra" w:date="2016-02-08T20:04:00Z"/>
                <w:sz w:val="16"/>
                <w:szCs w:val="16"/>
                <w:rPrChange w:id="1187" w:author="Mateus Berardo de Souza Terra" w:date="2016-02-08T22:05:00Z">
                  <w:rPr>
                    <w:ins w:id="1188" w:author="Mateus Berardo de Souza Terra" w:date="2016-02-08T20:04:00Z"/>
                    <w:color w:val="303030"/>
                  </w:rPr>
                </w:rPrChange>
              </w:rPr>
              <w:pPrChange w:id="1189" w:author="Mateus Berardo de Souza Terra" w:date="2016-02-08T22:05:00Z">
                <w:pPr>
                  <w:pStyle w:val="NormalWeb"/>
                  <w:spacing w:before="0" w:beforeAutospacing="0" w:after="160" w:afterAutospacing="0"/>
                  <w:jc w:val="center"/>
                </w:pPr>
              </w:pPrChange>
            </w:pPr>
            <w:ins w:id="1190" w:author="Mateus Berardo de Souza Terra" w:date="2016-02-08T22:13:00Z">
              <w:r w:rsidRPr="0068627D">
                <w:rPr>
                  <w:sz w:val="16"/>
                  <w:szCs w:val="16"/>
                </w:rPr>
                <w:t>1</w:t>
              </w:r>
            </w:ins>
          </w:p>
        </w:tc>
        <w:tc>
          <w:tcPr>
            <w:tcW w:w="1558" w:type="dxa"/>
            <w:tcPrChange w:id="1191"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192" w:author="Mateus Berardo de Souza Terra" w:date="2016-02-08T20:04:00Z"/>
                <w:sz w:val="16"/>
                <w:szCs w:val="16"/>
                <w:rPrChange w:id="1193" w:author="Mateus Berardo de Souza Terra" w:date="2016-02-08T22:05:00Z">
                  <w:rPr>
                    <w:ins w:id="1194" w:author="Mateus Berardo de Souza Terra" w:date="2016-02-08T20:04:00Z"/>
                    <w:color w:val="303030"/>
                  </w:rPr>
                </w:rPrChange>
              </w:rPr>
              <w:pPrChange w:id="1195" w:author="Mateus Berardo de Souza Terra" w:date="2016-02-08T22:05:00Z">
                <w:pPr>
                  <w:pStyle w:val="NormalWeb"/>
                  <w:spacing w:before="0" w:beforeAutospacing="0" w:after="160" w:afterAutospacing="0"/>
                  <w:jc w:val="center"/>
                </w:pPr>
              </w:pPrChange>
            </w:pPr>
            <w:ins w:id="1196" w:author="Mateus Berardo de Souza Terra" w:date="2016-02-08T22:09:00Z">
              <w:r w:rsidRPr="0068627D">
                <w:rPr>
                  <w:sz w:val="16"/>
                  <w:szCs w:val="16"/>
                </w:rPr>
                <w:t>81</w:t>
              </w:r>
            </w:ins>
          </w:p>
        </w:tc>
        <w:tc>
          <w:tcPr>
            <w:tcW w:w="1558" w:type="dxa"/>
            <w:tcPrChange w:id="1197"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198" w:author="Mateus Berardo de Souza Terra" w:date="2016-02-08T20:04:00Z"/>
                <w:sz w:val="16"/>
                <w:szCs w:val="16"/>
                <w:rPrChange w:id="1199" w:author="Mateus Berardo de Souza Terra" w:date="2016-02-08T22:05:00Z">
                  <w:rPr>
                    <w:ins w:id="1200" w:author="Mateus Berardo de Souza Terra" w:date="2016-02-08T20:04:00Z"/>
                    <w:color w:val="303030"/>
                  </w:rPr>
                </w:rPrChange>
              </w:rPr>
              <w:pPrChange w:id="1201" w:author="Mateus Berardo de Souza Terra" w:date="2016-02-08T22:05:00Z">
                <w:pPr>
                  <w:pStyle w:val="NormalWeb"/>
                  <w:spacing w:before="0" w:beforeAutospacing="0" w:after="160" w:afterAutospacing="0"/>
                  <w:jc w:val="center"/>
                </w:pPr>
              </w:pPrChange>
            </w:pPr>
            <w:ins w:id="1202" w:author="Mateus Berardo de Souza Terra" w:date="2016-02-08T22:10:00Z">
              <w:r w:rsidRPr="0068627D">
                <w:rPr>
                  <w:sz w:val="16"/>
                  <w:szCs w:val="16"/>
                </w:rPr>
                <w:t>Q</w:t>
              </w:r>
            </w:ins>
          </w:p>
        </w:tc>
        <w:tc>
          <w:tcPr>
            <w:tcW w:w="1559" w:type="dxa"/>
            <w:tcPrChange w:id="1203"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04" w:author="Mateus Berardo de Souza Terra" w:date="2016-02-08T20:04:00Z"/>
                <w:sz w:val="16"/>
                <w:szCs w:val="16"/>
                <w:rPrChange w:id="1205" w:author="Mateus Berardo de Souza Terra" w:date="2016-02-08T22:05:00Z">
                  <w:rPr>
                    <w:ins w:id="1206" w:author="Mateus Berardo de Souza Terra" w:date="2016-02-08T20:04:00Z"/>
                    <w:color w:val="303030"/>
                  </w:rPr>
                </w:rPrChange>
              </w:rPr>
              <w:pPrChange w:id="1207" w:author="Mateus Berardo de Souza Terra" w:date="2016-02-08T22:05:00Z">
                <w:pPr>
                  <w:pStyle w:val="NormalWeb"/>
                  <w:spacing w:before="0" w:beforeAutospacing="0" w:after="160" w:afterAutospacing="0"/>
                  <w:jc w:val="center"/>
                </w:pPr>
              </w:pPrChange>
            </w:pPr>
            <w:ins w:id="1208" w:author="Mateus Berardo de Souza Terra" w:date="2016-02-08T22:09:00Z">
              <w:r w:rsidRPr="0068627D">
                <w:rPr>
                  <w:sz w:val="16"/>
                  <w:szCs w:val="16"/>
                </w:rPr>
                <w:t>113</w:t>
              </w:r>
            </w:ins>
          </w:p>
        </w:tc>
        <w:tc>
          <w:tcPr>
            <w:tcW w:w="1559" w:type="dxa"/>
            <w:tcPrChange w:id="1209"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10" w:author="Mateus Berardo de Souza Terra" w:date="2016-02-08T20:04:00Z"/>
                <w:sz w:val="16"/>
                <w:szCs w:val="16"/>
                <w:rPrChange w:id="1211" w:author="Mateus Berardo de Souza Terra" w:date="2016-02-08T22:05:00Z">
                  <w:rPr>
                    <w:ins w:id="1212" w:author="Mateus Berardo de Souza Terra" w:date="2016-02-08T20:04:00Z"/>
                    <w:color w:val="303030"/>
                  </w:rPr>
                </w:rPrChange>
              </w:rPr>
              <w:pPrChange w:id="1213" w:author="Mateus Berardo de Souza Terra" w:date="2016-02-08T22:05:00Z">
                <w:pPr>
                  <w:pStyle w:val="NormalWeb"/>
                  <w:spacing w:before="0" w:beforeAutospacing="0" w:after="160" w:afterAutospacing="0"/>
                  <w:jc w:val="center"/>
                </w:pPr>
              </w:pPrChange>
            </w:pPr>
            <w:ins w:id="1214" w:author="Mateus Berardo de Souza Terra" w:date="2016-02-08T22:11:00Z">
              <w:r w:rsidRPr="0068627D">
                <w:rPr>
                  <w:sz w:val="16"/>
                  <w:szCs w:val="16"/>
                </w:rPr>
                <w:t>q</w:t>
              </w:r>
            </w:ins>
          </w:p>
        </w:tc>
      </w:tr>
      <w:tr w:rsidR="006868CB" w:rsidRPr="0068627D" w14:paraId="158EBAED" w14:textId="77777777" w:rsidTr="007031A8">
        <w:trPr>
          <w:trHeight w:val="20"/>
          <w:ins w:id="1215" w:author="Mateus Berardo de Souza Terra" w:date="2016-02-08T20:04:00Z"/>
        </w:trPr>
        <w:tc>
          <w:tcPr>
            <w:tcW w:w="1558" w:type="dxa"/>
            <w:tcPrChange w:id="1216"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17" w:author="Mateus Berardo de Souza Terra" w:date="2016-02-08T20:04:00Z"/>
                <w:sz w:val="16"/>
                <w:szCs w:val="16"/>
                <w:rPrChange w:id="1218" w:author="Mateus Berardo de Souza Terra" w:date="2016-02-08T22:05:00Z">
                  <w:rPr>
                    <w:ins w:id="1219" w:author="Mateus Berardo de Souza Terra" w:date="2016-02-08T20:04:00Z"/>
                    <w:color w:val="303030"/>
                  </w:rPr>
                </w:rPrChange>
              </w:rPr>
              <w:pPrChange w:id="1220" w:author="Mateus Berardo de Souza Terra" w:date="2016-02-08T22:05:00Z">
                <w:pPr>
                  <w:pStyle w:val="NormalWeb"/>
                  <w:spacing w:before="0" w:beforeAutospacing="0" w:after="160" w:afterAutospacing="0"/>
                  <w:jc w:val="center"/>
                </w:pPr>
              </w:pPrChange>
            </w:pPr>
            <w:ins w:id="1221" w:author="Mateus Berardo de Souza Terra" w:date="2016-02-08T20:05:00Z">
              <w:r w:rsidRPr="0068627D">
                <w:rPr>
                  <w:sz w:val="16"/>
                  <w:szCs w:val="16"/>
                  <w:rPrChange w:id="1222" w:author="Mateus Berardo de Souza Terra" w:date="2016-02-08T22:05:00Z">
                    <w:rPr>
                      <w:color w:val="303030"/>
                    </w:rPr>
                  </w:rPrChange>
                </w:rPr>
                <w:t>50</w:t>
              </w:r>
            </w:ins>
          </w:p>
        </w:tc>
        <w:tc>
          <w:tcPr>
            <w:tcW w:w="1558" w:type="dxa"/>
            <w:tcPrChange w:id="1223"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24" w:author="Mateus Berardo de Souza Terra" w:date="2016-02-08T20:04:00Z"/>
                <w:sz w:val="16"/>
                <w:szCs w:val="16"/>
                <w:rPrChange w:id="1225" w:author="Mateus Berardo de Souza Terra" w:date="2016-02-08T22:05:00Z">
                  <w:rPr>
                    <w:ins w:id="1226" w:author="Mateus Berardo de Souza Terra" w:date="2016-02-08T20:04:00Z"/>
                    <w:color w:val="303030"/>
                  </w:rPr>
                </w:rPrChange>
              </w:rPr>
              <w:pPrChange w:id="1227" w:author="Mateus Berardo de Souza Terra" w:date="2016-02-08T22:05:00Z">
                <w:pPr>
                  <w:pStyle w:val="NormalWeb"/>
                  <w:spacing w:before="0" w:beforeAutospacing="0" w:after="160" w:afterAutospacing="0"/>
                  <w:jc w:val="center"/>
                </w:pPr>
              </w:pPrChange>
            </w:pPr>
            <w:ins w:id="1228" w:author="Mateus Berardo de Souza Terra" w:date="2016-02-08T22:13:00Z">
              <w:r w:rsidRPr="0068627D">
                <w:rPr>
                  <w:sz w:val="16"/>
                  <w:szCs w:val="16"/>
                </w:rPr>
                <w:t>2</w:t>
              </w:r>
            </w:ins>
          </w:p>
        </w:tc>
        <w:tc>
          <w:tcPr>
            <w:tcW w:w="1558" w:type="dxa"/>
            <w:tcPrChange w:id="1229"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30" w:author="Mateus Berardo de Souza Terra" w:date="2016-02-08T20:04:00Z"/>
                <w:sz w:val="16"/>
                <w:szCs w:val="16"/>
                <w:rPrChange w:id="1231" w:author="Mateus Berardo de Souza Terra" w:date="2016-02-08T22:05:00Z">
                  <w:rPr>
                    <w:ins w:id="1232" w:author="Mateus Berardo de Souza Terra" w:date="2016-02-08T20:04:00Z"/>
                    <w:color w:val="303030"/>
                  </w:rPr>
                </w:rPrChange>
              </w:rPr>
              <w:pPrChange w:id="1233" w:author="Mateus Berardo de Souza Terra" w:date="2016-02-08T22:05:00Z">
                <w:pPr>
                  <w:pStyle w:val="NormalWeb"/>
                  <w:spacing w:before="0" w:beforeAutospacing="0" w:after="160" w:afterAutospacing="0"/>
                  <w:jc w:val="center"/>
                </w:pPr>
              </w:pPrChange>
            </w:pPr>
            <w:ins w:id="1234" w:author="Mateus Berardo de Souza Terra" w:date="2016-02-08T22:09:00Z">
              <w:r w:rsidRPr="0068627D">
                <w:rPr>
                  <w:sz w:val="16"/>
                  <w:szCs w:val="16"/>
                </w:rPr>
                <w:t>82</w:t>
              </w:r>
            </w:ins>
          </w:p>
        </w:tc>
        <w:tc>
          <w:tcPr>
            <w:tcW w:w="1558" w:type="dxa"/>
            <w:tcPrChange w:id="1235"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36" w:author="Mateus Berardo de Souza Terra" w:date="2016-02-08T20:04:00Z"/>
                <w:sz w:val="16"/>
                <w:szCs w:val="16"/>
                <w:rPrChange w:id="1237" w:author="Mateus Berardo de Souza Terra" w:date="2016-02-08T22:05:00Z">
                  <w:rPr>
                    <w:ins w:id="1238" w:author="Mateus Berardo de Souza Terra" w:date="2016-02-08T20:04:00Z"/>
                    <w:color w:val="303030"/>
                  </w:rPr>
                </w:rPrChange>
              </w:rPr>
              <w:pPrChange w:id="1239" w:author="Mateus Berardo de Souza Terra" w:date="2016-02-08T22:05:00Z">
                <w:pPr>
                  <w:pStyle w:val="NormalWeb"/>
                  <w:spacing w:before="0" w:beforeAutospacing="0" w:after="160" w:afterAutospacing="0"/>
                  <w:jc w:val="center"/>
                </w:pPr>
              </w:pPrChange>
            </w:pPr>
            <w:ins w:id="1240" w:author="Mateus Berardo de Souza Terra" w:date="2016-02-08T22:10:00Z">
              <w:r w:rsidRPr="0068627D">
                <w:rPr>
                  <w:sz w:val="16"/>
                  <w:szCs w:val="16"/>
                </w:rPr>
                <w:t>R</w:t>
              </w:r>
            </w:ins>
          </w:p>
        </w:tc>
        <w:tc>
          <w:tcPr>
            <w:tcW w:w="1559" w:type="dxa"/>
            <w:tcPrChange w:id="1241"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42" w:author="Mateus Berardo de Souza Terra" w:date="2016-02-08T20:04:00Z"/>
                <w:sz w:val="16"/>
                <w:szCs w:val="16"/>
                <w:rPrChange w:id="1243" w:author="Mateus Berardo de Souza Terra" w:date="2016-02-08T22:05:00Z">
                  <w:rPr>
                    <w:ins w:id="1244" w:author="Mateus Berardo de Souza Terra" w:date="2016-02-08T20:04:00Z"/>
                    <w:color w:val="303030"/>
                  </w:rPr>
                </w:rPrChange>
              </w:rPr>
              <w:pPrChange w:id="1245" w:author="Mateus Berardo de Souza Terra" w:date="2016-02-08T22:05:00Z">
                <w:pPr>
                  <w:pStyle w:val="NormalWeb"/>
                  <w:spacing w:before="0" w:beforeAutospacing="0" w:after="160" w:afterAutospacing="0"/>
                  <w:jc w:val="center"/>
                </w:pPr>
              </w:pPrChange>
            </w:pPr>
            <w:ins w:id="1246" w:author="Mateus Berardo de Souza Terra" w:date="2016-02-08T22:09:00Z">
              <w:r w:rsidRPr="0068627D">
                <w:rPr>
                  <w:sz w:val="16"/>
                  <w:szCs w:val="16"/>
                </w:rPr>
                <w:t>114</w:t>
              </w:r>
            </w:ins>
          </w:p>
        </w:tc>
        <w:tc>
          <w:tcPr>
            <w:tcW w:w="1559" w:type="dxa"/>
            <w:tcPrChange w:id="1247"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48" w:author="Mateus Berardo de Souza Terra" w:date="2016-02-08T20:04:00Z"/>
                <w:sz w:val="16"/>
                <w:szCs w:val="16"/>
                <w:rPrChange w:id="1249" w:author="Mateus Berardo de Souza Terra" w:date="2016-02-08T22:05:00Z">
                  <w:rPr>
                    <w:ins w:id="1250" w:author="Mateus Berardo de Souza Terra" w:date="2016-02-08T20:04:00Z"/>
                    <w:color w:val="303030"/>
                  </w:rPr>
                </w:rPrChange>
              </w:rPr>
              <w:pPrChange w:id="1251" w:author="Mateus Berardo de Souza Terra" w:date="2016-02-08T22:05:00Z">
                <w:pPr>
                  <w:pStyle w:val="NormalWeb"/>
                  <w:spacing w:before="0" w:beforeAutospacing="0" w:after="160" w:afterAutospacing="0"/>
                  <w:jc w:val="center"/>
                </w:pPr>
              </w:pPrChange>
            </w:pPr>
            <w:ins w:id="1252" w:author="Mateus Berardo de Souza Terra" w:date="2016-02-08T22:11:00Z">
              <w:r w:rsidRPr="0068627D">
                <w:rPr>
                  <w:sz w:val="16"/>
                  <w:szCs w:val="16"/>
                </w:rPr>
                <w:t>r</w:t>
              </w:r>
            </w:ins>
          </w:p>
        </w:tc>
      </w:tr>
      <w:tr w:rsidR="006868CB" w:rsidRPr="0068627D" w14:paraId="319FE4BE" w14:textId="77777777" w:rsidTr="007031A8">
        <w:trPr>
          <w:trHeight w:val="20"/>
          <w:ins w:id="1253" w:author="Mateus Berardo de Souza Terra" w:date="2016-02-08T20:04:00Z"/>
        </w:trPr>
        <w:tc>
          <w:tcPr>
            <w:tcW w:w="1558" w:type="dxa"/>
            <w:tcPrChange w:id="1254"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55" w:author="Mateus Berardo de Souza Terra" w:date="2016-02-08T20:04:00Z"/>
                <w:sz w:val="16"/>
                <w:szCs w:val="16"/>
                <w:rPrChange w:id="1256" w:author="Mateus Berardo de Souza Terra" w:date="2016-02-08T22:05:00Z">
                  <w:rPr>
                    <w:ins w:id="1257" w:author="Mateus Berardo de Souza Terra" w:date="2016-02-08T20:04:00Z"/>
                    <w:color w:val="303030"/>
                  </w:rPr>
                </w:rPrChange>
              </w:rPr>
              <w:pPrChange w:id="1258" w:author="Mateus Berardo de Souza Terra" w:date="2016-02-08T22:05:00Z">
                <w:pPr>
                  <w:pStyle w:val="NormalWeb"/>
                  <w:spacing w:before="0" w:beforeAutospacing="0" w:after="160" w:afterAutospacing="0"/>
                  <w:jc w:val="center"/>
                </w:pPr>
              </w:pPrChange>
            </w:pPr>
            <w:ins w:id="1259" w:author="Mateus Berardo de Souza Terra" w:date="2016-02-08T20:05:00Z">
              <w:r w:rsidRPr="0068627D">
                <w:rPr>
                  <w:sz w:val="16"/>
                  <w:szCs w:val="16"/>
                  <w:rPrChange w:id="1260" w:author="Mateus Berardo de Souza Terra" w:date="2016-02-08T22:05:00Z">
                    <w:rPr>
                      <w:color w:val="303030"/>
                    </w:rPr>
                  </w:rPrChange>
                </w:rPr>
                <w:t>51</w:t>
              </w:r>
            </w:ins>
          </w:p>
        </w:tc>
        <w:tc>
          <w:tcPr>
            <w:tcW w:w="1558" w:type="dxa"/>
            <w:tcPrChange w:id="1261"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62" w:author="Mateus Berardo de Souza Terra" w:date="2016-02-08T20:04:00Z"/>
                <w:sz w:val="16"/>
                <w:szCs w:val="16"/>
                <w:rPrChange w:id="1263" w:author="Mateus Berardo de Souza Terra" w:date="2016-02-08T22:05:00Z">
                  <w:rPr>
                    <w:ins w:id="1264" w:author="Mateus Berardo de Souza Terra" w:date="2016-02-08T20:04:00Z"/>
                    <w:color w:val="303030"/>
                  </w:rPr>
                </w:rPrChange>
              </w:rPr>
              <w:pPrChange w:id="1265" w:author="Mateus Berardo de Souza Terra" w:date="2016-02-08T22:05:00Z">
                <w:pPr>
                  <w:pStyle w:val="NormalWeb"/>
                  <w:spacing w:before="0" w:beforeAutospacing="0" w:after="160" w:afterAutospacing="0"/>
                  <w:jc w:val="center"/>
                </w:pPr>
              </w:pPrChange>
            </w:pPr>
            <w:ins w:id="1266" w:author="Mateus Berardo de Souza Terra" w:date="2016-02-08T22:13:00Z">
              <w:r w:rsidRPr="0068627D">
                <w:rPr>
                  <w:sz w:val="16"/>
                  <w:szCs w:val="16"/>
                </w:rPr>
                <w:t>3</w:t>
              </w:r>
            </w:ins>
          </w:p>
        </w:tc>
        <w:tc>
          <w:tcPr>
            <w:tcW w:w="1558" w:type="dxa"/>
            <w:tcPrChange w:id="1267"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68" w:author="Mateus Berardo de Souza Terra" w:date="2016-02-08T20:04:00Z"/>
                <w:sz w:val="16"/>
                <w:szCs w:val="16"/>
                <w:rPrChange w:id="1269" w:author="Mateus Berardo de Souza Terra" w:date="2016-02-08T22:05:00Z">
                  <w:rPr>
                    <w:ins w:id="1270" w:author="Mateus Berardo de Souza Terra" w:date="2016-02-08T20:04:00Z"/>
                    <w:color w:val="303030"/>
                  </w:rPr>
                </w:rPrChange>
              </w:rPr>
              <w:pPrChange w:id="1271" w:author="Mateus Berardo de Souza Terra" w:date="2016-02-08T22:05:00Z">
                <w:pPr>
                  <w:pStyle w:val="NormalWeb"/>
                  <w:spacing w:before="0" w:beforeAutospacing="0" w:after="160" w:afterAutospacing="0"/>
                  <w:jc w:val="center"/>
                </w:pPr>
              </w:pPrChange>
            </w:pPr>
            <w:ins w:id="1272" w:author="Mateus Berardo de Souza Terra" w:date="2016-02-08T22:09:00Z">
              <w:r w:rsidRPr="0068627D">
                <w:rPr>
                  <w:sz w:val="16"/>
                  <w:szCs w:val="16"/>
                </w:rPr>
                <w:t>83</w:t>
              </w:r>
            </w:ins>
          </w:p>
        </w:tc>
        <w:tc>
          <w:tcPr>
            <w:tcW w:w="1558" w:type="dxa"/>
            <w:tcPrChange w:id="1273"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274" w:author="Mateus Berardo de Souza Terra" w:date="2016-02-08T20:04:00Z"/>
                <w:sz w:val="16"/>
                <w:szCs w:val="16"/>
                <w:rPrChange w:id="1275" w:author="Mateus Berardo de Souza Terra" w:date="2016-02-08T22:05:00Z">
                  <w:rPr>
                    <w:ins w:id="1276" w:author="Mateus Berardo de Souza Terra" w:date="2016-02-08T20:04:00Z"/>
                    <w:color w:val="303030"/>
                  </w:rPr>
                </w:rPrChange>
              </w:rPr>
              <w:pPrChange w:id="1277" w:author="Mateus Berardo de Souza Terra" w:date="2016-02-08T22:05:00Z">
                <w:pPr>
                  <w:pStyle w:val="NormalWeb"/>
                  <w:spacing w:before="0" w:beforeAutospacing="0" w:after="160" w:afterAutospacing="0"/>
                  <w:jc w:val="center"/>
                </w:pPr>
              </w:pPrChange>
            </w:pPr>
            <w:ins w:id="1278" w:author="Mateus Berardo de Souza Terra" w:date="2016-02-08T22:10:00Z">
              <w:r w:rsidRPr="0068627D">
                <w:rPr>
                  <w:sz w:val="16"/>
                  <w:szCs w:val="16"/>
                </w:rPr>
                <w:t>S</w:t>
              </w:r>
            </w:ins>
          </w:p>
        </w:tc>
        <w:tc>
          <w:tcPr>
            <w:tcW w:w="1559" w:type="dxa"/>
            <w:tcPrChange w:id="1279"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280" w:author="Mateus Berardo de Souza Terra" w:date="2016-02-08T20:04:00Z"/>
                <w:sz w:val="16"/>
                <w:szCs w:val="16"/>
                <w:rPrChange w:id="1281" w:author="Mateus Berardo de Souza Terra" w:date="2016-02-08T22:05:00Z">
                  <w:rPr>
                    <w:ins w:id="1282" w:author="Mateus Berardo de Souza Terra" w:date="2016-02-08T20:04:00Z"/>
                    <w:color w:val="303030"/>
                  </w:rPr>
                </w:rPrChange>
              </w:rPr>
              <w:pPrChange w:id="1283" w:author="Mateus Berardo de Souza Terra" w:date="2016-02-08T22:05:00Z">
                <w:pPr>
                  <w:pStyle w:val="NormalWeb"/>
                  <w:spacing w:before="0" w:beforeAutospacing="0" w:after="160" w:afterAutospacing="0"/>
                  <w:jc w:val="center"/>
                </w:pPr>
              </w:pPrChange>
            </w:pPr>
            <w:ins w:id="1284" w:author="Mateus Berardo de Souza Terra" w:date="2016-02-08T22:09:00Z">
              <w:r w:rsidRPr="0068627D">
                <w:rPr>
                  <w:sz w:val="16"/>
                  <w:szCs w:val="16"/>
                </w:rPr>
                <w:t>115</w:t>
              </w:r>
            </w:ins>
          </w:p>
        </w:tc>
        <w:tc>
          <w:tcPr>
            <w:tcW w:w="1559" w:type="dxa"/>
            <w:tcPrChange w:id="1285"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286" w:author="Mateus Berardo de Souza Terra" w:date="2016-02-08T20:04:00Z"/>
                <w:sz w:val="16"/>
                <w:szCs w:val="16"/>
                <w:rPrChange w:id="1287" w:author="Mateus Berardo de Souza Terra" w:date="2016-02-08T22:05:00Z">
                  <w:rPr>
                    <w:ins w:id="1288" w:author="Mateus Berardo de Souza Terra" w:date="2016-02-08T20:04:00Z"/>
                    <w:color w:val="303030"/>
                  </w:rPr>
                </w:rPrChange>
              </w:rPr>
              <w:pPrChange w:id="1289" w:author="Mateus Berardo de Souza Terra" w:date="2016-02-08T22:05:00Z">
                <w:pPr>
                  <w:pStyle w:val="NormalWeb"/>
                  <w:spacing w:before="0" w:beforeAutospacing="0" w:after="160" w:afterAutospacing="0"/>
                  <w:jc w:val="center"/>
                </w:pPr>
              </w:pPrChange>
            </w:pPr>
            <w:ins w:id="1290" w:author="Mateus Berardo de Souza Terra" w:date="2016-02-08T22:11:00Z">
              <w:r w:rsidRPr="0068627D">
                <w:rPr>
                  <w:sz w:val="16"/>
                  <w:szCs w:val="16"/>
                </w:rPr>
                <w:t>s</w:t>
              </w:r>
            </w:ins>
          </w:p>
        </w:tc>
      </w:tr>
      <w:tr w:rsidR="006868CB" w:rsidRPr="0068627D" w14:paraId="39F1FB08" w14:textId="77777777" w:rsidTr="007031A8">
        <w:trPr>
          <w:trHeight w:val="20"/>
          <w:ins w:id="1291" w:author="Mateus Berardo de Souza Terra" w:date="2016-02-08T20:04:00Z"/>
        </w:trPr>
        <w:tc>
          <w:tcPr>
            <w:tcW w:w="1558" w:type="dxa"/>
            <w:tcPrChange w:id="1292"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293" w:author="Mateus Berardo de Souza Terra" w:date="2016-02-08T20:04:00Z"/>
                <w:sz w:val="16"/>
                <w:szCs w:val="16"/>
                <w:rPrChange w:id="1294" w:author="Mateus Berardo de Souza Terra" w:date="2016-02-08T22:05:00Z">
                  <w:rPr>
                    <w:ins w:id="1295" w:author="Mateus Berardo de Souza Terra" w:date="2016-02-08T20:04:00Z"/>
                    <w:color w:val="303030"/>
                  </w:rPr>
                </w:rPrChange>
              </w:rPr>
              <w:pPrChange w:id="1296" w:author="Mateus Berardo de Souza Terra" w:date="2016-02-08T22:05:00Z">
                <w:pPr>
                  <w:pStyle w:val="NormalWeb"/>
                  <w:spacing w:before="0" w:beforeAutospacing="0" w:after="160" w:afterAutospacing="0"/>
                  <w:jc w:val="center"/>
                </w:pPr>
              </w:pPrChange>
            </w:pPr>
            <w:ins w:id="1297" w:author="Mateus Berardo de Souza Terra" w:date="2016-02-08T20:05:00Z">
              <w:r w:rsidRPr="0068627D">
                <w:rPr>
                  <w:sz w:val="16"/>
                  <w:szCs w:val="16"/>
                  <w:rPrChange w:id="1298" w:author="Mateus Berardo de Souza Terra" w:date="2016-02-08T22:05:00Z">
                    <w:rPr>
                      <w:color w:val="303030"/>
                    </w:rPr>
                  </w:rPrChange>
                </w:rPr>
                <w:t>52</w:t>
              </w:r>
            </w:ins>
          </w:p>
        </w:tc>
        <w:tc>
          <w:tcPr>
            <w:tcW w:w="1558" w:type="dxa"/>
            <w:tcPrChange w:id="1299"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00" w:author="Mateus Berardo de Souza Terra" w:date="2016-02-08T20:04:00Z"/>
                <w:sz w:val="16"/>
                <w:szCs w:val="16"/>
                <w:rPrChange w:id="1301" w:author="Mateus Berardo de Souza Terra" w:date="2016-02-08T22:05:00Z">
                  <w:rPr>
                    <w:ins w:id="1302" w:author="Mateus Berardo de Souza Terra" w:date="2016-02-08T20:04:00Z"/>
                    <w:color w:val="303030"/>
                  </w:rPr>
                </w:rPrChange>
              </w:rPr>
              <w:pPrChange w:id="1303" w:author="Mateus Berardo de Souza Terra" w:date="2016-02-08T22:05:00Z">
                <w:pPr>
                  <w:pStyle w:val="NormalWeb"/>
                  <w:spacing w:before="0" w:beforeAutospacing="0" w:after="160" w:afterAutospacing="0"/>
                  <w:jc w:val="center"/>
                </w:pPr>
              </w:pPrChange>
            </w:pPr>
            <w:ins w:id="1304" w:author="Mateus Berardo de Souza Terra" w:date="2016-02-08T22:13:00Z">
              <w:r w:rsidRPr="0068627D">
                <w:rPr>
                  <w:sz w:val="16"/>
                  <w:szCs w:val="16"/>
                </w:rPr>
                <w:t>4</w:t>
              </w:r>
            </w:ins>
          </w:p>
        </w:tc>
        <w:tc>
          <w:tcPr>
            <w:tcW w:w="1558" w:type="dxa"/>
            <w:tcPrChange w:id="1305"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06" w:author="Mateus Berardo de Souza Terra" w:date="2016-02-08T20:04:00Z"/>
                <w:sz w:val="16"/>
                <w:szCs w:val="16"/>
                <w:rPrChange w:id="1307" w:author="Mateus Berardo de Souza Terra" w:date="2016-02-08T22:05:00Z">
                  <w:rPr>
                    <w:ins w:id="1308" w:author="Mateus Berardo de Souza Terra" w:date="2016-02-08T20:04:00Z"/>
                    <w:color w:val="303030"/>
                  </w:rPr>
                </w:rPrChange>
              </w:rPr>
              <w:pPrChange w:id="1309" w:author="Mateus Berardo de Souza Terra" w:date="2016-02-08T22:05:00Z">
                <w:pPr>
                  <w:pStyle w:val="NormalWeb"/>
                  <w:spacing w:before="0" w:beforeAutospacing="0" w:after="160" w:afterAutospacing="0"/>
                  <w:jc w:val="center"/>
                </w:pPr>
              </w:pPrChange>
            </w:pPr>
            <w:ins w:id="1310" w:author="Mateus Berardo de Souza Terra" w:date="2016-02-08T22:09:00Z">
              <w:r w:rsidRPr="0068627D">
                <w:rPr>
                  <w:sz w:val="16"/>
                  <w:szCs w:val="16"/>
                </w:rPr>
                <w:t>84</w:t>
              </w:r>
            </w:ins>
          </w:p>
        </w:tc>
        <w:tc>
          <w:tcPr>
            <w:tcW w:w="1558" w:type="dxa"/>
            <w:tcPrChange w:id="1311"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12" w:author="Mateus Berardo de Souza Terra" w:date="2016-02-08T20:04:00Z"/>
                <w:sz w:val="16"/>
                <w:szCs w:val="16"/>
                <w:rPrChange w:id="1313" w:author="Mateus Berardo de Souza Terra" w:date="2016-02-08T22:05:00Z">
                  <w:rPr>
                    <w:ins w:id="1314" w:author="Mateus Berardo de Souza Terra" w:date="2016-02-08T20:04:00Z"/>
                    <w:color w:val="303030"/>
                  </w:rPr>
                </w:rPrChange>
              </w:rPr>
              <w:pPrChange w:id="1315" w:author="Mateus Berardo de Souza Terra" w:date="2016-02-08T22:05:00Z">
                <w:pPr>
                  <w:pStyle w:val="NormalWeb"/>
                  <w:spacing w:before="0" w:beforeAutospacing="0" w:after="160" w:afterAutospacing="0"/>
                  <w:jc w:val="center"/>
                </w:pPr>
              </w:pPrChange>
            </w:pPr>
            <w:ins w:id="1316" w:author="Mateus Berardo de Souza Terra" w:date="2016-02-08T22:10:00Z">
              <w:r w:rsidRPr="0068627D">
                <w:rPr>
                  <w:sz w:val="16"/>
                  <w:szCs w:val="16"/>
                </w:rPr>
                <w:t>T</w:t>
              </w:r>
            </w:ins>
          </w:p>
        </w:tc>
        <w:tc>
          <w:tcPr>
            <w:tcW w:w="1559" w:type="dxa"/>
            <w:tcPrChange w:id="1317"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18" w:author="Mateus Berardo de Souza Terra" w:date="2016-02-08T20:04:00Z"/>
                <w:sz w:val="16"/>
                <w:szCs w:val="16"/>
                <w:rPrChange w:id="1319" w:author="Mateus Berardo de Souza Terra" w:date="2016-02-08T22:05:00Z">
                  <w:rPr>
                    <w:ins w:id="1320" w:author="Mateus Berardo de Souza Terra" w:date="2016-02-08T20:04:00Z"/>
                    <w:color w:val="303030"/>
                  </w:rPr>
                </w:rPrChange>
              </w:rPr>
              <w:pPrChange w:id="1321" w:author="Mateus Berardo de Souza Terra" w:date="2016-02-08T22:05:00Z">
                <w:pPr>
                  <w:pStyle w:val="NormalWeb"/>
                  <w:spacing w:before="0" w:beforeAutospacing="0" w:after="160" w:afterAutospacing="0"/>
                  <w:jc w:val="center"/>
                </w:pPr>
              </w:pPrChange>
            </w:pPr>
            <w:ins w:id="1322" w:author="Mateus Berardo de Souza Terra" w:date="2016-02-08T22:09:00Z">
              <w:r w:rsidRPr="0068627D">
                <w:rPr>
                  <w:sz w:val="16"/>
                  <w:szCs w:val="16"/>
                </w:rPr>
                <w:t>116</w:t>
              </w:r>
            </w:ins>
          </w:p>
        </w:tc>
        <w:tc>
          <w:tcPr>
            <w:tcW w:w="1559" w:type="dxa"/>
            <w:tcPrChange w:id="1323"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24" w:author="Mateus Berardo de Souza Terra" w:date="2016-02-08T20:04:00Z"/>
                <w:sz w:val="16"/>
                <w:szCs w:val="16"/>
                <w:rPrChange w:id="1325" w:author="Mateus Berardo de Souza Terra" w:date="2016-02-08T22:05:00Z">
                  <w:rPr>
                    <w:ins w:id="1326" w:author="Mateus Berardo de Souza Terra" w:date="2016-02-08T20:04:00Z"/>
                    <w:color w:val="303030"/>
                  </w:rPr>
                </w:rPrChange>
              </w:rPr>
              <w:pPrChange w:id="1327" w:author="Mateus Berardo de Souza Terra" w:date="2016-02-08T22:05:00Z">
                <w:pPr>
                  <w:pStyle w:val="NormalWeb"/>
                  <w:spacing w:before="0" w:beforeAutospacing="0" w:after="160" w:afterAutospacing="0"/>
                  <w:jc w:val="center"/>
                </w:pPr>
              </w:pPrChange>
            </w:pPr>
            <w:ins w:id="1328" w:author="Mateus Berardo de Souza Terra" w:date="2016-02-08T22:11:00Z">
              <w:r w:rsidRPr="0068627D">
                <w:rPr>
                  <w:sz w:val="16"/>
                  <w:szCs w:val="16"/>
                </w:rPr>
                <w:t>t</w:t>
              </w:r>
            </w:ins>
          </w:p>
        </w:tc>
      </w:tr>
      <w:tr w:rsidR="006868CB" w:rsidRPr="0068627D" w14:paraId="5425FF3E" w14:textId="77777777" w:rsidTr="007031A8">
        <w:trPr>
          <w:trHeight w:val="20"/>
          <w:ins w:id="1329" w:author="Mateus Berardo de Souza Terra" w:date="2016-02-08T20:04:00Z"/>
        </w:trPr>
        <w:tc>
          <w:tcPr>
            <w:tcW w:w="1558" w:type="dxa"/>
            <w:tcPrChange w:id="1330"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31" w:author="Mateus Berardo de Souza Terra" w:date="2016-02-08T20:04:00Z"/>
                <w:sz w:val="16"/>
                <w:szCs w:val="16"/>
                <w:rPrChange w:id="1332" w:author="Mateus Berardo de Souza Terra" w:date="2016-02-08T22:05:00Z">
                  <w:rPr>
                    <w:ins w:id="1333" w:author="Mateus Berardo de Souza Terra" w:date="2016-02-08T20:04:00Z"/>
                    <w:color w:val="303030"/>
                  </w:rPr>
                </w:rPrChange>
              </w:rPr>
              <w:pPrChange w:id="1334" w:author="Mateus Berardo de Souza Terra" w:date="2016-02-08T22:05:00Z">
                <w:pPr>
                  <w:pStyle w:val="NormalWeb"/>
                  <w:spacing w:before="0" w:beforeAutospacing="0" w:after="160" w:afterAutospacing="0"/>
                  <w:jc w:val="center"/>
                </w:pPr>
              </w:pPrChange>
            </w:pPr>
            <w:ins w:id="1335" w:author="Mateus Berardo de Souza Terra" w:date="2016-02-08T20:05:00Z">
              <w:r w:rsidRPr="0068627D">
                <w:rPr>
                  <w:sz w:val="16"/>
                  <w:szCs w:val="16"/>
                  <w:rPrChange w:id="1336" w:author="Mateus Berardo de Souza Terra" w:date="2016-02-08T22:05:00Z">
                    <w:rPr>
                      <w:color w:val="303030"/>
                    </w:rPr>
                  </w:rPrChange>
                </w:rPr>
                <w:t>53</w:t>
              </w:r>
            </w:ins>
          </w:p>
        </w:tc>
        <w:tc>
          <w:tcPr>
            <w:tcW w:w="1558" w:type="dxa"/>
            <w:tcPrChange w:id="1337"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38" w:author="Mateus Berardo de Souza Terra" w:date="2016-02-08T20:04:00Z"/>
                <w:sz w:val="16"/>
                <w:szCs w:val="16"/>
                <w:rPrChange w:id="1339" w:author="Mateus Berardo de Souza Terra" w:date="2016-02-08T22:05:00Z">
                  <w:rPr>
                    <w:ins w:id="1340" w:author="Mateus Berardo de Souza Terra" w:date="2016-02-08T20:04:00Z"/>
                    <w:color w:val="303030"/>
                  </w:rPr>
                </w:rPrChange>
              </w:rPr>
              <w:pPrChange w:id="1341" w:author="Mateus Berardo de Souza Terra" w:date="2016-02-08T22:05:00Z">
                <w:pPr>
                  <w:pStyle w:val="NormalWeb"/>
                  <w:spacing w:before="0" w:beforeAutospacing="0" w:after="160" w:afterAutospacing="0"/>
                  <w:jc w:val="center"/>
                </w:pPr>
              </w:pPrChange>
            </w:pPr>
            <w:ins w:id="1342" w:author="Mateus Berardo de Souza Terra" w:date="2016-02-08T22:13:00Z">
              <w:r w:rsidRPr="0068627D">
                <w:rPr>
                  <w:sz w:val="16"/>
                  <w:szCs w:val="16"/>
                </w:rPr>
                <w:t>5</w:t>
              </w:r>
            </w:ins>
          </w:p>
        </w:tc>
        <w:tc>
          <w:tcPr>
            <w:tcW w:w="1558" w:type="dxa"/>
            <w:tcPrChange w:id="1343"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44" w:author="Mateus Berardo de Souza Terra" w:date="2016-02-08T20:04:00Z"/>
                <w:sz w:val="16"/>
                <w:szCs w:val="16"/>
                <w:rPrChange w:id="1345" w:author="Mateus Berardo de Souza Terra" w:date="2016-02-08T22:05:00Z">
                  <w:rPr>
                    <w:ins w:id="1346" w:author="Mateus Berardo de Souza Terra" w:date="2016-02-08T20:04:00Z"/>
                    <w:color w:val="303030"/>
                  </w:rPr>
                </w:rPrChange>
              </w:rPr>
              <w:pPrChange w:id="1347" w:author="Mateus Berardo de Souza Terra" w:date="2016-02-08T22:05:00Z">
                <w:pPr>
                  <w:pStyle w:val="NormalWeb"/>
                  <w:spacing w:before="0" w:beforeAutospacing="0" w:after="160" w:afterAutospacing="0"/>
                  <w:jc w:val="center"/>
                </w:pPr>
              </w:pPrChange>
            </w:pPr>
            <w:ins w:id="1348" w:author="Mateus Berardo de Souza Terra" w:date="2016-02-08T22:09:00Z">
              <w:r w:rsidRPr="0068627D">
                <w:rPr>
                  <w:sz w:val="16"/>
                  <w:szCs w:val="16"/>
                </w:rPr>
                <w:t>85</w:t>
              </w:r>
            </w:ins>
          </w:p>
        </w:tc>
        <w:tc>
          <w:tcPr>
            <w:tcW w:w="1558" w:type="dxa"/>
            <w:tcPrChange w:id="1349"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50" w:author="Mateus Berardo de Souza Terra" w:date="2016-02-08T20:04:00Z"/>
                <w:sz w:val="16"/>
                <w:szCs w:val="16"/>
                <w:rPrChange w:id="1351" w:author="Mateus Berardo de Souza Terra" w:date="2016-02-08T22:05:00Z">
                  <w:rPr>
                    <w:ins w:id="1352" w:author="Mateus Berardo de Souza Terra" w:date="2016-02-08T20:04:00Z"/>
                    <w:color w:val="303030"/>
                  </w:rPr>
                </w:rPrChange>
              </w:rPr>
              <w:pPrChange w:id="1353" w:author="Mateus Berardo de Souza Terra" w:date="2016-02-08T22:05:00Z">
                <w:pPr>
                  <w:pStyle w:val="NormalWeb"/>
                  <w:spacing w:before="0" w:beforeAutospacing="0" w:after="160" w:afterAutospacing="0"/>
                  <w:jc w:val="center"/>
                </w:pPr>
              </w:pPrChange>
            </w:pPr>
            <w:ins w:id="1354" w:author="Mateus Berardo de Souza Terra" w:date="2016-02-08T22:10:00Z">
              <w:r w:rsidRPr="0068627D">
                <w:rPr>
                  <w:sz w:val="16"/>
                  <w:szCs w:val="16"/>
                </w:rPr>
                <w:t>U</w:t>
              </w:r>
            </w:ins>
          </w:p>
        </w:tc>
        <w:tc>
          <w:tcPr>
            <w:tcW w:w="1559" w:type="dxa"/>
            <w:tcPrChange w:id="1355"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56" w:author="Mateus Berardo de Souza Terra" w:date="2016-02-08T20:04:00Z"/>
                <w:sz w:val="16"/>
                <w:szCs w:val="16"/>
                <w:rPrChange w:id="1357" w:author="Mateus Berardo de Souza Terra" w:date="2016-02-08T22:05:00Z">
                  <w:rPr>
                    <w:ins w:id="1358" w:author="Mateus Berardo de Souza Terra" w:date="2016-02-08T20:04:00Z"/>
                    <w:color w:val="303030"/>
                  </w:rPr>
                </w:rPrChange>
              </w:rPr>
              <w:pPrChange w:id="1359" w:author="Mateus Berardo de Souza Terra" w:date="2016-02-08T22:05:00Z">
                <w:pPr>
                  <w:pStyle w:val="NormalWeb"/>
                  <w:spacing w:before="0" w:beforeAutospacing="0" w:after="160" w:afterAutospacing="0"/>
                  <w:jc w:val="center"/>
                </w:pPr>
              </w:pPrChange>
            </w:pPr>
            <w:ins w:id="1360" w:author="Mateus Berardo de Souza Terra" w:date="2016-02-08T22:09:00Z">
              <w:r w:rsidRPr="0068627D">
                <w:rPr>
                  <w:sz w:val="16"/>
                  <w:szCs w:val="16"/>
                </w:rPr>
                <w:t>117</w:t>
              </w:r>
            </w:ins>
          </w:p>
        </w:tc>
        <w:tc>
          <w:tcPr>
            <w:tcW w:w="1559" w:type="dxa"/>
            <w:tcPrChange w:id="1361"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62" w:author="Mateus Berardo de Souza Terra" w:date="2016-02-08T20:04:00Z"/>
                <w:sz w:val="16"/>
                <w:szCs w:val="16"/>
                <w:rPrChange w:id="1363" w:author="Mateus Berardo de Souza Terra" w:date="2016-02-08T22:05:00Z">
                  <w:rPr>
                    <w:ins w:id="1364" w:author="Mateus Berardo de Souza Terra" w:date="2016-02-08T20:04:00Z"/>
                    <w:color w:val="303030"/>
                  </w:rPr>
                </w:rPrChange>
              </w:rPr>
              <w:pPrChange w:id="1365" w:author="Mateus Berardo de Souza Terra" w:date="2016-02-08T22:05:00Z">
                <w:pPr>
                  <w:pStyle w:val="NormalWeb"/>
                  <w:spacing w:before="0" w:beforeAutospacing="0" w:after="160" w:afterAutospacing="0"/>
                  <w:jc w:val="center"/>
                </w:pPr>
              </w:pPrChange>
            </w:pPr>
            <w:ins w:id="1366" w:author="Mateus Berardo de Souza Terra" w:date="2016-02-08T22:11:00Z">
              <w:r w:rsidRPr="0068627D">
                <w:rPr>
                  <w:sz w:val="16"/>
                  <w:szCs w:val="16"/>
                </w:rPr>
                <w:t>u</w:t>
              </w:r>
            </w:ins>
          </w:p>
        </w:tc>
      </w:tr>
      <w:tr w:rsidR="006868CB" w:rsidRPr="0068627D" w14:paraId="086A8E6F" w14:textId="77777777" w:rsidTr="007031A8">
        <w:trPr>
          <w:trHeight w:val="20"/>
          <w:ins w:id="1367" w:author="Mateus Berardo de Souza Terra" w:date="2016-02-08T20:04:00Z"/>
        </w:trPr>
        <w:tc>
          <w:tcPr>
            <w:tcW w:w="1558" w:type="dxa"/>
            <w:tcPrChange w:id="1368"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69" w:author="Mateus Berardo de Souza Terra" w:date="2016-02-08T20:04:00Z"/>
                <w:sz w:val="16"/>
                <w:szCs w:val="16"/>
                <w:rPrChange w:id="1370" w:author="Mateus Berardo de Souza Terra" w:date="2016-02-08T22:05:00Z">
                  <w:rPr>
                    <w:ins w:id="1371" w:author="Mateus Berardo de Souza Terra" w:date="2016-02-08T20:04:00Z"/>
                    <w:color w:val="303030"/>
                  </w:rPr>
                </w:rPrChange>
              </w:rPr>
              <w:pPrChange w:id="1372" w:author="Mateus Berardo de Souza Terra" w:date="2016-02-08T22:05:00Z">
                <w:pPr>
                  <w:pStyle w:val="NormalWeb"/>
                  <w:spacing w:before="0" w:beforeAutospacing="0" w:after="160" w:afterAutospacing="0"/>
                  <w:jc w:val="center"/>
                </w:pPr>
              </w:pPrChange>
            </w:pPr>
            <w:ins w:id="1373" w:author="Mateus Berardo de Souza Terra" w:date="2016-02-08T20:05:00Z">
              <w:r w:rsidRPr="0068627D">
                <w:rPr>
                  <w:sz w:val="16"/>
                  <w:szCs w:val="16"/>
                  <w:rPrChange w:id="1374" w:author="Mateus Berardo de Souza Terra" w:date="2016-02-08T22:05:00Z">
                    <w:rPr>
                      <w:color w:val="303030"/>
                    </w:rPr>
                  </w:rPrChange>
                </w:rPr>
                <w:t>54</w:t>
              </w:r>
            </w:ins>
          </w:p>
        </w:tc>
        <w:tc>
          <w:tcPr>
            <w:tcW w:w="1558" w:type="dxa"/>
            <w:tcPrChange w:id="1375"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376" w:author="Mateus Berardo de Souza Terra" w:date="2016-02-08T20:04:00Z"/>
                <w:sz w:val="16"/>
                <w:szCs w:val="16"/>
                <w:rPrChange w:id="1377" w:author="Mateus Berardo de Souza Terra" w:date="2016-02-08T22:05:00Z">
                  <w:rPr>
                    <w:ins w:id="1378" w:author="Mateus Berardo de Souza Terra" w:date="2016-02-08T20:04:00Z"/>
                    <w:color w:val="303030"/>
                  </w:rPr>
                </w:rPrChange>
              </w:rPr>
              <w:pPrChange w:id="1379" w:author="Mateus Berardo de Souza Terra" w:date="2016-02-08T22:05:00Z">
                <w:pPr>
                  <w:pStyle w:val="NormalWeb"/>
                  <w:spacing w:before="0" w:beforeAutospacing="0" w:after="160" w:afterAutospacing="0"/>
                  <w:jc w:val="center"/>
                </w:pPr>
              </w:pPrChange>
            </w:pPr>
            <w:ins w:id="1380" w:author="Mateus Berardo de Souza Terra" w:date="2016-02-08T22:13:00Z">
              <w:r w:rsidRPr="0068627D">
                <w:rPr>
                  <w:sz w:val="16"/>
                  <w:szCs w:val="16"/>
                </w:rPr>
                <w:t>6</w:t>
              </w:r>
            </w:ins>
          </w:p>
        </w:tc>
        <w:tc>
          <w:tcPr>
            <w:tcW w:w="1558" w:type="dxa"/>
            <w:tcPrChange w:id="1381"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382" w:author="Mateus Berardo de Souza Terra" w:date="2016-02-08T20:04:00Z"/>
                <w:sz w:val="16"/>
                <w:szCs w:val="16"/>
                <w:rPrChange w:id="1383" w:author="Mateus Berardo de Souza Terra" w:date="2016-02-08T22:05:00Z">
                  <w:rPr>
                    <w:ins w:id="1384" w:author="Mateus Berardo de Souza Terra" w:date="2016-02-08T20:04:00Z"/>
                    <w:color w:val="303030"/>
                  </w:rPr>
                </w:rPrChange>
              </w:rPr>
              <w:pPrChange w:id="1385" w:author="Mateus Berardo de Souza Terra" w:date="2016-02-08T22:05:00Z">
                <w:pPr>
                  <w:pStyle w:val="NormalWeb"/>
                  <w:spacing w:before="0" w:beforeAutospacing="0" w:after="160" w:afterAutospacing="0"/>
                  <w:jc w:val="center"/>
                </w:pPr>
              </w:pPrChange>
            </w:pPr>
            <w:ins w:id="1386" w:author="Mateus Berardo de Souza Terra" w:date="2016-02-08T22:09:00Z">
              <w:r w:rsidRPr="0068627D">
                <w:rPr>
                  <w:sz w:val="16"/>
                  <w:szCs w:val="16"/>
                </w:rPr>
                <w:t>86</w:t>
              </w:r>
            </w:ins>
          </w:p>
        </w:tc>
        <w:tc>
          <w:tcPr>
            <w:tcW w:w="1558" w:type="dxa"/>
            <w:tcPrChange w:id="1387"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388" w:author="Mateus Berardo de Souza Terra" w:date="2016-02-08T20:04:00Z"/>
                <w:sz w:val="16"/>
                <w:szCs w:val="16"/>
                <w:rPrChange w:id="1389" w:author="Mateus Berardo de Souza Terra" w:date="2016-02-08T22:05:00Z">
                  <w:rPr>
                    <w:ins w:id="1390" w:author="Mateus Berardo de Souza Terra" w:date="2016-02-08T20:04:00Z"/>
                    <w:color w:val="303030"/>
                  </w:rPr>
                </w:rPrChange>
              </w:rPr>
              <w:pPrChange w:id="1391" w:author="Mateus Berardo de Souza Terra" w:date="2016-02-08T22:05:00Z">
                <w:pPr>
                  <w:pStyle w:val="NormalWeb"/>
                  <w:spacing w:before="0" w:beforeAutospacing="0" w:after="160" w:afterAutospacing="0"/>
                  <w:jc w:val="center"/>
                </w:pPr>
              </w:pPrChange>
            </w:pPr>
            <w:ins w:id="1392" w:author="Mateus Berardo de Souza Terra" w:date="2016-02-08T22:10:00Z">
              <w:r w:rsidRPr="0068627D">
                <w:rPr>
                  <w:sz w:val="16"/>
                  <w:szCs w:val="16"/>
                </w:rPr>
                <w:t>V</w:t>
              </w:r>
            </w:ins>
          </w:p>
        </w:tc>
        <w:tc>
          <w:tcPr>
            <w:tcW w:w="1559" w:type="dxa"/>
            <w:tcPrChange w:id="1393"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394" w:author="Mateus Berardo de Souza Terra" w:date="2016-02-08T20:04:00Z"/>
                <w:sz w:val="16"/>
                <w:szCs w:val="16"/>
                <w:rPrChange w:id="1395" w:author="Mateus Berardo de Souza Terra" w:date="2016-02-08T22:05:00Z">
                  <w:rPr>
                    <w:ins w:id="1396" w:author="Mateus Berardo de Souza Terra" w:date="2016-02-08T20:04:00Z"/>
                    <w:color w:val="303030"/>
                  </w:rPr>
                </w:rPrChange>
              </w:rPr>
              <w:pPrChange w:id="1397" w:author="Mateus Berardo de Souza Terra" w:date="2016-02-08T22:05:00Z">
                <w:pPr>
                  <w:pStyle w:val="NormalWeb"/>
                  <w:spacing w:before="0" w:beforeAutospacing="0" w:after="160" w:afterAutospacing="0"/>
                  <w:jc w:val="center"/>
                </w:pPr>
              </w:pPrChange>
            </w:pPr>
            <w:ins w:id="1398" w:author="Mateus Berardo de Souza Terra" w:date="2016-02-08T22:09:00Z">
              <w:r w:rsidRPr="0068627D">
                <w:rPr>
                  <w:sz w:val="16"/>
                  <w:szCs w:val="16"/>
                </w:rPr>
                <w:t>118</w:t>
              </w:r>
            </w:ins>
          </w:p>
        </w:tc>
        <w:tc>
          <w:tcPr>
            <w:tcW w:w="1559" w:type="dxa"/>
            <w:tcPrChange w:id="1399"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00" w:author="Mateus Berardo de Souza Terra" w:date="2016-02-08T20:04:00Z"/>
                <w:sz w:val="16"/>
                <w:szCs w:val="16"/>
                <w:rPrChange w:id="1401" w:author="Mateus Berardo de Souza Terra" w:date="2016-02-08T22:05:00Z">
                  <w:rPr>
                    <w:ins w:id="1402" w:author="Mateus Berardo de Souza Terra" w:date="2016-02-08T20:04:00Z"/>
                    <w:color w:val="303030"/>
                  </w:rPr>
                </w:rPrChange>
              </w:rPr>
              <w:pPrChange w:id="1403" w:author="Mateus Berardo de Souza Terra" w:date="2016-02-08T22:05:00Z">
                <w:pPr>
                  <w:pStyle w:val="NormalWeb"/>
                  <w:spacing w:before="0" w:beforeAutospacing="0" w:after="160" w:afterAutospacing="0"/>
                  <w:jc w:val="center"/>
                </w:pPr>
              </w:pPrChange>
            </w:pPr>
            <w:ins w:id="1404" w:author="Mateus Berardo de Souza Terra" w:date="2016-02-08T22:11:00Z">
              <w:r w:rsidRPr="0068627D">
                <w:rPr>
                  <w:sz w:val="16"/>
                  <w:szCs w:val="16"/>
                </w:rPr>
                <w:t>v</w:t>
              </w:r>
            </w:ins>
          </w:p>
        </w:tc>
      </w:tr>
      <w:tr w:rsidR="006868CB" w:rsidRPr="0068627D" w14:paraId="040A400F" w14:textId="77777777" w:rsidTr="007031A8">
        <w:trPr>
          <w:trHeight w:val="20"/>
          <w:ins w:id="1405" w:author="Mateus Berardo de Souza Terra" w:date="2016-02-08T20:04:00Z"/>
        </w:trPr>
        <w:tc>
          <w:tcPr>
            <w:tcW w:w="1558" w:type="dxa"/>
            <w:tcPrChange w:id="1406"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07" w:author="Mateus Berardo de Souza Terra" w:date="2016-02-08T20:04:00Z"/>
                <w:sz w:val="16"/>
                <w:szCs w:val="16"/>
                <w:rPrChange w:id="1408" w:author="Mateus Berardo de Souza Terra" w:date="2016-02-08T22:05:00Z">
                  <w:rPr>
                    <w:ins w:id="1409" w:author="Mateus Berardo de Souza Terra" w:date="2016-02-08T20:04:00Z"/>
                    <w:color w:val="303030"/>
                  </w:rPr>
                </w:rPrChange>
              </w:rPr>
              <w:pPrChange w:id="1410" w:author="Mateus Berardo de Souza Terra" w:date="2016-02-08T22:05:00Z">
                <w:pPr>
                  <w:pStyle w:val="NormalWeb"/>
                  <w:spacing w:before="0" w:beforeAutospacing="0" w:after="160" w:afterAutospacing="0"/>
                  <w:jc w:val="center"/>
                </w:pPr>
              </w:pPrChange>
            </w:pPr>
            <w:ins w:id="1411" w:author="Mateus Berardo de Souza Terra" w:date="2016-02-08T20:05:00Z">
              <w:r w:rsidRPr="0068627D">
                <w:rPr>
                  <w:sz w:val="16"/>
                  <w:szCs w:val="16"/>
                  <w:rPrChange w:id="1412" w:author="Mateus Berardo de Souza Terra" w:date="2016-02-08T22:05:00Z">
                    <w:rPr>
                      <w:color w:val="303030"/>
                    </w:rPr>
                  </w:rPrChange>
                </w:rPr>
                <w:t>55</w:t>
              </w:r>
            </w:ins>
          </w:p>
        </w:tc>
        <w:tc>
          <w:tcPr>
            <w:tcW w:w="1558" w:type="dxa"/>
            <w:tcPrChange w:id="1413"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14" w:author="Mateus Berardo de Souza Terra" w:date="2016-02-08T20:04:00Z"/>
                <w:sz w:val="16"/>
                <w:szCs w:val="16"/>
                <w:rPrChange w:id="1415" w:author="Mateus Berardo de Souza Terra" w:date="2016-02-08T22:05:00Z">
                  <w:rPr>
                    <w:ins w:id="1416" w:author="Mateus Berardo de Souza Terra" w:date="2016-02-08T20:04:00Z"/>
                    <w:color w:val="303030"/>
                  </w:rPr>
                </w:rPrChange>
              </w:rPr>
              <w:pPrChange w:id="1417" w:author="Mateus Berardo de Souza Terra" w:date="2016-02-08T22:05:00Z">
                <w:pPr>
                  <w:pStyle w:val="NormalWeb"/>
                  <w:spacing w:before="0" w:beforeAutospacing="0" w:after="160" w:afterAutospacing="0"/>
                  <w:jc w:val="center"/>
                </w:pPr>
              </w:pPrChange>
            </w:pPr>
            <w:ins w:id="1418" w:author="Mateus Berardo de Souza Terra" w:date="2016-02-08T22:13:00Z">
              <w:r w:rsidRPr="0068627D">
                <w:rPr>
                  <w:sz w:val="16"/>
                  <w:szCs w:val="16"/>
                </w:rPr>
                <w:t>7</w:t>
              </w:r>
            </w:ins>
          </w:p>
        </w:tc>
        <w:tc>
          <w:tcPr>
            <w:tcW w:w="1558" w:type="dxa"/>
            <w:tcPrChange w:id="1419"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20" w:author="Mateus Berardo de Souza Terra" w:date="2016-02-08T20:04:00Z"/>
                <w:sz w:val="16"/>
                <w:szCs w:val="16"/>
                <w:rPrChange w:id="1421" w:author="Mateus Berardo de Souza Terra" w:date="2016-02-08T22:05:00Z">
                  <w:rPr>
                    <w:ins w:id="1422" w:author="Mateus Berardo de Souza Terra" w:date="2016-02-08T20:04:00Z"/>
                    <w:color w:val="303030"/>
                  </w:rPr>
                </w:rPrChange>
              </w:rPr>
              <w:pPrChange w:id="1423" w:author="Mateus Berardo de Souza Terra" w:date="2016-02-08T22:05:00Z">
                <w:pPr>
                  <w:pStyle w:val="NormalWeb"/>
                  <w:spacing w:before="0" w:beforeAutospacing="0" w:after="160" w:afterAutospacing="0"/>
                  <w:jc w:val="center"/>
                </w:pPr>
              </w:pPrChange>
            </w:pPr>
            <w:ins w:id="1424" w:author="Mateus Berardo de Souza Terra" w:date="2016-02-08T22:09:00Z">
              <w:r w:rsidRPr="0068627D">
                <w:rPr>
                  <w:sz w:val="16"/>
                  <w:szCs w:val="16"/>
                </w:rPr>
                <w:t>87</w:t>
              </w:r>
            </w:ins>
          </w:p>
        </w:tc>
        <w:tc>
          <w:tcPr>
            <w:tcW w:w="1558" w:type="dxa"/>
            <w:tcPrChange w:id="1425"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26" w:author="Mateus Berardo de Souza Terra" w:date="2016-02-08T20:04:00Z"/>
                <w:sz w:val="16"/>
                <w:szCs w:val="16"/>
                <w:rPrChange w:id="1427" w:author="Mateus Berardo de Souza Terra" w:date="2016-02-08T22:05:00Z">
                  <w:rPr>
                    <w:ins w:id="1428" w:author="Mateus Berardo de Souza Terra" w:date="2016-02-08T20:04:00Z"/>
                    <w:color w:val="303030"/>
                  </w:rPr>
                </w:rPrChange>
              </w:rPr>
              <w:pPrChange w:id="1429" w:author="Mateus Berardo de Souza Terra" w:date="2016-02-08T22:05:00Z">
                <w:pPr>
                  <w:pStyle w:val="NormalWeb"/>
                  <w:spacing w:before="0" w:beforeAutospacing="0" w:after="160" w:afterAutospacing="0"/>
                  <w:jc w:val="center"/>
                </w:pPr>
              </w:pPrChange>
            </w:pPr>
            <w:ins w:id="1430" w:author="Mateus Berardo de Souza Terra" w:date="2016-02-08T22:10:00Z">
              <w:r w:rsidRPr="0068627D">
                <w:rPr>
                  <w:sz w:val="16"/>
                  <w:szCs w:val="16"/>
                </w:rPr>
                <w:t>W</w:t>
              </w:r>
            </w:ins>
          </w:p>
        </w:tc>
        <w:tc>
          <w:tcPr>
            <w:tcW w:w="1559" w:type="dxa"/>
            <w:tcPrChange w:id="1431"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32" w:author="Mateus Berardo de Souza Terra" w:date="2016-02-08T20:04:00Z"/>
                <w:sz w:val="16"/>
                <w:szCs w:val="16"/>
                <w:rPrChange w:id="1433" w:author="Mateus Berardo de Souza Terra" w:date="2016-02-08T22:05:00Z">
                  <w:rPr>
                    <w:ins w:id="1434" w:author="Mateus Berardo de Souza Terra" w:date="2016-02-08T20:04:00Z"/>
                    <w:color w:val="303030"/>
                  </w:rPr>
                </w:rPrChange>
              </w:rPr>
              <w:pPrChange w:id="1435" w:author="Mateus Berardo de Souza Terra" w:date="2016-02-08T22:05:00Z">
                <w:pPr>
                  <w:pStyle w:val="NormalWeb"/>
                  <w:spacing w:before="0" w:beforeAutospacing="0" w:after="160" w:afterAutospacing="0"/>
                  <w:jc w:val="center"/>
                </w:pPr>
              </w:pPrChange>
            </w:pPr>
            <w:ins w:id="1436" w:author="Mateus Berardo de Souza Terra" w:date="2016-02-08T22:09:00Z">
              <w:r w:rsidRPr="0068627D">
                <w:rPr>
                  <w:sz w:val="16"/>
                  <w:szCs w:val="16"/>
                </w:rPr>
                <w:t>119</w:t>
              </w:r>
            </w:ins>
          </w:p>
        </w:tc>
        <w:tc>
          <w:tcPr>
            <w:tcW w:w="1559" w:type="dxa"/>
            <w:tcPrChange w:id="1437"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38" w:author="Mateus Berardo de Souza Terra" w:date="2016-02-08T20:04:00Z"/>
                <w:sz w:val="16"/>
                <w:szCs w:val="16"/>
                <w:rPrChange w:id="1439" w:author="Mateus Berardo de Souza Terra" w:date="2016-02-08T22:05:00Z">
                  <w:rPr>
                    <w:ins w:id="1440" w:author="Mateus Berardo de Souza Terra" w:date="2016-02-08T20:04:00Z"/>
                    <w:color w:val="303030"/>
                  </w:rPr>
                </w:rPrChange>
              </w:rPr>
              <w:pPrChange w:id="1441" w:author="Mateus Berardo de Souza Terra" w:date="2016-02-08T22:05:00Z">
                <w:pPr>
                  <w:pStyle w:val="NormalWeb"/>
                  <w:spacing w:before="0" w:beforeAutospacing="0" w:after="160" w:afterAutospacing="0"/>
                  <w:jc w:val="center"/>
                </w:pPr>
              </w:pPrChange>
            </w:pPr>
            <w:ins w:id="1442" w:author="Mateus Berardo de Souza Terra" w:date="2016-02-08T22:11:00Z">
              <w:r w:rsidRPr="0068627D">
                <w:rPr>
                  <w:sz w:val="16"/>
                  <w:szCs w:val="16"/>
                </w:rPr>
                <w:t>w</w:t>
              </w:r>
            </w:ins>
          </w:p>
        </w:tc>
      </w:tr>
      <w:tr w:rsidR="006868CB" w:rsidRPr="0068627D" w14:paraId="4FF0AAED" w14:textId="77777777" w:rsidTr="007031A8">
        <w:trPr>
          <w:trHeight w:val="20"/>
          <w:ins w:id="1443" w:author="Mateus Berardo de Souza Terra" w:date="2016-02-08T20:04:00Z"/>
        </w:trPr>
        <w:tc>
          <w:tcPr>
            <w:tcW w:w="1558" w:type="dxa"/>
            <w:tcPrChange w:id="1444"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45" w:author="Mateus Berardo de Souza Terra" w:date="2016-02-08T20:04:00Z"/>
                <w:sz w:val="16"/>
                <w:szCs w:val="16"/>
                <w:rPrChange w:id="1446" w:author="Mateus Berardo de Souza Terra" w:date="2016-02-08T22:05:00Z">
                  <w:rPr>
                    <w:ins w:id="1447" w:author="Mateus Berardo de Souza Terra" w:date="2016-02-08T20:04:00Z"/>
                    <w:color w:val="303030"/>
                  </w:rPr>
                </w:rPrChange>
              </w:rPr>
              <w:pPrChange w:id="1448" w:author="Mateus Berardo de Souza Terra" w:date="2016-02-08T22:05:00Z">
                <w:pPr>
                  <w:pStyle w:val="NormalWeb"/>
                  <w:spacing w:before="0" w:beforeAutospacing="0" w:after="160" w:afterAutospacing="0"/>
                  <w:jc w:val="center"/>
                </w:pPr>
              </w:pPrChange>
            </w:pPr>
            <w:ins w:id="1449" w:author="Mateus Berardo de Souza Terra" w:date="2016-02-08T20:05:00Z">
              <w:r w:rsidRPr="0068627D">
                <w:rPr>
                  <w:sz w:val="16"/>
                  <w:szCs w:val="16"/>
                  <w:rPrChange w:id="1450" w:author="Mateus Berardo de Souza Terra" w:date="2016-02-08T22:05:00Z">
                    <w:rPr>
                      <w:color w:val="303030"/>
                    </w:rPr>
                  </w:rPrChange>
                </w:rPr>
                <w:t>56</w:t>
              </w:r>
            </w:ins>
          </w:p>
        </w:tc>
        <w:tc>
          <w:tcPr>
            <w:tcW w:w="1558" w:type="dxa"/>
            <w:tcPrChange w:id="1451"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52" w:author="Mateus Berardo de Souza Terra" w:date="2016-02-08T20:04:00Z"/>
                <w:sz w:val="16"/>
                <w:szCs w:val="16"/>
                <w:rPrChange w:id="1453" w:author="Mateus Berardo de Souza Terra" w:date="2016-02-08T22:05:00Z">
                  <w:rPr>
                    <w:ins w:id="1454" w:author="Mateus Berardo de Souza Terra" w:date="2016-02-08T20:04:00Z"/>
                    <w:color w:val="303030"/>
                  </w:rPr>
                </w:rPrChange>
              </w:rPr>
              <w:pPrChange w:id="1455" w:author="Mateus Berardo de Souza Terra" w:date="2016-02-08T22:05:00Z">
                <w:pPr>
                  <w:pStyle w:val="NormalWeb"/>
                  <w:spacing w:before="0" w:beforeAutospacing="0" w:after="160" w:afterAutospacing="0"/>
                  <w:jc w:val="center"/>
                </w:pPr>
              </w:pPrChange>
            </w:pPr>
            <w:ins w:id="1456" w:author="Mateus Berardo de Souza Terra" w:date="2016-02-08T22:13:00Z">
              <w:r w:rsidRPr="0068627D">
                <w:rPr>
                  <w:sz w:val="16"/>
                  <w:szCs w:val="16"/>
                </w:rPr>
                <w:t>8</w:t>
              </w:r>
            </w:ins>
          </w:p>
        </w:tc>
        <w:tc>
          <w:tcPr>
            <w:tcW w:w="1558" w:type="dxa"/>
            <w:tcPrChange w:id="1457"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58" w:author="Mateus Berardo de Souza Terra" w:date="2016-02-08T20:04:00Z"/>
                <w:sz w:val="16"/>
                <w:szCs w:val="16"/>
                <w:rPrChange w:id="1459" w:author="Mateus Berardo de Souza Terra" w:date="2016-02-08T22:05:00Z">
                  <w:rPr>
                    <w:ins w:id="1460" w:author="Mateus Berardo de Souza Terra" w:date="2016-02-08T20:04:00Z"/>
                    <w:color w:val="303030"/>
                  </w:rPr>
                </w:rPrChange>
              </w:rPr>
              <w:pPrChange w:id="1461" w:author="Mateus Berardo de Souza Terra" w:date="2016-02-08T22:05:00Z">
                <w:pPr>
                  <w:pStyle w:val="NormalWeb"/>
                  <w:spacing w:before="0" w:beforeAutospacing="0" w:after="160" w:afterAutospacing="0"/>
                  <w:jc w:val="center"/>
                </w:pPr>
              </w:pPrChange>
            </w:pPr>
            <w:ins w:id="1462" w:author="Mateus Berardo de Souza Terra" w:date="2016-02-08T22:09:00Z">
              <w:r w:rsidRPr="0068627D">
                <w:rPr>
                  <w:sz w:val="16"/>
                  <w:szCs w:val="16"/>
                </w:rPr>
                <w:t>88</w:t>
              </w:r>
            </w:ins>
          </w:p>
        </w:tc>
        <w:tc>
          <w:tcPr>
            <w:tcW w:w="1558" w:type="dxa"/>
            <w:tcPrChange w:id="1463"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64" w:author="Mateus Berardo de Souza Terra" w:date="2016-02-08T20:04:00Z"/>
                <w:sz w:val="16"/>
                <w:szCs w:val="16"/>
                <w:rPrChange w:id="1465" w:author="Mateus Berardo de Souza Terra" w:date="2016-02-08T22:05:00Z">
                  <w:rPr>
                    <w:ins w:id="1466" w:author="Mateus Berardo de Souza Terra" w:date="2016-02-08T20:04:00Z"/>
                    <w:color w:val="303030"/>
                  </w:rPr>
                </w:rPrChange>
              </w:rPr>
              <w:pPrChange w:id="1467" w:author="Mateus Berardo de Souza Terra" w:date="2016-02-08T22:05:00Z">
                <w:pPr>
                  <w:pStyle w:val="NormalWeb"/>
                  <w:spacing w:before="0" w:beforeAutospacing="0" w:after="160" w:afterAutospacing="0"/>
                  <w:jc w:val="center"/>
                </w:pPr>
              </w:pPrChange>
            </w:pPr>
            <w:ins w:id="1468" w:author="Mateus Berardo de Souza Terra" w:date="2016-02-08T22:10:00Z">
              <w:r w:rsidRPr="0068627D">
                <w:rPr>
                  <w:sz w:val="16"/>
                  <w:szCs w:val="16"/>
                </w:rPr>
                <w:t>X</w:t>
              </w:r>
            </w:ins>
          </w:p>
        </w:tc>
        <w:tc>
          <w:tcPr>
            <w:tcW w:w="1559" w:type="dxa"/>
            <w:tcPrChange w:id="1469"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70" w:author="Mateus Berardo de Souza Terra" w:date="2016-02-08T20:04:00Z"/>
                <w:sz w:val="16"/>
                <w:szCs w:val="16"/>
                <w:rPrChange w:id="1471" w:author="Mateus Berardo de Souza Terra" w:date="2016-02-08T22:05:00Z">
                  <w:rPr>
                    <w:ins w:id="1472" w:author="Mateus Berardo de Souza Terra" w:date="2016-02-08T20:04:00Z"/>
                    <w:color w:val="303030"/>
                  </w:rPr>
                </w:rPrChange>
              </w:rPr>
              <w:pPrChange w:id="1473" w:author="Mateus Berardo de Souza Terra" w:date="2016-02-08T22:05:00Z">
                <w:pPr>
                  <w:pStyle w:val="NormalWeb"/>
                  <w:spacing w:before="0" w:beforeAutospacing="0" w:after="160" w:afterAutospacing="0"/>
                  <w:jc w:val="center"/>
                </w:pPr>
              </w:pPrChange>
            </w:pPr>
            <w:ins w:id="1474" w:author="Mateus Berardo de Souza Terra" w:date="2016-02-08T22:09:00Z">
              <w:r w:rsidRPr="0068627D">
                <w:rPr>
                  <w:sz w:val="16"/>
                  <w:szCs w:val="16"/>
                </w:rPr>
                <w:t>120</w:t>
              </w:r>
            </w:ins>
          </w:p>
        </w:tc>
        <w:tc>
          <w:tcPr>
            <w:tcW w:w="1559" w:type="dxa"/>
            <w:tcPrChange w:id="1475"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476" w:author="Mateus Berardo de Souza Terra" w:date="2016-02-08T20:04:00Z"/>
                <w:sz w:val="16"/>
                <w:szCs w:val="16"/>
                <w:rPrChange w:id="1477" w:author="Mateus Berardo de Souza Terra" w:date="2016-02-08T22:05:00Z">
                  <w:rPr>
                    <w:ins w:id="1478" w:author="Mateus Berardo de Souza Terra" w:date="2016-02-08T20:04:00Z"/>
                    <w:color w:val="303030"/>
                  </w:rPr>
                </w:rPrChange>
              </w:rPr>
              <w:pPrChange w:id="1479" w:author="Mateus Berardo de Souza Terra" w:date="2016-02-08T22:05:00Z">
                <w:pPr>
                  <w:pStyle w:val="NormalWeb"/>
                  <w:spacing w:before="0" w:beforeAutospacing="0" w:after="160" w:afterAutospacing="0"/>
                  <w:jc w:val="center"/>
                </w:pPr>
              </w:pPrChange>
            </w:pPr>
            <w:ins w:id="1480" w:author="Mateus Berardo de Souza Terra" w:date="2016-02-08T22:11:00Z">
              <w:r w:rsidRPr="0068627D">
                <w:rPr>
                  <w:sz w:val="16"/>
                  <w:szCs w:val="16"/>
                </w:rPr>
                <w:t>x</w:t>
              </w:r>
            </w:ins>
          </w:p>
        </w:tc>
      </w:tr>
      <w:tr w:rsidR="006868CB" w:rsidRPr="0068627D" w14:paraId="100DDDC0" w14:textId="77777777" w:rsidTr="007031A8">
        <w:trPr>
          <w:trHeight w:val="20"/>
          <w:ins w:id="1481" w:author="Mateus Berardo de Souza Terra" w:date="2016-02-08T20:04:00Z"/>
        </w:trPr>
        <w:tc>
          <w:tcPr>
            <w:tcW w:w="1558" w:type="dxa"/>
            <w:tcPrChange w:id="1482"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483" w:author="Mateus Berardo de Souza Terra" w:date="2016-02-08T20:04:00Z"/>
                <w:sz w:val="16"/>
                <w:szCs w:val="16"/>
                <w:rPrChange w:id="1484" w:author="Mateus Berardo de Souza Terra" w:date="2016-02-08T22:05:00Z">
                  <w:rPr>
                    <w:ins w:id="1485" w:author="Mateus Berardo de Souza Terra" w:date="2016-02-08T20:04:00Z"/>
                    <w:color w:val="303030"/>
                  </w:rPr>
                </w:rPrChange>
              </w:rPr>
              <w:pPrChange w:id="1486" w:author="Mateus Berardo de Souza Terra" w:date="2016-02-08T22:05:00Z">
                <w:pPr>
                  <w:pStyle w:val="NormalWeb"/>
                  <w:spacing w:before="0" w:beforeAutospacing="0" w:after="160" w:afterAutospacing="0"/>
                  <w:jc w:val="center"/>
                </w:pPr>
              </w:pPrChange>
            </w:pPr>
            <w:ins w:id="1487" w:author="Mateus Berardo de Souza Terra" w:date="2016-02-08T20:05:00Z">
              <w:r w:rsidRPr="0068627D">
                <w:rPr>
                  <w:sz w:val="16"/>
                  <w:szCs w:val="16"/>
                  <w:rPrChange w:id="1488" w:author="Mateus Berardo de Souza Terra" w:date="2016-02-08T22:05:00Z">
                    <w:rPr>
                      <w:color w:val="303030"/>
                    </w:rPr>
                  </w:rPrChange>
                </w:rPr>
                <w:t>57</w:t>
              </w:r>
            </w:ins>
          </w:p>
        </w:tc>
        <w:tc>
          <w:tcPr>
            <w:tcW w:w="1558" w:type="dxa"/>
            <w:tcPrChange w:id="1489"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490" w:author="Mateus Berardo de Souza Terra" w:date="2016-02-08T20:04:00Z"/>
                <w:sz w:val="16"/>
                <w:szCs w:val="16"/>
                <w:rPrChange w:id="1491" w:author="Mateus Berardo de Souza Terra" w:date="2016-02-08T22:05:00Z">
                  <w:rPr>
                    <w:ins w:id="1492" w:author="Mateus Berardo de Souza Terra" w:date="2016-02-08T20:04:00Z"/>
                    <w:color w:val="303030"/>
                  </w:rPr>
                </w:rPrChange>
              </w:rPr>
              <w:pPrChange w:id="1493" w:author="Mateus Berardo de Souza Terra" w:date="2016-02-08T22:05:00Z">
                <w:pPr>
                  <w:pStyle w:val="NormalWeb"/>
                  <w:spacing w:before="0" w:beforeAutospacing="0" w:after="160" w:afterAutospacing="0"/>
                  <w:jc w:val="center"/>
                </w:pPr>
              </w:pPrChange>
            </w:pPr>
            <w:ins w:id="1494" w:author="Mateus Berardo de Souza Terra" w:date="2016-02-08T22:13:00Z">
              <w:r w:rsidRPr="0068627D">
                <w:rPr>
                  <w:sz w:val="16"/>
                  <w:szCs w:val="16"/>
                </w:rPr>
                <w:t>9</w:t>
              </w:r>
            </w:ins>
          </w:p>
        </w:tc>
        <w:tc>
          <w:tcPr>
            <w:tcW w:w="1558" w:type="dxa"/>
            <w:tcPrChange w:id="1495"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496" w:author="Mateus Berardo de Souza Terra" w:date="2016-02-08T20:04:00Z"/>
                <w:sz w:val="16"/>
                <w:szCs w:val="16"/>
                <w:rPrChange w:id="1497" w:author="Mateus Berardo de Souza Terra" w:date="2016-02-08T22:05:00Z">
                  <w:rPr>
                    <w:ins w:id="1498" w:author="Mateus Berardo de Souza Terra" w:date="2016-02-08T20:04:00Z"/>
                    <w:color w:val="303030"/>
                  </w:rPr>
                </w:rPrChange>
              </w:rPr>
              <w:pPrChange w:id="1499" w:author="Mateus Berardo de Souza Terra" w:date="2016-02-08T22:05:00Z">
                <w:pPr>
                  <w:pStyle w:val="NormalWeb"/>
                  <w:spacing w:before="0" w:beforeAutospacing="0" w:after="160" w:afterAutospacing="0"/>
                  <w:jc w:val="center"/>
                </w:pPr>
              </w:pPrChange>
            </w:pPr>
            <w:ins w:id="1500" w:author="Mateus Berardo de Souza Terra" w:date="2016-02-08T22:09:00Z">
              <w:r w:rsidRPr="0068627D">
                <w:rPr>
                  <w:sz w:val="16"/>
                  <w:szCs w:val="16"/>
                </w:rPr>
                <w:t>89</w:t>
              </w:r>
            </w:ins>
          </w:p>
        </w:tc>
        <w:tc>
          <w:tcPr>
            <w:tcW w:w="1558" w:type="dxa"/>
            <w:tcPrChange w:id="1501"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02" w:author="Mateus Berardo de Souza Terra" w:date="2016-02-08T20:04:00Z"/>
                <w:sz w:val="16"/>
                <w:szCs w:val="16"/>
                <w:rPrChange w:id="1503" w:author="Mateus Berardo de Souza Terra" w:date="2016-02-08T22:05:00Z">
                  <w:rPr>
                    <w:ins w:id="1504" w:author="Mateus Berardo de Souza Terra" w:date="2016-02-08T20:04:00Z"/>
                    <w:color w:val="303030"/>
                  </w:rPr>
                </w:rPrChange>
              </w:rPr>
              <w:pPrChange w:id="1505" w:author="Mateus Berardo de Souza Terra" w:date="2016-02-08T22:05:00Z">
                <w:pPr>
                  <w:pStyle w:val="NormalWeb"/>
                  <w:spacing w:before="0" w:beforeAutospacing="0" w:after="160" w:afterAutospacing="0"/>
                  <w:jc w:val="center"/>
                </w:pPr>
              </w:pPrChange>
            </w:pPr>
            <w:ins w:id="1506" w:author="Mateus Berardo de Souza Terra" w:date="2016-02-08T22:10:00Z">
              <w:r w:rsidRPr="0068627D">
                <w:rPr>
                  <w:sz w:val="16"/>
                  <w:szCs w:val="16"/>
                </w:rPr>
                <w:t>Y</w:t>
              </w:r>
            </w:ins>
          </w:p>
        </w:tc>
        <w:tc>
          <w:tcPr>
            <w:tcW w:w="1559" w:type="dxa"/>
            <w:tcPrChange w:id="1507"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08" w:author="Mateus Berardo de Souza Terra" w:date="2016-02-08T20:04:00Z"/>
                <w:sz w:val="16"/>
                <w:szCs w:val="16"/>
                <w:rPrChange w:id="1509" w:author="Mateus Berardo de Souza Terra" w:date="2016-02-08T22:05:00Z">
                  <w:rPr>
                    <w:ins w:id="1510" w:author="Mateus Berardo de Souza Terra" w:date="2016-02-08T20:04:00Z"/>
                    <w:color w:val="303030"/>
                  </w:rPr>
                </w:rPrChange>
              </w:rPr>
              <w:pPrChange w:id="1511" w:author="Mateus Berardo de Souza Terra" w:date="2016-02-08T22:05:00Z">
                <w:pPr>
                  <w:pStyle w:val="NormalWeb"/>
                  <w:spacing w:before="0" w:beforeAutospacing="0" w:after="160" w:afterAutospacing="0"/>
                  <w:jc w:val="center"/>
                </w:pPr>
              </w:pPrChange>
            </w:pPr>
            <w:ins w:id="1512" w:author="Mateus Berardo de Souza Terra" w:date="2016-02-08T22:09:00Z">
              <w:r w:rsidRPr="0068627D">
                <w:rPr>
                  <w:sz w:val="16"/>
                  <w:szCs w:val="16"/>
                </w:rPr>
                <w:t>121</w:t>
              </w:r>
            </w:ins>
          </w:p>
        </w:tc>
        <w:tc>
          <w:tcPr>
            <w:tcW w:w="1559" w:type="dxa"/>
            <w:tcPrChange w:id="1513"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14" w:author="Mateus Berardo de Souza Terra" w:date="2016-02-08T20:04:00Z"/>
                <w:sz w:val="16"/>
                <w:szCs w:val="16"/>
                <w:rPrChange w:id="1515" w:author="Mateus Berardo de Souza Terra" w:date="2016-02-08T22:05:00Z">
                  <w:rPr>
                    <w:ins w:id="1516" w:author="Mateus Berardo de Souza Terra" w:date="2016-02-08T20:04:00Z"/>
                    <w:color w:val="303030"/>
                  </w:rPr>
                </w:rPrChange>
              </w:rPr>
              <w:pPrChange w:id="1517" w:author="Mateus Berardo de Souza Terra" w:date="2016-02-08T22:05:00Z">
                <w:pPr>
                  <w:pStyle w:val="NormalWeb"/>
                  <w:spacing w:before="0" w:beforeAutospacing="0" w:after="160" w:afterAutospacing="0"/>
                  <w:jc w:val="center"/>
                </w:pPr>
              </w:pPrChange>
            </w:pPr>
            <w:ins w:id="1518" w:author="Mateus Berardo de Souza Terra" w:date="2016-02-08T22:11:00Z">
              <w:r w:rsidRPr="0068627D">
                <w:rPr>
                  <w:sz w:val="16"/>
                  <w:szCs w:val="16"/>
                </w:rPr>
                <w:t>y</w:t>
              </w:r>
            </w:ins>
          </w:p>
        </w:tc>
      </w:tr>
      <w:tr w:rsidR="006868CB" w:rsidRPr="0068627D" w14:paraId="1D3DA760" w14:textId="77777777" w:rsidTr="007031A8">
        <w:trPr>
          <w:trHeight w:val="20"/>
          <w:ins w:id="1519" w:author="Mateus Berardo de Souza Terra" w:date="2016-02-08T20:04:00Z"/>
        </w:trPr>
        <w:tc>
          <w:tcPr>
            <w:tcW w:w="1558" w:type="dxa"/>
            <w:tcPrChange w:id="1520"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21" w:author="Mateus Berardo de Souza Terra" w:date="2016-02-08T20:04:00Z"/>
                <w:sz w:val="16"/>
                <w:szCs w:val="16"/>
                <w:rPrChange w:id="1522" w:author="Mateus Berardo de Souza Terra" w:date="2016-02-08T22:05:00Z">
                  <w:rPr>
                    <w:ins w:id="1523" w:author="Mateus Berardo de Souza Terra" w:date="2016-02-08T20:04:00Z"/>
                    <w:color w:val="303030"/>
                  </w:rPr>
                </w:rPrChange>
              </w:rPr>
              <w:pPrChange w:id="1524" w:author="Mateus Berardo de Souza Terra" w:date="2016-02-08T22:05:00Z">
                <w:pPr>
                  <w:pStyle w:val="NormalWeb"/>
                  <w:spacing w:before="0" w:beforeAutospacing="0" w:after="160" w:afterAutospacing="0"/>
                  <w:jc w:val="center"/>
                </w:pPr>
              </w:pPrChange>
            </w:pPr>
            <w:ins w:id="1525" w:author="Mateus Berardo de Souza Terra" w:date="2016-02-08T20:05:00Z">
              <w:r w:rsidRPr="0068627D">
                <w:rPr>
                  <w:sz w:val="16"/>
                  <w:szCs w:val="16"/>
                  <w:rPrChange w:id="1526" w:author="Mateus Berardo de Souza Terra" w:date="2016-02-08T22:05:00Z">
                    <w:rPr>
                      <w:color w:val="303030"/>
                    </w:rPr>
                  </w:rPrChange>
                </w:rPr>
                <w:t>58</w:t>
              </w:r>
            </w:ins>
          </w:p>
        </w:tc>
        <w:tc>
          <w:tcPr>
            <w:tcW w:w="1558" w:type="dxa"/>
            <w:tcPrChange w:id="1527"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28" w:author="Mateus Berardo de Souza Terra" w:date="2016-02-08T20:04:00Z"/>
                <w:sz w:val="16"/>
                <w:szCs w:val="16"/>
                <w:rPrChange w:id="1529" w:author="Mateus Berardo de Souza Terra" w:date="2016-02-08T22:05:00Z">
                  <w:rPr>
                    <w:ins w:id="1530" w:author="Mateus Berardo de Souza Terra" w:date="2016-02-08T20:04:00Z"/>
                    <w:color w:val="303030"/>
                  </w:rPr>
                </w:rPrChange>
              </w:rPr>
              <w:pPrChange w:id="1531" w:author="Mateus Berardo de Souza Terra" w:date="2016-02-08T22:05:00Z">
                <w:pPr>
                  <w:pStyle w:val="NormalWeb"/>
                  <w:spacing w:before="0" w:beforeAutospacing="0" w:after="160" w:afterAutospacing="0"/>
                  <w:jc w:val="center"/>
                </w:pPr>
              </w:pPrChange>
            </w:pPr>
            <w:ins w:id="1532" w:author="Mateus Berardo de Souza Terra" w:date="2016-02-08T22:13:00Z">
              <w:r w:rsidRPr="0068627D">
                <w:rPr>
                  <w:sz w:val="16"/>
                  <w:szCs w:val="16"/>
                </w:rPr>
                <w:t>:</w:t>
              </w:r>
            </w:ins>
          </w:p>
        </w:tc>
        <w:tc>
          <w:tcPr>
            <w:tcW w:w="1558" w:type="dxa"/>
            <w:tcPrChange w:id="1533"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34" w:author="Mateus Berardo de Souza Terra" w:date="2016-02-08T20:04:00Z"/>
                <w:sz w:val="16"/>
                <w:szCs w:val="16"/>
                <w:rPrChange w:id="1535" w:author="Mateus Berardo de Souza Terra" w:date="2016-02-08T22:05:00Z">
                  <w:rPr>
                    <w:ins w:id="1536" w:author="Mateus Berardo de Souza Terra" w:date="2016-02-08T20:04:00Z"/>
                    <w:color w:val="303030"/>
                  </w:rPr>
                </w:rPrChange>
              </w:rPr>
              <w:pPrChange w:id="1537" w:author="Mateus Berardo de Souza Terra" w:date="2016-02-08T22:05:00Z">
                <w:pPr>
                  <w:pStyle w:val="NormalWeb"/>
                  <w:spacing w:before="0" w:beforeAutospacing="0" w:after="160" w:afterAutospacing="0"/>
                  <w:jc w:val="center"/>
                </w:pPr>
              </w:pPrChange>
            </w:pPr>
            <w:ins w:id="1538" w:author="Mateus Berardo de Souza Terra" w:date="2016-02-08T22:09:00Z">
              <w:r w:rsidRPr="0068627D">
                <w:rPr>
                  <w:sz w:val="16"/>
                  <w:szCs w:val="16"/>
                </w:rPr>
                <w:t>90</w:t>
              </w:r>
            </w:ins>
          </w:p>
        </w:tc>
        <w:tc>
          <w:tcPr>
            <w:tcW w:w="1558" w:type="dxa"/>
            <w:tcPrChange w:id="1539"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40" w:author="Mateus Berardo de Souza Terra" w:date="2016-02-08T20:04:00Z"/>
                <w:sz w:val="16"/>
                <w:szCs w:val="16"/>
                <w:rPrChange w:id="1541" w:author="Mateus Berardo de Souza Terra" w:date="2016-02-08T22:05:00Z">
                  <w:rPr>
                    <w:ins w:id="1542" w:author="Mateus Berardo de Souza Terra" w:date="2016-02-08T20:04:00Z"/>
                    <w:color w:val="303030"/>
                  </w:rPr>
                </w:rPrChange>
              </w:rPr>
              <w:pPrChange w:id="1543" w:author="Mateus Berardo de Souza Terra" w:date="2016-02-08T22:05:00Z">
                <w:pPr>
                  <w:pStyle w:val="NormalWeb"/>
                  <w:spacing w:before="0" w:beforeAutospacing="0" w:after="160" w:afterAutospacing="0"/>
                  <w:jc w:val="center"/>
                </w:pPr>
              </w:pPrChange>
            </w:pPr>
            <w:ins w:id="1544" w:author="Mateus Berardo de Souza Terra" w:date="2016-02-08T22:10:00Z">
              <w:r w:rsidRPr="0068627D">
                <w:rPr>
                  <w:sz w:val="16"/>
                  <w:szCs w:val="16"/>
                </w:rPr>
                <w:t>Z</w:t>
              </w:r>
            </w:ins>
          </w:p>
        </w:tc>
        <w:tc>
          <w:tcPr>
            <w:tcW w:w="1559" w:type="dxa"/>
            <w:tcPrChange w:id="1545"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46" w:author="Mateus Berardo de Souza Terra" w:date="2016-02-08T20:04:00Z"/>
                <w:sz w:val="16"/>
                <w:szCs w:val="16"/>
                <w:rPrChange w:id="1547" w:author="Mateus Berardo de Souza Terra" w:date="2016-02-08T22:05:00Z">
                  <w:rPr>
                    <w:ins w:id="1548" w:author="Mateus Berardo de Souza Terra" w:date="2016-02-08T20:04:00Z"/>
                    <w:color w:val="303030"/>
                  </w:rPr>
                </w:rPrChange>
              </w:rPr>
              <w:pPrChange w:id="1549" w:author="Mateus Berardo de Souza Terra" w:date="2016-02-08T22:05:00Z">
                <w:pPr>
                  <w:pStyle w:val="NormalWeb"/>
                  <w:spacing w:before="0" w:beforeAutospacing="0" w:after="160" w:afterAutospacing="0"/>
                  <w:jc w:val="center"/>
                </w:pPr>
              </w:pPrChange>
            </w:pPr>
            <w:ins w:id="1550" w:author="Mateus Berardo de Souza Terra" w:date="2016-02-08T22:09:00Z">
              <w:r w:rsidRPr="0068627D">
                <w:rPr>
                  <w:sz w:val="16"/>
                  <w:szCs w:val="16"/>
                </w:rPr>
                <w:t>122</w:t>
              </w:r>
            </w:ins>
          </w:p>
        </w:tc>
        <w:tc>
          <w:tcPr>
            <w:tcW w:w="1559" w:type="dxa"/>
            <w:tcPrChange w:id="1551"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52" w:author="Mateus Berardo de Souza Terra" w:date="2016-02-08T20:04:00Z"/>
                <w:sz w:val="16"/>
                <w:szCs w:val="16"/>
                <w:rPrChange w:id="1553" w:author="Mateus Berardo de Souza Terra" w:date="2016-02-08T22:05:00Z">
                  <w:rPr>
                    <w:ins w:id="1554" w:author="Mateus Berardo de Souza Terra" w:date="2016-02-08T20:04:00Z"/>
                    <w:color w:val="303030"/>
                  </w:rPr>
                </w:rPrChange>
              </w:rPr>
              <w:pPrChange w:id="1555" w:author="Mateus Berardo de Souza Terra" w:date="2016-02-08T22:05:00Z">
                <w:pPr>
                  <w:pStyle w:val="NormalWeb"/>
                  <w:spacing w:before="0" w:beforeAutospacing="0" w:after="160" w:afterAutospacing="0"/>
                  <w:jc w:val="center"/>
                </w:pPr>
              </w:pPrChange>
            </w:pPr>
            <w:ins w:id="1556" w:author="Mateus Berardo de Souza Terra" w:date="2016-02-08T22:11:00Z">
              <w:r w:rsidRPr="0068627D">
                <w:rPr>
                  <w:sz w:val="16"/>
                  <w:szCs w:val="16"/>
                </w:rPr>
                <w:t>z</w:t>
              </w:r>
            </w:ins>
          </w:p>
        </w:tc>
      </w:tr>
      <w:tr w:rsidR="006868CB" w:rsidRPr="0068627D" w14:paraId="68ECEA75" w14:textId="77777777" w:rsidTr="007031A8">
        <w:trPr>
          <w:trHeight w:val="20"/>
          <w:ins w:id="1557" w:author="Mateus Berardo de Souza Terra" w:date="2016-02-08T20:04:00Z"/>
        </w:trPr>
        <w:tc>
          <w:tcPr>
            <w:tcW w:w="1558" w:type="dxa"/>
            <w:tcPrChange w:id="1558"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59" w:author="Mateus Berardo de Souza Terra" w:date="2016-02-08T20:04:00Z"/>
                <w:sz w:val="16"/>
                <w:szCs w:val="16"/>
                <w:rPrChange w:id="1560" w:author="Mateus Berardo de Souza Terra" w:date="2016-02-08T22:05:00Z">
                  <w:rPr>
                    <w:ins w:id="1561" w:author="Mateus Berardo de Souza Terra" w:date="2016-02-08T20:04:00Z"/>
                    <w:color w:val="303030"/>
                  </w:rPr>
                </w:rPrChange>
              </w:rPr>
              <w:pPrChange w:id="1562" w:author="Mateus Berardo de Souza Terra" w:date="2016-02-08T22:05:00Z">
                <w:pPr>
                  <w:pStyle w:val="NormalWeb"/>
                  <w:spacing w:before="0" w:beforeAutospacing="0" w:after="160" w:afterAutospacing="0"/>
                  <w:jc w:val="center"/>
                </w:pPr>
              </w:pPrChange>
            </w:pPr>
            <w:ins w:id="1563" w:author="Mateus Berardo de Souza Terra" w:date="2016-02-08T20:05:00Z">
              <w:r w:rsidRPr="0068627D">
                <w:rPr>
                  <w:sz w:val="16"/>
                  <w:szCs w:val="16"/>
                  <w:rPrChange w:id="1564" w:author="Mateus Berardo de Souza Terra" w:date="2016-02-08T22:05:00Z">
                    <w:rPr>
                      <w:color w:val="303030"/>
                    </w:rPr>
                  </w:rPrChange>
                </w:rPr>
                <w:t>59</w:t>
              </w:r>
            </w:ins>
          </w:p>
        </w:tc>
        <w:tc>
          <w:tcPr>
            <w:tcW w:w="1558" w:type="dxa"/>
            <w:tcPrChange w:id="1565"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66" w:author="Mateus Berardo de Souza Terra" w:date="2016-02-08T20:04:00Z"/>
                <w:sz w:val="16"/>
                <w:szCs w:val="16"/>
                <w:rPrChange w:id="1567" w:author="Mateus Berardo de Souza Terra" w:date="2016-02-08T22:05:00Z">
                  <w:rPr>
                    <w:ins w:id="1568" w:author="Mateus Berardo de Souza Terra" w:date="2016-02-08T20:04:00Z"/>
                    <w:color w:val="303030"/>
                  </w:rPr>
                </w:rPrChange>
              </w:rPr>
              <w:pPrChange w:id="1569" w:author="Mateus Berardo de Souza Terra" w:date="2016-02-08T22:05:00Z">
                <w:pPr>
                  <w:pStyle w:val="NormalWeb"/>
                  <w:spacing w:before="0" w:beforeAutospacing="0" w:after="160" w:afterAutospacing="0"/>
                  <w:jc w:val="center"/>
                </w:pPr>
              </w:pPrChange>
            </w:pPr>
            <w:ins w:id="1570" w:author="Mateus Berardo de Souza Terra" w:date="2016-02-08T22:13:00Z">
              <w:r w:rsidRPr="0068627D">
                <w:rPr>
                  <w:sz w:val="16"/>
                  <w:szCs w:val="16"/>
                </w:rPr>
                <w:t>;</w:t>
              </w:r>
            </w:ins>
          </w:p>
        </w:tc>
        <w:tc>
          <w:tcPr>
            <w:tcW w:w="1558" w:type="dxa"/>
            <w:tcPrChange w:id="1571"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72" w:author="Mateus Berardo de Souza Terra" w:date="2016-02-08T20:04:00Z"/>
                <w:sz w:val="16"/>
                <w:szCs w:val="16"/>
                <w:rPrChange w:id="1573" w:author="Mateus Berardo de Souza Terra" w:date="2016-02-08T22:05:00Z">
                  <w:rPr>
                    <w:ins w:id="1574" w:author="Mateus Berardo de Souza Terra" w:date="2016-02-08T20:04:00Z"/>
                    <w:color w:val="303030"/>
                  </w:rPr>
                </w:rPrChange>
              </w:rPr>
              <w:pPrChange w:id="1575" w:author="Mateus Berardo de Souza Terra" w:date="2016-02-08T22:05:00Z">
                <w:pPr>
                  <w:pStyle w:val="NormalWeb"/>
                  <w:spacing w:before="0" w:beforeAutospacing="0" w:after="160" w:afterAutospacing="0"/>
                  <w:jc w:val="center"/>
                </w:pPr>
              </w:pPrChange>
            </w:pPr>
            <w:ins w:id="1576" w:author="Mateus Berardo de Souza Terra" w:date="2016-02-08T22:09:00Z">
              <w:r w:rsidRPr="0068627D">
                <w:rPr>
                  <w:sz w:val="16"/>
                  <w:szCs w:val="16"/>
                </w:rPr>
                <w:t>91</w:t>
              </w:r>
            </w:ins>
          </w:p>
        </w:tc>
        <w:tc>
          <w:tcPr>
            <w:tcW w:w="1558" w:type="dxa"/>
            <w:tcPrChange w:id="1577"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578" w:author="Mateus Berardo de Souza Terra" w:date="2016-02-08T20:04:00Z"/>
                <w:sz w:val="16"/>
                <w:szCs w:val="16"/>
                <w:rPrChange w:id="1579" w:author="Mateus Berardo de Souza Terra" w:date="2016-02-08T22:05:00Z">
                  <w:rPr>
                    <w:ins w:id="1580" w:author="Mateus Berardo de Souza Terra" w:date="2016-02-08T20:04:00Z"/>
                    <w:color w:val="303030"/>
                  </w:rPr>
                </w:rPrChange>
              </w:rPr>
              <w:pPrChange w:id="1581" w:author="Mateus Berardo de Souza Terra" w:date="2016-02-08T22:05:00Z">
                <w:pPr>
                  <w:pStyle w:val="NormalWeb"/>
                  <w:spacing w:before="0" w:beforeAutospacing="0" w:after="160" w:afterAutospacing="0"/>
                  <w:jc w:val="center"/>
                </w:pPr>
              </w:pPrChange>
            </w:pPr>
            <w:ins w:id="1582" w:author="Mateus Berardo de Souza Terra" w:date="2016-02-08T22:11:00Z">
              <w:r w:rsidRPr="0068627D">
                <w:rPr>
                  <w:sz w:val="16"/>
                  <w:szCs w:val="16"/>
                </w:rPr>
                <w:t>[</w:t>
              </w:r>
            </w:ins>
          </w:p>
        </w:tc>
        <w:tc>
          <w:tcPr>
            <w:tcW w:w="1559" w:type="dxa"/>
            <w:tcPrChange w:id="1583"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584" w:author="Mateus Berardo de Souza Terra" w:date="2016-02-08T20:04:00Z"/>
                <w:sz w:val="16"/>
                <w:szCs w:val="16"/>
                <w:rPrChange w:id="1585" w:author="Mateus Berardo de Souza Terra" w:date="2016-02-08T22:05:00Z">
                  <w:rPr>
                    <w:ins w:id="1586" w:author="Mateus Berardo de Souza Terra" w:date="2016-02-08T20:04:00Z"/>
                    <w:color w:val="303030"/>
                  </w:rPr>
                </w:rPrChange>
              </w:rPr>
              <w:pPrChange w:id="1587" w:author="Mateus Berardo de Souza Terra" w:date="2016-02-08T22:05:00Z">
                <w:pPr>
                  <w:pStyle w:val="NormalWeb"/>
                  <w:spacing w:before="0" w:beforeAutospacing="0" w:after="160" w:afterAutospacing="0"/>
                  <w:jc w:val="center"/>
                </w:pPr>
              </w:pPrChange>
            </w:pPr>
            <w:ins w:id="1588" w:author="Mateus Berardo de Souza Terra" w:date="2016-02-08T22:09:00Z">
              <w:r w:rsidRPr="0068627D">
                <w:rPr>
                  <w:sz w:val="16"/>
                  <w:szCs w:val="16"/>
                </w:rPr>
                <w:t>123</w:t>
              </w:r>
            </w:ins>
          </w:p>
        </w:tc>
        <w:tc>
          <w:tcPr>
            <w:tcW w:w="1559" w:type="dxa"/>
            <w:tcPrChange w:id="1589"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590" w:author="Mateus Berardo de Souza Terra" w:date="2016-02-08T20:04:00Z"/>
                <w:sz w:val="16"/>
                <w:szCs w:val="16"/>
                <w:rPrChange w:id="1591" w:author="Mateus Berardo de Souza Terra" w:date="2016-02-08T22:05:00Z">
                  <w:rPr>
                    <w:ins w:id="1592" w:author="Mateus Berardo de Souza Terra" w:date="2016-02-08T20:04:00Z"/>
                    <w:color w:val="303030"/>
                  </w:rPr>
                </w:rPrChange>
              </w:rPr>
              <w:pPrChange w:id="1593" w:author="Mateus Berardo de Souza Terra" w:date="2016-02-08T22:05:00Z">
                <w:pPr>
                  <w:pStyle w:val="NormalWeb"/>
                  <w:spacing w:before="0" w:beforeAutospacing="0" w:after="160" w:afterAutospacing="0"/>
                  <w:jc w:val="center"/>
                </w:pPr>
              </w:pPrChange>
            </w:pPr>
            <w:ins w:id="1594" w:author="Mateus Berardo de Souza Terra" w:date="2016-02-08T22:11:00Z">
              <w:r w:rsidRPr="0068627D">
                <w:rPr>
                  <w:sz w:val="16"/>
                  <w:szCs w:val="16"/>
                </w:rPr>
                <w:t>{</w:t>
              </w:r>
            </w:ins>
          </w:p>
        </w:tc>
      </w:tr>
      <w:tr w:rsidR="006868CB" w:rsidRPr="0068627D" w14:paraId="345AB050" w14:textId="77777777" w:rsidTr="007031A8">
        <w:trPr>
          <w:trHeight w:val="20"/>
          <w:ins w:id="1595" w:author="Mateus Berardo de Souza Terra" w:date="2016-02-08T20:04:00Z"/>
        </w:trPr>
        <w:tc>
          <w:tcPr>
            <w:tcW w:w="1558" w:type="dxa"/>
            <w:tcPrChange w:id="1596"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597" w:author="Mateus Berardo de Souza Terra" w:date="2016-02-08T20:04:00Z"/>
                <w:sz w:val="16"/>
                <w:szCs w:val="16"/>
                <w:rPrChange w:id="1598" w:author="Mateus Berardo de Souza Terra" w:date="2016-02-08T22:05:00Z">
                  <w:rPr>
                    <w:ins w:id="1599" w:author="Mateus Berardo de Souza Terra" w:date="2016-02-08T20:04:00Z"/>
                    <w:color w:val="303030"/>
                  </w:rPr>
                </w:rPrChange>
              </w:rPr>
              <w:pPrChange w:id="1600" w:author="Mateus Berardo de Souza Terra" w:date="2016-02-08T22:05:00Z">
                <w:pPr>
                  <w:pStyle w:val="NormalWeb"/>
                  <w:spacing w:before="0" w:beforeAutospacing="0" w:after="160" w:afterAutospacing="0"/>
                  <w:jc w:val="center"/>
                </w:pPr>
              </w:pPrChange>
            </w:pPr>
            <w:ins w:id="1601" w:author="Mateus Berardo de Souza Terra" w:date="2016-02-08T20:05:00Z">
              <w:r w:rsidRPr="0068627D">
                <w:rPr>
                  <w:sz w:val="16"/>
                  <w:szCs w:val="16"/>
                  <w:rPrChange w:id="1602" w:author="Mateus Berardo de Souza Terra" w:date="2016-02-08T22:05:00Z">
                    <w:rPr>
                      <w:color w:val="303030"/>
                    </w:rPr>
                  </w:rPrChange>
                </w:rPr>
                <w:t>60</w:t>
              </w:r>
            </w:ins>
          </w:p>
        </w:tc>
        <w:tc>
          <w:tcPr>
            <w:tcW w:w="1558" w:type="dxa"/>
            <w:tcPrChange w:id="1603"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04" w:author="Mateus Berardo de Souza Terra" w:date="2016-02-08T20:04:00Z"/>
                <w:sz w:val="16"/>
                <w:szCs w:val="16"/>
                <w:rPrChange w:id="1605" w:author="Mateus Berardo de Souza Terra" w:date="2016-02-08T22:05:00Z">
                  <w:rPr>
                    <w:ins w:id="1606" w:author="Mateus Berardo de Souza Terra" w:date="2016-02-08T20:04:00Z"/>
                    <w:color w:val="303030"/>
                  </w:rPr>
                </w:rPrChange>
              </w:rPr>
              <w:pPrChange w:id="1607" w:author="Mateus Berardo de Souza Terra" w:date="2016-02-08T22:05:00Z">
                <w:pPr>
                  <w:pStyle w:val="NormalWeb"/>
                  <w:spacing w:before="0" w:beforeAutospacing="0" w:after="160" w:afterAutospacing="0"/>
                  <w:jc w:val="center"/>
                </w:pPr>
              </w:pPrChange>
            </w:pPr>
            <w:ins w:id="1608" w:author="Mateus Berardo de Souza Terra" w:date="2016-02-08T22:13:00Z">
              <w:r w:rsidRPr="0068627D">
                <w:rPr>
                  <w:sz w:val="16"/>
                  <w:szCs w:val="16"/>
                </w:rPr>
                <w:t>&lt;</w:t>
              </w:r>
            </w:ins>
          </w:p>
        </w:tc>
        <w:tc>
          <w:tcPr>
            <w:tcW w:w="1558" w:type="dxa"/>
            <w:tcPrChange w:id="1609"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10" w:author="Mateus Berardo de Souza Terra" w:date="2016-02-08T20:04:00Z"/>
                <w:sz w:val="16"/>
                <w:szCs w:val="16"/>
                <w:rPrChange w:id="1611" w:author="Mateus Berardo de Souza Terra" w:date="2016-02-08T22:05:00Z">
                  <w:rPr>
                    <w:ins w:id="1612" w:author="Mateus Berardo de Souza Terra" w:date="2016-02-08T20:04:00Z"/>
                    <w:color w:val="303030"/>
                  </w:rPr>
                </w:rPrChange>
              </w:rPr>
              <w:pPrChange w:id="1613" w:author="Mateus Berardo de Souza Terra" w:date="2016-02-08T22:05:00Z">
                <w:pPr>
                  <w:pStyle w:val="NormalWeb"/>
                  <w:spacing w:before="0" w:beforeAutospacing="0" w:after="160" w:afterAutospacing="0"/>
                  <w:jc w:val="center"/>
                </w:pPr>
              </w:pPrChange>
            </w:pPr>
            <w:ins w:id="1614" w:author="Mateus Berardo de Souza Terra" w:date="2016-02-08T22:09:00Z">
              <w:r w:rsidRPr="0068627D">
                <w:rPr>
                  <w:sz w:val="16"/>
                  <w:szCs w:val="16"/>
                </w:rPr>
                <w:t>92</w:t>
              </w:r>
            </w:ins>
          </w:p>
        </w:tc>
        <w:tc>
          <w:tcPr>
            <w:tcW w:w="1558" w:type="dxa"/>
            <w:tcPrChange w:id="1615"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16" w:author="Mateus Berardo de Souza Terra" w:date="2016-02-08T20:04:00Z"/>
                <w:sz w:val="16"/>
                <w:szCs w:val="16"/>
                <w:rPrChange w:id="1617" w:author="Mateus Berardo de Souza Terra" w:date="2016-02-08T22:05:00Z">
                  <w:rPr>
                    <w:ins w:id="1618" w:author="Mateus Berardo de Souza Terra" w:date="2016-02-08T20:04:00Z"/>
                    <w:color w:val="303030"/>
                  </w:rPr>
                </w:rPrChange>
              </w:rPr>
              <w:pPrChange w:id="1619" w:author="Mateus Berardo de Souza Terra" w:date="2016-02-08T22:05:00Z">
                <w:pPr>
                  <w:pStyle w:val="NormalWeb"/>
                  <w:spacing w:before="0" w:beforeAutospacing="0" w:after="160" w:afterAutospacing="0"/>
                  <w:jc w:val="center"/>
                </w:pPr>
              </w:pPrChange>
            </w:pPr>
            <w:ins w:id="1620" w:author="Mateus Berardo de Souza Terra" w:date="2016-02-08T22:11:00Z">
              <w:r w:rsidRPr="0068627D">
                <w:rPr>
                  <w:sz w:val="16"/>
                  <w:szCs w:val="16"/>
                </w:rPr>
                <w:t>\</w:t>
              </w:r>
            </w:ins>
          </w:p>
        </w:tc>
        <w:tc>
          <w:tcPr>
            <w:tcW w:w="1559" w:type="dxa"/>
            <w:tcPrChange w:id="1621"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22" w:author="Mateus Berardo de Souza Terra" w:date="2016-02-08T20:04:00Z"/>
                <w:sz w:val="16"/>
                <w:szCs w:val="16"/>
                <w:rPrChange w:id="1623" w:author="Mateus Berardo de Souza Terra" w:date="2016-02-08T22:05:00Z">
                  <w:rPr>
                    <w:ins w:id="1624" w:author="Mateus Berardo de Souza Terra" w:date="2016-02-08T20:04:00Z"/>
                    <w:color w:val="303030"/>
                  </w:rPr>
                </w:rPrChange>
              </w:rPr>
              <w:pPrChange w:id="1625" w:author="Mateus Berardo de Souza Terra" w:date="2016-02-08T22:05:00Z">
                <w:pPr>
                  <w:pStyle w:val="NormalWeb"/>
                  <w:spacing w:before="0" w:beforeAutospacing="0" w:after="160" w:afterAutospacing="0"/>
                  <w:jc w:val="center"/>
                </w:pPr>
              </w:pPrChange>
            </w:pPr>
            <w:ins w:id="1626" w:author="Mateus Berardo de Souza Terra" w:date="2016-02-08T22:09:00Z">
              <w:r w:rsidRPr="0068627D">
                <w:rPr>
                  <w:sz w:val="16"/>
                  <w:szCs w:val="16"/>
                </w:rPr>
                <w:t>124</w:t>
              </w:r>
            </w:ins>
          </w:p>
        </w:tc>
        <w:tc>
          <w:tcPr>
            <w:tcW w:w="1559" w:type="dxa"/>
            <w:tcPrChange w:id="1627"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28" w:author="Mateus Berardo de Souza Terra" w:date="2016-02-08T20:04:00Z"/>
                <w:sz w:val="16"/>
                <w:szCs w:val="16"/>
                <w:rPrChange w:id="1629" w:author="Mateus Berardo de Souza Terra" w:date="2016-02-08T22:05:00Z">
                  <w:rPr>
                    <w:ins w:id="1630" w:author="Mateus Berardo de Souza Terra" w:date="2016-02-08T20:04:00Z"/>
                    <w:color w:val="303030"/>
                  </w:rPr>
                </w:rPrChange>
              </w:rPr>
              <w:pPrChange w:id="1631" w:author="Mateus Berardo de Souza Terra" w:date="2016-02-08T22:05:00Z">
                <w:pPr>
                  <w:pStyle w:val="NormalWeb"/>
                  <w:spacing w:before="0" w:beforeAutospacing="0" w:after="160" w:afterAutospacing="0"/>
                  <w:jc w:val="center"/>
                </w:pPr>
              </w:pPrChange>
            </w:pPr>
            <w:ins w:id="1632" w:author="Mateus Berardo de Souza Terra" w:date="2016-02-08T22:11:00Z">
              <w:r w:rsidRPr="0068627D">
                <w:rPr>
                  <w:sz w:val="16"/>
                  <w:szCs w:val="16"/>
                </w:rPr>
                <w:t>|</w:t>
              </w:r>
            </w:ins>
          </w:p>
        </w:tc>
      </w:tr>
      <w:tr w:rsidR="006868CB" w:rsidRPr="0068627D" w14:paraId="0F694033" w14:textId="77777777" w:rsidTr="007031A8">
        <w:trPr>
          <w:trHeight w:val="20"/>
          <w:ins w:id="1633" w:author="Mateus Berardo de Souza Terra" w:date="2016-02-08T20:04:00Z"/>
        </w:trPr>
        <w:tc>
          <w:tcPr>
            <w:tcW w:w="1558" w:type="dxa"/>
            <w:tcPrChange w:id="1634"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35" w:author="Mateus Berardo de Souza Terra" w:date="2016-02-08T20:04:00Z"/>
                <w:sz w:val="16"/>
                <w:szCs w:val="16"/>
                <w:rPrChange w:id="1636" w:author="Mateus Berardo de Souza Terra" w:date="2016-02-08T22:05:00Z">
                  <w:rPr>
                    <w:ins w:id="1637" w:author="Mateus Berardo de Souza Terra" w:date="2016-02-08T20:04:00Z"/>
                    <w:color w:val="303030"/>
                  </w:rPr>
                </w:rPrChange>
              </w:rPr>
              <w:pPrChange w:id="1638" w:author="Mateus Berardo de Souza Terra" w:date="2016-02-08T22:05:00Z">
                <w:pPr>
                  <w:pStyle w:val="NormalWeb"/>
                  <w:spacing w:before="0" w:beforeAutospacing="0" w:after="160" w:afterAutospacing="0"/>
                  <w:jc w:val="center"/>
                </w:pPr>
              </w:pPrChange>
            </w:pPr>
            <w:ins w:id="1639" w:author="Mateus Berardo de Souza Terra" w:date="2016-02-08T20:05:00Z">
              <w:r w:rsidRPr="0068627D">
                <w:rPr>
                  <w:sz w:val="16"/>
                  <w:szCs w:val="16"/>
                  <w:rPrChange w:id="1640" w:author="Mateus Berardo de Souza Terra" w:date="2016-02-08T22:05:00Z">
                    <w:rPr>
                      <w:color w:val="303030"/>
                    </w:rPr>
                  </w:rPrChange>
                </w:rPr>
                <w:t>61</w:t>
              </w:r>
            </w:ins>
          </w:p>
        </w:tc>
        <w:tc>
          <w:tcPr>
            <w:tcW w:w="1558" w:type="dxa"/>
            <w:tcPrChange w:id="1641"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42" w:author="Mateus Berardo de Souza Terra" w:date="2016-02-08T20:04:00Z"/>
                <w:sz w:val="16"/>
                <w:szCs w:val="16"/>
                <w:rPrChange w:id="1643" w:author="Mateus Berardo de Souza Terra" w:date="2016-02-08T22:05:00Z">
                  <w:rPr>
                    <w:ins w:id="1644" w:author="Mateus Berardo de Souza Terra" w:date="2016-02-08T20:04:00Z"/>
                    <w:color w:val="303030"/>
                  </w:rPr>
                </w:rPrChange>
              </w:rPr>
              <w:pPrChange w:id="1645" w:author="Mateus Berardo de Souza Terra" w:date="2016-02-08T22:05:00Z">
                <w:pPr>
                  <w:pStyle w:val="NormalWeb"/>
                  <w:spacing w:before="0" w:beforeAutospacing="0" w:after="160" w:afterAutospacing="0"/>
                  <w:jc w:val="center"/>
                </w:pPr>
              </w:pPrChange>
            </w:pPr>
            <w:ins w:id="1646" w:author="Mateus Berardo de Souza Terra" w:date="2016-02-08T22:13:00Z">
              <w:r w:rsidRPr="0068627D">
                <w:rPr>
                  <w:sz w:val="16"/>
                  <w:szCs w:val="16"/>
                </w:rPr>
                <w:t>=</w:t>
              </w:r>
            </w:ins>
          </w:p>
        </w:tc>
        <w:tc>
          <w:tcPr>
            <w:tcW w:w="1558" w:type="dxa"/>
            <w:tcPrChange w:id="1647"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48" w:author="Mateus Berardo de Souza Terra" w:date="2016-02-08T20:04:00Z"/>
                <w:sz w:val="16"/>
                <w:szCs w:val="16"/>
                <w:rPrChange w:id="1649" w:author="Mateus Berardo de Souza Terra" w:date="2016-02-08T22:05:00Z">
                  <w:rPr>
                    <w:ins w:id="1650" w:author="Mateus Berardo de Souza Terra" w:date="2016-02-08T20:04:00Z"/>
                    <w:color w:val="303030"/>
                  </w:rPr>
                </w:rPrChange>
              </w:rPr>
              <w:pPrChange w:id="1651" w:author="Mateus Berardo de Souza Terra" w:date="2016-02-08T22:05:00Z">
                <w:pPr>
                  <w:pStyle w:val="NormalWeb"/>
                  <w:spacing w:before="0" w:beforeAutospacing="0" w:after="160" w:afterAutospacing="0"/>
                  <w:jc w:val="center"/>
                </w:pPr>
              </w:pPrChange>
            </w:pPr>
            <w:ins w:id="1652" w:author="Mateus Berardo de Souza Terra" w:date="2016-02-08T22:09:00Z">
              <w:r w:rsidRPr="0068627D">
                <w:rPr>
                  <w:sz w:val="16"/>
                  <w:szCs w:val="16"/>
                </w:rPr>
                <w:t>93</w:t>
              </w:r>
            </w:ins>
          </w:p>
        </w:tc>
        <w:tc>
          <w:tcPr>
            <w:tcW w:w="1558" w:type="dxa"/>
            <w:tcPrChange w:id="1653"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54" w:author="Mateus Berardo de Souza Terra" w:date="2016-02-08T20:04:00Z"/>
                <w:sz w:val="16"/>
                <w:szCs w:val="16"/>
                <w:rPrChange w:id="1655" w:author="Mateus Berardo de Souza Terra" w:date="2016-02-08T22:05:00Z">
                  <w:rPr>
                    <w:ins w:id="1656" w:author="Mateus Berardo de Souza Terra" w:date="2016-02-08T20:04:00Z"/>
                    <w:color w:val="303030"/>
                  </w:rPr>
                </w:rPrChange>
              </w:rPr>
              <w:pPrChange w:id="1657" w:author="Mateus Berardo de Souza Terra" w:date="2016-02-08T22:05:00Z">
                <w:pPr>
                  <w:pStyle w:val="NormalWeb"/>
                  <w:spacing w:before="0" w:beforeAutospacing="0" w:after="160" w:afterAutospacing="0"/>
                  <w:jc w:val="center"/>
                </w:pPr>
              </w:pPrChange>
            </w:pPr>
            <w:ins w:id="1658" w:author="Mateus Berardo de Souza Terra" w:date="2016-02-08T22:11:00Z">
              <w:r w:rsidRPr="0068627D">
                <w:rPr>
                  <w:sz w:val="16"/>
                  <w:szCs w:val="16"/>
                </w:rPr>
                <w:t>]</w:t>
              </w:r>
            </w:ins>
          </w:p>
        </w:tc>
        <w:tc>
          <w:tcPr>
            <w:tcW w:w="1559" w:type="dxa"/>
            <w:tcPrChange w:id="1659"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60" w:author="Mateus Berardo de Souza Terra" w:date="2016-02-08T20:04:00Z"/>
                <w:sz w:val="16"/>
                <w:szCs w:val="16"/>
                <w:rPrChange w:id="1661" w:author="Mateus Berardo de Souza Terra" w:date="2016-02-08T22:05:00Z">
                  <w:rPr>
                    <w:ins w:id="1662" w:author="Mateus Berardo de Souza Terra" w:date="2016-02-08T20:04:00Z"/>
                    <w:color w:val="303030"/>
                  </w:rPr>
                </w:rPrChange>
              </w:rPr>
              <w:pPrChange w:id="1663" w:author="Mateus Berardo de Souza Terra" w:date="2016-02-08T22:05:00Z">
                <w:pPr>
                  <w:pStyle w:val="NormalWeb"/>
                  <w:spacing w:before="0" w:beforeAutospacing="0" w:after="160" w:afterAutospacing="0"/>
                  <w:jc w:val="center"/>
                </w:pPr>
              </w:pPrChange>
            </w:pPr>
            <w:ins w:id="1664" w:author="Mateus Berardo de Souza Terra" w:date="2016-02-08T22:09:00Z">
              <w:r w:rsidRPr="0068627D">
                <w:rPr>
                  <w:sz w:val="16"/>
                  <w:szCs w:val="16"/>
                </w:rPr>
                <w:t>125</w:t>
              </w:r>
            </w:ins>
          </w:p>
        </w:tc>
        <w:tc>
          <w:tcPr>
            <w:tcW w:w="1559" w:type="dxa"/>
            <w:tcPrChange w:id="1665"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66" w:author="Mateus Berardo de Souza Terra" w:date="2016-02-08T20:04:00Z"/>
                <w:sz w:val="16"/>
                <w:szCs w:val="16"/>
                <w:rPrChange w:id="1667" w:author="Mateus Berardo de Souza Terra" w:date="2016-02-08T22:05:00Z">
                  <w:rPr>
                    <w:ins w:id="1668" w:author="Mateus Berardo de Souza Terra" w:date="2016-02-08T20:04:00Z"/>
                    <w:color w:val="303030"/>
                  </w:rPr>
                </w:rPrChange>
              </w:rPr>
              <w:pPrChange w:id="1669" w:author="Mateus Berardo de Souza Terra" w:date="2016-02-08T22:05:00Z">
                <w:pPr>
                  <w:pStyle w:val="NormalWeb"/>
                  <w:spacing w:before="0" w:beforeAutospacing="0" w:after="160" w:afterAutospacing="0"/>
                  <w:jc w:val="center"/>
                </w:pPr>
              </w:pPrChange>
            </w:pPr>
            <w:ins w:id="1670" w:author="Mateus Berardo de Souza Terra" w:date="2016-02-08T22:11:00Z">
              <w:r w:rsidRPr="0068627D">
                <w:rPr>
                  <w:sz w:val="16"/>
                  <w:szCs w:val="16"/>
                </w:rPr>
                <w:t>}</w:t>
              </w:r>
            </w:ins>
          </w:p>
        </w:tc>
      </w:tr>
      <w:tr w:rsidR="006868CB" w:rsidRPr="0068627D" w14:paraId="4DD0C2E0" w14:textId="77777777" w:rsidTr="007031A8">
        <w:trPr>
          <w:trHeight w:val="20"/>
          <w:ins w:id="1671" w:author="Mateus Berardo de Souza Terra" w:date="2016-02-08T20:04:00Z"/>
        </w:trPr>
        <w:tc>
          <w:tcPr>
            <w:tcW w:w="1558" w:type="dxa"/>
            <w:tcPrChange w:id="1672"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73" w:author="Mateus Berardo de Souza Terra" w:date="2016-02-08T20:04:00Z"/>
                <w:sz w:val="16"/>
                <w:szCs w:val="16"/>
                <w:rPrChange w:id="1674" w:author="Mateus Berardo de Souza Terra" w:date="2016-02-08T22:05:00Z">
                  <w:rPr>
                    <w:ins w:id="1675" w:author="Mateus Berardo de Souza Terra" w:date="2016-02-08T20:04:00Z"/>
                    <w:color w:val="303030"/>
                  </w:rPr>
                </w:rPrChange>
              </w:rPr>
              <w:pPrChange w:id="1676" w:author="Mateus Berardo de Souza Terra" w:date="2016-02-08T22:05:00Z">
                <w:pPr>
                  <w:pStyle w:val="NormalWeb"/>
                  <w:spacing w:before="0" w:beforeAutospacing="0" w:after="160" w:afterAutospacing="0"/>
                  <w:jc w:val="center"/>
                </w:pPr>
              </w:pPrChange>
            </w:pPr>
            <w:ins w:id="1677" w:author="Mateus Berardo de Souza Terra" w:date="2016-02-08T20:05:00Z">
              <w:r w:rsidRPr="0068627D">
                <w:rPr>
                  <w:sz w:val="16"/>
                  <w:szCs w:val="16"/>
                  <w:rPrChange w:id="1678" w:author="Mateus Berardo de Souza Terra" w:date="2016-02-08T22:05:00Z">
                    <w:rPr>
                      <w:color w:val="303030"/>
                    </w:rPr>
                  </w:rPrChange>
                </w:rPr>
                <w:t>62</w:t>
              </w:r>
            </w:ins>
          </w:p>
        </w:tc>
        <w:tc>
          <w:tcPr>
            <w:tcW w:w="1558" w:type="dxa"/>
            <w:tcPrChange w:id="1679"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680" w:author="Mateus Berardo de Souza Terra" w:date="2016-02-08T20:04:00Z"/>
                <w:sz w:val="16"/>
                <w:szCs w:val="16"/>
                <w:rPrChange w:id="1681" w:author="Mateus Berardo de Souza Terra" w:date="2016-02-08T22:05:00Z">
                  <w:rPr>
                    <w:ins w:id="1682" w:author="Mateus Berardo de Souza Terra" w:date="2016-02-08T20:04:00Z"/>
                    <w:color w:val="303030"/>
                  </w:rPr>
                </w:rPrChange>
              </w:rPr>
              <w:pPrChange w:id="1683" w:author="Mateus Berardo de Souza Terra" w:date="2016-02-08T22:05:00Z">
                <w:pPr>
                  <w:pStyle w:val="NormalWeb"/>
                  <w:spacing w:before="0" w:beforeAutospacing="0" w:after="160" w:afterAutospacing="0"/>
                  <w:jc w:val="center"/>
                </w:pPr>
              </w:pPrChange>
            </w:pPr>
            <w:ins w:id="1684" w:author="Mateus Berardo de Souza Terra" w:date="2016-02-08T22:13:00Z">
              <w:r w:rsidRPr="0068627D">
                <w:rPr>
                  <w:sz w:val="16"/>
                  <w:szCs w:val="16"/>
                </w:rPr>
                <w:t>&gt;</w:t>
              </w:r>
            </w:ins>
          </w:p>
        </w:tc>
        <w:tc>
          <w:tcPr>
            <w:tcW w:w="1558" w:type="dxa"/>
            <w:tcPrChange w:id="1685"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686" w:author="Mateus Berardo de Souza Terra" w:date="2016-02-08T20:04:00Z"/>
                <w:sz w:val="16"/>
                <w:szCs w:val="16"/>
                <w:rPrChange w:id="1687" w:author="Mateus Berardo de Souza Terra" w:date="2016-02-08T22:05:00Z">
                  <w:rPr>
                    <w:ins w:id="1688" w:author="Mateus Berardo de Souza Terra" w:date="2016-02-08T20:04:00Z"/>
                    <w:color w:val="303030"/>
                  </w:rPr>
                </w:rPrChange>
              </w:rPr>
              <w:pPrChange w:id="1689" w:author="Mateus Berardo de Souza Terra" w:date="2016-02-08T22:05:00Z">
                <w:pPr>
                  <w:pStyle w:val="NormalWeb"/>
                  <w:spacing w:before="0" w:beforeAutospacing="0" w:after="160" w:afterAutospacing="0"/>
                  <w:jc w:val="center"/>
                </w:pPr>
              </w:pPrChange>
            </w:pPr>
            <w:ins w:id="1690" w:author="Mateus Berardo de Souza Terra" w:date="2016-02-08T22:09:00Z">
              <w:r w:rsidRPr="0068627D">
                <w:rPr>
                  <w:sz w:val="16"/>
                  <w:szCs w:val="16"/>
                </w:rPr>
                <w:t>94</w:t>
              </w:r>
            </w:ins>
          </w:p>
        </w:tc>
        <w:tc>
          <w:tcPr>
            <w:tcW w:w="1558" w:type="dxa"/>
            <w:tcPrChange w:id="1691"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jc w:val="left"/>
              <w:rPr>
                <w:ins w:id="1692" w:author="Mateus Berardo de Souza Terra" w:date="2016-02-08T20:04:00Z"/>
                <w:sz w:val="16"/>
                <w:szCs w:val="16"/>
                <w:rPrChange w:id="1693" w:author="Mateus Berardo de Souza Terra" w:date="2016-02-08T22:05:00Z">
                  <w:rPr>
                    <w:ins w:id="1694" w:author="Mateus Berardo de Souza Terra" w:date="2016-02-08T20:04:00Z"/>
                    <w:color w:val="303030"/>
                  </w:rPr>
                </w:rPrChange>
              </w:rPr>
              <w:pPrChange w:id="1695" w:author="Mateus Berardo de Souza Terra" w:date="2016-02-08T22:12:00Z">
                <w:pPr>
                  <w:pStyle w:val="NormalWeb"/>
                  <w:spacing w:before="0" w:beforeAutospacing="0" w:after="160" w:afterAutospacing="0"/>
                  <w:jc w:val="center"/>
                </w:pPr>
              </w:pPrChange>
            </w:pPr>
            <w:ins w:id="1696" w:author="Mateus Berardo de Souza Terra" w:date="2016-02-08T22:12:00Z">
              <w:r w:rsidRPr="0068627D">
                <w:rPr>
                  <w:sz w:val="16"/>
                  <w:szCs w:val="16"/>
                </w:rPr>
                <w:tab/>
              </w:r>
            </w:ins>
            <w:ins w:id="1697" w:author="Mateus Berardo de Souza Terra" w:date="2016-02-08T22:11:00Z">
              <w:r w:rsidRPr="0068627D">
                <w:rPr>
                  <w:sz w:val="16"/>
                  <w:szCs w:val="16"/>
                </w:rPr>
                <w:t>^</w:t>
              </w:r>
            </w:ins>
            <w:ins w:id="1698" w:author="Mateus Berardo de Souza Terra" w:date="2016-02-08T22:12:00Z">
              <w:r w:rsidRPr="0068627D">
                <w:rPr>
                  <w:sz w:val="16"/>
                  <w:szCs w:val="16"/>
                </w:rPr>
                <w:tab/>
              </w:r>
            </w:ins>
          </w:p>
        </w:tc>
        <w:tc>
          <w:tcPr>
            <w:tcW w:w="1559" w:type="dxa"/>
            <w:tcPrChange w:id="1699"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00" w:author="Mateus Berardo de Souza Terra" w:date="2016-02-08T20:04:00Z"/>
                <w:sz w:val="16"/>
                <w:szCs w:val="16"/>
                <w:rPrChange w:id="1701" w:author="Mateus Berardo de Souza Terra" w:date="2016-02-08T22:05:00Z">
                  <w:rPr>
                    <w:ins w:id="1702" w:author="Mateus Berardo de Souza Terra" w:date="2016-02-08T20:04:00Z"/>
                    <w:color w:val="303030"/>
                  </w:rPr>
                </w:rPrChange>
              </w:rPr>
              <w:pPrChange w:id="1703" w:author="Mateus Berardo de Souza Terra" w:date="2016-02-08T22:05:00Z">
                <w:pPr>
                  <w:pStyle w:val="NormalWeb"/>
                  <w:spacing w:before="0" w:beforeAutospacing="0" w:after="160" w:afterAutospacing="0"/>
                  <w:jc w:val="center"/>
                </w:pPr>
              </w:pPrChange>
            </w:pPr>
            <w:ins w:id="1704" w:author="Mateus Berardo de Souza Terra" w:date="2016-02-08T22:09:00Z">
              <w:r w:rsidRPr="0068627D">
                <w:rPr>
                  <w:sz w:val="16"/>
                  <w:szCs w:val="16"/>
                </w:rPr>
                <w:t>126</w:t>
              </w:r>
            </w:ins>
          </w:p>
        </w:tc>
        <w:tc>
          <w:tcPr>
            <w:tcW w:w="1559" w:type="dxa"/>
            <w:tcPrChange w:id="1705"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06" w:author="Mateus Berardo de Souza Terra" w:date="2016-02-08T20:04:00Z"/>
                <w:sz w:val="16"/>
                <w:szCs w:val="16"/>
                <w:rPrChange w:id="1707" w:author="Mateus Berardo de Souza Terra" w:date="2016-02-08T22:05:00Z">
                  <w:rPr>
                    <w:ins w:id="1708" w:author="Mateus Berardo de Souza Terra" w:date="2016-02-08T20:04:00Z"/>
                    <w:color w:val="303030"/>
                  </w:rPr>
                </w:rPrChange>
              </w:rPr>
              <w:pPrChange w:id="1709" w:author="Mateus Berardo de Souza Terra" w:date="2016-02-08T22:05:00Z">
                <w:pPr>
                  <w:pStyle w:val="NormalWeb"/>
                  <w:spacing w:before="0" w:beforeAutospacing="0" w:after="160" w:afterAutospacing="0"/>
                  <w:jc w:val="center"/>
                </w:pPr>
              </w:pPrChange>
            </w:pPr>
            <w:ins w:id="1710" w:author="Mateus Berardo de Souza Terra" w:date="2016-02-08T22:11:00Z">
              <w:r w:rsidRPr="0068627D">
                <w:rPr>
                  <w:sz w:val="16"/>
                  <w:szCs w:val="16"/>
                </w:rPr>
                <w:t>~</w:t>
              </w:r>
            </w:ins>
          </w:p>
        </w:tc>
      </w:tr>
      <w:tr w:rsidR="006868CB" w:rsidRPr="0068627D" w14:paraId="4CCA2B4C" w14:textId="77777777" w:rsidTr="007031A8">
        <w:trPr>
          <w:trHeight w:val="20"/>
          <w:ins w:id="1711"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12" w:author="Mateus Berardo de Souza Terra" w:date="2016-02-08T22:09:00Z"/>
                <w:sz w:val="16"/>
                <w:szCs w:val="16"/>
              </w:rPr>
            </w:pPr>
            <w:ins w:id="1713"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14" w:author="Mateus Berardo de Souza Terra" w:date="2016-02-08T22:09:00Z"/>
                <w:sz w:val="16"/>
                <w:szCs w:val="16"/>
              </w:rPr>
            </w:pPr>
            <w:ins w:id="1715"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16" w:author="Mateus Berardo de Souza Terra" w:date="2016-02-08T22:09:00Z"/>
                <w:sz w:val="16"/>
                <w:szCs w:val="16"/>
              </w:rPr>
            </w:pPr>
            <w:ins w:id="1717"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18" w:author="Mateus Berardo de Souza Terra" w:date="2016-02-08T22:09:00Z"/>
                <w:sz w:val="16"/>
                <w:szCs w:val="16"/>
                <w:rPrChange w:id="1719" w:author="Mateus Berardo de Souza Terra" w:date="2016-02-08T22:12:00Z">
                  <w:rPr>
                    <w:ins w:id="1720" w:author="Mateus Berardo de Souza Terra" w:date="2016-02-08T22:09:00Z"/>
                    <w:color w:val="303030"/>
                    <w:sz w:val="16"/>
                    <w:szCs w:val="16"/>
                  </w:rPr>
                </w:rPrChange>
              </w:rPr>
            </w:pPr>
            <w:ins w:id="1721" w:author="Mateus Berardo de Souza Terra" w:date="2016-02-08T22:12:00Z">
              <w:r w:rsidRPr="0068627D">
                <w:rPr>
                  <w:b/>
                  <w:sz w:val="16"/>
                  <w:szCs w:val="16"/>
                </w:rPr>
                <w:softHyphen/>
              </w:r>
              <w:r w:rsidRPr="0068627D">
                <w:rPr>
                  <w:sz w:val="16"/>
                  <w:szCs w:val="16"/>
                </w:rPr>
                <w:t>underline</w:t>
              </w:r>
            </w:ins>
          </w:p>
        </w:tc>
        <w:tc>
          <w:tcPr>
            <w:tcW w:w="1559" w:type="dxa"/>
          </w:tcPr>
          <w:p w14:paraId="29536D74" w14:textId="77777777" w:rsidR="006868CB" w:rsidRPr="0068627D" w:rsidRDefault="006868CB" w:rsidP="007031A8">
            <w:pPr>
              <w:pStyle w:val="NormalWeb"/>
              <w:spacing w:before="0" w:beforeAutospacing="0" w:after="20" w:afterAutospacing="0"/>
              <w:jc w:val="center"/>
              <w:rPr>
                <w:ins w:id="1722" w:author="Mateus Berardo de Souza Terra" w:date="2016-02-08T22:09:00Z"/>
                <w:sz w:val="16"/>
                <w:szCs w:val="16"/>
              </w:rPr>
            </w:pPr>
            <w:ins w:id="1723"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24" w:author="Mateus Berardo de Souza Terra" w:date="2016-02-08T22:09:00Z"/>
                <w:sz w:val="16"/>
                <w:szCs w:val="16"/>
              </w:rPr>
            </w:pPr>
            <w:ins w:id="1725"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rPr>
          <w:szCs w:val="32"/>
        </w:rPr>
      </w:pPr>
    </w:p>
    <w:p w14:paraId="0CC0C839" w14:textId="77777777" w:rsidR="00126321" w:rsidRPr="00935953" w:rsidRDefault="00126321" w:rsidP="006868CB">
      <w:pPr>
        <w:pStyle w:val="NormalWeb"/>
        <w:shd w:val="clear" w:color="auto" w:fill="FFFFFF"/>
        <w:spacing w:before="0" w:beforeAutospacing="0" w:after="160" w:afterAutospacing="0"/>
        <w:rPr>
          <w:szCs w:val="32"/>
        </w:rPr>
      </w:pPr>
    </w:p>
    <w:p w14:paraId="690F5E2E" w14:textId="0B5D2E6A" w:rsidR="0068627D" w:rsidRDefault="00744489" w:rsidP="00400643">
      <w:pPr>
        <w:pStyle w:val="NormalWeb"/>
        <w:numPr>
          <w:ilvl w:val="2"/>
          <w:numId w:val="125"/>
        </w:numPr>
        <w:shd w:val="clear" w:color="auto" w:fill="FFFFFF"/>
        <w:spacing w:before="0" w:beforeAutospacing="0" w:after="160" w:afterAutospacing="0"/>
        <w:rPr>
          <w:b/>
          <w:sz w:val="32"/>
          <w:szCs w:val="32"/>
        </w:rPr>
      </w:pPr>
      <w:r>
        <w:rPr>
          <w:b/>
          <w:sz w:val="32"/>
          <w:szCs w:val="32"/>
        </w:rPr>
        <w:t>Portas Arduino:</w:t>
      </w:r>
    </w:p>
    <w:p w14:paraId="72D36FB6" w14:textId="12209912" w:rsidR="00744489" w:rsidRPr="00744489" w:rsidRDefault="00744489" w:rsidP="00744489">
      <w:pPr>
        <w:pStyle w:val="NormalWeb"/>
        <w:numPr>
          <w:ilvl w:val="2"/>
          <w:numId w:val="125"/>
        </w:numPr>
        <w:shd w:val="clear" w:color="auto" w:fill="FFFFFF"/>
        <w:spacing w:before="0" w:beforeAutospacing="0" w:after="160" w:afterAutospacing="0"/>
        <w:rPr>
          <w:b/>
          <w:sz w:val="32"/>
          <w:szCs w:val="32"/>
        </w:rPr>
      </w:pPr>
      <w:r w:rsidRPr="0068627D">
        <w:rPr>
          <w:b/>
          <w:sz w:val="32"/>
          <w:szCs w:val="32"/>
        </w:rPr>
        <w:t>Leds:</w:t>
      </w:r>
    </w:p>
    <w:p w14:paraId="5906632D" w14:textId="77777777" w:rsidR="00E41325" w:rsidRPr="00935953" w:rsidRDefault="00E41325" w:rsidP="00DB6821">
      <w:pPr>
        <w:pStyle w:val="NormalWeb"/>
        <w:shd w:val="clear" w:color="auto" w:fill="FFFFFF"/>
        <w:spacing w:before="0" w:beforeAutospacing="0" w:after="160" w:afterAutospacing="0"/>
        <w:rPr>
          <w:szCs w:val="32"/>
        </w:rPr>
      </w:pPr>
    </w:p>
    <w:p w14:paraId="44BC2A54" w14:textId="09B7BDD6" w:rsidR="00DB6821" w:rsidRDefault="006868CB" w:rsidP="00031392">
      <w:pPr>
        <w:pStyle w:val="NormalWeb"/>
        <w:shd w:val="clear" w:color="auto" w:fill="FFFFFF"/>
        <w:spacing w:before="0" w:beforeAutospacing="0" w:after="160" w:afterAutospacing="0"/>
        <w:ind w:firstLine="720"/>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68FA5ED1" w14:textId="77777777" w:rsidR="00031392" w:rsidRDefault="00031392" w:rsidP="00031392">
      <w:pPr>
        <w:pStyle w:val="NormalWeb"/>
        <w:shd w:val="clear" w:color="auto" w:fill="FFFFFF"/>
        <w:spacing w:before="0" w:beforeAutospacing="0" w:after="160" w:afterAutospacing="0"/>
        <w:ind w:firstLine="720"/>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rsidRPr="00DB6821" w14:paraId="169B386E" w14:textId="77777777" w:rsidTr="00E41325">
        <w:tc>
          <w:tcPr>
            <w:tcW w:w="1705" w:type="dxa"/>
          </w:tcPr>
          <w:p w14:paraId="26A1A79E" w14:textId="5567E603" w:rsidR="0010474F" w:rsidRPr="00DB6821" w:rsidRDefault="0010474F" w:rsidP="00DB6821">
            <w:pPr>
              <w:pStyle w:val="NormalWeb"/>
              <w:spacing w:before="0" w:beforeAutospacing="0" w:after="30" w:afterAutospacing="0"/>
              <w:jc w:val="center"/>
            </w:pPr>
            <w:r w:rsidRPr="00DB6821">
              <w:t>LED</w:t>
            </w:r>
          </w:p>
        </w:tc>
        <w:tc>
          <w:tcPr>
            <w:tcW w:w="1350" w:type="dxa"/>
          </w:tcPr>
          <w:p w14:paraId="22A81C83" w14:textId="0DEFDF6E" w:rsidR="0010474F" w:rsidRPr="00DB6821" w:rsidRDefault="0010474F" w:rsidP="00DB6821">
            <w:pPr>
              <w:pStyle w:val="NormalWeb"/>
              <w:spacing w:before="0" w:beforeAutospacing="0" w:after="30" w:afterAutospacing="0"/>
              <w:jc w:val="center"/>
            </w:pPr>
            <w:r w:rsidRPr="00DB6821">
              <w:t>Tensão (V)</w:t>
            </w:r>
          </w:p>
        </w:tc>
        <w:tc>
          <w:tcPr>
            <w:tcW w:w="1710" w:type="dxa"/>
          </w:tcPr>
          <w:p w14:paraId="265A8557" w14:textId="465B2660" w:rsidR="0010474F" w:rsidRPr="00DB6821" w:rsidRDefault="0010474F" w:rsidP="00DB6821">
            <w:pPr>
              <w:pStyle w:val="NormalWeb"/>
              <w:spacing w:before="0" w:beforeAutospacing="0" w:after="30" w:afterAutospacing="0"/>
              <w:jc w:val="center"/>
            </w:pPr>
            <w:r w:rsidRPr="00DB6821">
              <w:t>Corrente (mA)</w:t>
            </w:r>
          </w:p>
        </w:tc>
        <w:tc>
          <w:tcPr>
            <w:tcW w:w="1530" w:type="dxa"/>
          </w:tcPr>
          <w:p w14:paraId="79BA1379" w14:textId="3451A54C" w:rsidR="0010474F" w:rsidRPr="00DB6821" w:rsidRDefault="0010474F" w:rsidP="00DB6821">
            <w:pPr>
              <w:pStyle w:val="NormalWeb"/>
              <w:spacing w:before="0" w:beforeAutospacing="0" w:after="30" w:afterAutospacing="0"/>
              <w:jc w:val="center"/>
            </w:pPr>
            <w:r w:rsidRPr="00DB6821">
              <w:t>LED</w:t>
            </w:r>
          </w:p>
        </w:tc>
        <w:tc>
          <w:tcPr>
            <w:tcW w:w="1350" w:type="dxa"/>
          </w:tcPr>
          <w:p w14:paraId="728A03FD" w14:textId="3B3F277B" w:rsidR="0010474F" w:rsidRPr="00DB6821" w:rsidRDefault="0010474F" w:rsidP="00DB6821">
            <w:pPr>
              <w:pStyle w:val="NormalWeb"/>
              <w:spacing w:before="0" w:beforeAutospacing="0" w:after="30" w:afterAutospacing="0"/>
              <w:jc w:val="center"/>
            </w:pPr>
            <w:r w:rsidRPr="00DB6821">
              <w:t>Tensão (V)</w:t>
            </w:r>
          </w:p>
        </w:tc>
        <w:tc>
          <w:tcPr>
            <w:tcW w:w="1705" w:type="dxa"/>
          </w:tcPr>
          <w:p w14:paraId="33C7E4A4" w14:textId="00DA6F7B" w:rsidR="0010474F" w:rsidRPr="00DB6821" w:rsidRDefault="0010474F" w:rsidP="00DB6821">
            <w:pPr>
              <w:pStyle w:val="NormalWeb"/>
              <w:spacing w:before="0" w:beforeAutospacing="0" w:after="30" w:afterAutospacing="0"/>
              <w:jc w:val="center"/>
            </w:pPr>
            <w:r w:rsidRPr="00DB6821">
              <w:t>Corrente (mA)</w:t>
            </w:r>
          </w:p>
        </w:tc>
      </w:tr>
      <w:tr w:rsidR="00E41325" w:rsidRPr="00DB6821" w14:paraId="3549EB4E" w14:textId="77777777" w:rsidTr="00E41325">
        <w:tc>
          <w:tcPr>
            <w:tcW w:w="1705" w:type="dxa"/>
          </w:tcPr>
          <w:p w14:paraId="5BD08710" w14:textId="5CF72D16" w:rsidR="00E41325" w:rsidRPr="00DB6821" w:rsidRDefault="00E41325" w:rsidP="00DB6821">
            <w:pPr>
              <w:pStyle w:val="NormalWeb"/>
              <w:spacing w:before="0" w:beforeAutospacing="0" w:after="30" w:afterAutospacing="0"/>
              <w:jc w:val="center"/>
            </w:pPr>
            <w:r w:rsidRPr="00DB6821">
              <w:t>Infravermelho 940 nm</w:t>
            </w:r>
          </w:p>
        </w:tc>
        <w:tc>
          <w:tcPr>
            <w:tcW w:w="1350" w:type="dxa"/>
          </w:tcPr>
          <w:p w14:paraId="69DA4601" w14:textId="118999A9" w:rsidR="00E41325" w:rsidRPr="00DB6821" w:rsidRDefault="00E41325" w:rsidP="00DB6821">
            <w:pPr>
              <w:pStyle w:val="NormalWeb"/>
              <w:spacing w:before="0" w:beforeAutospacing="0" w:after="30" w:afterAutospacing="0"/>
              <w:jc w:val="center"/>
            </w:pPr>
            <w:r w:rsidRPr="00DB6821">
              <w:t>1,5</w:t>
            </w:r>
          </w:p>
        </w:tc>
        <w:tc>
          <w:tcPr>
            <w:tcW w:w="1710" w:type="dxa"/>
          </w:tcPr>
          <w:p w14:paraId="75BC825B" w14:textId="66D894C0" w:rsidR="00E41325" w:rsidRPr="00DB6821" w:rsidRDefault="00E41325" w:rsidP="00DB6821">
            <w:pPr>
              <w:pStyle w:val="NormalWeb"/>
              <w:spacing w:before="0" w:beforeAutospacing="0" w:after="30" w:afterAutospacing="0"/>
              <w:jc w:val="center"/>
            </w:pPr>
            <w:r w:rsidRPr="00DB6821">
              <w:t>50</w:t>
            </w:r>
          </w:p>
        </w:tc>
        <w:tc>
          <w:tcPr>
            <w:tcW w:w="1530" w:type="dxa"/>
          </w:tcPr>
          <w:p w14:paraId="5BE1CFC6" w14:textId="008067C8" w:rsidR="00E41325" w:rsidRPr="00DB6821" w:rsidRDefault="00E41325" w:rsidP="00DB6821">
            <w:pPr>
              <w:pStyle w:val="NormalWeb"/>
              <w:spacing w:before="0" w:beforeAutospacing="0" w:after="30" w:afterAutospacing="0"/>
              <w:jc w:val="center"/>
            </w:pPr>
            <w:r w:rsidRPr="00DB6821">
              <w:t>Vermelho super brilhante</w:t>
            </w:r>
          </w:p>
        </w:tc>
        <w:tc>
          <w:tcPr>
            <w:tcW w:w="1350" w:type="dxa"/>
          </w:tcPr>
          <w:p w14:paraId="00ECBC5F" w14:textId="591A15B5" w:rsidR="00E41325" w:rsidRPr="00DB6821" w:rsidRDefault="00E41325" w:rsidP="00DB6821">
            <w:pPr>
              <w:pStyle w:val="NormalWeb"/>
              <w:spacing w:before="0" w:beforeAutospacing="0" w:after="30" w:afterAutospacing="0"/>
              <w:jc w:val="center"/>
            </w:pPr>
            <w:r w:rsidRPr="00DB6821">
              <w:t>1.85</w:t>
            </w:r>
          </w:p>
        </w:tc>
        <w:tc>
          <w:tcPr>
            <w:tcW w:w="1705" w:type="dxa"/>
          </w:tcPr>
          <w:p w14:paraId="15032909" w14:textId="58BFA77B" w:rsidR="00E41325" w:rsidRPr="00DB6821" w:rsidRDefault="00E41325" w:rsidP="00DB6821">
            <w:pPr>
              <w:pStyle w:val="NormalWeb"/>
              <w:spacing w:before="0" w:beforeAutospacing="0" w:after="30" w:afterAutospacing="0"/>
              <w:jc w:val="center"/>
            </w:pPr>
            <w:r w:rsidRPr="00DB6821">
              <w:t>20</w:t>
            </w:r>
          </w:p>
        </w:tc>
      </w:tr>
      <w:tr w:rsidR="00E41325" w:rsidRPr="00DB6821" w14:paraId="20B95674" w14:textId="77777777" w:rsidTr="00E41325">
        <w:tc>
          <w:tcPr>
            <w:tcW w:w="1705" w:type="dxa"/>
          </w:tcPr>
          <w:p w14:paraId="6FD4D4AE" w14:textId="1DCF77F9" w:rsidR="00E41325" w:rsidRPr="00DB6821" w:rsidRDefault="00E41325" w:rsidP="00DB6821">
            <w:pPr>
              <w:pStyle w:val="NormalWeb"/>
              <w:spacing w:before="0" w:beforeAutospacing="0" w:after="30" w:afterAutospacing="0"/>
              <w:jc w:val="center"/>
            </w:pPr>
            <w:r w:rsidRPr="00DB6821">
              <w:t>Vermelho normal</w:t>
            </w:r>
          </w:p>
        </w:tc>
        <w:tc>
          <w:tcPr>
            <w:tcW w:w="1350" w:type="dxa"/>
          </w:tcPr>
          <w:p w14:paraId="52F00864" w14:textId="3B3A465A" w:rsidR="00E41325" w:rsidRPr="00DB6821" w:rsidRDefault="00E41325" w:rsidP="00DB6821">
            <w:pPr>
              <w:pStyle w:val="NormalWeb"/>
              <w:spacing w:before="0" w:beforeAutospacing="0" w:after="30" w:afterAutospacing="0"/>
              <w:jc w:val="center"/>
            </w:pPr>
            <w:r w:rsidRPr="00DB6821">
              <w:t>1,7</w:t>
            </w:r>
          </w:p>
        </w:tc>
        <w:tc>
          <w:tcPr>
            <w:tcW w:w="1710" w:type="dxa"/>
          </w:tcPr>
          <w:p w14:paraId="5D7EB938" w14:textId="45A9BBB1" w:rsidR="00E41325" w:rsidRPr="00DB6821" w:rsidRDefault="00E41325" w:rsidP="00DB6821">
            <w:pPr>
              <w:pStyle w:val="NormalWeb"/>
              <w:spacing w:before="0" w:beforeAutospacing="0" w:after="30" w:afterAutospacing="0"/>
              <w:jc w:val="center"/>
            </w:pPr>
            <w:r w:rsidRPr="00DB6821">
              <w:t>10</w:t>
            </w:r>
          </w:p>
        </w:tc>
        <w:tc>
          <w:tcPr>
            <w:tcW w:w="1530" w:type="dxa"/>
          </w:tcPr>
          <w:p w14:paraId="619491D4" w14:textId="4B89001C" w:rsidR="00E41325" w:rsidRPr="00DB6821" w:rsidRDefault="00E41325" w:rsidP="00DB6821">
            <w:pPr>
              <w:pStyle w:val="NormalWeb"/>
              <w:spacing w:before="0" w:beforeAutospacing="0" w:after="30" w:afterAutospacing="0"/>
              <w:jc w:val="center"/>
            </w:pPr>
            <w:r w:rsidRPr="00DB6821">
              <w:t>Amarelo normal</w:t>
            </w:r>
          </w:p>
        </w:tc>
        <w:tc>
          <w:tcPr>
            <w:tcW w:w="1350" w:type="dxa"/>
          </w:tcPr>
          <w:p w14:paraId="1BAB4EDB" w14:textId="61D6179F" w:rsidR="00E41325" w:rsidRPr="00DB6821" w:rsidRDefault="00E41325" w:rsidP="00DB6821">
            <w:pPr>
              <w:pStyle w:val="NormalWeb"/>
              <w:spacing w:before="0" w:beforeAutospacing="0" w:after="30" w:afterAutospacing="0"/>
              <w:jc w:val="center"/>
            </w:pPr>
            <w:r w:rsidRPr="00DB6821">
              <w:t>2,1</w:t>
            </w:r>
          </w:p>
        </w:tc>
        <w:tc>
          <w:tcPr>
            <w:tcW w:w="1705" w:type="dxa"/>
          </w:tcPr>
          <w:p w14:paraId="15FCDD0F" w14:textId="6D552CB7" w:rsidR="00E41325" w:rsidRPr="00DB6821" w:rsidRDefault="00E41325" w:rsidP="00DB6821">
            <w:pPr>
              <w:pStyle w:val="NormalWeb"/>
              <w:spacing w:before="0" w:beforeAutospacing="0" w:after="30" w:afterAutospacing="0"/>
              <w:jc w:val="center"/>
            </w:pPr>
            <w:r w:rsidRPr="00DB6821">
              <w:t>10</w:t>
            </w:r>
          </w:p>
        </w:tc>
      </w:tr>
      <w:tr w:rsidR="00E41325" w:rsidRPr="00DB6821" w14:paraId="727D98C6" w14:textId="77777777" w:rsidTr="00E41325">
        <w:tc>
          <w:tcPr>
            <w:tcW w:w="1705" w:type="dxa"/>
          </w:tcPr>
          <w:p w14:paraId="10C9DEB9" w14:textId="575ADB11" w:rsidR="00E41325" w:rsidRPr="00DB6821" w:rsidRDefault="00E41325" w:rsidP="00DB6821">
            <w:pPr>
              <w:pStyle w:val="NormalWeb"/>
              <w:spacing w:before="0" w:beforeAutospacing="0" w:after="30" w:afterAutospacing="0"/>
              <w:jc w:val="center"/>
            </w:pPr>
            <w:r w:rsidRPr="00DB6821">
              <w:t>Infravermelho 880 nm</w:t>
            </w:r>
          </w:p>
        </w:tc>
        <w:tc>
          <w:tcPr>
            <w:tcW w:w="1350" w:type="dxa"/>
          </w:tcPr>
          <w:p w14:paraId="2B720A98" w14:textId="5392EDD2" w:rsidR="00E41325" w:rsidRPr="00DB6821" w:rsidRDefault="00E41325" w:rsidP="00DB6821">
            <w:pPr>
              <w:pStyle w:val="NormalWeb"/>
              <w:spacing w:before="0" w:beforeAutospacing="0" w:after="30" w:afterAutospacing="0"/>
              <w:jc w:val="center"/>
            </w:pPr>
            <w:r w:rsidRPr="00DB6821">
              <w:t>1,7</w:t>
            </w:r>
          </w:p>
        </w:tc>
        <w:tc>
          <w:tcPr>
            <w:tcW w:w="1710" w:type="dxa"/>
          </w:tcPr>
          <w:p w14:paraId="510D2336" w14:textId="46BA788A" w:rsidR="00E41325" w:rsidRPr="00DB6821" w:rsidRDefault="00E41325" w:rsidP="00DB6821">
            <w:pPr>
              <w:pStyle w:val="NormalWeb"/>
              <w:spacing w:before="0" w:beforeAutospacing="0" w:after="30" w:afterAutospacing="0"/>
              <w:jc w:val="center"/>
            </w:pPr>
            <w:r w:rsidRPr="00DB6821">
              <w:t>50</w:t>
            </w:r>
          </w:p>
        </w:tc>
        <w:tc>
          <w:tcPr>
            <w:tcW w:w="1530" w:type="dxa"/>
          </w:tcPr>
          <w:p w14:paraId="000CBF17" w14:textId="77A14F47" w:rsidR="00E41325" w:rsidRPr="00DB6821" w:rsidRDefault="00E41325" w:rsidP="00DB6821">
            <w:pPr>
              <w:pStyle w:val="NormalWeb"/>
              <w:spacing w:before="0" w:beforeAutospacing="0" w:after="30" w:afterAutospacing="0"/>
              <w:jc w:val="center"/>
            </w:pPr>
            <w:r w:rsidRPr="00DB6821">
              <w:t>Laranja normal</w:t>
            </w:r>
          </w:p>
        </w:tc>
        <w:tc>
          <w:tcPr>
            <w:tcW w:w="1350" w:type="dxa"/>
          </w:tcPr>
          <w:p w14:paraId="040B7B20" w14:textId="026B5F17" w:rsidR="00E41325" w:rsidRPr="00DB6821" w:rsidRDefault="00E41325" w:rsidP="00DB6821">
            <w:pPr>
              <w:pStyle w:val="NormalWeb"/>
              <w:spacing w:before="0" w:beforeAutospacing="0" w:after="30" w:afterAutospacing="0"/>
              <w:jc w:val="center"/>
            </w:pPr>
            <w:r w:rsidRPr="00DB6821">
              <w:t>2,1</w:t>
            </w:r>
          </w:p>
        </w:tc>
        <w:tc>
          <w:tcPr>
            <w:tcW w:w="1705" w:type="dxa"/>
          </w:tcPr>
          <w:p w14:paraId="477F1CB8" w14:textId="6C2BB86A" w:rsidR="00E41325" w:rsidRPr="00DB6821" w:rsidRDefault="00E41325" w:rsidP="00DB6821">
            <w:pPr>
              <w:pStyle w:val="NormalWeb"/>
              <w:spacing w:before="0" w:beforeAutospacing="0" w:after="30" w:afterAutospacing="0"/>
              <w:jc w:val="center"/>
            </w:pPr>
            <w:r w:rsidRPr="00DB6821">
              <w:t>10</w:t>
            </w:r>
          </w:p>
        </w:tc>
      </w:tr>
      <w:tr w:rsidR="00E41325" w:rsidRPr="00DB6821" w14:paraId="0A0323B2" w14:textId="77777777" w:rsidTr="00E41325">
        <w:trPr>
          <w:trHeight w:val="215"/>
        </w:trPr>
        <w:tc>
          <w:tcPr>
            <w:tcW w:w="1705" w:type="dxa"/>
          </w:tcPr>
          <w:p w14:paraId="51E3C111" w14:textId="5938E650" w:rsidR="00E41325" w:rsidRPr="00DB6821" w:rsidRDefault="00E41325" w:rsidP="00DB6821">
            <w:pPr>
              <w:pStyle w:val="NormalWeb"/>
              <w:spacing w:before="0" w:beforeAutospacing="0" w:after="30" w:afterAutospacing="0"/>
              <w:jc w:val="center"/>
            </w:pPr>
            <w:r w:rsidRPr="00DB6821">
              <w:t>Azul brilhante</w:t>
            </w:r>
          </w:p>
        </w:tc>
        <w:tc>
          <w:tcPr>
            <w:tcW w:w="1350" w:type="dxa"/>
          </w:tcPr>
          <w:p w14:paraId="29728FE7" w14:textId="76E8644D" w:rsidR="00E41325" w:rsidRPr="00DB6821" w:rsidRDefault="00E41325" w:rsidP="00DB6821">
            <w:pPr>
              <w:pStyle w:val="NormalWeb"/>
              <w:spacing w:before="0" w:beforeAutospacing="0" w:after="30" w:afterAutospacing="0"/>
              <w:jc w:val="center"/>
            </w:pPr>
            <w:r w:rsidRPr="00DB6821">
              <w:t>3,6</w:t>
            </w:r>
          </w:p>
        </w:tc>
        <w:tc>
          <w:tcPr>
            <w:tcW w:w="1710" w:type="dxa"/>
          </w:tcPr>
          <w:p w14:paraId="2B076BE2" w14:textId="4C5CC4A0" w:rsidR="00E41325" w:rsidRPr="00DB6821" w:rsidRDefault="00E41325" w:rsidP="00DB6821">
            <w:pPr>
              <w:pStyle w:val="NormalWeb"/>
              <w:spacing w:before="0" w:beforeAutospacing="0" w:after="30" w:afterAutospacing="0"/>
              <w:jc w:val="center"/>
            </w:pPr>
            <w:r w:rsidRPr="00DB6821">
              <w:t>20</w:t>
            </w:r>
          </w:p>
        </w:tc>
        <w:tc>
          <w:tcPr>
            <w:tcW w:w="1530" w:type="dxa"/>
          </w:tcPr>
          <w:p w14:paraId="56C28435" w14:textId="357D0E13" w:rsidR="00E41325" w:rsidRPr="00DB6821" w:rsidRDefault="00E41325" w:rsidP="00DB6821">
            <w:pPr>
              <w:pStyle w:val="NormalWeb"/>
              <w:spacing w:before="0" w:beforeAutospacing="0" w:after="30" w:afterAutospacing="0"/>
              <w:jc w:val="center"/>
            </w:pPr>
            <w:r w:rsidRPr="00DB6821">
              <w:t>Verde normal</w:t>
            </w:r>
          </w:p>
        </w:tc>
        <w:tc>
          <w:tcPr>
            <w:tcW w:w="1350" w:type="dxa"/>
          </w:tcPr>
          <w:p w14:paraId="7F56CD8D" w14:textId="1991C167" w:rsidR="00E41325" w:rsidRPr="00DB6821" w:rsidRDefault="00E41325" w:rsidP="00DB6821">
            <w:pPr>
              <w:pStyle w:val="NormalWeb"/>
              <w:spacing w:before="0" w:beforeAutospacing="0" w:after="30" w:afterAutospacing="0"/>
              <w:jc w:val="center"/>
            </w:pPr>
            <w:r w:rsidRPr="00DB6821">
              <w:t>2,2</w:t>
            </w:r>
          </w:p>
        </w:tc>
        <w:tc>
          <w:tcPr>
            <w:tcW w:w="1705" w:type="dxa"/>
          </w:tcPr>
          <w:p w14:paraId="4018946E" w14:textId="07B53F5F" w:rsidR="00E41325" w:rsidRPr="00DB6821" w:rsidRDefault="00E41325" w:rsidP="00DB6821">
            <w:pPr>
              <w:pStyle w:val="NormalWeb"/>
              <w:spacing w:before="0" w:beforeAutospacing="0" w:after="30" w:afterAutospacing="0"/>
              <w:jc w:val="center"/>
            </w:pPr>
            <w:r w:rsidRPr="00DB6821">
              <w:t>20</w:t>
            </w:r>
          </w:p>
        </w:tc>
      </w:tr>
    </w:tbl>
    <w:p w14:paraId="7E284B90" w14:textId="77777777" w:rsidR="00C4601A" w:rsidRPr="00935953" w:rsidRDefault="00C4601A" w:rsidP="00DB6821">
      <w:pPr>
        <w:jc w:val="center"/>
        <w:rPr>
          <w:rFonts w:cs="Times New Roman"/>
          <w:szCs w:val="32"/>
        </w:rPr>
      </w:pPr>
    </w:p>
    <w:p w14:paraId="5ACDF1CC" w14:textId="77777777" w:rsidR="00126321" w:rsidRPr="00744489" w:rsidRDefault="00126321" w:rsidP="00DB6821">
      <w:pPr>
        <w:pStyle w:val="PargrafodaLista"/>
        <w:ind w:left="0"/>
        <w:jc w:val="center"/>
        <w:rPr>
          <w:rFonts w:cs="Times New Roman"/>
          <w:szCs w:val="32"/>
        </w:rPr>
      </w:pPr>
    </w:p>
    <w:p w14:paraId="4AF20A85" w14:textId="658815B6" w:rsidR="00C4601A" w:rsidRDefault="00C4601A" w:rsidP="002E7C9A">
      <w:pPr>
        <w:pStyle w:val="PargrafodaLista"/>
        <w:numPr>
          <w:ilvl w:val="1"/>
          <w:numId w:val="125"/>
        </w:numPr>
        <w:spacing w:after="30"/>
        <w:rPr>
          <w:rFonts w:cs="Times New Roman"/>
          <w:b/>
          <w:sz w:val="32"/>
          <w:szCs w:val="32"/>
        </w:rPr>
      </w:pPr>
      <w:r w:rsidRPr="00C4601A">
        <w:rPr>
          <w:rFonts w:cs="Times New Roman"/>
          <w:b/>
          <w:sz w:val="32"/>
          <w:szCs w:val="32"/>
        </w:rPr>
        <w:t>Habilidades especia</w:t>
      </w:r>
      <w:r>
        <w:rPr>
          <w:rFonts w:cs="Times New Roman"/>
          <w:b/>
          <w:sz w:val="32"/>
          <w:szCs w:val="32"/>
        </w:rPr>
        <w:t>is</w:t>
      </w:r>
    </w:p>
    <w:p w14:paraId="67CDE870" w14:textId="77777777" w:rsidR="00C4601A" w:rsidRPr="00935953" w:rsidRDefault="00C4601A" w:rsidP="00C4601A">
      <w:pPr>
        <w:pStyle w:val="PargrafodaLista"/>
        <w:spacing w:after="30"/>
        <w:ind w:left="1410"/>
        <w:rPr>
          <w:rFonts w:cs="Times New Roman"/>
          <w:szCs w:val="28"/>
        </w:rPr>
      </w:pPr>
    </w:p>
    <w:p w14:paraId="75D3EC28" w14:textId="3C5DC109" w:rsidR="00C4601A" w:rsidRDefault="00C4601A" w:rsidP="002E7C9A">
      <w:pPr>
        <w:pStyle w:val="PargrafodaLista"/>
        <w:numPr>
          <w:ilvl w:val="2"/>
          <w:numId w:val="125"/>
        </w:numPr>
        <w:spacing w:after="30"/>
        <w:rPr>
          <w:rFonts w:cs="Times New Roman"/>
          <w:b/>
          <w:sz w:val="28"/>
          <w:szCs w:val="28"/>
        </w:rPr>
      </w:pPr>
      <w:r w:rsidRPr="00C4601A">
        <w:rPr>
          <w:rFonts w:cs="Times New Roman"/>
          <w:b/>
          <w:sz w:val="28"/>
          <w:szCs w:val="28"/>
        </w:rPr>
        <w:t>Placas de circuito impress</w:t>
      </w:r>
      <w:r>
        <w:rPr>
          <w:rFonts w:cs="Times New Roman"/>
          <w:b/>
          <w:sz w:val="28"/>
          <w:szCs w:val="28"/>
        </w:rPr>
        <w:t>o</w:t>
      </w:r>
    </w:p>
    <w:p w14:paraId="08FB8CFC" w14:textId="77777777" w:rsidR="00400643" w:rsidRPr="00400643" w:rsidRDefault="00400643" w:rsidP="00400643">
      <w:pPr>
        <w:spacing w:after="30"/>
        <w:rPr>
          <w:rFonts w:cs="Times New Roman"/>
          <w:szCs w:val="24"/>
        </w:rPr>
      </w:pPr>
    </w:p>
    <w:p w14:paraId="428A7DA3" w14:textId="77777777" w:rsidR="00C4601A" w:rsidRDefault="00C4601A" w:rsidP="00C4601A">
      <w:pPr>
        <w:spacing w:after="30"/>
        <w:ind w:firstLine="720"/>
        <w:rPr>
          <w:rFonts w:cs="Times New Roman"/>
          <w:szCs w:val="24"/>
        </w:rPr>
      </w:pPr>
      <w:r w:rsidRPr="009159C9">
        <w:rPr>
          <w:rFonts w:cs="Times New Roman"/>
          <w:szCs w:val="24"/>
        </w:rPr>
        <w:t>Neste cap</w:t>
      </w:r>
      <w:r>
        <w:rPr>
          <w:rFonts w:cs="Times New Roman"/>
          <w:szCs w:val="24"/>
        </w:rPr>
        <w:t>ítulo, ensinaremos como confeccionar placas de circuito impresso. Se você não sabe o que são PCI’s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rPr>
          <w:rFonts w:cs="Times New Roman"/>
          <w:szCs w:val="24"/>
        </w:rPr>
      </w:pPr>
    </w:p>
    <w:p w14:paraId="34CEFF79" w14:textId="32F0CEBF" w:rsidR="00CB6EC1" w:rsidRDefault="00CB6EC1" w:rsidP="00CB6EC1">
      <w:pPr>
        <w:spacing w:after="30"/>
        <w:jc w:val="center"/>
        <w:rPr>
          <w:rFonts w:cs="Times New Roman"/>
          <w:szCs w:val="24"/>
        </w:rPr>
      </w:pPr>
      <w:r>
        <w:rPr>
          <w:rFonts w:cs="Times New Roman"/>
          <w:noProof/>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rPr>
          <w:rFonts w:cs="Times New Roman"/>
          <w:szCs w:val="24"/>
        </w:rPr>
      </w:pPr>
    </w:p>
    <w:p w14:paraId="403CF9DA" w14:textId="0623788C" w:rsidR="00C4601A" w:rsidRDefault="00C4601A" w:rsidP="00C4601A">
      <w:pPr>
        <w:spacing w:after="30"/>
        <w:ind w:firstLine="720"/>
        <w:rPr>
          <w:rFonts w:cs="Times New Roman"/>
          <w:szCs w:val="24"/>
        </w:rPr>
      </w:pPr>
      <w:r>
        <w:rPr>
          <w:rFonts w:cs="Times New Roman"/>
          <w:szCs w:val="24"/>
        </w:rPr>
        <w:t xml:space="preserve">O processo de confecção começa com o desenvolvimento do esquemático das ligações e o teste do circuito em uma protoboard. Depois de montado e testado, deve-se fazer uma versão digital do circuito em um programa específico para isso. Existem vários no mercado, entretanto recomendamos que utilizem o </w:t>
      </w:r>
      <w:r w:rsidRPr="00A76CF0">
        <w:rPr>
          <w:rFonts w:cs="Times New Roman"/>
          <w:i/>
          <w:szCs w:val="24"/>
        </w:rPr>
        <w:t>Eagle</w:t>
      </w:r>
      <w:r>
        <w:rPr>
          <w:rFonts w:cs="Times New Roman"/>
          <w:szCs w:val="24"/>
        </w:rPr>
        <w:t xml:space="preserve"> da CAD Soft, por possuir uma versão grátis e por ser um dos melhores disponíveis. Outro programa bom, porém pago, é o Proteus. Para instalar o Eagle acesse: </w:t>
      </w:r>
      <w:hyperlink r:id="rId123" w:history="1">
        <w:r w:rsidRPr="00A76CF0">
          <w:rPr>
            <w:rStyle w:val="Hyperlink"/>
            <w:rFonts w:cs="Times New Roman"/>
            <w:i/>
            <w:szCs w:val="24"/>
          </w:rPr>
          <w:t>http://www.cadsoftusa.com/download-eagle/freeware/</w:t>
        </w:r>
      </w:hyperlink>
      <w:r w:rsidRPr="00A76CF0">
        <w:rPr>
          <w:rFonts w:cs="Times New Roman"/>
          <w:i/>
          <w:szCs w:val="24"/>
        </w:rPr>
        <w:t>.</w:t>
      </w:r>
    </w:p>
    <w:p w14:paraId="7E4A0319" w14:textId="77777777" w:rsidR="00C4601A" w:rsidRDefault="00C4601A" w:rsidP="00C4601A">
      <w:pPr>
        <w:spacing w:after="30"/>
        <w:rPr>
          <w:rFonts w:cs="Times New Roman"/>
          <w:szCs w:val="24"/>
        </w:rPr>
      </w:pPr>
      <w:r>
        <w:rPr>
          <w:rFonts w:cs="Times New Roman"/>
          <w:szCs w:val="24"/>
        </w:rPr>
        <w:tab/>
        <w:t xml:space="preserve">Depois de instalar o </w:t>
      </w:r>
      <w:r w:rsidRPr="00A76CF0">
        <w:rPr>
          <w:rFonts w:cs="Times New Roman"/>
          <w:i/>
          <w:szCs w:val="24"/>
        </w:rPr>
        <w:t>Eagle</w:t>
      </w:r>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r w:rsidRPr="00A76CF0">
        <w:rPr>
          <w:rFonts w:cs="Times New Roman"/>
          <w:i/>
          <w:szCs w:val="24"/>
        </w:rPr>
        <w:t>Eagle</w:t>
      </w:r>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r w:rsidRPr="00A76CF0">
        <w:rPr>
          <w:rFonts w:cs="Times New Roman"/>
          <w:i/>
          <w:szCs w:val="24"/>
        </w:rPr>
        <w:t>Eagle</w:t>
      </w:r>
      <w:r>
        <w:rPr>
          <w:rFonts w:cs="Times New Roman"/>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rPr>
          <w:rFonts w:cs="Times New Roman"/>
          <w:szCs w:val="24"/>
        </w:rPr>
      </w:pPr>
    </w:p>
    <w:p w14:paraId="35275F38" w14:textId="42D72025" w:rsidR="00C4601A" w:rsidRDefault="00964DF1" w:rsidP="00964DF1">
      <w:pPr>
        <w:spacing w:after="30"/>
        <w:jc w:val="center"/>
        <w:rPr>
          <w:rFonts w:cs="Times New Roman"/>
          <w:szCs w:val="24"/>
        </w:rPr>
      </w:pPr>
      <w:r>
        <w:rPr>
          <w:rFonts w:cs="Times New Roman"/>
          <w:noProof/>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rPr>
          <w:rFonts w:cs="Times New Roman"/>
          <w:szCs w:val="24"/>
        </w:rPr>
      </w:pPr>
    </w:p>
    <w:p w14:paraId="74818FC8" w14:textId="77777777" w:rsidR="00C4601A" w:rsidRDefault="00C4601A" w:rsidP="00126321">
      <w:pPr>
        <w:spacing w:after="30"/>
        <w:ind w:firstLine="720"/>
        <w:rPr>
          <w:rFonts w:cs="Times New Roman"/>
          <w:szCs w:val="24"/>
        </w:rPr>
      </w:pPr>
      <w:r w:rsidRPr="00A76CF0">
        <w:rPr>
          <w:rFonts w:cs="Times New Roman"/>
          <w:b/>
          <w:szCs w:val="24"/>
        </w:rPr>
        <w:t>Dica:</w:t>
      </w:r>
      <w:r>
        <w:rPr>
          <w:rFonts w:cs="Times New Roman"/>
          <w:szCs w:val="24"/>
        </w:rPr>
        <w:t xml:space="preserve"> imprima no papel que você vai usar de suporte o desenho para conseguir alinhar o papel de revista</w:t>
      </w:r>
    </w:p>
    <w:p w14:paraId="2975EE42" w14:textId="77777777" w:rsidR="00C4601A" w:rsidRDefault="00C4601A" w:rsidP="00C4601A">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rPr>
          <w:rFonts w:cs="Times New Roman"/>
          <w:szCs w:val="24"/>
        </w:rPr>
      </w:pPr>
      <w:r>
        <w:rPr>
          <w:rFonts w:cs="Times New Roman"/>
          <w:szCs w:val="24"/>
        </w:rPr>
        <w:t>Conferidas todas as trilhas, dissolva o percloreto de ferro (que pode ser encontrado em lojas de eletrônica em geral) em água de acordo com as instruções do produto e mergulhe sua placa na solução. O percloreto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rPr>
          <w:rFonts w:cs="Times New Roman"/>
          <w:szCs w:val="24"/>
        </w:rPr>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5" w:history="1">
        <w:r w:rsidRPr="00452674">
          <w:rPr>
            <w:rStyle w:val="Hyperlink"/>
            <w:rFonts w:cs="Times New Roman"/>
            <w:i/>
            <w:szCs w:val="24"/>
          </w:rPr>
          <w:t>http://instructables.com</w:t>
        </w:r>
      </w:hyperlink>
      <w:r>
        <w:rPr>
          <w:rFonts w:cs="Times New Roman"/>
          <w:szCs w:val="24"/>
        </w:rPr>
        <w:t>. No Instructables você encontrará diversos tutoriais relativos a utilização de diversos softwares, inclusive do Eagle, além de técnicas e macetes para o processe de impressão das placas.</w:t>
      </w:r>
    </w:p>
    <w:p w14:paraId="4276600A" w14:textId="77777777" w:rsidR="00C4601A" w:rsidRPr="00935953" w:rsidRDefault="00C4601A" w:rsidP="00C4601A">
      <w:pPr>
        <w:spacing w:after="30"/>
        <w:rPr>
          <w:rFonts w:cs="Times New Roman"/>
          <w:szCs w:val="28"/>
        </w:rPr>
      </w:pPr>
    </w:p>
    <w:p w14:paraId="7EA0F2E9" w14:textId="77777777" w:rsidR="00AB7CD3" w:rsidRPr="00935953" w:rsidRDefault="00AB7CD3" w:rsidP="00C4601A">
      <w:pPr>
        <w:spacing w:after="30"/>
        <w:rPr>
          <w:rFonts w:cs="Times New Roman"/>
          <w:szCs w:val="28"/>
        </w:rPr>
      </w:pPr>
    </w:p>
    <w:p w14:paraId="79A19AAB" w14:textId="7F23D34A"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Soldagem e Dessoldagem</w:t>
      </w:r>
    </w:p>
    <w:p w14:paraId="5578D2DB" w14:textId="77777777" w:rsidR="00C4601A" w:rsidRPr="00935953" w:rsidRDefault="00C4601A" w:rsidP="00DB6821">
      <w:pPr>
        <w:spacing w:after="30"/>
        <w:rPr>
          <w:rFonts w:cs="Times New Roman"/>
          <w:szCs w:val="28"/>
        </w:rPr>
      </w:pPr>
    </w:p>
    <w:p w14:paraId="47B778EC" w14:textId="77777777" w:rsidR="00C4601A" w:rsidRDefault="00C4601A" w:rsidP="00C4601A">
      <w:pPr>
        <w:spacing w:after="30"/>
        <w:rPr>
          <w:rFonts w:cs="Times New Roman"/>
          <w:szCs w:val="24"/>
        </w:rPr>
      </w:pPr>
      <w:r>
        <w:rPr>
          <w:rFonts w:cs="Times New Roman"/>
          <w:szCs w:val="24"/>
        </w:rPr>
        <w:tab/>
      </w:r>
      <w:r w:rsidRPr="0065253C">
        <w:rPr>
          <w:rFonts w:cs="Times New Roman"/>
          <w:szCs w:val="24"/>
        </w:rPr>
        <w:t>Soldar é uma das mais importantes habilidades na eletrônica, sendo utilizada em praticamente qualquer projeto do ramo. Neste capítulo</w:t>
      </w:r>
      <w:r>
        <w:rPr>
          <w:rFonts w:cs="Times New Roman"/>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rPr>
          <w:rFonts w:cs="Times New Roman"/>
          <w:szCs w:val="24"/>
        </w:rPr>
      </w:pPr>
    </w:p>
    <w:p w14:paraId="464DABDB" w14:textId="77777777" w:rsidR="00F13774" w:rsidRPr="000F1E4F" w:rsidRDefault="00F13774" w:rsidP="00CB6EC1">
      <w:pPr>
        <w:spacing w:after="30"/>
        <w:ind w:firstLine="360"/>
        <w:jc w:val="center"/>
        <w:rPr>
          <w:rFonts w:cs="Times New Roman"/>
          <w:noProof/>
          <w:szCs w:val="24"/>
        </w:rPr>
      </w:pPr>
    </w:p>
    <w:p w14:paraId="44151BE3" w14:textId="5DEEBC89" w:rsidR="00C4601A" w:rsidRDefault="00CB6EC1" w:rsidP="007128B9">
      <w:pPr>
        <w:spacing w:after="30"/>
        <w:jc w:val="center"/>
        <w:rPr>
          <w:rFonts w:cs="Times New Roman"/>
          <w:szCs w:val="24"/>
        </w:rPr>
      </w:pPr>
      <w:r>
        <w:rPr>
          <w:rFonts w:cs="Times New Roman"/>
          <w:noProof/>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6"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rPr>
          <w:rFonts w:cs="Times New Roman"/>
          <w:szCs w:val="24"/>
        </w:rPr>
      </w:pPr>
    </w:p>
    <w:p w14:paraId="6FAC7E1B" w14:textId="77777777" w:rsidR="00C4601A" w:rsidRDefault="00C4601A" w:rsidP="00C4601A">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rPr>
          <w:rFonts w:cs="Times New Roman"/>
          <w:szCs w:val="24"/>
        </w:rPr>
      </w:pPr>
    </w:p>
    <w:p w14:paraId="476EBA7C" w14:textId="77777777" w:rsidR="00C4601A" w:rsidRDefault="00C4601A" w:rsidP="00C4601A">
      <w:pPr>
        <w:pStyle w:val="PargrafodaLista"/>
        <w:numPr>
          <w:ilvl w:val="0"/>
          <w:numId w:val="116"/>
        </w:numPr>
        <w:spacing w:after="30"/>
        <w:rPr>
          <w:rFonts w:cs="Times New Roman"/>
          <w:szCs w:val="24"/>
        </w:rPr>
      </w:pPr>
      <w:r>
        <w:rPr>
          <w:rFonts w:cs="Times New Roman"/>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rPr>
          <w:rFonts w:cs="Times New Roman"/>
          <w:szCs w:val="24"/>
        </w:rPr>
      </w:pPr>
      <w:r>
        <w:rPr>
          <w:rFonts w:cs="Times New Roman"/>
          <w:szCs w:val="24"/>
        </w:rPr>
        <w:t>Evite utilizar seu ferro para derreter qualquer coisa que não seja estanho</w:t>
      </w:r>
    </w:p>
    <w:p w14:paraId="39C5A66F" w14:textId="77777777" w:rsidR="00C4601A" w:rsidRDefault="00C4601A" w:rsidP="00C4601A">
      <w:pPr>
        <w:spacing w:after="30"/>
        <w:rPr>
          <w:rFonts w:cs="Times New Roman"/>
          <w:szCs w:val="24"/>
        </w:rPr>
      </w:pPr>
    </w:p>
    <w:p w14:paraId="6E8EB7E1" w14:textId="5B512141" w:rsidR="00C4601A" w:rsidRDefault="00C4601A" w:rsidP="005E51C6">
      <w:pPr>
        <w:spacing w:after="30"/>
        <w:ind w:firstLine="720"/>
        <w:rPr>
          <w:rFonts w:cs="Times New Roman"/>
          <w:szCs w:val="24"/>
        </w:rPr>
      </w:pPr>
      <w:r>
        <w:rPr>
          <w:rFonts w:cs="Times New Roman"/>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rPr>
          <w:rFonts w:cs="Times New Roman"/>
          <w:szCs w:val="24"/>
        </w:rPr>
      </w:pPr>
    </w:p>
    <w:p w14:paraId="74311E7B" w14:textId="77777777" w:rsidR="00C4601A" w:rsidRDefault="00C4601A" w:rsidP="00DB6821">
      <w:pPr>
        <w:spacing w:after="30"/>
        <w:ind w:firstLine="720"/>
        <w:rPr>
          <w:rFonts w:cs="Times New Roman"/>
          <w:szCs w:val="24"/>
        </w:rPr>
      </w:pPr>
      <w:r>
        <w:rPr>
          <w:rFonts w:cs="Times New Roman"/>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rPr>
          <w:rFonts w:cs="Times New Roman"/>
          <w:szCs w:val="24"/>
        </w:rPr>
      </w:pPr>
      <w:r>
        <w:rPr>
          <w:rFonts w:cs="Times New Roman"/>
          <w:szCs w:val="24"/>
        </w:rPr>
        <w:t>No caso de dois fios ou terminais, faça uma ligação mecânica antes de soldar</w:t>
      </w:r>
      <w:r w:rsidRPr="009A105A">
        <w:rPr>
          <w:rFonts w:cs="Times New Roman"/>
          <w:szCs w:val="24"/>
        </w:rPr>
        <w:t xml:space="preserve"> (enrolar os fios, por exemplo)</w:t>
      </w:r>
      <w:r>
        <w:rPr>
          <w:rFonts w:cs="Times New Roman"/>
          <w:szCs w:val="24"/>
        </w:rPr>
        <w:t>.</w:t>
      </w:r>
    </w:p>
    <w:p w14:paraId="2BC0AE9B" w14:textId="77777777" w:rsidR="00C4601A" w:rsidRDefault="00C4601A" w:rsidP="00C4601A">
      <w:pPr>
        <w:pStyle w:val="PargrafodaLista"/>
        <w:numPr>
          <w:ilvl w:val="0"/>
          <w:numId w:val="116"/>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rPr>
          <w:rFonts w:cs="Times New Roman"/>
          <w:szCs w:val="24"/>
        </w:rPr>
      </w:pPr>
      <w:r>
        <w:rPr>
          <w:rFonts w:cs="Times New Roman"/>
          <w:szCs w:val="24"/>
        </w:rPr>
        <w:t>O aspecto de uma boa solda é liso e brilhante.</w:t>
      </w:r>
    </w:p>
    <w:p w14:paraId="3C9FCB1A" w14:textId="77777777" w:rsidR="00C4601A" w:rsidRDefault="00C4601A" w:rsidP="00C4601A">
      <w:pPr>
        <w:pStyle w:val="PargrafodaLista"/>
        <w:numPr>
          <w:ilvl w:val="0"/>
          <w:numId w:val="116"/>
        </w:numPr>
        <w:spacing w:after="30"/>
        <w:rPr>
          <w:rFonts w:cs="Times New Roman"/>
          <w:szCs w:val="24"/>
        </w:rPr>
      </w:pPr>
      <w:r>
        <w:rPr>
          <w:rFonts w:cs="Times New Roman"/>
          <w:szCs w:val="24"/>
        </w:rPr>
        <w:t>Para a soldagem de alguns componentes sensíveis ao calor como semicondutores (diodos, LED’s,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rPr>
          <w:rFonts w:cs="Times New Roman"/>
          <w:szCs w:val="24"/>
        </w:rPr>
      </w:pPr>
      <w:r>
        <w:rPr>
          <w:rFonts w:cs="Times New Roman"/>
          <w:szCs w:val="24"/>
        </w:rPr>
        <w:t>Não utilize muita solda, somente o necessário, como diria Mogli, o menino lobo.</w:t>
      </w:r>
    </w:p>
    <w:p w14:paraId="3926B83F" w14:textId="77777777" w:rsidR="00C4601A" w:rsidRDefault="00C4601A" w:rsidP="00C4601A">
      <w:pPr>
        <w:spacing w:after="30"/>
        <w:rPr>
          <w:rFonts w:cs="Times New Roman"/>
          <w:szCs w:val="24"/>
        </w:rPr>
      </w:pPr>
    </w:p>
    <w:p w14:paraId="276690F0" w14:textId="1F71C5AF" w:rsidR="00E41325" w:rsidRDefault="00C4601A" w:rsidP="00C4601A">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rPr>
          <w:rFonts w:cs="Times New Roman"/>
          <w:szCs w:val="24"/>
        </w:rPr>
      </w:pPr>
    </w:p>
    <w:p w14:paraId="283CB869" w14:textId="777E08F3" w:rsidR="00E41325" w:rsidRDefault="00F866DF" w:rsidP="00734E21">
      <w:pPr>
        <w:spacing w:after="30"/>
        <w:jc w:val="center"/>
        <w:rPr>
          <w:rFonts w:cs="Times New Roman"/>
          <w:szCs w:val="24"/>
        </w:rPr>
      </w:pPr>
      <w:r>
        <w:rPr>
          <w:rFonts w:cs="Times New Roman"/>
          <w:noProof/>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cs="Times New Roman"/>
          <w:szCs w:val="24"/>
        </w:rPr>
      </w:pPr>
    </w:p>
    <w:p w14:paraId="29C1F6B4" w14:textId="77777777" w:rsidR="00126321" w:rsidRPr="00F866DF" w:rsidRDefault="00126321" w:rsidP="00734E21">
      <w:pPr>
        <w:spacing w:after="30"/>
        <w:jc w:val="center"/>
        <w:rPr>
          <w:rFonts w:cs="Times New Roman"/>
          <w:szCs w:val="24"/>
        </w:rPr>
      </w:pPr>
    </w:p>
    <w:p w14:paraId="209403FD" w14:textId="2C991361"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Multímetro e medidas</w:t>
      </w:r>
    </w:p>
    <w:p w14:paraId="16A41C38" w14:textId="77777777" w:rsidR="00E41325" w:rsidRDefault="00E41325" w:rsidP="00F12632">
      <w:pPr>
        <w:spacing w:after="30"/>
        <w:rPr>
          <w:rFonts w:cs="Times New Roman"/>
          <w:noProof/>
          <w:szCs w:val="24"/>
          <w:lang w:val="en-US"/>
        </w:rPr>
      </w:pPr>
    </w:p>
    <w:p w14:paraId="2A1867AD" w14:textId="7A4DFDA2" w:rsidR="00CB6EC1" w:rsidRDefault="00CB6EC1" w:rsidP="00F12632">
      <w:pPr>
        <w:spacing w:after="30"/>
        <w:jc w:val="center"/>
        <w:rPr>
          <w:rFonts w:cs="Times New Roman"/>
          <w:szCs w:val="24"/>
        </w:rPr>
      </w:pPr>
      <w:r>
        <w:rPr>
          <w:rFonts w:cs="Times New Roman"/>
          <w:noProof/>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8"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rPr>
          <w:rFonts w:cs="Times New Roman"/>
          <w:szCs w:val="24"/>
        </w:rPr>
      </w:pPr>
    </w:p>
    <w:p w14:paraId="0E30E144" w14:textId="6037512C" w:rsidR="00F12632" w:rsidRDefault="00C4601A" w:rsidP="00C4601A">
      <w:pPr>
        <w:spacing w:after="30"/>
        <w:rPr>
          <w:rFonts w:cs="Times New Roman"/>
          <w:szCs w:val="24"/>
        </w:rPr>
      </w:pPr>
      <w:r>
        <w:rPr>
          <w:rFonts w:cs="Times New Roman"/>
          <w:szCs w:val="24"/>
        </w:rPr>
        <w:tab/>
        <w:t>O multímetro é um aparelho que reúne um amperímetro, um voltímetro e outros medidores elétricos em um só. É uma ferr</w:t>
      </w:r>
      <w:r w:rsidR="00F20E5C">
        <w:rPr>
          <w:rFonts w:cs="Times New Roman"/>
          <w:szCs w:val="24"/>
        </w:rPr>
        <w:t xml:space="preserve">amenta extremamente importante. </w:t>
      </w:r>
      <w:r w:rsidR="00E858B1" w:rsidRPr="00F20E5C">
        <w:rPr>
          <w:rFonts w:cs="Times New Roman"/>
          <w:szCs w:val="24"/>
        </w:rPr>
        <w:t>Antes de utiliza-lo</w:t>
      </w:r>
      <w:r w:rsidR="00E858B1">
        <w:rPr>
          <w:rFonts w:cs="Times New Roman"/>
          <w:b/>
          <w:szCs w:val="24"/>
        </w:rPr>
        <w:t xml:space="preserve"> </w:t>
      </w:r>
      <w:r w:rsidR="00E858B1">
        <w:rPr>
          <w:rFonts w:cs="Times New Roman"/>
          <w:szCs w:val="24"/>
        </w:rPr>
        <w:t>verifique se o aparelho encontra-se em bom estado</w:t>
      </w:r>
      <w:r w:rsidR="00F20E5C">
        <w:rPr>
          <w:rFonts w:cs="Times New Roman"/>
          <w:szCs w:val="24"/>
        </w:rPr>
        <w:t xml:space="preserve"> para reduzir riscos de choques elétricos. </w:t>
      </w:r>
      <w:r w:rsidR="00E858B1" w:rsidRPr="00F20E5C">
        <w:rPr>
          <w:rFonts w:cs="Times New Roman"/>
          <w:szCs w:val="24"/>
        </w:rPr>
        <w:t>Sempre</w:t>
      </w:r>
      <w:r w:rsidR="00E858B1">
        <w:rPr>
          <w:rFonts w:cs="Times New Roman"/>
          <w:b/>
          <w:szCs w:val="24"/>
        </w:rPr>
        <w:t xml:space="preserve"> </w:t>
      </w:r>
      <w:r w:rsidR="00F20E5C">
        <w:rPr>
          <w:rFonts w:cs="Times New Roman"/>
          <w:szCs w:val="24"/>
        </w:rPr>
        <w:t>utilize</w:t>
      </w:r>
      <w:r w:rsidR="00E858B1">
        <w:rPr>
          <w:rFonts w:cs="Times New Roman"/>
          <w:szCs w:val="24"/>
        </w:rPr>
        <w:t xml:space="preserve"> uma escala grande e diminua-a até chegar </w:t>
      </w:r>
      <w:r w:rsidR="00F20E5C">
        <w:rPr>
          <w:rFonts w:cs="Times New Roman"/>
          <w:szCs w:val="24"/>
        </w:rPr>
        <w:t>próximo</w:t>
      </w:r>
      <w:r w:rsidR="00E858B1">
        <w:rPr>
          <w:rFonts w:cs="Times New Roman"/>
          <w:szCs w:val="24"/>
        </w:rPr>
        <w:t xml:space="preserve"> a medida encontrada. </w:t>
      </w:r>
      <w:r w:rsidR="00F20E5C">
        <w:rPr>
          <w:rFonts w:cs="Times New Roman"/>
          <w:szCs w:val="24"/>
        </w:rPr>
        <w:t>Isso evita acidentes e a queima do aparelho, porem escalas maiores possuem menos precisão.</w:t>
      </w:r>
    </w:p>
    <w:p w14:paraId="4532008B" w14:textId="160C8B70" w:rsidR="00F12632" w:rsidRDefault="00F12632" w:rsidP="00C4601A">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14:paraId="7A77B1A4" w14:textId="2D96A579" w:rsidR="00FD789B" w:rsidRPr="00FD789B" w:rsidRDefault="00FD789B" w:rsidP="00D86792">
      <w:pPr>
        <w:spacing w:after="30"/>
        <w:ind w:firstLine="720"/>
        <w:rPr>
          <w:rFonts w:cs="Times New Roman"/>
          <w:szCs w:val="24"/>
        </w:rPr>
      </w:pPr>
      <w:r>
        <w:rPr>
          <w:rFonts w:cs="Times New Roman"/>
          <w:b/>
          <w:szCs w:val="24"/>
        </w:rPr>
        <w:t xml:space="preserve">Nota: </w:t>
      </w:r>
      <w:r>
        <w:rPr>
          <w:rFonts w:cs="Times New Roman"/>
          <w:szCs w:val="24"/>
        </w:rPr>
        <w:t xml:space="preserve">Selecione a função que será atribuída ao multímetro pela chave seletora antes de conecta-lo ao circuito, evitando assim danificar o aparelho e o </w:t>
      </w:r>
      <w:r w:rsidR="008F0CA8">
        <w:rPr>
          <w:rFonts w:cs="Times New Roman"/>
          <w:szCs w:val="24"/>
        </w:rPr>
        <w:t>circuito</w:t>
      </w:r>
      <w:r>
        <w:rPr>
          <w:rFonts w:cs="Times New Roman"/>
          <w:szCs w:val="24"/>
        </w:rPr>
        <w:t>.</w:t>
      </w:r>
    </w:p>
    <w:p w14:paraId="3F31AD83" w14:textId="77777777" w:rsidR="00E858B1" w:rsidRPr="00935953" w:rsidRDefault="00E858B1" w:rsidP="00C4601A">
      <w:pPr>
        <w:spacing w:after="30"/>
        <w:rPr>
          <w:rFonts w:cs="Times New Roman"/>
          <w:szCs w:val="24"/>
        </w:rPr>
      </w:pPr>
    </w:p>
    <w:p w14:paraId="1966E948" w14:textId="7E93FBD4" w:rsidR="00F55DDC" w:rsidRDefault="00F20E5C" w:rsidP="00F55DDC">
      <w:pPr>
        <w:spacing w:after="30"/>
        <w:rPr>
          <w:rFonts w:cs="Times New Roman"/>
          <w:szCs w:val="24"/>
        </w:rPr>
      </w:pPr>
      <w:r>
        <w:rPr>
          <w:rFonts w:cs="Times New Roman"/>
          <w:b/>
          <w:szCs w:val="24"/>
        </w:rPr>
        <w:t>Medidas de tensão e resistência</w:t>
      </w:r>
      <w:r w:rsidR="00C4601A">
        <w:rPr>
          <w:rFonts w:cs="Times New Roman"/>
          <w:b/>
          <w:szCs w:val="24"/>
        </w:rPr>
        <w:t xml:space="preserve"> </w:t>
      </w:r>
      <w:r w:rsidR="00C4601A">
        <w:rPr>
          <w:rFonts w:cs="Times New Roman"/>
          <w:szCs w:val="24"/>
        </w:rPr>
        <w:t>- Para medir a diferença de potencial entre dois pontos, deve-se colocar as pont</w:t>
      </w:r>
      <w:r>
        <w:rPr>
          <w:rFonts w:cs="Times New Roman"/>
          <w:szCs w:val="24"/>
        </w:rPr>
        <w:t xml:space="preserve">as </w:t>
      </w:r>
      <w:r w:rsidR="00C4601A">
        <w:rPr>
          <w:rFonts w:cs="Times New Roman"/>
          <w:szCs w:val="24"/>
        </w:rPr>
        <w:t>de prova paralelas ao circuito. Da mesma forma se mede a resistência do circuito.</w:t>
      </w:r>
      <w:r w:rsidR="00126321">
        <w:rPr>
          <w:rFonts w:cs="Times New Roman"/>
          <w:szCs w:val="24"/>
        </w:rPr>
        <w:t xml:space="preserve"> Antes de efetuar a medição conecte as ponteiras de prova, na porta COM deve ser</w:t>
      </w:r>
      <w:r>
        <w:rPr>
          <w:rFonts w:cs="Times New Roman"/>
          <w:szCs w:val="24"/>
        </w:rPr>
        <w:t xml:space="preserve"> conectada a preta e na porta que </w:t>
      </w:r>
      <w:r w:rsidR="00126321">
        <w:rPr>
          <w:rFonts w:cs="Times New Roman"/>
          <w:szCs w:val="24"/>
        </w:rPr>
        <w:t xml:space="preserve">possui um </w:t>
      </w:r>
      <w:r>
        <w:rPr>
          <w:rFonts w:cs="Times New Roman"/>
          <w:szCs w:val="24"/>
        </w:rPr>
        <w:t>“</w:t>
      </w:r>
      <w:r w:rsidR="00126321">
        <w:rPr>
          <w:rFonts w:cs="Times New Roman"/>
          <w:szCs w:val="24"/>
        </w:rPr>
        <w:t>V</w:t>
      </w:r>
      <w:r>
        <w:rPr>
          <w:rFonts w:cs="Times New Roman"/>
          <w:szCs w:val="24"/>
        </w:rPr>
        <w:t>”</w:t>
      </w:r>
      <w:r w:rsidR="00126321">
        <w:rPr>
          <w:rFonts w:cs="Times New Roman"/>
          <w:szCs w:val="24"/>
        </w:rPr>
        <w:t xml:space="preserve"> </w:t>
      </w:r>
      <w:r w:rsidR="00F12632">
        <w:rPr>
          <w:rFonts w:cs="Times New Roman"/>
          <w:szCs w:val="24"/>
        </w:rPr>
        <w:t>e um “</w:t>
      </w:r>
      <w:r w:rsidR="00F12632" w:rsidRPr="00126321">
        <w:rPr>
          <w:rFonts w:cs="Times New Roman"/>
          <w:szCs w:val="24"/>
        </w:rPr>
        <w:t>Ω</w:t>
      </w:r>
      <w:r w:rsidR="00F12632">
        <w:rPr>
          <w:rFonts w:cs="Times New Roman"/>
          <w:szCs w:val="24"/>
        </w:rPr>
        <w:t xml:space="preserve"> “</w:t>
      </w:r>
      <w:r>
        <w:rPr>
          <w:rFonts w:cs="Times New Roman"/>
          <w:szCs w:val="24"/>
        </w:rPr>
        <w:t xml:space="preserve"> a vermelha.</w:t>
      </w:r>
    </w:p>
    <w:p w14:paraId="6C583533" w14:textId="3D5ED755" w:rsidR="00F12632" w:rsidRPr="00F12632" w:rsidRDefault="00F12632" w:rsidP="00D86792">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w:t>
      </w:r>
      <w:r w:rsidR="00FD789B">
        <w:rPr>
          <w:rFonts w:cs="Times New Roman"/>
          <w:szCs w:val="24"/>
        </w:rPr>
        <w:t>resistência</w:t>
      </w:r>
      <w:r>
        <w:rPr>
          <w:rFonts w:cs="Times New Roman"/>
          <w:szCs w:val="24"/>
        </w:rPr>
        <w:t>.</w:t>
      </w:r>
    </w:p>
    <w:p w14:paraId="2AACC36C" w14:textId="1A6B29F9" w:rsidR="00F55DDC" w:rsidRPr="00F55DDC" w:rsidRDefault="00F55DDC" w:rsidP="00F55DDC">
      <w:pPr>
        <w:spacing w:after="30"/>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cs="Times New Roman"/>
          <w:szCs w:val="24"/>
        </w:rPr>
        <w:tab/>
        <w:t xml:space="preserve">Após montar o multímetro rode a chave seletora até o campo que apresenta um </w:t>
      </w:r>
      <w:r w:rsidRPr="00126321">
        <w:rPr>
          <w:rFonts w:cs="Times New Roman"/>
          <w:szCs w:val="24"/>
        </w:rPr>
        <w:t>Ω</w:t>
      </w:r>
      <w:r>
        <w:rPr>
          <w:rFonts w:cs="Times New Roman"/>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442EE3" w:rsidP="00F55DDC">
      <w:pPr>
        <w:spacing w:after="30"/>
        <w:jc w:val="center"/>
        <w:rPr>
          <w:rFonts w:cs="Times New Roman"/>
          <w:noProof/>
          <w:szCs w:val="24"/>
          <w:lang w:eastAsia="pt-BR"/>
        </w:rPr>
      </w:pPr>
      <w:r>
        <w:rPr>
          <w:rFonts w:cs="Times New Roman"/>
          <w:noProof/>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65pt">
            <v:imagedata r:id="rId129" o:title="MultimetroComV" cropright="33622f"/>
          </v:shape>
        </w:pict>
      </w:r>
      <w:r w:rsidR="008A48E2">
        <w:rPr>
          <w:rFonts w:cs="Times New Roman"/>
          <w:noProof/>
          <w:szCs w:val="24"/>
          <w:lang w:eastAsia="pt-BR"/>
        </w:rPr>
        <w:t xml:space="preserve">      </w:t>
      </w:r>
      <w:r w:rsidR="008A48E2">
        <w:rPr>
          <w:rFonts w:cs="Times New Roman"/>
          <w:noProof/>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cs="Times New Roman"/>
          <w:noProof/>
          <w:szCs w:val="24"/>
          <w:lang w:eastAsia="pt-BR"/>
        </w:rPr>
      </w:pPr>
    </w:p>
    <w:p w14:paraId="0BD0FE38" w14:textId="366F1C6E" w:rsidR="00C4601A" w:rsidRPr="00F55DDC" w:rsidRDefault="00C4601A" w:rsidP="00F55DDC">
      <w:pPr>
        <w:spacing w:after="30"/>
        <w:jc w:val="center"/>
        <w:rPr>
          <w:rFonts w:cs="Times New Roman"/>
          <w:noProof/>
          <w:szCs w:val="24"/>
          <w:lang w:eastAsia="pt-BR"/>
        </w:rPr>
      </w:pPr>
    </w:p>
    <w:p w14:paraId="59F67062" w14:textId="77777777" w:rsidR="00C4601A" w:rsidRPr="00935953" w:rsidRDefault="00C4601A" w:rsidP="00C4601A">
      <w:pPr>
        <w:spacing w:after="30"/>
        <w:rPr>
          <w:rFonts w:cs="Times New Roman"/>
          <w:szCs w:val="24"/>
        </w:rPr>
      </w:pPr>
    </w:p>
    <w:p w14:paraId="60A024B8" w14:textId="28C76BB1" w:rsidR="00C4601A" w:rsidRDefault="00F20E5C" w:rsidP="00E41325">
      <w:pPr>
        <w:spacing w:after="30"/>
        <w:rPr>
          <w:rFonts w:cs="Times New Roman"/>
          <w:szCs w:val="24"/>
        </w:rPr>
      </w:pPr>
      <w:r>
        <w:rPr>
          <w:rFonts w:cs="Times New Roman"/>
          <w:b/>
          <w:szCs w:val="24"/>
        </w:rPr>
        <w:t>Medida de corrente</w:t>
      </w:r>
      <w:r w:rsidR="00C4601A">
        <w:rPr>
          <w:rFonts w:cs="Times New Roman"/>
          <w:b/>
          <w:szCs w:val="24"/>
        </w:rPr>
        <w:t xml:space="preserve"> </w:t>
      </w:r>
      <w:r w:rsidR="00C4601A">
        <w:rPr>
          <w:rFonts w:cs="Times New Roman"/>
          <w:szCs w:val="24"/>
        </w:rPr>
        <w:t>- Para se medir a corrente, coloca-se as pontas de prova em série com o circuito a ser analisado. A medição em</w:t>
      </w:r>
      <w:r w:rsidR="00E41325">
        <w:rPr>
          <w:rFonts w:cs="Times New Roman"/>
          <w:szCs w:val="24"/>
        </w:rPr>
        <w:t xml:space="preserve"> série pode queimar o aparelho.</w:t>
      </w:r>
      <w:r w:rsidR="00F55DDC">
        <w:rPr>
          <w:rFonts w:cs="Times New Roman"/>
          <w:szCs w:val="24"/>
        </w:rPr>
        <w:t xml:space="preserve"> Utilize a porta COM do multímetro para conectar a ponteira preta e uma das acompanhadas por um A (de Amper)</w:t>
      </w:r>
      <w:r w:rsidR="00E858B1">
        <w:rPr>
          <w:rFonts w:cs="Times New Roman"/>
          <w:szCs w:val="24"/>
        </w:rPr>
        <w:t xml:space="preserve"> para conectar a vermelha. </w:t>
      </w:r>
    </w:p>
    <w:p w14:paraId="53C434E9" w14:textId="51B95C90" w:rsidR="00E858B1" w:rsidRDefault="00E858B1" w:rsidP="00E41325">
      <w:pPr>
        <w:spacing w:after="30"/>
        <w:rPr>
          <w:rFonts w:cs="Times New Roman"/>
          <w:szCs w:val="24"/>
        </w:rPr>
      </w:pPr>
      <w:r>
        <w:rPr>
          <w:rFonts w:cs="Times New Roman"/>
          <w:szCs w:val="24"/>
        </w:rPr>
        <w:tab/>
      </w:r>
      <w:r w:rsidR="00F20E5C">
        <w:rPr>
          <w:rFonts w:cs="Times New Roman"/>
          <w:szCs w:val="24"/>
        </w:rPr>
        <w:t>C</w:t>
      </w:r>
      <w:r>
        <w:rPr>
          <w:rFonts w:cs="Times New Roman"/>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w:t>
      </w:r>
      <w:r w:rsidR="00F20E5C">
        <w:rPr>
          <w:rFonts w:cs="Times New Roman"/>
          <w:szCs w:val="24"/>
        </w:rPr>
        <w:t>steja escrita ao seu lado,</w:t>
      </w:r>
      <w:r>
        <w:rPr>
          <w:rFonts w:cs="Times New Roman"/>
          <w:szCs w:val="24"/>
        </w:rPr>
        <w:t xml:space="preserve"> como na imagem abaixo.</w:t>
      </w:r>
    </w:p>
    <w:p w14:paraId="5E424CEC" w14:textId="2B040945" w:rsidR="00C4601A" w:rsidRDefault="00442EE3" w:rsidP="008A48E2">
      <w:pPr>
        <w:spacing w:after="30"/>
        <w:jc w:val="center"/>
        <w:rPr>
          <w:rFonts w:cs="Times New Roman"/>
          <w:noProof/>
          <w:szCs w:val="24"/>
          <w:lang w:eastAsia="pt-BR"/>
        </w:rPr>
      </w:pPr>
      <w:r>
        <w:rPr>
          <w:rFonts w:cs="Times New Roman"/>
          <w:szCs w:val="24"/>
        </w:rPr>
        <w:lastRenderedPageBreak/>
        <w:pict w14:anchorId="776812C3">
          <v:shape id="_x0000_i1026" type="#_x0000_t75" style="width:159.35pt;height:292.65pt">
            <v:imagedata r:id="rId131" o:title="MultimetroComV" cropright="34271f"/>
          </v:shape>
        </w:pict>
      </w:r>
      <w:r w:rsidR="008A48E2">
        <w:rPr>
          <w:rFonts w:cs="Times New Roman"/>
          <w:szCs w:val="24"/>
        </w:rPr>
        <w:t xml:space="preserve">       </w:t>
      </w:r>
      <w:r w:rsidR="008A48E2">
        <w:rPr>
          <w:rFonts w:cs="Times New Roman"/>
          <w:noProof/>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cs="Times New Roman"/>
          <w:szCs w:val="24"/>
        </w:rPr>
      </w:pPr>
    </w:p>
    <w:p w14:paraId="02BAA537" w14:textId="23F96BA7" w:rsidR="00AE1F4A" w:rsidRPr="00AE1F4A" w:rsidRDefault="00AE1F4A" w:rsidP="00AE1F4A">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O multímetro pode ser utilizado para testar LEDs! Para isso ele deve estar no modo de teste de continuidade (o símbolo de um triangulo seguido por uma linha perpendicular</w:t>
      </w:r>
      <w:r w:rsidR="00396ED3">
        <w:rPr>
          <w:rFonts w:cs="Times New Roman"/>
          <w:szCs w:val="24"/>
        </w:rPr>
        <w:t xml:space="preserve"> e está circulado na imagem abaixo</w:t>
      </w:r>
      <w:r>
        <w:rPr>
          <w:rFonts w:cs="Times New Roman"/>
          <w:szCs w:val="24"/>
        </w:rPr>
        <w:t xml:space="preserve">). Conecte as ponteiras como se fosse medir a resistência ou a D.D.P. e faça contato da ponteira vermelha na perna </w:t>
      </w:r>
      <w:r w:rsidR="00F20E5C">
        <w:rPr>
          <w:rFonts w:cs="Times New Roman"/>
          <w:szCs w:val="24"/>
        </w:rPr>
        <w:t>positiva</w:t>
      </w:r>
      <w:r>
        <w:rPr>
          <w:rFonts w:cs="Times New Roman"/>
          <w:szCs w:val="24"/>
        </w:rPr>
        <w:t xml:space="preserve"> do LED</w:t>
      </w:r>
      <w:r w:rsidR="00F20E5C">
        <w:rPr>
          <w:rFonts w:cs="Times New Roman"/>
          <w:szCs w:val="24"/>
        </w:rPr>
        <w:t xml:space="preserve"> (mais comprida)</w:t>
      </w:r>
      <w:r>
        <w:rPr>
          <w:rFonts w:cs="Times New Roman"/>
          <w:szCs w:val="24"/>
        </w:rPr>
        <w:t xml:space="preserve"> e a ponteira preta na outra. </w:t>
      </w:r>
    </w:p>
    <w:p w14:paraId="612FF415" w14:textId="77777777" w:rsidR="00396ED3" w:rsidRPr="00935953" w:rsidRDefault="00396ED3" w:rsidP="00C4601A">
      <w:pPr>
        <w:spacing w:after="30"/>
        <w:ind w:firstLine="720"/>
        <w:rPr>
          <w:rFonts w:cs="Times New Roman"/>
          <w:noProof/>
          <w:szCs w:val="28"/>
          <w:lang w:eastAsia="pt-BR"/>
        </w:rPr>
      </w:pPr>
    </w:p>
    <w:p w14:paraId="308DD419" w14:textId="020D036C" w:rsidR="00C4601A" w:rsidRDefault="00396ED3" w:rsidP="007128B9">
      <w:pPr>
        <w:spacing w:after="30"/>
        <w:jc w:val="center"/>
        <w:rPr>
          <w:rFonts w:cs="Times New Roman"/>
          <w:b/>
          <w:sz w:val="28"/>
          <w:szCs w:val="28"/>
        </w:rPr>
      </w:pPr>
      <w:r w:rsidRPr="00396ED3">
        <w:rPr>
          <w:rFonts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cs="Times New Roman"/>
          <w:szCs w:val="28"/>
        </w:rPr>
      </w:pPr>
    </w:p>
    <w:p w14:paraId="156CC9E7" w14:textId="77777777" w:rsidR="00396ED3" w:rsidRPr="00935953" w:rsidRDefault="00396ED3" w:rsidP="00396ED3">
      <w:pPr>
        <w:spacing w:after="30"/>
        <w:ind w:firstLine="720"/>
        <w:jc w:val="center"/>
        <w:rPr>
          <w:rFonts w:cs="Times New Roman"/>
          <w:szCs w:val="28"/>
        </w:rPr>
      </w:pPr>
    </w:p>
    <w:p w14:paraId="4745E014" w14:textId="7FD77984" w:rsidR="00AF34D7" w:rsidRPr="00AF34D7" w:rsidRDefault="00126321" w:rsidP="00AF34D7">
      <w:pPr>
        <w:pStyle w:val="PargrafodaLista"/>
        <w:numPr>
          <w:ilvl w:val="2"/>
          <w:numId w:val="151"/>
        </w:numPr>
        <w:spacing w:after="30"/>
        <w:rPr>
          <w:rFonts w:cs="Times New Roman"/>
          <w:b/>
          <w:sz w:val="28"/>
          <w:szCs w:val="28"/>
        </w:rPr>
      </w:pPr>
      <w:r w:rsidRPr="00400643">
        <w:rPr>
          <w:rFonts w:cs="Times New Roman"/>
          <w:b/>
          <w:sz w:val="28"/>
          <w:szCs w:val="28"/>
        </w:rPr>
        <w:t>Como</w:t>
      </w:r>
      <w:r w:rsidR="00C4601A" w:rsidRPr="00400643">
        <w:rPr>
          <w:rFonts w:cs="Times New Roman"/>
          <w:b/>
          <w:sz w:val="28"/>
          <w:szCs w:val="28"/>
        </w:rPr>
        <w:t xml:space="preserve"> instalar bibliotecas externas</w:t>
      </w:r>
    </w:p>
    <w:p w14:paraId="6A346FF3" w14:textId="77777777" w:rsidR="00C4601A" w:rsidRPr="0019727D" w:rsidRDefault="00C4601A" w:rsidP="00C4601A">
      <w:pPr>
        <w:spacing w:after="30"/>
        <w:rPr>
          <w:rFonts w:cs="Times New Roman"/>
          <w:szCs w:val="24"/>
        </w:rPr>
      </w:pPr>
    </w:p>
    <w:p w14:paraId="78B7BE00" w14:textId="77777777" w:rsidR="00C4601A" w:rsidRDefault="00C4601A" w:rsidP="00C4601A">
      <w:pPr>
        <w:spacing w:after="30"/>
        <w:ind w:firstLine="720"/>
        <w:rPr>
          <w:rFonts w:cs="Times New Roman"/>
          <w:szCs w:val="24"/>
        </w:rPr>
      </w:pPr>
      <w:r w:rsidRPr="00BF279A">
        <w:rPr>
          <w:rFonts w:cs="Times New Roman"/>
          <w:szCs w:val="24"/>
        </w:rPr>
        <w:lastRenderedPageBreak/>
        <w:t>As vezes o desenvolvimen</w:t>
      </w:r>
      <w:r>
        <w:rPr>
          <w:rFonts w:cs="Times New Roman"/>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cs="Times New Roman"/>
          <w:szCs w:val="24"/>
        </w:rPr>
        <w:t>para</w:t>
      </w:r>
      <w:r>
        <w:rPr>
          <w:rFonts w:cs="Times New Roman"/>
          <w:szCs w:val="24"/>
        </w:rPr>
        <w:t xml:space="preserve"> utilizar em diversos projetos. </w:t>
      </w:r>
    </w:p>
    <w:p w14:paraId="3C010873" w14:textId="77777777" w:rsidR="00C4601A" w:rsidRDefault="00C4601A" w:rsidP="00C4601A">
      <w:pPr>
        <w:spacing w:after="30"/>
        <w:ind w:firstLine="720"/>
        <w:rPr>
          <w:rFonts w:cs="Times New Roman"/>
          <w:szCs w:val="24"/>
        </w:rPr>
      </w:pPr>
      <w:r>
        <w:rPr>
          <w:rFonts w:cs="Times New Roman"/>
          <w:szCs w:val="24"/>
        </w:rPr>
        <w:t xml:space="preserve">Neste capítulo mostraremos como instalar uma biblioteca baixada da internet. Para exemplificar utilizaremos a biblioteca Ultra desenvolvida pelos autores do livro e disponível no </w:t>
      </w:r>
      <w:r w:rsidRPr="009269F1">
        <w:rPr>
          <w:rFonts w:cs="Times New Roman"/>
          <w:szCs w:val="24"/>
        </w:rPr>
        <w:t>GitHub</w:t>
      </w:r>
      <w:r>
        <w:rPr>
          <w:rFonts w:cs="Times New Roman"/>
          <w:szCs w:val="24"/>
        </w:rPr>
        <w:t xml:space="preserve">. Você pode encontrá-la em </w:t>
      </w:r>
      <w:hyperlink r:id="rId134" w:history="1">
        <w:r w:rsidRPr="00F80F41">
          <w:rPr>
            <w:rStyle w:val="Hyperlink"/>
            <w:rFonts w:cs="Times New Roman"/>
            <w:szCs w:val="24"/>
          </w:rPr>
          <w:t>http://github.com/RatosDePC/Ultra</w:t>
        </w:r>
      </w:hyperlink>
      <w:r>
        <w:rPr>
          <w:rFonts w:cs="Times New Roman"/>
          <w:szCs w:val="24"/>
        </w:rPr>
        <w:t xml:space="preserve"> e para baixar, basta clicar em “download zip”. A instalação é bem simples, seguiremos três passos:</w:t>
      </w:r>
    </w:p>
    <w:p w14:paraId="0EAE06C3" w14:textId="50878924" w:rsidR="00C4601A" w:rsidRDefault="00C4601A" w:rsidP="00935953">
      <w:pPr>
        <w:spacing w:after="30"/>
        <w:ind w:firstLine="720"/>
        <w:rPr>
          <w:rFonts w:cs="Times New Roman"/>
          <w:szCs w:val="24"/>
        </w:rPr>
      </w:pPr>
      <w:r>
        <w:rPr>
          <w:rFonts w:cs="Times New Roman"/>
          <w:szCs w:val="24"/>
        </w:rPr>
        <w:t>Passo 1: Baixe a biblioteca e salve em algum lugar onde você possa encontrar.</w:t>
      </w:r>
    </w:p>
    <w:p w14:paraId="7AA5142C" w14:textId="77777777" w:rsidR="00935953" w:rsidRDefault="00935953" w:rsidP="00935953">
      <w:pPr>
        <w:spacing w:after="30"/>
        <w:ind w:firstLine="720"/>
        <w:rPr>
          <w:rFonts w:cs="Times New Roman"/>
          <w:szCs w:val="24"/>
        </w:rPr>
      </w:pPr>
    </w:p>
    <w:p w14:paraId="4546184B" w14:textId="2AE3F922" w:rsidR="00C4601A" w:rsidRDefault="00C4601A" w:rsidP="007128B9">
      <w:pPr>
        <w:spacing w:after="30"/>
        <w:jc w:val="center"/>
        <w:rPr>
          <w:rFonts w:cs="Times New Roman"/>
          <w:szCs w:val="24"/>
        </w:rPr>
      </w:pPr>
      <w:r>
        <w:rPr>
          <w:rFonts w:cs="Times New Roman"/>
          <w:noProof/>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cs="Times New Roman"/>
          <w:szCs w:val="24"/>
        </w:rPr>
      </w:pPr>
    </w:p>
    <w:p w14:paraId="2D1ECA97" w14:textId="77777777" w:rsidR="00C4601A" w:rsidRDefault="00C4601A" w:rsidP="00C4601A">
      <w:pPr>
        <w:spacing w:after="30"/>
        <w:ind w:firstLine="720"/>
        <w:rPr>
          <w:rFonts w:cs="Times New Roman"/>
          <w:noProof/>
          <w:szCs w:val="24"/>
        </w:rPr>
      </w:pPr>
    </w:p>
    <w:p w14:paraId="114ED86D" w14:textId="77777777" w:rsidR="00C4601A" w:rsidRDefault="00C4601A" w:rsidP="007128B9">
      <w:pPr>
        <w:spacing w:after="30"/>
        <w:jc w:val="center"/>
        <w:rPr>
          <w:rFonts w:cs="Times New Roman"/>
          <w:noProof/>
          <w:szCs w:val="24"/>
        </w:rPr>
      </w:pPr>
      <w:r>
        <w:rPr>
          <w:rFonts w:cs="Times New Roman"/>
          <w:noProof/>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cs="Times New Roman"/>
          <w:szCs w:val="24"/>
        </w:rPr>
      </w:pPr>
    </w:p>
    <w:p w14:paraId="4BDABF85" w14:textId="77777777" w:rsidR="00C4601A" w:rsidRDefault="00C4601A" w:rsidP="00935953">
      <w:pPr>
        <w:spacing w:after="30"/>
        <w:rPr>
          <w:rFonts w:cs="Times New Roman"/>
          <w:szCs w:val="24"/>
        </w:rPr>
      </w:pPr>
    </w:p>
    <w:p w14:paraId="21F225FD" w14:textId="77777777" w:rsidR="00C4601A" w:rsidRDefault="00C4601A" w:rsidP="00C4601A">
      <w:pPr>
        <w:spacing w:after="30"/>
        <w:ind w:firstLine="720"/>
        <w:rPr>
          <w:rFonts w:cs="Times New Roman"/>
          <w:szCs w:val="24"/>
        </w:rPr>
      </w:pPr>
      <w:r>
        <w:rPr>
          <w:rFonts w:cs="Times New Roman"/>
          <w:szCs w:val="24"/>
        </w:rPr>
        <w:t>Passo 2: Extraia a biblioteca em uma pasta e copie a pasta com o nome da biblioteca (não altere o nome da pasta) para a pasta libraries do arduino, localizada em “Documentos/Arduino”</w:t>
      </w:r>
    </w:p>
    <w:p w14:paraId="1BDF407E" w14:textId="45DEA86F" w:rsidR="00C4601A" w:rsidRPr="00CE24AC" w:rsidRDefault="00C4601A" w:rsidP="00C4601A">
      <w:pPr>
        <w:spacing w:after="30"/>
        <w:jc w:val="center"/>
        <w:rPr>
          <w:rFonts w:cs="Times New Roman"/>
          <w:noProof/>
          <w:szCs w:val="24"/>
        </w:rPr>
      </w:pPr>
    </w:p>
    <w:p w14:paraId="5EB9F47E" w14:textId="27645B14" w:rsidR="00C4601A" w:rsidRPr="00CE24AC" w:rsidRDefault="00E41325" w:rsidP="00C4601A">
      <w:pPr>
        <w:spacing w:after="30"/>
        <w:jc w:val="center"/>
        <w:rPr>
          <w:rFonts w:cs="Times New Roman"/>
          <w:noProof/>
          <w:szCs w:val="24"/>
        </w:rPr>
      </w:pPr>
      <w:r>
        <w:rPr>
          <w:rFonts w:cs="Times New Roman"/>
          <w:noProof/>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cs="Times New Roman"/>
          <w:noProof/>
          <w:szCs w:val="24"/>
        </w:rPr>
      </w:pPr>
    </w:p>
    <w:p w14:paraId="3D71A48D" w14:textId="70152FD5" w:rsidR="00124A89" w:rsidRDefault="00E41325" w:rsidP="007128B9">
      <w:pPr>
        <w:spacing w:after="30"/>
        <w:jc w:val="center"/>
      </w:pPr>
      <w:r>
        <w:rPr>
          <w:rFonts w:cs="Times New Roman"/>
          <w:noProof/>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7AD06D0C" w14:textId="77777777" w:rsidR="00AF34D7" w:rsidRDefault="00AF34D7" w:rsidP="007128B9">
      <w:pPr>
        <w:spacing w:after="30"/>
        <w:jc w:val="center"/>
      </w:pPr>
    </w:p>
    <w:p w14:paraId="28F45381" w14:textId="610A8528" w:rsidR="00AF34D7" w:rsidRDefault="00AF34D7" w:rsidP="007128B9">
      <w:pPr>
        <w:spacing w:after="30"/>
        <w:jc w:val="center"/>
      </w:pPr>
    </w:p>
    <w:p w14:paraId="037DC00D" w14:textId="27586F0D" w:rsidR="00E43E14" w:rsidRPr="00E43E14" w:rsidRDefault="00E43E14" w:rsidP="00AF34D7">
      <w:pPr>
        <w:pStyle w:val="PargrafodaLista"/>
        <w:numPr>
          <w:ilvl w:val="1"/>
          <w:numId w:val="151"/>
        </w:numPr>
        <w:spacing w:after="30"/>
        <w:rPr>
          <w:rFonts w:cs="Times New Roman"/>
        </w:rPr>
      </w:pPr>
      <w:r>
        <w:rPr>
          <w:rFonts w:cs="Times New Roman"/>
          <w:b/>
          <w:sz w:val="32"/>
          <w:szCs w:val="32"/>
        </w:rPr>
        <w:t>Tipos de Arduino</w:t>
      </w:r>
    </w:p>
    <w:p w14:paraId="21B2CC8B" w14:textId="06A90005" w:rsidR="00E43E14" w:rsidRDefault="00442EE3" w:rsidP="00E43E14">
      <w:r>
        <w:rPr>
          <w:rFonts w:ascii="Arial" w:hAnsi="Arial" w:cs="Arial"/>
          <w:noProof/>
          <w:color w:val="0000FF"/>
          <w:sz w:val="27"/>
          <w:szCs w:val="27"/>
          <w:lang w:eastAsia="pt-BR"/>
        </w:rPr>
        <w:drawing>
          <wp:anchor distT="0" distB="0" distL="114300" distR="114300" simplePos="0" relativeHeight="251676672" behindDoc="1" locked="0" layoutInCell="1" allowOverlap="1" wp14:anchorId="7FF9D471" wp14:editId="2956F7DA">
            <wp:simplePos x="0" y="0"/>
            <wp:positionH relativeFrom="column">
              <wp:posOffset>3770362</wp:posOffset>
            </wp:positionH>
            <wp:positionV relativeFrom="paragraph">
              <wp:posOffset>23579</wp:posOffset>
            </wp:positionV>
            <wp:extent cx="2131060" cy="1450340"/>
            <wp:effectExtent l="0" t="0" r="2540" b="0"/>
            <wp:wrapTight wrapText="bothSides">
              <wp:wrapPolygon edited="0">
                <wp:start x="3282" y="0"/>
                <wp:lineTo x="1931" y="851"/>
                <wp:lineTo x="0" y="3688"/>
                <wp:lineTo x="0" y="10781"/>
                <wp:lineTo x="1738" y="13618"/>
                <wp:lineTo x="386" y="18158"/>
                <wp:lineTo x="0" y="20427"/>
                <wp:lineTo x="0" y="21278"/>
                <wp:lineTo x="21046" y="21278"/>
                <wp:lineTo x="21433" y="20711"/>
                <wp:lineTo x="21433" y="16739"/>
                <wp:lineTo x="19695" y="13618"/>
                <wp:lineTo x="21433" y="10497"/>
                <wp:lineTo x="21433" y="284"/>
                <wp:lineTo x="21240" y="0"/>
                <wp:lineTo x="17957" y="0"/>
                <wp:lineTo x="3282" y="0"/>
              </wp:wrapPolygon>
            </wp:wrapTight>
            <wp:docPr id="17" name="Imagem 17" descr="https://upload.wikimedia.org/wikipedia/commons/thumb/8/87/Arduino_Logo.svg/2000px-Arduino_Logo.svg.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7/Arduino_Logo.svg/2000px-Arduino_Logo.svg.png">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31060"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43690F" w14:textId="31B00E8D" w:rsidR="00E43E14" w:rsidRDefault="00E43E14" w:rsidP="00E43E14">
      <w:pPr>
        <w:ind w:firstLine="720"/>
      </w:pPr>
      <w:r>
        <w:t>São diversos os tipos de Arduinos existentes pois esses buscam se adequar a atividade de prototipagem que irão desempenhar, porém, isso gera confusão na hora de escolher qual deve ser adquirido.</w:t>
      </w:r>
      <w:r w:rsidR="0079435D">
        <w:t xml:space="preserve"> Eles também po</w:t>
      </w:r>
      <w:r w:rsidR="008D1C25">
        <w:t xml:space="preserve">dem ser chamados normalmente de </w:t>
      </w:r>
      <w:bookmarkStart w:id="1726" w:name="_GoBack"/>
      <w:bookmarkEnd w:id="1726"/>
      <w:r w:rsidR="0079435D">
        <w:t>Genuíno.</w:t>
      </w:r>
      <w:r>
        <w:t xml:space="preserve"> Abaixo listaremos alguns dos modelos de Arduino e as características de cada um:</w:t>
      </w:r>
    </w:p>
    <w:p w14:paraId="635DB880" w14:textId="20ADDCE0" w:rsidR="00E43E14" w:rsidRPr="00E43E14" w:rsidRDefault="00E43E14" w:rsidP="00E43E14">
      <w:pPr>
        <w:ind w:firstLine="720"/>
      </w:pPr>
      <w:r>
        <w:rPr>
          <w:b/>
        </w:rPr>
        <w:t xml:space="preserve">Nota: </w:t>
      </w:r>
      <w:r>
        <w:t>Não se esqueça que as portas PWM são portas digitais, então tome cuidado para não as contar duas vezes.</w:t>
      </w:r>
    </w:p>
    <w:p w14:paraId="61A0AB54" w14:textId="77777777" w:rsidR="00E43E14" w:rsidRDefault="00E43E14" w:rsidP="00E43E14"/>
    <w:p w14:paraId="6853CBAA" w14:textId="71B92FD1" w:rsidR="00E43E14" w:rsidRPr="006D6229" w:rsidRDefault="00E43E14" w:rsidP="00E43E14">
      <w:pPr>
        <w:rPr>
          <w:b/>
          <w:sz w:val="28"/>
          <w:u w:val="single"/>
        </w:rPr>
      </w:pPr>
      <w:r w:rsidRPr="006D6229">
        <w:rPr>
          <w:b/>
          <w:sz w:val="28"/>
          <w:u w:val="single"/>
        </w:rPr>
        <w:lastRenderedPageBreak/>
        <w:t>Arduino Nano</w:t>
      </w:r>
    </w:p>
    <w:tbl>
      <w:tblPr>
        <w:tblW w:w="5510" w:type="pct"/>
        <w:tblCellSpacing w:w="15" w:type="dxa"/>
        <w:tblCellMar>
          <w:top w:w="15" w:type="dxa"/>
          <w:left w:w="15" w:type="dxa"/>
          <w:bottom w:w="15" w:type="dxa"/>
          <w:right w:w="15" w:type="dxa"/>
        </w:tblCellMar>
        <w:tblLook w:val="04A0" w:firstRow="1" w:lastRow="0" w:firstColumn="1" w:lastColumn="0" w:noHBand="0" w:noVBand="1"/>
      </w:tblPr>
      <w:tblGrid>
        <w:gridCol w:w="9556"/>
        <w:gridCol w:w="759"/>
      </w:tblGrid>
      <w:tr w:rsidR="00E43E14" w:rsidRPr="00E43E14" w14:paraId="2B6E8BDC" w14:textId="77777777" w:rsidTr="00A95C52">
        <w:trPr>
          <w:tblCellSpacing w:w="15" w:type="dxa"/>
        </w:trPr>
        <w:tc>
          <w:tcPr>
            <w:tcW w:w="4651" w:type="pct"/>
            <w:tcMar>
              <w:top w:w="15" w:type="dxa"/>
              <w:left w:w="300" w:type="dxa"/>
              <w:bottom w:w="15" w:type="dxa"/>
              <w:right w:w="300" w:type="dxa"/>
            </w:tcMar>
            <w:vAlign w:val="center"/>
          </w:tcPr>
          <w:p w14:paraId="16C48E97" w14:textId="77777777" w:rsidR="00E43E14" w:rsidRDefault="00E43E14" w:rsidP="00E43E14">
            <w:pPr>
              <w:spacing w:after="0" w:line="240" w:lineRule="auto"/>
              <w:jc w:val="left"/>
              <w:rPr>
                <w:noProof/>
                <w:lang w:eastAsia="pt-BR"/>
              </w:rPr>
            </w:pPr>
          </w:p>
          <w:p w14:paraId="3AAB6C1C" w14:textId="26793A91" w:rsidR="00E43E14" w:rsidRPr="00E43E14" w:rsidRDefault="00E43E14" w:rsidP="00A95C52">
            <w:pPr>
              <w:spacing w:after="0" w:line="240" w:lineRule="auto"/>
              <w:ind w:left="-330" w:right="-398"/>
              <w:jc w:val="center"/>
              <w:rPr>
                <w:rFonts w:ascii="TyponineSans Regular 18" w:hAnsi="TyponineSans Regular 18"/>
                <w:noProof/>
                <w:color w:val="00979C"/>
                <w:lang w:eastAsia="pt-BR"/>
              </w:rPr>
            </w:pPr>
            <w:r>
              <w:rPr>
                <w:noProof/>
                <w:lang w:eastAsia="pt-BR"/>
              </w:rPr>
              <w:drawing>
                <wp:inline distT="0" distB="0" distL="0" distR="0" wp14:anchorId="32481BAD" wp14:editId="477F7A07">
                  <wp:extent cx="2782308" cy="2073796"/>
                  <wp:effectExtent l="0" t="0" r="0" b="3175"/>
                  <wp:docPr id="58"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Main/ArduinoNanoFront_3_lg.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776" r="6068"/>
                          <a:stretch/>
                        </pic:blipFill>
                        <pic:spPr bwMode="auto">
                          <a:xfrm>
                            <a:off x="0" y="0"/>
                            <a:ext cx="2803307" cy="20894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yponineSans Regular 18" w:hAnsi="TyponineSans Regular 18"/>
                <w:noProof/>
                <w:color w:val="00979C"/>
                <w:lang w:eastAsia="pt-BR"/>
              </w:rPr>
              <w:drawing>
                <wp:inline distT="0" distB="0" distL="0" distR="0" wp14:anchorId="148FCE56" wp14:editId="02F5D4CB">
                  <wp:extent cx="2731082" cy="1895785"/>
                  <wp:effectExtent l="0" t="0" r="0" b="0"/>
                  <wp:docPr id="60" name="Imagem 60" descr="https://www.arduino.cc/en/uploads/Main/ArduinoNanoBack_3_sm.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duino.cc/en/uploads/Main/ArduinoNanoBack_3_sm.jpg">
                            <a:hlinkClick r:id="rId142"/>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l="5416" t="5642" r="5377"/>
                          <a:stretch/>
                        </pic:blipFill>
                        <pic:spPr bwMode="auto">
                          <a:xfrm>
                            <a:off x="0" y="0"/>
                            <a:ext cx="2810842" cy="1951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15" w:type="dxa"/>
              <w:left w:w="300" w:type="dxa"/>
              <w:bottom w:w="15" w:type="dxa"/>
              <w:right w:w="300" w:type="dxa"/>
            </w:tcMar>
            <w:vAlign w:val="center"/>
          </w:tcPr>
          <w:p w14:paraId="5D5F4889" w14:textId="2A98F264" w:rsidR="00E43E14" w:rsidRPr="00E43E14" w:rsidRDefault="00E43E14" w:rsidP="00E43E14">
            <w:pPr>
              <w:spacing w:after="0" w:line="240" w:lineRule="auto"/>
              <w:jc w:val="left"/>
              <w:rPr>
                <w:rFonts w:ascii="TyponineSans Regular 18" w:eastAsia="Times New Roman" w:hAnsi="TyponineSans Regular 18" w:cs="Times New Roman"/>
                <w:szCs w:val="24"/>
                <w:lang w:eastAsia="pt-BR"/>
              </w:rPr>
            </w:pPr>
          </w:p>
        </w:tc>
      </w:tr>
    </w:tbl>
    <w:p w14:paraId="5FE369F4" w14:textId="77777777" w:rsidR="00E43E14" w:rsidRPr="00E43E14" w:rsidRDefault="00E43E14" w:rsidP="006D6229"/>
    <w:p w14:paraId="62D44213" w14:textId="21DFCC77" w:rsidR="00E43E14" w:rsidRDefault="00E43E14" w:rsidP="00E43E14">
      <w:pPr>
        <w:pStyle w:val="PargrafodaLista"/>
        <w:numPr>
          <w:ilvl w:val="0"/>
          <w:numId w:val="174"/>
        </w:numPr>
      </w:pPr>
      <w:r>
        <w:t>Portas digitais: 14</w:t>
      </w:r>
    </w:p>
    <w:p w14:paraId="03F7CBEA" w14:textId="3E5C6207" w:rsidR="00E43E14" w:rsidRDefault="00E43E14" w:rsidP="00E43E14">
      <w:pPr>
        <w:pStyle w:val="PargrafodaLista"/>
        <w:numPr>
          <w:ilvl w:val="0"/>
          <w:numId w:val="174"/>
        </w:numPr>
      </w:pPr>
      <w:r>
        <w:t>Portas PWM: 6</w:t>
      </w:r>
      <w:r w:rsidR="00442EE3">
        <w:t>, sendo elas as D3, D5, D6, D9, D10, D11</w:t>
      </w:r>
    </w:p>
    <w:p w14:paraId="545690E5" w14:textId="208D3B14" w:rsidR="00E43E14" w:rsidRDefault="00E43E14" w:rsidP="00E43E14">
      <w:pPr>
        <w:pStyle w:val="PargrafodaLista"/>
        <w:numPr>
          <w:ilvl w:val="0"/>
          <w:numId w:val="174"/>
        </w:numPr>
      </w:pPr>
      <w:r>
        <w:t>Portas analógicas: 8</w:t>
      </w:r>
    </w:p>
    <w:p w14:paraId="18018692" w14:textId="2B821CBD" w:rsidR="00E43E14" w:rsidRDefault="00E43E14" w:rsidP="00E43E14">
      <w:pPr>
        <w:pStyle w:val="PargrafodaLista"/>
        <w:numPr>
          <w:ilvl w:val="0"/>
          <w:numId w:val="174"/>
        </w:numPr>
      </w:pPr>
      <w:r>
        <w:t>Memoria: 16k (ATmega168) ou 32k (ATmega328)</w:t>
      </w:r>
    </w:p>
    <w:p w14:paraId="0D945FAA" w14:textId="399548D7" w:rsidR="00E43E14" w:rsidRDefault="00E43E14" w:rsidP="00E43E14">
      <w:pPr>
        <w:pStyle w:val="PargrafodaLista"/>
        <w:numPr>
          <w:ilvl w:val="0"/>
          <w:numId w:val="174"/>
        </w:numPr>
      </w:pPr>
      <w:r>
        <w:t>Conexão: USB Mini-B</w:t>
      </w:r>
    </w:p>
    <w:p w14:paraId="1026C152" w14:textId="2F183334" w:rsidR="00E43E14" w:rsidRDefault="00E43E14" w:rsidP="00E43E14">
      <w:pPr>
        <w:pStyle w:val="PargrafodaLista"/>
        <w:numPr>
          <w:ilvl w:val="0"/>
          <w:numId w:val="174"/>
        </w:numPr>
      </w:pPr>
      <w:r>
        <w:t>Tensão de operação: 5V</w:t>
      </w:r>
    </w:p>
    <w:p w14:paraId="39D321FC" w14:textId="4E71163A" w:rsidR="00E43E14" w:rsidRDefault="00E43E14" w:rsidP="00E43E14">
      <w:pPr>
        <w:pStyle w:val="PargrafodaLista"/>
        <w:numPr>
          <w:ilvl w:val="0"/>
          <w:numId w:val="174"/>
        </w:numPr>
      </w:pPr>
      <w:r>
        <w:t>Corrente máxima: 40mA</w:t>
      </w:r>
    </w:p>
    <w:p w14:paraId="73CB870D" w14:textId="1F4B6D5D" w:rsidR="00E43E14" w:rsidRDefault="00E43E14" w:rsidP="00E43E14">
      <w:pPr>
        <w:pStyle w:val="PargrafodaLista"/>
        <w:numPr>
          <w:ilvl w:val="0"/>
          <w:numId w:val="174"/>
        </w:numPr>
      </w:pPr>
      <w:r>
        <w:t>Alimentação: 7-12 Vcc</w:t>
      </w:r>
    </w:p>
    <w:p w14:paraId="72C127B4" w14:textId="097CFB55" w:rsidR="006D6229" w:rsidRDefault="006D6229" w:rsidP="006D6229">
      <w:pPr>
        <w:pStyle w:val="PargrafodaLista"/>
        <w:numPr>
          <w:ilvl w:val="0"/>
          <w:numId w:val="174"/>
        </w:numPr>
      </w:pPr>
      <w:r>
        <w:t>Dimensões: 1,7cm x 4,3cm</w:t>
      </w:r>
    </w:p>
    <w:p w14:paraId="6208FB00" w14:textId="73A1A0A3" w:rsidR="00E43E14" w:rsidRDefault="00E43E14" w:rsidP="00E43E14">
      <w:pPr>
        <w:ind w:firstLine="720"/>
      </w:pPr>
      <w:r>
        <w:t>O Arduino Nano é ideal para projetos pequenos e de baixo custo, possui apenas uma conexão USB mini-B e pinos tipo macho voltados para a parte inferior da placa, facilitando sua conexão a protoboards. Recomendado para a construção de pequenos robôs, sensores e medidores diversos.</w:t>
      </w:r>
    </w:p>
    <w:p w14:paraId="0D9223D1" w14:textId="481E1393" w:rsidR="00E43E14" w:rsidRDefault="00E43E14" w:rsidP="00E43E14">
      <w:pPr>
        <w:tabs>
          <w:tab w:val="left" w:pos="2981"/>
        </w:tabs>
      </w:pPr>
      <w:r>
        <w:tab/>
      </w:r>
    </w:p>
    <w:p w14:paraId="3A74C338" w14:textId="4DBC8BA4" w:rsidR="00E43E14" w:rsidRPr="006D6229" w:rsidRDefault="00E43E14" w:rsidP="00E43E14">
      <w:pPr>
        <w:rPr>
          <w:b/>
          <w:sz w:val="28"/>
          <w:u w:val="single"/>
        </w:rPr>
      </w:pPr>
      <w:r w:rsidRPr="006D6229">
        <w:rPr>
          <w:b/>
          <w:sz w:val="28"/>
          <w:u w:val="single"/>
        </w:rPr>
        <w:t>Arduino UNO</w:t>
      </w:r>
    </w:p>
    <w:p w14:paraId="372F5DDF" w14:textId="77777777" w:rsidR="0079435D" w:rsidRDefault="0079435D" w:rsidP="006D6229">
      <w:pPr>
        <w:rPr>
          <w:noProof/>
          <w:lang w:eastAsia="pt-BR"/>
        </w:rPr>
      </w:pPr>
    </w:p>
    <w:p w14:paraId="5356E192" w14:textId="6AA329CF" w:rsidR="0079435D" w:rsidRDefault="0079435D" w:rsidP="0079435D">
      <w:pPr>
        <w:jc w:val="center"/>
        <w:rPr>
          <w:b/>
          <w:sz w:val="28"/>
        </w:rPr>
      </w:pPr>
      <w:r>
        <w:rPr>
          <w:rFonts w:ascii="Arial" w:hAnsi="Arial" w:cs="Arial"/>
          <w:noProof/>
          <w:color w:val="0000FF"/>
          <w:sz w:val="27"/>
          <w:szCs w:val="27"/>
          <w:lang w:eastAsia="pt-BR"/>
        </w:rPr>
        <w:lastRenderedPageBreak/>
        <w:drawing>
          <wp:inline distT="0" distB="0" distL="0" distR="0" wp14:anchorId="678F4C2A" wp14:editId="49A7F6BE">
            <wp:extent cx="3021759" cy="2149048"/>
            <wp:effectExtent l="0" t="0" r="7620" b="3810"/>
            <wp:docPr id="89" name="Imagem 89" descr="http://img.dxcdn.com/productimages/sku_312887_1.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xcdn.com/productimages/sku_312887_1.jpg">
                      <a:hlinkClick r:id="rId144" tgtFrame="&quot;_blank&quo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4696" b="14184"/>
                    <a:stretch/>
                  </pic:blipFill>
                  <pic:spPr bwMode="auto">
                    <a:xfrm>
                      <a:off x="0" y="0"/>
                      <a:ext cx="3031108" cy="2155697"/>
                    </a:xfrm>
                    <a:prstGeom prst="rect">
                      <a:avLst/>
                    </a:prstGeom>
                    <a:noFill/>
                    <a:ln>
                      <a:noFill/>
                    </a:ln>
                    <a:extLst>
                      <a:ext uri="{53640926-AAD7-44D8-BBD7-CCE9431645EC}">
                        <a14:shadowObscured xmlns:a14="http://schemas.microsoft.com/office/drawing/2010/main"/>
                      </a:ext>
                    </a:extLst>
                  </pic:spPr>
                </pic:pic>
              </a:graphicData>
            </a:graphic>
          </wp:inline>
        </w:drawing>
      </w:r>
    </w:p>
    <w:p w14:paraId="1CB8CFA4" w14:textId="77777777" w:rsidR="006D6229" w:rsidRPr="00E43E14" w:rsidRDefault="006D6229" w:rsidP="0079435D">
      <w:pPr>
        <w:jc w:val="center"/>
        <w:rPr>
          <w:b/>
          <w:sz w:val="28"/>
        </w:rPr>
      </w:pPr>
    </w:p>
    <w:p w14:paraId="2C722153" w14:textId="7F902683" w:rsidR="00E43E14" w:rsidRDefault="00E43E14" w:rsidP="00E43E14">
      <w:pPr>
        <w:pStyle w:val="PargrafodaLista"/>
        <w:numPr>
          <w:ilvl w:val="0"/>
          <w:numId w:val="175"/>
        </w:numPr>
      </w:pPr>
      <w:r>
        <w:t>Portas digitais: 14</w:t>
      </w:r>
    </w:p>
    <w:p w14:paraId="317528CC" w14:textId="2F67FCAD" w:rsidR="00E43E14" w:rsidRDefault="00E43E14" w:rsidP="00E43E14">
      <w:pPr>
        <w:pStyle w:val="PargrafodaLista"/>
        <w:numPr>
          <w:ilvl w:val="0"/>
          <w:numId w:val="175"/>
        </w:numPr>
      </w:pPr>
      <w:r>
        <w:t>Portas PWM: 6</w:t>
      </w:r>
      <w:r w:rsidR="00442EE3">
        <w:t>, sendo elas indicadas por um “~” na frente do número da porta)</w:t>
      </w:r>
    </w:p>
    <w:p w14:paraId="76AAE410" w14:textId="50479EDB" w:rsidR="00E43E14" w:rsidRDefault="00E43E14" w:rsidP="00E43E14">
      <w:pPr>
        <w:pStyle w:val="PargrafodaLista"/>
        <w:numPr>
          <w:ilvl w:val="0"/>
          <w:numId w:val="175"/>
        </w:numPr>
      </w:pPr>
      <w:r>
        <w:t>Portas analógicas: 6</w:t>
      </w:r>
    </w:p>
    <w:p w14:paraId="14FC1E5F" w14:textId="66A61A16" w:rsidR="00E43E14" w:rsidRDefault="00E43E14" w:rsidP="00E43E14">
      <w:pPr>
        <w:pStyle w:val="PargrafodaLista"/>
        <w:numPr>
          <w:ilvl w:val="0"/>
          <w:numId w:val="175"/>
        </w:numPr>
      </w:pPr>
      <w:r>
        <w:t>Memoria: 32k</w:t>
      </w:r>
    </w:p>
    <w:p w14:paraId="2725CCFF" w14:textId="0D43B8BA" w:rsidR="00E43E14" w:rsidRDefault="00E43E14" w:rsidP="00E43E14">
      <w:pPr>
        <w:pStyle w:val="PargrafodaLista"/>
        <w:numPr>
          <w:ilvl w:val="0"/>
          <w:numId w:val="175"/>
        </w:numPr>
      </w:pPr>
      <w:r>
        <w:t>Conexão: USB</w:t>
      </w:r>
    </w:p>
    <w:p w14:paraId="70362C19" w14:textId="7A127F46" w:rsidR="00E43E14" w:rsidRDefault="00E43E14" w:rsidP="00E43E14">
      <w:pPr>
        <w:pStyle w:val="PargrafodaLista"/>
        <w:numPr>
          <w:ilvl w:val="0"/>
          <w:numId w:val="175"/>
        </w:numPr>
      </w:pPr>
      <w:r>
        <w:t>Tensão de operação: 5V</w:t>
      </w:r>
    </w:p>
    <w:p w14:paraId="6946B6A3" w14:textId="32A99A1D" w:rsidR="00E43E14" w:rsidRDefault="00E43E14" w:rsidP="00E43E14">
      <w:pPr>
        <w:pStyle w:val="PargrafodaLista"/>
        <w:numPr>
          <w:ilvl w:val="0"/>
          <w:numId w:val="175"/>
        </w:numPr>
      </w:pPr>
      <w:r>
        <w:t>Corrente máxima: 40Ma</w:t>
      </w:r>
    </w:p>
    <w:p w14:paraId="58D97949" w14:textId="089879FC" w:rsidR="00E43E14" w:rsidRDefault="008A59FB" w:rsidP="00E43E14">
      <w:pPr>
        <w:pStyle w:val="PargrafodaLista"/>
        <w:numPr>
          <w:ilvl w:val="0"/>
          <w:numId w:val="175"/>
        </w:numPr>
      </w:pPr>
      <w:r>
        <w:t>Alimentação: 7-12 Vcc</w:t>
      </w:r>
    </w:p>
    <w:p w14:paraId="314B4BA8" w14:textId="7B792D06" w:rsidR="006D6229" w:rsidRDefault="006D6229" w:rsidP="00E43E14">
      <w:pPr>
        <w:pStyle w:val="PargrafodaLista"/>
        <w:numPr>
          <w:ilvl w:val="0"/>
          <w:numId w:val="175"/>
        </w:numPr>
      </w:pPr>
      <w:r>
        <w:t>Dimensões: 5,3cm x 6,8cm</w:t>
      </w:r>
    </w:p>
    <w:p w14:paraId="2A0EB8D7" w14:textId="3DBCDCB4" w:rsidR="00E43E14" w:rsidRDefault="00E43E14" w:rsidP="00E43E14">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14:paraId="11D5E959" w14:textId="77777777" w:rsidR="00E43E14" w:rsidRDefault="00E43E14" w:rsidP="00E43E14"/>
    <w:p w14:paraId="5665BB9F" w14:textId="6EF87C11" w:rsidR="00E43E14" w:rsidRPr="006D6229" w:rsidRDefault="00E43E14" w:rsidP="00E43E14">
      <w:pPr>
        <w:rPr>
          <w:b/>
          <w:sz w:val="28"/>
          <w:u w:val="single"/>
        </w:rPr>
      </w:pPr>
      <w:r w:rsidRPr="006D6229">
        <w:rPr>
          <w:b/>
          <w:sz w:val="28"/>
          <w:u w:val="single"/>
        </w:rPr>
        <w:t>Arduino Mega</w:t>
      </w:r>
    </w:p>
    <w:p w14:paraId="17DB96C2" w14:textId="77777777" w:rsidR="00E43E14" w:rsidRDefault="00E43E14" w:rsidP="00E43E14">
      <w:r>
        <w:t>O Arduino Mega possui dois principais modelos distintos:</w:t>
      </w:r>
    </w:p>
    <w:p w14:paraId="09264885" w14:textId="77777777" w:rsidR="006D6229" w:rsidRDefault="006D6229" w:rsidP="00E43E14"/>
    <w:p w14:paraId="5E335BB4" w14:textId="7AA5C527" w:rsidR="00E43E14" w:rsidRPr="006D6229" w:rsidRDefault="006D6229" w:rsidP="00E43E14">
      <w:pPr>
        <w:ind w:firstLine="720"/>
        <w:rPr>
          <w:b/>
          <w:sz w:val="28"/>
          <w:szCs w:val="28"/>
        </w:rPr>
      </w:pPr>
      <w:r w:rsidRPr="006D6229">
        <w:rPr>
          <w:b/>
          <w:sz w:val="28"/>
          <w:szCs w:val="28"/>
        </w:rPr>
        <w:t xml:space="preserve">Arduino Mega </w:t>
      </w:r>
      <w:r w:rsidR="00E43E14" w:rsidRPr="006D6229">
        <w:rPr>
          <w:b/>
          <w:sz w:val="28"/>
          <w:szCs w:val="28"/>
        </w:rPr>
        <w:t>2560</w:t>
      </w:r>
    </w:p>
    <w:p w14:paraId="200CE6A3" w14:textId="77777777" w:rsidR="0079435D" w:rsidRPr="006D6229" w:rsidRDefault="0079435D" w:rsidP="00E43E14">
      <w:pPr>
        <w:ind w:firstLine="720"/>
        <w:rPr>
          <w:rFonts w:cs="Times New Roman"/>
          <w:noProof/>
          <w:szCs w:val="24"/>
          <w:lang w:eastAsia="pt-BR"/>
        </w:rPr>
      </w:pPr>
    </w:p>
    <w:p w14:paraId="2B1F17F4" w14:textId="6DB26773" w:rsidR="0079435D" w:rsidRDefault="0079435D" w:rsidP="0079435D">
      <w:pPr>
        <w:jc w:val="center"/>
      </w:pPr>
      <w:r>
        <w:rPr>
          <w:rFonts w:ascii="Arial" w:hAnsi="Arial" w:cs="Arial"/>
          <w:noProof/>
          <w:color w:val="0000FF"/>
          <w:sz w:val="27"/>
          <w:szCs w:val="27"/>
          <w:lang w:eastAsia="pt-BR"/>
        </w:rPr>
        <w:lastRenderedPageBreak/>
        <w:drawing>
          <wp:inline distT="0" distB="0" distL="0" distR="0" wp14:anchorId="2A4189C1" wp14:editId="4C742DC6">
            <wp:extent cx="4282052" cy="2149748"/>
            <wp:effectExtent l="0" t="0" r="4445" b="3175"/>
            <wp:docPr id="70" name="Imagem 70" descr="http://arduino.cc/en/uploads/Main/ArduinoMega2560_R3_Front_450px.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rduino.cc/en/uploads/Main/ArduinoMega2560_R3_Front_450px.jpg">
                      <a:hlinkClick r:id="rId146" tgtFrame="&quot;_blank&quo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2673" b="11072"/>
                    <a:stretch/>
                  </pic:blipFill>
                  <pic:spPr bwMode="auto">
                    <a:xfrm>
                      <a:off x="0" y="0"/>
                      <a:ext cx="4282440" cy="2149943"/>
                    </a:xfrm>
                    <a:prstGeom prst="rect">
                      <a:avLst/>
                    </a:prstGeom>
                    <a:noFill/>
                    <a:ln>
                      <a:noFill/>
                    </a:ln>
                    <a:extLst>
                      <a:ext uri="{53640926-AAD7-44D8-BBD7-CCE9431645EC}">
                        <a14:shadowObscured xmlns:a14="http://schemas.microsoft.com/office/drawing/2010/main"/>
                      </a:ext>
                    </a:extLst>
                  </pic:spPr>
                </pic:pic>
              </a:graphicData>
            </a:graphic>
          </wp:inline>
        </w:drawing>
      </w:r>
    </w:p>
    <w:p w14:paraId="0316C589" w14:textId="77777777" w:rsidR="006D6229" w:rsidRDefault="006D6229" w:rsidP="0079435D">
      <w:pPr>
        <w:jc w:val="center"/>
      </w:pPr>
    </w:p>
    <w:p w14:paraId="7351F050" w14:textId="6BD0C6F3" w:rsidR="00E43E14" w:rsidRDefault="00E43E14" w:rsidP="00E43E14">
      <w:pPr>
        <w:pStyle w:val="PargrafodaLista"/>
        <w:numPr>
          <w:ilvl w:val="0"/>
          <w:numId w:val="176"/>
        </w:numPr>
      </w:pPr>
      <w:r>
        <w:t>Portas digitais: 54</w:t>
      </w:r>
    </w:p>
    <w:p w14:paraId="297D2ACB" w14:textId="5CDE602A" w:rsidR="00E43E14" w:rsidRDefault="00E43E14" w:rsidP="00E43E14">
      <w:pPr>
        <w:pStyle w:val="PargrafodaLista"/>
        <w:numPr>
          <w:ilvl w:val="0"/>
          <w:numId w:val="176"/>
        </w:numPr>
      </w:pPr>
      <w:r>
        <w:t>Portas PWM: 15</w:t>
      </w:r>
      <w:r w:rsidR="00442EE3">
        <w:t xml:space="preserve"> </w:t>
      </w:r>
    </w:p>
    <w:p w14:paraId="41DF7FCB" w14:textId="3D37DC8C" w:rsidR="00E43E14" w:rsidRDefault="00E43E14" w:rsidP="00E43E14">
      <w:pPr>
        <w:pStyle w:val="PargrafodaLista"/>
        <w:numPr>
          <w:ilvl w:val="0"/>
          <w:numId w:val="176"/>
        </w:numPr>
      </w:pPr>
      <w:r>
        <w:t>Portas analógicas: 16</w:t>
      </w:r>
    </w:p>
    <w:p w14:paraId="3636649D" w14:textId="5C05A9EF" w:rsidR="00E43E14" w:rsidRDefault="00E43E14" w:rsidP="00E43E14">
      <w:pPr>
        <w:pStyle w:val="PargrafodaLista"/>
        <w:numPr>
          <w:ilvl w:val="0"/>
          <w:numId w:val="176"/>
        </w:numPr>
      </w:pPr>
      <w:r>
        <w:t>Memoria: 256k</w:t>
      </w:r>
    </w:p>
    <w:p w14:paraId="5FBEBB04" w14:textId="0AAFFDB0" w:rsidR="00E43E14" w:rsidRDefault="00E43E14" w:rsidP="00E43E14">
      <w:pPr>
        <w:pStyle w:val="PargrafodaLista"/>
        <w:numPr>
          <w:ilvl w:val="0"/>
          <w:numId w:val="176"/>
        </w:numPr>
      </w:pPr>
      <w:r>
        <w:t>Conexão: USB</w:t>
      </w:r>
    </w:p>
    <w:p w14:paraId="33197C71" w14:textId="4CE6D7DE" w:rsidR="00E43E14" w:rsidRDefault="00E43E14" w:rsidP="00E43E14">
      <w:pPr>
        <w:pStyle w:val="PargrafodaLista"/>
        <w:numPr>
          <w:ilvl w:val="0"/>
          <w:numId w:val="176"/>
        </w:numPr>
      </w:pPr>
      <w:r>
        <w:t>Tensão de operação: 5V</w:t>
      </w:r>
    </w:p>
    <w:p w14:paraId="73C7DBC8" w14:textId="7A858BF2" w:rsidR="00E43E14" w:rsidRDefault="00E43E14" w:rsidP="00E43E14">
      <w:pPr>
        <w:pStyle w:val="PargrafodaLista"/>
        <w:numPr>
          <w:ilvl w:val="0"/>
          <w:numId w:val="176"/>
        </w:numPr>
      </w:pPr>
      <w:r>
        <w:t>Corrente máxima: 40mA</w:t>
      </w:r>
    </w:p>
    <w:p w14:paraId="5547749A" w14:textId="1F25A2CB" w:rsidR="00E43E14" w:rsidRDefault="00E43E14" w:rsidP="00E43E14">
      <w:pPr>
        <w:pStyle w:val="PargrafodaLista"/>
        <w:numPr>
          <w:ilvl w:val="0"/>
          <w:numId w:val="176"/>
        </w:numPr>
      </w:pPr>
      <w:r>
        <w:t>Alimentação: 7-12 Vcc</w:t>
      </w:r>
    </w:p>
    <w:p w14:paraId="698F98DC" w14:textId="158C8507" w:rsidR="006D6229" w:rsidRDefault="006D6229" w:rsidP="00E43E14">
      <w:pPr>
        <w:pStyle w:val="PargrafodaLista"/>
        <w:numPr>
          <w:ilvl w:val="0"/>
          <w:numId w:val="176"/>
        </w:numPr>
      </w:pPr>
      <w:r>
        <w:t>Dimensões: 5,3cm x 10,1cm</w:t>
      </w:r>
    </w:p>
    <w:p w14:paraId="315115FB" w14:textId="29BB5E88" w:rsidR="00E43E14" w:rsidRDefault="00E43E14" w:rsidP="00E43E14">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14:paraId="627C9E8E" w14:textId="77777777" w:rsidR="006D6229" w:rsidRDefault="006D6229" w:rsidP="00E43E14">
      <w:pPr>
        <w:ind w:firstLine="720"/>
      </w:pPr>
    </w:p>
    <w:p w14:paraId="0EC51674" w14:textId="46B32AC5" w:rsidR="00E43E14" w:rsidRDefault="006D6229" w:rsidP="00E43E14">
      <w:pPr>
        <w:rPr>
          <w:b/>
          <w:sz w:val="28"/>
        </w:rPr>
      </w:pPr>
      <w:r>
        <w:tab/>
      </w:r>
      <w:r>
        <w:rPr>
          <w:b/>
          <w:sz w:val="28"/>
        </w:rPr>
        <w:t xml:space="preserve">Arduino Mega </w:t>
      </w:r>
      <w:r w:rsidR="00E43E14" w:rsidRPr="006D6229">
        <w:rPr>
          <w:b/>
          <w:sz w:val="28"/>
        </w:rPr>
        <w:t>ADK</w:t>
      </w:r>
    </w:p>
    <w:p w14:paraId="61DBA95E" w14:textId="77777777" w:rsidR="006D6229" w:rsidRPr="006D6229" w:rsidRDefault="006D6229" w:rsidP="00E43E14"/>
    <w:p w14:paraId="703798AA" w14:textId="54B38C8F" w:rsidR="0079435D" w:rsidRDefault="0079435D" w:rsidP="0079435D">
      <w:pPr>
        <w:jc w:val="center"/>
      </w:pPr>
      <w:r>
        <w:rPr>
          <w:rFonts w:ascii="Arial" w:hAnsi="Arial" w:cs="Arial"/>
          <w:noProof/>
          <w:color w:val="0000FF"/>
          <w:sz w:val="27"/>
          <w:szCs w:val="27"/>
          <w:lang w:eastAsia="pt-BR"/>
        </w:rPr>
        <w:drawing>
          <wp:inline distT="0" distB="0" distL="0" distR="0" wp14:anchorId="67AD8BE3" wp14:editId="262E3D85">
            <wp:extent cx="3584933" cy="1747814"/>
            <wp:effectExtent l="0" t="0" r="0" b="5080"/>
            <wp:docPr id="78" name="Imagem 78" descr="https://www.arduino.cc/en/uploads/Main/ArduinoADK_R3_Front_450px.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rduino.cc/en/uploads/Main/ArduinoADK_R3_Front_450px.jp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99182" cy="1754761"/>
                    </a:xfrm>
                    <a:prstGeom prst="rect">
                      <a:avLst/>
                    </a:prstGeom>
                    <a:noFill/>
                    <a:ln>
                      <a:noFill/>
                    </a:ln>
                  </pic:spPr>
                </pic:pic>
              </a:graphicData>
            </a:graphic>
          </wp:inline>
        </w:drawing>
      </w:r>
    </w:p>
    <w:p w14:paraId="42FD57AF" w14:textId="77777777" w:rsidR="006D6229" w:rsidRDefault="006D6229" w:rsidP="0079435D">
      <w:pPr>
        <w:jc w:val="center"/>
      </w:pPr>
    </w:p>
    <w:p w14:paraId="39FB1291" w14:textId="420651F3" w:rsidR="00E43E14" w:rsidRDefault="00E43E14" w:rsidP="00E43E14">
      <w:pPr>
        <w:pStyle w:val="PargrafodaLista"/>
        <w:numPr>
          <w:ilvl w:val="0"/>
          <w:numId w:val="177"/>
        </w:numPr>
      </w:pPr>
      <w:r>
        <w:t>Portas digitais: 54</w:t>
      </w:r>
    </w:p>
    <w:p w14:paraId="700427E1" w14:textId="5A1C15BB" w:rsidR="00E43E14" w:rsidRDefault="00E43E14" w:rsidP="00E43E14">
      <w:pPr>
        <w:pStyle w:val="PargrafodaLista"/>
        <w:numPr>
          <w:ilvl w:val="0"/>
          <w:numId w:val="177"/>
        </w:numPr>
      </w:pPr>
      <w:r>
        <w:t>Portas PWM: 15</w:t>
      </w:r>
      <w:r w:rsidR="00442EE3">
        <w:t xml:space="preserve"> </w:t>
      </w:r>
    </w:p>
    <w:p w14:paraId="6A7ACF75" w14:textId="34A0696A" w:rsidR="00E43E14" w:rsidRDefault="00E43E14" w:rsidP="00E43E14">
      <w:pPr>
        <w:pStyle w:val="PargrafodaLista"/>
        <w:numPr>
          <w:ilvl w:val="0"/>
          <w:numId w:val="177"/>
        </w:numPr>
      </w:pPr>
      <w:r>
        <w:t>Portas analógicas: 16</w:t>
      </w:r>
    </w:p>
    <w:p w14:paraId="0475AAED" w14:textId="2B20D5EE" w:rsidR="00E43E14" w:rsidRDefault="00E43E14" w:rsidP="00E43E14">
      <w:pPr>
        <w:pStyle w:val="PargrafodaLista"/>
        <w:numPr>
          <w:ilvl w:val="0"/>
          <w:numId w:val="177"/>
        </w:numPr>
      </w:pPr>
      <w:r>
        <w:t>Memoria: 256k</w:t>
      </w:r>
    </w:p>
    <w:p w14:paraId="312AFD65" w14:textId="74A8F5D1" w:rsidR="00E43E14" w:rsidRDefault="00E43E14" w:rsidP="00E43E14">
      <w:pPr>
        <w:pStyle w:val="PargrafodaLista"/>
        <w:numPr>
          <w:ilvl w:val="0"/>
          <w:numId w:val="177"/>
        </w:numPr>
      </w:pPr>
      <w:r>
        <w:t>Conexão: USB</w:t>
      </w:r>
    </w:p>
    <w:p w14:paraId="5947E77A" w14:textId="1C1CC8B6" w:rsidR="00E43E14" w:rsidRDefault="00E43E14" w:rsidP="00E43E14">
      <w:pPr>
        <w:pStyle w:val="PargrafodaLista"/>
        <w:numPr>
          <w:ilvl w:val="0"/>
          <w:numId w:val="177"/>
        </w:numPr>
      </w:pPr>
      <w:r>
        <w:t>Tensão de operação: 5V</w:t>
      </w:r>
    </w:p>
    <w:p w14:paraId="3A23CEBF" w14:textId="02E0228E" w:rsidR="00E43E14" w:rsidRDefault="00E43E14" w:rsidP="00E43E14">
      <w:pPr>
        <w:pStyle w:val="PargrafodaLista"/>
        <w:numPr>
          <w:ilvl w:val="0"/>
          <w:numId w:val="177"/>
        </w:numPr>
      </w:pPr>
      <w:r>
        <w:t>Corrente máxima: 40mA</w:t>
      </w:r>
    </w:p>
    <w:p w14:paraId="1F5BEDD1" w14:textId="0ABF4BB5" w:rsidR="00E43E14" w:rsidRDefault="00E43E14" w:rsidP="00E43E14">
      <w:pPr>
        <w:pStyle w:val="PargrafodaLista"/>
        <w:numPr>
          <w:ilvl w:val="0"/>
          <w:numId w:val="177"/>
        </w:numPr>
      </w:pPr>
      <w:r>
        <w:t>Alimentação: 7-12 Vcc</w:t>
      </w:r>
    </w:p>
    <w:p w14:paraId="42274F22" w14:textId="26B9E033" w:rsidR="006D6229" w:rsidRDefault="006D6229" w:rsidP="006D6229">
      <w:pPr>
        <w:pStyle w:val="PargrafodaLista"/>
        <w:numPr>
          <w:ilvl w:val="0"/>
          <w:numId w:val="177"/>
        </w:numPr>
      </w:pPr>
      <w:r>
        <w:t>Dimensões: 5,3cm x 10,1cm</w:t>
      </w:r>
    </w:p>
    <w:p w14:paraId="24BF1C88" w14:textId="547B01EB" w:rsidR="00E43E14" w:rsidRDefault="00E43E14" w:rsidP="00E43E14">
      <w:pPr>
        <w:ind w:firstLine="720"/>
      </w:pPr>
      <w:r>
        <w:t xml:space="preserve">Essa versão do Arduino Mega possui a mesma base que o Arduino Mega 2560, diferindo por possuir um conector host USB que permite a conexão da placa a dispositivos Android facilitando a comunicação entre os dois </w:t>
      </w:r>
      <w:r w:rsidR="00A95C52">
        <w:t>e de</w:t>
      </w:r>
      <w:r>
        <w:t xml:space="preserve"> outros dispos</w:t>
      </w:r>
      <w:r w:rsidR="00F75FE5">
        <w:t>i</w:t>
      </w:r>
      <w:r>
        <w:t>tivos USB. Recomendado para projetos em que haja a integraç</w:t>
      </w:r>
      <w:r w:rsidR="00F75FE5">
        <w:t>ão do arduino com aparelhos Android</w:t>
      </w:r>
      <w:r>
        <w:t>.</w:t>
      </w:r>
    </w:p>
    <w:p w14:paraId="077AAC0D" w14:textId="77777777" w:rsidR="00E43E14" w:rsidRDefault="00E43E14" w:rsidP="00E43E14">
      <w:pPr>
        <w:spacing w:after="30"/>
        <w:rPr>
          <w:rFonts w:cs="Times New Roman"/>
        </w:rPr>
      </w:pPr>
    </w:p>
    <w:p w14:paraId="5395B4F0" w14:textId="77777777" w:rsidR="006D6229" w:rsidRPr="00E43E14" w:rsidRDefault="006D6229" w:rsidP="00E43E14">
      <w:pPr>
        <w:spacing w:after="30"/>
        <w:rPr>
          <w:rFonts w:cs="Times New Roman"/>
        </w:rPr>
      </w:pPr>
    </w:p>
    <w:p w14:paraId="45BBA80F" w14:textId="2A1216B9" w:rsidR="00AF34D7" w:rsidRPr="00AF34D7" w:rsidRDefault="00AF34D7" w:rsidP="00AF34D7">
      <w:pPr>
        <w:pStyle w:val="PargrafodaLista"/>
        <w:numPr>
          <w:ilvl w:val="1"/>
          <w:numId w:val="151"/>
        </w:numPr>
        <w:spacing w:after="30"/>
        <w:rPr>
          <w:rFonts w:cs="Times New Roman"/>
        </w:rPr>
      </w:pPr>
      <w:r>
        <w:rPr>
          <w:rFonts w:cs="Times New Roman"/>
          <w:b/>
          <w:sz w:val="32"/>
          <w:szCs w:val="32"/>
        </w:rPr>
        <w:t>Lista de componentes</w:t>
      </w:r>
    </w:p>
    <w:p w14:paraId="32E9EDE1" w14:textId="77777777" w:rsidR="00AF34D7" w:rsidRDefault="00AF34D7" w:rsidP="00AF34D7">
      <w:pPr>
        <w:spacing w:after="30"/>
        <w:ind w:left="720"/>
        <w:rPr>
          <w:rFonts w:cs="Times New Roman"/>
        </w:rPr>
      </w:pPr>
    </w:p>
    <w:p w14:paraId="12FE824A" w14:textId="689049EE" w:rsidR="00AF34D7" w:rsidRDefault="00AF34D7" w:rsidP="00AF34D7">
      <w:pPr>
        <w:spacing w:after="30"/>
        <w:ind w:firstLine="720"/>
        <w:rPr>
          <w:rFonts w:cs="Times New Roman"/>
        </w:rPr>
      </w:pPr>
      <w:r w:rsidRPr="00F0715D">
        <w:rPr>
          <w:rFonts w:cs="Times New Roman"/>
        </w:rPr>
        <w:t>Esse apêndice apenas lista os componentes necessários em cada projeto realizado nessa apostila.</w:t>
      </w:r>
    </w:p>
    <w:p w14:paraId="493FE0FA" w14:textId="77777777" w:rsidR="00F75FE5" w:rsidRPr="00F0715D" w:rsidRDefault="00F75FE5" w:rsidP="00AF34D7">
      <w:pPr>
        <w:spacing w:after="30"/>
        <w:ind w:firstLine="720"/>
        <w:rPr>
          <w:rFonts w:cs="Times New Roman"/>
        </w:rPr>
      </w:pPr>
    </w:p>
    <w:p w14:paraId="23B7C18B" w14:textId="4568A6C1" w:rsidR="00AF34D7" w:rsidRPr="00F0715D" w:rsidRDefault="00AF34D7" w:rsidP="00AF34D7">
      <w:pPr>
        <w:spacing w:after="30"/>
        <w:ind w:firstLine="720"/>
        <w:rPr>
          <w:rFonts w:cs="Times New Roman"/>
          <w:b/>
          <w:sz w:val="28"/>
          <w:szCs w:val="28"/>
        </w:rPr>
      </w:pPr>
      <w:r w:rsidRPr="00F0715D">
        <w:rPr>
          <w:rFonts w:cs="Times New Roman"/>
          <w:b/>
          <w:sz w:val="28"/>
          <w:szCs w:val="28"/>
        </w:rPr>
        <w:t>Projeto 1 – Piscar</w:t>
      </w:r>
    </w:p>
    <w:p w14:paraId="53DF05CF" w14:textId="3CE7FBCE"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Uma placa Arduino</w:t>
      </w:r>
    </w:p>
    <w:p w14:paraId="6051CB10" w14:textId="7FF8C527"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 LED (opcional)</w:t>
      </w:r>
    </w:p>
    <w:p w14:paraId="52221126" w14:textId="30BF9B56" w:rsidR="00AF34D7" w:rsidRPr="00F0715D" w:rsidRDefault="00AF34D7" w:rsidP="00AF34D7">
      <w:pPr>
        <w:pStyle w:val="PargrafodaLista"/>
        <w:numPr>
          <w:ilvl w:val="0"/>
          <w:numId w:val="156"/>
        </w:numPr>
        <w:spacing w:after="30"/>
        <w:rPr>
          <w:rStyle w:val="tgc"/>
          <w:rFonts w:cs="Times New Roman"/>
          <w:szCs w:val="24"/>
        </w:rPr>
      </w:pPr>
      <w:r w:rsidRPr="00F0715D">
        <w:rPr>
          <w:rFonts w:cs="Times New Roman"/>
          <w:szCs w:val="24"/>
        </w:rPr>
        <w:t>Um resistor de 470</w:t>
      </w:r>
      <w:r w:rsidRPr="00F0715D">
        <w:rPr>
          <w:rStyle w:val="tgc"/>
          <w:color w:val="222222"/>
          <w:lang w:val="pt-PT"/>
        </w:rPr>
        <w:t xml:space="preserve"> </w:t>
      </w:r>
      <w:r w:rsidRPr="00F0715D">
        <w:rPr>
          <w:rStyle w:val="tgc"/>
          <w:rFonts w:cs="Times New Roman"/>
          <w:color w:val="222222"/>
          <w:szCs w:val="24"/>
          <w:lang w:val="pt-PT"/>
        </w:rPr>
        <w:t>Ω (opcional)</w:t>
      </w:r>
    </w:p>
    <w:p w14:paraId="78A6C2A0" w14:textId="090F003D"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Protoboard (opcional)</w:t>
      </w:r>
    </w:p>
    <w:p w14:paraId="308568B7" w14:textId="1F88C9C7"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Jumpers (opcional)</w:t>
      </w:r>
    </w:p>
    <w:p w14:paraId="2EBEF59C" w14:textId="77777777" w:rsidR="00AF34D7" w:rsidRPr="00F0715D" w:rsidRDefault="00AF34D7" w:rsidP="00AF34D7">
      <w:pPr>
        <w:spacing w:after="30"/>
        <w:rPr>
          <w:rFonts w:cs="Times New Roman"/>
          <w:szCs w:val="24"/>
        </w:rPr>
      </w:pPr>
    </w:p>
    <w:p w14:paraId="61C48E16" w14:textId="3DCCD8E4" w:rsidR="00AF34D7" w:rsidRPr="00F0715D" w:rsidRDefault="00AF34D7" w:rsidP="00AF34D7">
      <w:pPr>
        <w:spacing w:after="30"/>
        <w:ind w:firstLine="720"/>
        <w:rPr>
          <w:rFonts w:cs="Times New Roman"/>
          <w:b/>
          <w:sz w:val="28"/>
          <w:szCs w:val="28"/>
        </w:rPr>
      </w:pPr>
      <w:r w:rsidRPr="00F0715D">
        <w:rPr>
          <w:rFonts w:cs="Times New Roman"/>
          <w:b/>
          <w:sz w:val="28"/>
          <w:szCs w:val="28"/>
        </w:rPr>
        <w:t>Projeto 2 – Ligar luz com botão</w:t>
      </w:r>
    </w:p>
    <w:p w14:paraId="76A96835" w14:textId="754D6436" w:rsidR="00AF34D7" w:rsidRPr="00F0715D" w:rsidRDefault="00AF34D7" w:rsidP="00AF34D7">
      <w:pPr>
        <w:pStyle w:val="PargrafodaLista"/>
        <w:numPr>
          <w:ilvl w:val="0"/>
          <w:numId w:val="162"/>
        </w:numPr>
        <w:spacing w:after="30"/>
        <w:rPr>
          <w:rFonts w:cs="Times New Roman"/>
          <w:szCs w:val="24"/>
        </w:rPr>
      </w:pPr>
      <w:r w:rsidRPr="00F0715D">
        <w:rPr>
          <w:rFonts w:cs="Times New Roman"/>
          <w:szCs w:val="24"/>
        </w:rPr>
        <w:t>Uma placa A</w:t>
      </w:r>
      <w:r w:rsidR="00CC1F25" w:rsidRPr="00F0715D">
        <w:rPr>
          <w:rFonts w:cs="Times New Roman"/>
          <w:szCs w:val="24"/>
        </w:rPr>
        <w:t>rduino</w:t>
      </w:r>
    </w:p>
    <w:p w14:paraId="04F7F51A"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Protoboard</w:t>
      </w:r>
    </w:p>
    <w:p w14:paraId="2F2BB9CA" w14:textId="3842E061" w:rsidR="00CC1F25" w:rsidRPr="00F0715D" w:rsidRDefault="00CC1F25" w:rsidP="00AF34D7">
      <w:pPr>
        <w:pStyle w:val="NormalWeb"/>
        <w:numPr>
          <w:ilvl w:val="0"/>
          <w:numId w:val="157"/>
        </w:numPr>
        <w:shd w:val="clear" w:color="auto" w:fill="FFFFFF"/>
        <w:spacing w:before="0" w:beforeAutospacing="0" w:after="30" w:afterAutospacing="0"/>
        <w:rPr>
          <w:color w:val="000000"/>
        </w:rPr>
      </w:pPr>
      <w:r w:rsidRPr="00F0715D">
        <w:rPr>
          <w:color w:val="000000"/>
        </w:rPr>
        <w:t>Jumpers</w:t>
      </w:r>
    </w:p>
    <w:p w14:paraId="378288FD"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LED</w:t>
      </w:r>
    </w:p>
    <w:p w14:paraId="25CE21A3"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470</w:t>
      </w:r>
      <w:r w:rsidRPr="00F0715D">
        <w:rPr>
          <w:rStyle w:val="tgc"/>
          <w:color w:val="222222"/>
          <w:lang w:val="pt-PT"/>
        </w:rPr>
        <w:t>Ω</w:t>
      </w:r>
    </w:p>
    <w:p w14:paraId="6FED27E1" w14:textId="2E94A643"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1K</w:t>
      </w:r>
      <w:r w:rsidRPr="00F0715D">
        <w:rPr>
          <w:rStyle w:val="tgc"/>
          <w:color w:val="222222"/>
          <w:lang w:val="pt-PT"/>
        </w:rPr>
        <w:t>Ω (opcional)</w:t>
      </w:r>
    </w:p>
    <w:p w14:paraId="13767B85" w14:textId="60380FD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Botão (Interruptor tátil)</w:t>
      </w:r>
    </w:p>
    <w:p w14:paraId="20D0CDFD" w14:textId="77777777" w:rsidR="00AF34D7" w:rsidRPr="00F0715D" w:rsidRDefault="00AF34D7" w:rsidP="00AF34D7">
      <w:pPr>
        <w:pStyle w:val="NormalWeb"/>
        <w:shd w:val="clear" w:color="auto" w:fill="FFFFFF"/>
        <w:spacing w:before="0" w:beforeAutospacing="0" w:after="30" w:afterAutospacing="0"/>
        <w:rPr>
          <w:color w:val="000000"/>
        </w:rPr>
      </w:pPr>
    </w:p>
    <w:p w14:paraId="3CD48783" w14:textId="6A230441" w:rsidR="00AF34D7" w:rsidRPr="00F0715D" w:rsidRDefault="00AF34D7" w:rsidP="00AF34D7">
      <w:pPr>
        <w:spacing w:after="30"/>
        <w:ind w:firstLine="720"/>
        <w:rPr>
          <w:rFonts w:cs="Times New Roman"/>
          <w:b/>
          <w:sz w:val="28"/>
          <w:szCs w:val="28"/>
        </w:rPr>
      </w:pPr>
      <w:r w:rsidRPr="00F0715D">
        <w:rPr>
          <w:rFonts w:cs="Times New Roman"/>
          <w:b/>
          <w:sz w:val="28"/>
          <w:szCs w:val="28"/>
        </w:rPr>
        <w:t>Projeto 3 – Leitura analógica para USB</w:t>
      </w:r>
    </w:p>
    <w:p w14:paraId="2C81CD02" w14:textId="0AA29587"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lastRenderedPageBreak/>
        <w:t>Uma placa Arduino</w:t>
      </w:r>
    </w:p>
    <w:p w14:paraId="5C673124" w14:textId="77777777"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Protoboard</w:t>
      </w:r>
    </w:p>
    <w:p w14:paraId="51A69930" w14:textId="7F4FB04F" w:rsidR="00CC1F25" w:rsidRPr="00F0715D" w:rsidRDefault="00CC1F25" w:rsidP="00AF34D7">
      <w:pPr>
        <w:pStyle w:val="PargrafodaLista"/>
        <w:numPr>
          <w:ilvl w:val="0"/>
          <w:numId w:val="164"/>
        </w:numPr>
        <w:spacing w:after="30"/>
        <w:rPr>
          <w:rFonts w:cs="Times New Roman"/>
          <w:szCs w:val="24"/>
        </w:rPr>
      </w:pPr>
      <w:r w:rsidRPr="00F0715D">
        <w:rPr>
          <w:rFonts w:cs="Times New Roman"/>
          <w:szCs w:val="24"/>
        </w:rPr>
        <w:t>Jumpers</w:t>
      </w:r>
    </w:p>
    <w:p w14:paraId="7DD511C2" w14:textId="0A5ED914"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LDR</w:t>
      </w:r>
    </w:p>
    <w:p w14:paraId="084214C2" w14:textId="72173DF4" w:rsidR="00AF34D7" w:rsidRPr="00F0715D" w:rsidRDefault="00AF34D7" w:rsidP="00AF34D7">
      <w:pPr>
        <w:pStyle w:val="PargrafodaLista"/>
        <w:numPr>
          <w:ilvl w:val="0"/>
          <w:numId w:val="164"/>
        </w:numPr>
        <w:spacing w:after="30"/>
        <w:rPr>
          <w:rStyle w:val="tgc"/>
          <w:rFonts w:cs="Times New Roman"/>
          <w:b/>
          <w:sz w:val="28"/>
          <w:szCs w:val="28"/>
        </w:rPr>
      </w:pPr>
      <w:r w:rsidRPr="00F0715D">
        <w:rPr>
          <w:rFonts w:cs="Times New Roman"/>
          <w:szCs w:val="24"/>
        </w:rPr>
        <w:t>Resistor de 1K</w:t>
      </w:r>
      <w:r w:rsidRPr="00F0715D">
        <w:rPr>
          <w:rStyle w:val="tgc"/>
          <w:rFonts w:cs="Times New Roman"/>
          <w:color w:val="222222"/>
          <w:szCs w:val="24"/>
          <w:lang w:val="pt-PT"/>
        </w:rPr>
        <w:t>Ω</w:t>
      </w:r>
    </w:p>
    <w:p w14:paraId="73BA8784" w14:textId="77777777" w:rsidR="003624FD" w:rsidRPr="00F0715D" w:rsidRDefault="003624FD" w:rsidP="003624FD">
      <w:pPr>
        <w:spacing w:after="30"/>
        <w:rPr>
          <w:rFonts w:cs="Times New Roman"/>
          <w:b/>
          <w:sz w:val="28"/>
          <w:szCs w:val="28"/>
        </w:rPr>
      </w:pPr>
    </w:p>
    <w:p w14:paraId="405F74F9" w14:textId="5D86EA30" w:rsidR="00AF34D7" w:rsidRPr="00F0715D" w:rsidRDefault="00AF34D7" w:rsidP="00AF34D7">
      <w:pPr>
        <w:spacing w:after="30"/>
        <w:ind w:firstLine="720"/>
        <w:rPr>
          <w:rFonts w:cs="Times New Roman"/>
          <w:b/>
          <w:sz w:val="28"/>
          <w:szCs w:val="28"/>
        </w:rPr>
      </w:pPr>
      <w:r w:rsidRPr="00F0715D">
        <w:rPr>
          <w:rFonts w:cs="Times New Roman"/>
          <w:b/>
          <w:sz w:val="28"/>
          <w:szCs w:val="28"/>
        </w:rPr>
        <w:t>Projeto 4</w:t>
      </w:r>
      <w:r w:rsidR="003624FD" w:rsidRPr="00F0715D">
        <w:rPr>
          <w:rFonts w:cs="Times New Roman"/>
          <w:b/>
          <w:sz w:val="28"/>
          <w:szCs w:val="28"/>
        </w:rPr>
        <w:t xml:space="preserve"> – Servo controlado por potenciômetro</w:t>
      </w:r>
    </w:p>
    <w:p w14:paraId="3656668B" w14:textId="2BA8B5BE"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Uma placa Arduino</w:t>
      </w:r>
    </w:p>
    <w:p w14:paraId="38DA860E" w14:textId="79386D8C"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Sevo motor</w:t>
      </w:r>
    </w:p>
    <w:p w14:paraId="32559516" w14:textId="047FCFE0"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Protoboard</w:t>
      </w:r>
    </w:p>
    <w:p w14:paraId="01DDD473" w14:textId="362C041D" w:rsidR="00CC1F25" w:rsidRPr="00F0715D" w:rsidRDefault="00CC1F25" w:rsidP="003624FD">
      <w:pPr>
        <w:pStyle w:val="PargrafodaLista"/>
        <w:numPr>
          <w:ilvl w:val="0"/>
          <w:numId w:val="167"/>
        </w:numPr>
        <w:spacing w:after="30"/>
        <w:rPr>
          <w:rFonts w:cs="Times New Roman"/>
          <w:szCs w:val="24"/>
        </w:rPr>
      </w:pPr>
      <w:r w:rsidRPr="00F0715D">
        <w:rPr>
          <w:rFonts w:cs="Times New Roman"/>
          <w:szCs w:val="24"/>
        </w:rPr>
        <w:t>Jumpers</w:t>
      </w:r>
    </w:p>
    <w:p w14:paraId="18454A35" w14:textId="77777777"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Potenciômetro de 10K</w:t>
      </w:r>
      <w:r w:rsidRPr="00F0715D">
        <w:rPr>
          <w:rStyle w:val="tgc"/>
          <w:rFonts w:cs="Times New Roman"/>
          <w:color w:val="222222"/>
          <w:szCs w:val="24"/>
          <w:lang w:val="pt-PT"/>
        </w:rPr>
        <w:t>Ω</w:t>
      </w:r>
    </w:p>
    <w:p w14:paraId="41F1B3F2" w14:textId="77777777" w:rsidR="003624FD" w:rsidRPr="00F0715D" w:rsidRDefault="003624FD" w:rsidP="00AF34D7">
      <w:pPr>
        <w:spacing w:after="30"/>
        <w:ind w:firstLine="720"/>
        <w:rPr>
          <w:rFonts w:cs="Times New Roman"/>
          <w:b/>
          <w:sz w:val="28"/>
          <w:szCs w:val="28"/>
        </w:rPr>
      </w:pPr>
    </w:p>
    <w:p w14:paraId="291739C4" w14:textId="00661757" w:rsidR="00AF34D7" w:rsidRPr="00F0715D" w:rsidRDefault="00AF34D7" w:rsidP="00AF34D7">
      <w:pPr>
        <w:spacing w:after="30"/>
        <w:ind w:firstLine="720"/>
        <w:rPr>
          <w:rFonts w:cs="Times New Roman"/>
          <w:b/>
          <w:sz w:val="28"/>
          <w:szCs w:val="28"/>
        </w:rPr>
      </w:pPr>
      <w:r w:rsidRPr="00F0715D">
        <w:rPr>
          <w:rFonts w:cs="Times New Roman"/>
          <w:b/>
          <w:sz w:val="28"/>
          <w:szCs w:val="28"/>
        </w:rPr>
        <w:t>Projeto 5</w:t>
      </w:r>
      <w:r w:rsidR="003624FD" w:rsidRPr="00F0715D">
        <w:rPr>
          <w:rFonts w:cs="Times New Roman"/>
          <w:b/>
          <w:sz w:val="28"/>
          <w:szCs w:val="28"/>
        </w:rPr>
        <w:t xml:space="preserve"> – Ultrassom + Memória</w:t>
      </w:r>
    </w:p>
    <w:p w14:paraId="7CBE62B1" w14:textId="2EDD1E1B"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Uma placa Arduino</w:t>
      </w:r>
    </w:p>
    <w:p w14:paraId="2A40E466" w14:textId="77777777" w:rsidR="003624FD" w:rsidRPr="00F0715D" w:rsidRDefault="003624FD"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Protoboard</w:t>
      </w:r>
    </w:p>
    <w:p w14:paraId="157F0578" w14:textId="4501889D"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Jumpers</w:t>
      </w:r>
    </w:p>
    <w:p w14:paraId="23BCC364" w14:textId="062A8B79" w:rsidR="00CC1F25" w:rsidRPr="00F0715D" w:rsidRDefault="003624FD" w:rsidP="00CC1F25">
      <w:pPr>
        <w:pStyle w:val="NormalWeb"/>
        <w:numPr>
          <w:ilvl w:val="0"/>
          <w:numId w:val="91"/>
        </w:numPr>
        <w:shd w:val="clear" w:color="auto" w:fill="FFFFFF"/>
        <w:spacing w:before="0" w:beforeAutospacing="0" w:after="30" w:afterAutospacing="0"/>
        <w:ind w:left="1418"/>
        <w:rPr>
          <w:color w:val="000000"/>
        </w:rPr>
      </w:pPr>
      <w:r w:rsidRPr="00F0715D">
        <w:rPr>
          <w:color w:val="000000"/>
        </w:rPr>
        <w:t>Sensor ultrassônico</w:t>
      </w:r>
      <w:r w:rsidR="00CC1F25" w:rsidRPr="00F0715D">
        <w:rPr>
          <w:color w:val="000000"/>
        </w:rPr>
        <w:t xml:space="preserve"> (</w:t>
      </w:r>
      <w:r w:rsidR="009516A1">
        <w:rPr>
          <w:color w:val="000000"/>
        </w:rPr>
        <w:t>HC-SR</w:t>
      </w:r>
      <w:r w:rsidRPr="00F0715D">
        <w:rPr>
          <w:color w:val="000000"/>
        </w:rPr>
        <w:t>04</w:t>
      </w:r>
      <w:r w:rsidR="00CC1F25" w:rsidRPr="00F0715D">
        <w:rPr>
          <w:color w:val="000000"/>
        </w:rPr>
        <w:t>)</w:t>
      </w:r>
    </w:p>
    <w:p w14:paraId="67EA8017" w14:textId="77777777" w:rsidR="003624FD" w:rsidRPr="00F0715D" w:rsidRDefault="003624FD" w:rsidP="00AF34D7">
      <w:pPr>
        <w:spacing w:after="30"/>
        <w:ind w:firstLine="720"/>
        <w:rPr>
          <w:rFonts w:cs="Times New Roman"/>
          <w:b/>
          <w:sz w:val="28"/>
          <w:szCs w:val="28"/>
        </w:rPr>
      </w:pPr>
    </w:p>
    <w:p w14:paraId="7B0FEEB7" w14:textId="4F6BB064" w:rsidR="00AF34D7" w:rsidRPr="00F0715D" w:rsidRDefault="00AF34D7" w:rsidP="00AF34D7">
      <w:pPr>
        <w:spacing w:after="30"/>
        <w:ind w:firstLine="720"/>
        <w:rPr>
          <w:rFonts w:cs="Times New Roman"/>
          <w:b/>
          <w:sz w:val="28"/>
          <w:szCs w:val="28"/>
        </w:rPr>
      </w:pPr>
      <w:r w:rsidRPr="00F0715D">
        <w:rPr>
          <w:rFonts w:cs="Times New Roman"/>
          <w:b/>
          <w:sz w:val="28"/>
          <w:szCs w:val="28"/>
        </w:rPr>
        <w:t>Projeto 6</w:t>
      </w:r>
      <w:r w:rsidR="00CC1F25" w:rsidRPr="00F0715D">
        <w:rPr>
          <w:rFonts w:cs="Times New Roman"/>
          <w:b/>
          <w:sz w:val="28"/>
          <w:szCs w:val="28"/>
        </w:rPr>
        <w:t xml:space="preserve"> – Carrinho com servo de rotação continua</w:t>
      </w:r>
    </w:p>
    <w:p w14:paraId="59E15CD4" w14:textId="30D103F0"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Uma placa Arduino</w:t>
      </w:r>
    </w:p>
    <w:p w14:paraId="4D20CCB7"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2 servos motores de rotação contínua</w:t>
      </w:r>
    </w:p>
    <w:p w14:paraId="7E5A5B46"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Base com rodas ou esteiras (opcional)</w:t>
      </w:r>
    </w:p>
    <w:p w14:paraId="6B6C819D"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Protoboard</w:t>
      </w:r>
    </w:p>
    <w:p w14:paraId="3CB56789"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Jumpers</w:t>
      </w:r>
    </w:p>
    <w:p w14:paraId="1651C438"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Alimentação</w:t>
      </w:r>
    </w:p>
    <w:p w14:paraId="4C17EE61" w14:textId="77777777" w:rsidR="00CC1F25" w:rsidRPr="00F0715D" w:rsidRDefault="00CC1F25" w:rsidP="00AF34D7">
      <w:pPr>
        <w:spacing w:after="30"/>
        <w:ind w:firstLine="720"/>
        <w:rPr>
          <w:rFonts w:cs="Times New Roman"/>
          <w:b/>
          <w:sz w:val="28"/>
          <w:szCs w:val="28"/>
        </w:rPr>
      </w:pPr>
    </w:p>
    <w:p w14:paraId="2D45CC81" w14:textId="3E471FCB" w:rsidR="00AF34D7" w:rsidRPr="00F0715D" w:rsidRDefault="00AF34D7" w:rsidP="00AF34D7">
      <w:pPr>
        <w:spacing w:after="30"/>
        <w:ind w:firstLine="720"/>
        <w:rPr>
          <w:rFonts w:cs="Times New Roman"/>
          <w:b/>
          <w:sz w:val="28"/>
          <w:szCs w:val="28"/>
        </w:rPr>
      </w:pPr>
      <w:r w:rsidRPr="00F0715D">
        <w:rPr>
          <w:rFonts w:cs="Times New Roman"/>
          <w:b/>
          <w:sz w:val="28"/>
          <w:szCs w:val="28"/>
        </w:rPr>
        <w:t>Projeto 7</w:t>
      </w:r>
      <w:r w:rsidR="00CC1F25" w:rsidRPr="00F0715D">
        <w:rPr>
          <w:rFonts w:cs="Times New Roman"/>
          <w:b/>
          <w:sz w:val="28"/>
          <w:szCs w:val="28"/>
        </w:rPr>
        <w:t xml:space="preserve"> – Robô com ultrassónico</w:t>
      </w:r>
    </w:p>
    <w:p w14:paraId="4CCCDE55" w14:textId="6E0DD54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Uma placa Arduino</w:t>
      </w:r>
    </w:p>
    <w:p w14:paraId="1D202CE9"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Protoboard</w:t>
      </w:r>
    </w:p>
    <w:p w14:paraId="04481FCE" w14:textId="5DF8D65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Jumpers</w:t>
      </w:r>
    </w:p>
    <w:p w14:paraId="7667B218" w14:textId="7F95C53E"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Sensor Ultrassônico (HC-</w:t>
      </w:r>
      <w:r w:rsidR="009516A1">
        <w:rPr>
          <w:rFonts w:cs="Times New Roman"/>
          <w:szCs w:val="24"/>
        </w:rPr>
        <w:t>SR</w:t>
      </w:r>
      <w:r w:rsidRPr="00F0715D">
        <w:rPr>
          <w:rFonts w:cs="Times New Roman"/>
          <w:szCs w:val="24"/>
        </w:rPr>
        <w:t>04)</w:t>
      </w:r>
    </w:p>
    <w:p w14:paraId="03283F8E"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2 servos de rotação contínua</w:t>
      </w:r>
    </w:p>
    <w:p w14:paraId="3A1ACF60"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Base de montagem</w:t>
      </w:r>
    </w:p>
    <w:p w14:paraId="5AE5BBDE" w14:textId="057C1541"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Rodas</w:t>
      </w:r>
    </w:p>
    <w:p w14:paraId="7A43FBCF" w14:textId="77777777" w:rsidR="00CC1F25" w:rsidRPr="00F0715D" w:rsidRDefault="00CC1F25" w:rsidP="00AF34D7">
      <w:pPr>
        <w:spacing w:after="30"/>
        <w:ind w:firstLine="720"/>
        <w:rPr>
          <w:rFonts w:cs="Times New Roman"/>
          <w:b/>
          <w:sz w:val="28"/>
          <w:szCs w:val="28"/>
        </w:rPr>
      </w:pPr>
    </w:p>
    <w:p w14:paraId="504A4B9B" w14:textId="42040282" w:rsidR="00CC1F25" w:rsidRPr="00F0715D" w:rsidRDefault="00CC1F25" w:rsidP="00AF34D7">
      <w:pPr>
        <w:spacing w:after="30"/>
        <w:ind w:firstLine="720"/>
        <w:rPr>
          <w:rFonts w:cs="Times New Roman"/>
          <w:b/>
          <w:sz w:val="28"/>
          <w:szCs w:val="28"/>
        </w:rPr>
      </w:pPr>
      <w:r w:rsidRPr="00F0715D">
        <w:rPr>
          <w:rFonts w:cs="Times New Roman"/>
          <w:b/>
          <w:sz w:val="28"/>
          <w:szCs w:val="28"/>
        </w:rPr>
        <w:t>Projeto 8 – Carrinho utilizando L293D e motores CC</w:t>
      </w:r>
    </w:p>
    <w:p w14:paraId="6DAF50F4" w14:textId="79C1845E"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Uma placa Arduino</w:t>
      </w:r>
    </w:p>
    <w:p w14:paraId="2EE103C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lastRenderedPageBreak/>
        <w:t>2 motores CC</w:t>
      </w:r>
    </w:p>
    <w:p w14:paraId="0959C46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Base para acoplar os motores (opcional)</w:t>
      </w:r>
    </w:p>
    <w:p w14:paraId="53CF78BB"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Protoboard</w:t>
      </w:r>
    </w:p>
    <w:p w14:paraId="7A4EC843" w14:textId="4972D23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Jumpers</w:t>
      </w:r>
    </w:p>
    <w:p w14:paraId="59578050"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Rodas para os motores</w:t>
      </w:r>
    </w:p>
    <w:p w14:paraId="0CE269DD"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Ponte H dupla L293D</w:t>
      </w:r>
    </w:p>
    <w:p w14:paraId="6503ECDE"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Alimentação elétrica (pilhas, baterias, etc.)</w:t>
      </w:r>
    </w:p>
    <w:p w14:paraId="62A2F995"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Regulador de tensão (no caso usamos o Lm7805)</w:t>
      </w:r>
    </w:p>
    <w:p w14:paraId="214DA96A"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Capacitores de cerâmica para montar junto ao regulador</w:t>
      </w:r>
    </w:p>
    <w:p w14:paraId="130F0373" w14:textId="77777777" w:rsidR="00CC1F25" w:rsidRPr="00CC1F25" w:rsidRDefault="00CC1F25" w:rsidP="00AF34D7">
      <w:pPr>
        <w:spacing w:after="30"/>
        <w:ind w:firstLine="720"/>
        <w:rPr>
          <w:rFonts w:cs="Times New Roman"/>
          <w:szCs w:val="24"/>
        </w:rPr>
      </w:pPr>
    </w:p>
    <w:p w14:paraId="715ACD95" w14:textId="77777777" w:rsidR="00CC1F25" w:rsidRPr="00AF34D7" w:rsidRDefault="00CC1F25" w:rsidP="00AF34D7">
      <w:pPr>
        <w:spacing w:after="30"/>
        <w:ind w:firstLine="720"/>
        <w:rPr>
          <w:rFonts w:cs="Times New Roman"/>
          <w:b/>
          <w:sz w:val="28"/>
          <w:szCs w:val="28"/>
        </w:rPr>
      </w:pPr>
    </w:p>
    <w:p w14:paraId="02BF86F4" w14:textId="77777777" w:rsidR="00124A89" w:rsidRPr="00935953" w:rsidRDefault="00124A89" w:rsidP="00C4601A">
      <w:pPr>
        <w:spacing w:after="30"/>
        <w:ind w:firstLine="720"/>
        <w:rPr>
          <w:rFonts w:cs="Times New Roman"/>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Cs w:val="36"/>
        </w:rPr>
      </w:pPr>
    </w:p>
    <w:p w14:paraId="2F65C038" w14:textId="337CF4C6" w:rsidR="00124A89" w:rsidRPr="003761C1" w:rsidRDefault="00124A89" w:rsidP="00124A89">
      <w:pPr>
        <w:spacing w:after="30"/>
        <w:rPr>
          <w:rFonts w:cs="Times New Roman"/>
          <w:sz w:val="32"/>
          <w:szCs w:val="32"/>
        </w:rPr>
      </w:pPr>
      <w:r w:rsidRPr="003761C1">
        <w:rPr>
          <w:rFonts w:cs="Times New Roman"/>
          <w:sz w:val="32"/>
          <w:szCs w:val="32"/>
        </w:rPr>
        <w:t xml:space="preserve">MCROBERTS, M. </w:t>
      </w:r>
      <w:r w:rsidRPr="003761C1">
        <w:rPr>
          <w:rFonts w:cs="Times New Roman"/>
          <w:b/>
          <w:sz w:val="32"/>
          <w:szCs w:val="32"/>
        </w:rPr>
        <w:t>Arduino Básico</w:t>
      </w:r>
      <w:r w:rsidR="00BD04AC" w:rsidRPr="003761C1">
        <w:rPr>
          <w:rFonts w:cs="Times New Roman"/>
          <w:sz w:val="32"/>
          <w:szCs w:val="32"/>
        </w:rPr>
        <w:t>, Quarta reimpressão. São Paulo: Novatec, 2013. 453 p.</w:t>
      </w:r>
    </w:p>
    <w:p w14:paraId="187C1741" w14:textId="77777777" w:rsidR="00BD04AC" w:rsidRPr="00935953" w:rsidRDefault="00BD04AC" w:rsidP="00124A89">
      <w:pPr>
        <w:spacing w:after="30"/>
        <w:rPr>
          <w:rFonts w:cs="Times New Roman"/>
          <w:szCs w:val="32"/>
        </w:rPr>
      </w:pPr>
    </w:p>
    <w:p w14:paraId="125B9CEA" w14:textId="11DF16F6" w:rsidR="00BD04AC" w:rsidRPr="003761C1" w:rsidRDefault="003761C1" w:rsidP="00124A89">
      <w:pPr>
        <w:spacing w:after="30"/>
        <w:rPr>
          <w:rFonts w:cs="Times New Roman"/>
          <w:sz w:val="32"/>
          <w:szCs w:val="32"/>
        </w:rPr>
      </w:pPr>
      <w:r w:rsidRPr="003761C1">
        <w:rPr>
          <w:rFonts w:cs="Times New Roman"/>
          <w:sz w:val="32"/>
          <w:szCs w:val="32"/>
        </w:rPr>
        <w:t xml:space="preserve">Evans M.; Noble, J.; Hochenbaum, J. </w:t>
      </w:r>
      <w:r w:rsidRPr="003761C1">
        <w:rPr>
          <w:rFonts w:cs="Times New Roman"/>
          <w:b/>
          <w:sz w:val="32"/>
          <w:szCs w:val="32"/>
        </w:rPr>
        <w:t>Arduino em ação</w:t>
      </w:r>
      <w:r w:rsidRPr="003761C1">
        <w:rPr>
          <w:rFonts w:cs="Times New Roman"/>
          <w:sz w:val="32"/>
          <w:szCs w:val="32"/>
        </w:rPr>
        <w:t>, primeira reimpressão. São Paulo: Novatec, 2014. 424 p.</w:t>
      </w:r>
    </w:p>
    <w:p w14:paraId="57F4C66A" w14:textId="7B4303A1" w:rsidR="003761C1" w:rsidRPr="00935953" w:rsidRDefault="003761C1" w:rsidP="00124A89">
      <w:pPr>
        <w:spacing w:after="30"/>
        <w:rPr>
          <w:rFonts w:cs="Times New Roman"/>
          <w:szCs w:val="32"/>
        </w:rPr>
      </w:pPr>
    </w:p>
    <w:p w14:paraId="0D55DD08" w14:textId="5D105940" w:rsidR="003761C1" w:rsidRPr="003761C1" w:rsidRDefault="007D064B" w:rsidP="00124A89">
      <w:pPr>
        <w:spacing w:after="30"/>
        <w:rPr>
          <w:rFonts w:cs="Times New Roman"/>
          <w:sz w:val="32"/>
          <w:szCs w:val="32"/>
        </w:rPr>
      </w:pPr>
      <w:hyperlink r:id="rId150" w:history="1">
        <w:r w:rsidR="003761C1" w:rsidRPr="003761C1">
          <w:rPr>
            <w:rStyle w:val="Hyperlink"/>
            <w:rFonts w:cs="Times New Roman"/>
            <w:sz w:val="32"/>
            <w:szCs w:val="32"/>
          </w:rPr>
          <w:t>http://arduino.cc</w:t>
        </w:r>
      </w:hyperlink>
    </w:p>
    <w:p w14:paraId="67D4BC23" w14:textId="77777777" w:rsidR="003761C1" w:rsidRPr="00935953" w:rsidRDefault="003761C1" w:rsidP="00124A89">
      <w:pPr>
        <w:spacing w:after="30"/>
        <w:rPr>
          <w:rFonts w:cs="Times New Roman"/>
          <w:szCs w:val="32"/>
          <w:u w:val="single"/>
        </w:rPr>
      </w:pPr>
    </w:p>
    <w:p w14:paraId="7278DB21" w14:textId="38081900" w:rsidR="003761C1" w:rsidRDefault="007D064B" w:rsidP="00124A89">
      <w:pPr>
        <w:spacing w:after="30"/>
        <w:rPr>
          <w:rStyle w:val="Hyperlink"/>
          <w:rFonts w:cs="Times New Roman"/>
          <w:sz w:val="32"/>
          <w:szCs w:val="32"/>
        </w:rPr>
      </w:pPr>
      <w:hyperlink r:id="rId151" w:history="1">
        <w:r w:rsidR="00F866DF" w:rsidRPr="0096657D">
          <w:rPr>
            <w:rStyle w:val="Hyperlink"/>
            <w:rFonts w:cs="Times New Roman"/>
            <w:sz w:val="32"/>
            <w:szCs w:val="32"/>
          </w:rPr>
          <w:t>http://fritzing.org</w:t>
        </w:r>
      </w:hyperlink>
      <w:r w:rsidR="00F866DF">
        <w:rPr>
          <w:rFonts w:cs="Times New Roman"/>
          <w:sz w:val="32"/>
          <w:szCs w:val="32"/>
        </w:rPr>
        <w:t xml:space="preserve"> </w:t>
      </w:r>
    </w:p>
    <w:p w14:paraId="33D535C1" w14:textId="77777777" w:rsidR="003761C1" w:rsidRPr="00935953" w:rsidRDefault="003761C1" w:rsidP="00124A89">
      <w:pPr>
        <w:spacing w:after="30"/>
        <w:rPr>
          <w:rStyle w:val="Hyperlink"/>
          <w:rFonts w:cs="Times New Roman"/>
          <w:szCs w:val="32"/>
          <w:u w:val="none"/>
        </w:rPr>
      </w:pPr>
    </w:p>
    <w:p w14:paraId="37BC1D5D" w14:textId="2AB2C199" w:rsidR="003761C1" w:rsidRDefault="007D064B" w:rsidP="00124A89">
      <w:pPr>
        <w:spacing w:after="30"/>
        <w:rPr>
          <w:rStyle w:val="Hyperlink"/>
          <w:rFonts w:cs="Times New Roman"/>
          <w:sz w:val="32"/>
          <w:szCs w:val="32"/>
        </w:rPr>
      </w:pPr>
      <w:hyperlink r:id="rId152" w:history="1">
        <w:r w:rsidR="003761C1" w:rsidRPr="006D08D2">
          <w:rPr>
            <w:rStyle w:val="Hyperlink"/>
            <w:rFonts w:cs="Times New Roman"/>
            <w:sz w:val="32"/>
            <w:szCs w:val="32"/>
          </w:rPr>
          <w:t>http://instructables.com</w:t>
        </w:r>
      </w:hyperlink>
    </w:p>
    <w:p w14:paraId="7C26CB5C" w14:textId="77777777" w:rsidR="003761C1" w:rsidRPr="00935953" w:rsidRDefault="003761C1" w:rsidP="00124A89">
      <w:pPr>
        <w:spacing w:after="30"/>
        <w:rPr>
          <w:rStyle w:val="Hyperlink"/>
          <w:rFonts w:cs="Times New Roman"/>
          <w:szCs w:val="32"/>
          <w:u w:val="none"/>
        </w:rPr>
      </w:pPr>
    </w:p>
    <w:p w14:paraId="70055DC0" w14:textId="1002CEB8" w:rsidR="003761C1" w:rsidRDefault="007D064B" w:rsidP="00124A89">
      <w:pPr>
        <w:spacing w:after="30"/>
        <w:rPr>
          <w:rStyle w:val="Hyperlink"/>
          <w:rFonts w:cs="Times New Roman"/>
          <w:sz w:val="32"/>
          <w:szCs w:val="32"/>
        </w:rPr>
      </w:pPr>
      <w:hyperlink r:id="rId153" w:history="1">
        <w:r w:rsidR="00F866DF" w:rsidRPr="0096657D">
          <w:rPr>
            <w:rStyle w:val="Hyperlink"/>
            <w:rFonts w:cs="Times New Roman"/>
            <w:sz w:val="32"/>
            <w:szCs w:val="32"/>
          </w:rPr>
          <w:t>http://cadsoftusa.com</w:t>
        </w:r>
      </w:hyperlink>
      <w:r w:rsidR="00F866DF">
        <w:rPr>
          <w:rStyle w:val="Hyperlink"/>
          <w:rFonts w:cs="Times New Roman"/>
          <w:sz w:val="32"/>
          <w:szCs w:val="32"/>
        </w:rPr>
        <w:t xml:space="preserve"> </w:t>
      </w:r>
    </w:p>
    <w:p w14:paraId="023752FE" w14:textId="77777777" w:rsidR="00FD6824" w:rsidRDefault="00FD6824" w:rsidP="005E51C6">
      <w:pPr>
        <w:spacing w:after="30"/>
        <w:rPr>
          <w:rFonts w:cs="Times New Roman"/>
          <w:noProof/>
          <w:sz w:val="32"/>
          <w:szCs w:val="32"/>
          <w:lang w:val="en-US"/>
        </w:rPr>
      </w:pPr>
    </w:p>
    <w:p w14:paraId="62EEDDC1" w14:textId="77777777" w:rsidR="005E51C6" w:rsidRDefault="005E51C6" w:rsidP="005E51C6">
      <w:pPr>
        <w:spacing w:after="30"/>
        <w:rPr>
          <w:rFonts w:cs="Times New Roman"/>
          <w:noProof/>
          <w:sz w:val="32"/>
          <w:szCs w:val="32"/>
          <w:lang w:val="en-US"/>
        </w:rPr>
      </w:pPr>
    </w:p>
    <w:p w14:paraId="4CCA49A1" w14:textId="1E2F7FD8" w:rsidR="00FD6824" w:rsidRDefault="00FD6824" w:rsidP="00FD6824">
      <w:pPr>
        <w:spacing w:after="30"/>
        <w:rPr>
          <w:rFonts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0FD4FD4F" w:rsidR="00FD6824" w:rsidRDefault="00FD6824" w:rsidP="00FD6824">
      <w:pPr>
        <w:spacing w:after="30"/>
        <w:jc w:val="center"/>
        <w:rPr>
          <w:rFonts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hyperlink r:id="rId155" w:history="1">
        <w:r>
          <w:rPr>
            <w:rStyle w:val="Hyperlink"/>
            <w:rFonts w:ascii="Helvetica" w:hAnsi="Helvetica" w:cs="Helvetica"/>
            <w:color w:val="428BCA"/>
            <w:sz w:val="21"/>
            <w:szCs w:val="21"/>
            <w:shd w:val="clear" w:color="auto" w:fill="F5F5F5"/>
          </w:rPr>
          <w:t>Creative Commons - Atribuição-CompartilhaIgual 4.0 Internacional</w:t>
        </w:r>
      </w:hyperlink>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56" w:history="1">
        <w:r w:rsidR="00031392" w:rsidRPr="00031392">
          <w:rPr>
            <w:rStyle w:val="Hyperlink"/>
            <w:rFonts w:ascii="Helvetica" w:hAnsi="Helvetica" w:cs="Helvetica"/>
            <w:sz w:val="21"/>
            <w:szCs w:val="21"/>
          </w:rPr>
          <w:t>github.com/StarFruitBrasil/ApostilaBrino</w:t>
        </w:r>
      </w:hyperlink>
      <w:r>
        <w:rPr>
          <w:rFonts w:ascii="Helvetica" w:hAnsi="Helvetica" w:cs="Helvetica"/>
          <w:color w:val="000000"/>
          <w:sz w:val="21"/>
          <w:szCs w:val="21"/>
          <w:shd w:val="clear" w:color="auto" w:fill="F5F5F5"/>
        </w:rPr>
        <w:t>.</w:t>
      </w:r>
    </w:p>
    <w:sectPr w:rsidR="00FD6824">
      <w:footerReference w:type="default" r:id="rId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763F39" w14:textId="77777777" w:rsidR="007D064B" w:rsidRDefault="007D064B" w:rsidP="00185177">
      <w:pPr>
        <w:spacing w:after="0" w:line="240" w:lineRule="auto"/>
      </w:pPr>
      <w:r>
        <w:separator/>
      </w:r>
    </w:p>
  </w:endnote>
  <w:endnote w:type="continuationSeparator" w:id="0">
    <w:p w14:paraId="66A9A815" w14:textId="77777777" w:rsidR="007D064B" w:rsidRDefault="007D064B"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E43E14" w:rsidRDefault="00E43E14">
    <w:pPr>
      <w:pStyle w:val="Rodap"/>
      <w:jc w:val="center"/>
      <w:rPr>
        <w:ins w:id="1727" w:author="granix pacheco" w:date="2016-02-08T10:54:00Z"/>
        <w:caps/>
        <w:color w:val="5B9BD5" w:themeColor="accent1"/>
      </w:rPr>
    </w:pPr>
    <w:ins w:id="1728"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8D1C25">
      <w:rPr>
        <w:caps/>
        <w:noProof/>
        <w:color w:val="5B9BD5" w:themeColor="accent1"/>
      </w:rPr>
      <w:t>79</w:t>
    </w:r>
    <w:ins w:id="1729" w:author="granix pacheco" w:date="2016-02-08T10:54:00Z">
      <w:r>
        <w:rPr>
          <w:caps/>
          <w:color w:val="5B9BD5" w:themeColor="accent1"/>
        </w:rPr>
        <w:fldChar w:fldCharType="end"/>
      </w:r>
    </w:ins>
  </w:p>
  <w:p w14:paraId="0E61F274" w14:textId="0E62F41A" w:rsidR="00E43E14" w:rsidRDefault="00E43E1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84E30" w14:textId="77777777" w:rsidR="007D064B" w:rsidRDefault="007D064B" w:rsidP="00185177">
      <w:pPr>
        <w:spacing w:after="0" w:line="240" w:lineRule="auto"/>
      </w:pPr>
      <w:r>
        <w:separator/>
      </w:r>
    </w:p>
  </w:footnote>
  <w:footnote w:type="continuationSeparator" w:id="0">
    <w:p w14:paraId="0461438A" w14:textId="77777777" w:rsidR="007D064B" w:rsidRDefault="007D064B"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7823E24"/>
    <w:multiLevelType w:val="hybridMultilevel"/>
    <w:tmpl w:val="3D0C4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0" w15:restartNumberingAfterBreak="0">
    <w:nsid w:val="08375BBE"/>
    <w:multiLevelType w:val="hybridMultilevel"/>
    <w:tmpl w:val="8C1ED3C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2"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8"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9"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3"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5"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6"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8"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1"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3"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7"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8"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3"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216B4427"/>
    <w:multiLevelType w:val="hybridMultilevel"/>
    <w:tmpl w:val="1F88ECEC"/>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21B3084B"/>
    <w:multiLevelType w:val="hybridMultilevel"/>
    <w:tmpl w:val="BF469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8"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1"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4" w15:restartNumberingAfterBreak="0">
    <w:nsid w:val="29031B18"/>
    <w:multiLevelType w:val="hybridMultilevel"/>
    <w:tmpl w:val="3202C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2930508A"/>
    <w:multiLevelType w:val="hybridMultilevel"/>
    <w:tmpl w:val="23108414"/>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6"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60"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61"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62"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3"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4"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7"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70" w15:restartNumberingAfterBreak="0">
    <w:nsid w:val="305615ED"/>
    <w:multiLevelType w:val="hybridMultilevel"/>
    <w:tmpl w:val="903861D2"/>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1"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74" w15:restartNumberingAfterBreak="0">
    <w:nsid w:val="3558269E"/>
    <w:multiLevelType w:val="multilevel"/>
    <w:tmpl w:val="A97098E6"/>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5"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7"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8"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948374E"/>
    <w:multiLevelType w:val="multilevel"/>
    <w:tmpl w:val="DAA6BD20"/>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sz w:val="32"/>
        <w:szCs w:val="32"/>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81" w15:restartNumberingAfterBreak="0">
    <w:nsid w:val="39BC18D3"/>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83"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84"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85"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0B2C68"/>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9"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90"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428B0BC3"/>
    <w:multiLevelType w:val="hybridMultilevel"/>
    <w:tmpl w:val="BB5082DC"/>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2"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44B47327"/>
    <w:multiLevelType w:val="hybridMultilevel"/>
    <w:tmpl w:val="0248EB4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5" w15:restartNumberingAfterBreak="0">
    <w:nsid w:val="44BF23D1"/>
    <w:multiLevelType w:val="hybridMultilevel"/>
    <w:tmpl w:val="7D2C68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7"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46F84B61"/>
    <w:multiLevelType w:val="hybridMultilevel"/>
    <w:tmpl w:val="FB0EC98C"/>
    <w:lvl w:ilvl="0" w:tplc="4142CB14">
      <w:start w:val="1"/>
      <w:numFmt w:val="bullet"/>
      <w:lvlText w:val=""/>
      <w:lvlJc w:val="left"/>
      <w:pPr>
        <w:ind w:left="2880" w:hanging="360"/>
      </w:pPr>
      <w:rPr>
        <w:rFonts w:ascii="Symbol" w:hAnsi="Symbol" w:hint="default"/>
        <w:sz w:val="24"/>
        <w:szCs w:val="24"/>
      </w:rPr>
    </w:lvl>
    <w:lvl w:ilvl="1" w:tplc="04160003" w:tentative="1">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9"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7623737"/>
    <w:multiLevelType w:val="hybridMultilevel"/>
    <w:tmpl w:val="01C8D600"/>
    <w:lvl w:ilvl="0" w:tplc="04160001">
      <w:start w:val="1"/>
      <w:numFmt w:val="bullet"/>
      <w:lvlText w:val=""/>
      <w:lvlJc w:val="left"/>
      <w:pPr>
        <w:ind w:left="3240" w:hanging="360"/>
      </w:pPr>
      <w:rPr>
        <w:rFonts w:ascii="Symbol" w:hAnsi="Symbol" w:hint="default"/>
      </w:rPr>
    </w:lvl>
    <w:lvl w:ilvl="1" w:tplc="04160003" w:tentative="1">
      <w:start w:val="1"/>
      <w:numFmt w:val="bullet"/>
      <w:lvlText w:val="o"/>
      <w:lvlJc w:val="left"/>
      <w:pPr>
        <w:ind w:left="3960" w:hanging="360"/>
      </w:pPr>
      <w:rPr>
        <w:rFonts w:ascii="Courier New" w:hAnsi="Courier New" w:cs="Courier New" w:hint="default"/>
      </w:rPr>
    </w:lvl>
    <w:lvl w:ilvl="2" w:tplc="04160005" w:tentative="1">
      <w:start w:val="1"/>
      <w:numFmt w:val="bullet"/>
      <w:lvlText w:val=""/>
      <w:lvlJc w:val="left"/>
      <w:pPr>
        <w:ind w:left="4680" w:hanging="360"/>
      </w:pPr>
      <w:rPr>
        <w:rFonts w:ascii="Wingdings" w:hAnsi="Wingdings" w:hint="default"/>
      </w:rPr>
    </w:lvl>
    <w:lvl w:ilvl="3" w:tplc="04160001" w:tentative="1">
      <w:start w:val="1"/>
      <w:numFmt w:val="bullet"/>
      <w:lvlText w:val=""/>
      <w:lvlJc w:val="left"/>
      <w:pPr>
        <w:ind w:left="5400" w:hanging="360"/>
      </w:pPr>
      <w:rPr>
        <w:rFonts w:ascii="Symbol" w:hAnsi="Symbol" w:hint="default"/>
      </w:rPr>
    </w:lvl>
    <w:lvl w:ilvl="4" w:tplc="04160003" w:tentative="1">
      <w:start w:val="1"/>
      <w:numFmt w:val="bullet"/>
      <w:lvlText w:val="o"/>
      <w:lvlJc w:val="left"/>
      <w:pPr>
        <w:ind w:left="6120" w:hanging="360"/>
      </w:pPr>
      <w:rPr>
        <w:rFonts w:ascii="Courier New" w:hAnsi="Courier New" w:cs="Courier New" w:hint="default"/>
      </w:rPr>
    </w:lvl>
    <w:lvl w:ilvl="5" w:tplc="04160005" w:tentative="1">
      <w:start w:val="1"/>
      <w:numFmt w:val="bullet"/>
      <w:lvlText w:val=""/>
      <w:lvlJc w:val="left"/>
      <w:pPr>
        <w:ind w:left="6840" w:hanging="360"/>
      </w:pPr>
      <w:rPr>
        <w:rFonts w:ascii="Wingdings" w:hAnsi="Wingdings" w:hint="default"/>
      </w:rPr>
    </w:lvl>
    <w:lvl w:ilvl="6" w:tplc="04160001" w:tentative="1">
      <w:start w:val="1"/>
      <w:numFmt w:val="bullet"/>
      <w:lvlText w:val=""/>
      <w:lvlJc w:val="left"/>
      <w:pPr>
        <w:ind w:left="7560" w:hanging="360"/>
      </w:pPr>
      <w:rPr>
        <w:rFonts w:ascii="Symbol" w:hAnsi="Symbol" w:hint="default"/>
      </w:rPr>
    </w:lvl>
    <w:lvl w:ilvl="7" w:tplc="04160003" w:tentative="1">
      <w:start w:val="1"/>
      <w:numFmt w:val="bullet"/>
      <w:lvlText w:val="o"/>
      <w:lvlJc w:val="left"/>
      <w:pPr>
        <w:ind w:left="8280" w:hanging="360"/>
      </w:pPr>
      <w:rPr>
        <w:rFonts w:ascii="Courier New" w:hAnsi="Courier New" w:cs="Courier New" w:hint="default"/>
      </w:rPr>
    </w:lvl>
    <w:lvl w:ilvl="8" w:tplc="04160005" w:tentative="1">
      <w:start w:val="1"/>
      <w:numFmt w:val="bullet"/>
      <w:lvlText w:val=""/>
      <w:lvlJc w:val="left"/>
      <w:pPr>
        <w:ind w:left="9000" w:hanging="360"/>
      </w:pPr>
      <w:rPr>
        <w:rFonts w:ascii="Wingdings" w:hAnsi="Wingdings" w:hint="default"/>
      </w:rPr>
    </w:lvl>
  </w:abstractNum>
  <w:abstractNum w:abstractNumId="10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105"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06"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107"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09"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0"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1" w15:restartNumberingAfterBreak="0">
    <w:nsid w:val="4E316356"/>
    <w:multiLevelType w:val="hybridMultilevel"/>
    <w:tmpl w:val="3AB00326"/>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15:restartNumberingAfterBreak="0">
    <w:nsid w:val="501046AF"/>
    <w:multiLevelType w:val="hybridMultilevel"/>
    <w:tmpl w:val="CA189E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4"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5"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17"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8" w15:restartNumberingAfterBreak="0">
    <w:nsid w:val="546743A6"/>
    <w:multiLevelType w:val="hybridMultilevel"/>
    <w:tmpl w:val="05EA3308"/>
    <w:lvl w:ilvl="0" w:tplc="4142CB14">
      <w:start w:val="1"/>
      <w:numFmt w:val="bullet"/>
      <w:lvlText w:val=""/>
      <w:lvlJc w:val="left"/>
      <w:pPr>
        <w:ind w:left="3600" w:hanging="360"/>
      </w:pPr>
      <w:rPr>
        <w:rFonts w:ascii="Symbol" w:hAnsi="Symbol" w:hint="default"/>
        <w:sz w:val="24"/>
        <w:szCs w:val="24"/>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19" w15:restartNumberingAfterBreak="0">
    <w:nsid w:val="57604A34"/>
    <w:multiLevelType w:val="hybridMultilevel"/>
    <w:tmpl w:val="0150D3B0"/>
    <w:lvl w:ilvl="0" w:tplc="4142CB14">
      <w:start w:val="1"/>
      <w:numFmt w:val="bullet"/>
      <w:lvlText w:val=""/>
      <w:lvlJc w:val="left"/>
      <w:pPr>
        <w:ind w:left="5040" w:hanging="360"/>
      </w:pPr>
      <w:rPr>
        <w:rFonts w:ascii="Symbol" w:hAnsi="Symbol" w:hint="default"/>
        <w:sz w:val="24"/>
        <w:szCs w:val="24"/>
      </w:rPr>
    </w:lvl>
    <w:lvl w:ilvl="1" w:tplc="04160003" w:tentative="1">
      <w:start w:val="1"/>
      <w:numFmt w:val="bullet"/>
      <w:lvlText w:val="o"/>
      <w:lvlJc w:val="left"/>
      <w:pPr>
        <w:ind w:left="5040" w:hanging="360"/>
      </w:pPr>
      <w:rPr>
        <w:rFonts w:ascii="Courier New" w:hAnsi="Courier New" w:cs="Courier New" w:hint="default"/>
      </w:rPr>
    </w:lvl>
    <w:lvl w:ilvl="2" w:tplc="04160005" w:tentative="1">
      <w:start w:val="1"/>
      <w:numFmt w:val="bullet"/>
      <w:lvlText w:val=""/>
      <w:lvlJc w:val="left"/>
      <w:pPr>
        <w:ind w:left="5760" w:hanging="360"/>
      </w:pPr>
      <w:rPr>
        <w:rFonts w:ascii="Wingdings" w:hAnsi="Wingdings" w:hint="default"/>
      </w:rPr>
    </w:lvl>
    <w:lvl w:ilvl="3" w:tplc="04160001" w:tentative="1">
      <w:start w:val="1"/>
      <w:numFmt w:val="bullet"/>
      <w:lvlText w:val=""/>
      <w:lvlJc w:val="left"/>
      <w:pPr>
        <w:ind w:left="6480" w:hanging="360"/>
      </w:pPr>
      <w:rPr>
        <w:rFonts w:ascii="Symbol" w:hAnsi="Symbol" w:hint="default"/>
      </w:rPr>
    </w:lvl>
    <w:lvl w:ilvl="4" w:tplc="04160003" w:tentative="1">
      <w:start w:val="1"/>
      <w:numFmt w:val="bullet"/>
      <w:lvlText w:val="o"/>
      <w:lvlJc w:val="left"/>
      <w:pPr>
        <w:ind w:left="7200" w:hanging="360"/>
      </w:pPr>
      <w:rPr>
        <w:rFonts w:ascii="Courier New" w:hAnsi="Courier New" w:cs="Courier New" w:hint="default"/>
      </w:rPr>
    </w:lvl>
    <w:lvl w:ilvl="5" w:tplc="04160005">
      <w:start w:val="1"/>
      <w:numFmt w:val="bullet"/>
      <w:lvlText w:val=""/>
      <w:lvlJc w:val="left"/>
      <w:pPr>
        <w:ind w:left="7920" w:hanging="360"/>
      </w:pPr>
      <w:rPr>
        <w:rFonts w:ascii="Wingdings" w:hAnsi="Wingdings" w:hint="default"/>
      </w:rPr>
    </w:lvl>
    <w:lvl w:ilvl="6" w:tplc="04160001" w:tentative="1">
      <w:start w:val="1"/>
      <w:numFmt w:val="bullet"/>
      <w:lvlText w:val=""/>
      <w:lvlJc w:val="left"/>
      <w:pPr>
        <w:ind w:left="8640" w:hanging="360"/>
      </w:pPr>
      <w:rPr>
        <w:rFonts w:ascii="Symbol" w:hAnsi="Symbol" w:hint="default"/>
      </w:rPr>
    </w:lvl>
    <w:lvl w:ilvl="7" w:tplc="04160003" w:tentative="1">
      <w:start w:val="1"/>
      <w:numFmt w:val="bullet"/>
      <w:lvlText w:val="o"/>
      <w:lvlJc w:val="left"/>
      <w:pPr>
        <w:ind w:left="9360" w:hanging="360"/>
      </w:pPr>
      <w:rPr>
        <w:rFonts w:ascii="Courier New" w:hAnsi="Courier New" w:cs="Courier New" w:hint="default"/>
      </w:rPr>
    </w:lvl>
    <w:lvl w:ilvl="8" w:tplc="04160005" w:tentative="1">
      <w:start w:val="1"/>
      <w:numFmt w:val="bullet"/>
      <w:lvlText w:val=""/>
      <w:lvlJc w:val="left"/>
      <w:pPr>
        <w:ind w:left="10080" w:hanging="360"/>
      </w:pPr>
      <w:rPr>
        <w:rFonts w:ascii="Wingdings" w:hAnsi="Wingdings" w:hint="default"/>
      </w:rPr>
    </w:lvl>
  </w:abstractNum>
  <w:abstractNum w:abstractNumId="120"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21"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3"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5AD14628"/>
    <w:multiLevelType w:val="hybridMultilevel"/>
    <w:tmpl w:val="82EE42E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6" w15:restartNumberingAfterBreak="0">
    <w:nsid w:val="5C0F636E"/>
    <w:multiLevelType w:val="hybridMultilevel"/>
    <w:tmpl w:val="A2E602F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7"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8" w15:restartNumberingAfterBreak="0">
    <w:nsid w:val="5C5D13DF"/>
    <w:multiLevelType w:val="hybridMultilevel"/>
    <w:tmpl w:val="219CAB4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9"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0" w15:restartNumberingAfterBreak="0">
    <w:nsid w:val="5DB81C64"/>
    <w:multiLevelType w:val="hybridMultilevel"/>
    <w:tmpl w:val="C4580E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1"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2"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4" w15:restartNumberingAfterBreak="0">
    <w:nsid w:val="5F477141"/>
    <w:multiLevelType w:val="hybridMultilevel"/>
    <w:tmpl w:val="396415FA"/>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5"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36"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34B109C"/>
    <w:multiLevelType w:val="hybridMultilevel"/>
    <w:tmpl w:val="C43CC4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39"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7712AC8"/>
    <w:multiLevelType w:val="hybridMultilevel"/>
    <w:tmpl w:val="8A3EECB4"/>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2"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3"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44"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5"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6"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48"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49"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1" w15:restartNumberingAfterBreak="0">
    <w:nsid w:val="6B876671"/>
    <w:multiLevelType w:val="hybridMultilevel"/>
    <w:tmpl w:val="6DA6FABC"/>
    <w:lvl w:ilvl="0" w:tplc="0416000F">
      <w:start w:val="1"/>
      <w:numFmt w:val="decimal"/>
      <w:lvlText w:val="%1."/>
      <w:lvlJc w:val="left"/>
      <w:pPr>
        <w:ind w:left="1845" w:hanging="360"/>
      </w:pPr>
    </w:lvl>
    <w:lvl w:ilvl="1" w:tplc="04160019" w:tentative="1">
      <w:start w:val="1"/>
      <w:numFmt w:val="lowerLetter"/>
      <w:lvlText w:val="%2."/>
      <w:lvlJc w:val="left"/>
      <w:pPr>
        <w:ind w:left="2565" w:hanging="360"/>
      </w:pPr>
    </w:lvl>
    <w:lvl w:ilvl="2" w:tplc="0416001B" w:tentative="1">
      <w:start w:val="1"/>
      <w:numFmt w:val="lowerRoman"/>
      <w:lvlText w:val="%3."/>
      <w:lvlJc w:val="right"/>
      <w:pPr>
        <w:ind w:left="3285" w:hanging="180"/>
      </w:pPr>
    </w:lvl>
    <w:lvl w:ilvl="3" w:tplc="0416000F" w:tentative="1">
      <w:start w:val="1"/>
      <w:numFmt w:val="decimal"/>
      <w:lvlText w:val="%4."/>
      <w:lvlJc w:val="left"/>
      <w:pPr>
        <w:ind w:left="4005" w:hanging="360"/>
      </w:pPr>
    </w:lvl>
    <w:lvl w:ilvl="4" w:tplc="04160019" w:tentative="1">
      <w:start w:val="1"/>
      <w:numFmt w:val="lowerLetter"/>
      <w:lvlText w:val="%5."/>
      <w:lvlJc w:val="left"/>
      <w:pPr>
        <w:ind w:left="4725" w:hanging="360"/>
      </w:pPr>
    </w:lvl>
    <w:lvl w:ilvl="5" w:tplc="0416001B" w:tentative="1">
      <w:start w:val="1"/>
      <w:numFmt w:val="lowerRoman"/>
      <w:lvlText w:val="%6."/>
      <w:lvlJc w:val="right"/>
      <w:pPr>
        <w:ind w:left="5445" w:hanging="180"/>
      </w:pPr>
    </w:lvl>
    <w:lvl w:ilvl="6" w:tplc="0416000F" w:tentative="1">
      <w:start w:val="1"/>
      <w:numFmt w:val="decimal"/>
      <w:lvlText w:val="%7."/>
      <w:lvlJc w:val="left"/>
      <w:pPr>
        <w:ind w:left="6165" w:hanging="360"/>
      </w:pPr>
    </w:lvl>
    <w:lvl w:ilvl="7" w:tplc="04160019" w:tentative="1">
      <w:start w:val="1"/>
      <w:numFmt w:val="lowerLetter"/>
      <w:lvlText w:val="%8."/>
      <w:lvlJc w:val="left"/>
      <w:pPr>
        <w:ind w:left="6885" w:hanging="360"/>
      </w:pPr>
    </w:lvl>
    <w:lvl w:ilvl="8" w:tplc="0416001B" w:tentative="1">
      <w:start w:val="1"/>
      <w:numFmt w:val="lowerRoman"/>
      <w:lvlText w:val="%9."/>
      <w:lvlJc w:val="right"/>
      <w:pPr>
        <w:ind w:left="7605" w:hanging="180"/>
      </w:pPr>
    </w:lvl>
  </w:abstractNum>
  <w:abstractNum w:abstractNumId="152"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E395B67"/>
    <w:multiLevelType w:val="multilevel"/>
    <w:tmpl w:val="93604FCA"/>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b/>
        <w:sz w:val="32"/>
        <w:szCs w:val="32"/>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5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5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5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5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0"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61"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62"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63"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4"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5"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66"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7"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8"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9"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70"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1"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2"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4"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39"/>
  </w:num>
  <w:num w:numId="3">
    <w:abstractNumId w:val="2"/>
  </w:num>
  <w:num w:numId="4">
    <w:abstractNumId w:val="14"/>
  </w:num>
  <w:num w:numId="5">
    <w:abstractNumId w:val="102"/>
  </w:num>
  <w:num w:numId="6">
    <w:abstractNumId w:val="19"/>
  </w:num>
  <w:num w:numId="7">
    <w:abstractNumId w:val="100"/>
  </w:num>
  <w:num w:numId="8">
    <w:abstractNumId w:val="58"/>
  </w:num>
  <w:num w:numId="9">
    <w:abstractNumId w:val="103"/>
  </w:num>
  <w:num w:numId="10">
    <w:abstractNumId w:val="175"/>
  </w:num>
  <w:num w:numId="11">
    <w:abstractNumId w:val="5"/>
  </w:num>
  <w:num w:numId="12">
    <w:abstractNumId w:val="67"/>
  </w:num>
  <w:num w:numId="13">
    <w:abstractNumId w:val="65"/>
  </w:num>
  <w:num w:numId="14">
    <w:abstractNumId w:val="52"/>
  </w:num>
  <w:num w:numId="15">
    <w:abstractNumId w:val="140"/>
  </w:num>
  <w:num w:numId="16">
    <w:abstractNumId w:val="146"/>
  </w:num>
  <w:num w:numId="17">
    <w:abstractNumId w:val="157"/>
  </w:num>
  <w:num w:numId="18">
    <w:abstractNumId w:val="115"/>
  </w:num>
  <w:num w:numId="19">
    <w:abstractNumId w:val="1"/>
  </w:num>
  <w:num w:numId="20">
    <w:abstractNumId w:val="51"/>
  </w:num>
  <w:num w:numId="21">
    <w:abstractNumId w:val="71"/>
  </w:num>
  <w:num w:numId="22">
    <w:abstractNumId w:val="99"/>
  </w:num>
  <w:num w:numId="23">
    <w:abstractNumId w:val="87"/>
  </w:num>
  <w:num w:numId="24">
    <w:abstractNumId w:val="72"/>
  </w:num>
  <w:num w:numId="25">
    <w:abstractNumId w:val="129"/>
  </w:num>
  <w:num w:numId="26">
    <w:abstractNumId w:val="49"/>
  </w:num>
  <w:num w:numId="27">
    <w:abstractNumId w:val="76"/>
  </w:num>
  <w:num w:numId="28">
    <w:abstractNumId w:val="23"/>
  </w:num>
  <w:num w:numId="29">
    <w:abstractNumId w:val="28"/>
  </w:num>
  <w:num w:numId="30">
    <w:abstractNumId w:val="38"/>
  </w:num>
  <w:num w:numId="31">
    <w:abstractNumId w:val="66"/>
  </w:num>
  <w:num w:numId="32">
    <w:abstractNumId w:val="96"/>
  </w:num>
  <w:num w:numId="33">
    <w:abstractNumId w:val="113"/>
  </w:num>
  <w:num w:numId="34">
    <w:abstractNumId w:val="164"/>
  </w:num>
  <w:num w:numId="35">
    <w:abstractNumId w:val="47"/>
  </w:num>
  <w:num w:numId="36">
    <w:abstractNumId w:val="99"/>
  </w:num>
  <w:num w:numId="37">
    <w:abstractNumId w:val="46"/>
  </w:num>
  <w:num w:numId="38">
    <w:abstractNumId w:val="156"/>
  </w:num>
  <w:num w:numId="39">
    <w:abstractNumId w:val="139"/>
  </w:num>
  <w:num w:numId="40">
    <w:abstractNumId w:val="15"/>
  </w:num>
  <w:num w:numId="41">
    <w:abstractNumId w:val="97"/>
  </w:num>
  <w:num w:numId="42">
    <w:abstractNumId w:val="34"/>
  </w:num>
  <w:num w:numId="43">
    <w:abstractNumId w:val="21"/>
  </w:num>
  <w:num w:numId="44">
    <w:abstractNumId w:val="121"/>
  </w:num>
  <w:num w:numId="45">
    <w:abstractNumId w:val="136"/>
  </w:num>
  <w:num w:numId="46">
    <w:abstractNumId w:val="132"/>
  </w:num>
  <w:num w:numId="47">
    <w:abstractNumId w:val="149"/>
  </w:num>
  <w:num w:numId="48">
    <w:abstractNumId w:val="35"/>
  </w:num>
  <w:num w:numId="49">
    <w:abstractNumId w:val="174"/>
  </w:num>
  <w:num w:numId="50">
    <w:abstractNumId w:val="41"/>
  </w:num>
  <w:num w:numId="51">
    <w:abstractNumId w:val="57"/>
  </w:num>
  <w:num w:numId="52">
    <w:abstractNumId w:val="85"/>
  </w:num>
  <w:num w:numId="53">
    <w:abstractNumId w:val="30"/>
  </w:num>
  <w:num w:numId="54">
    <w:abstractNumId w:val="142"/>
  </w:num>
  <w:num w:numId="55">
    <w:abstractNumId w:val="158"/>
  </w:num>
  <w:num w:numId="56">
    <w:abstractNumId w:val="50"/>
  </w:num>
  <w:num w:numId="57">
    <w:abstractNumId w:val="152"/>
  </w:num>
  <w:num w:numId="58">
    <w:abstractNumId w:val="78"/>
  </w:num>
  <w:num w:numId="59">
    <w:abstractNumId w:val="48"/>
  </w:num>
  <w:num w:numId="60">
    <w:abstractNumId w:val="79"/>
  </w:num>
  <w:num w:numId="61">
    <w:abstractNumId w:val="29"/>
  </w:num>
  <w:num w:numId="62">
    <w:abstractNumId w:val="56"/>
  </w:num>
  <w:num w:numId="63">
    <w:abstractNumId w:val="155"/>
  </w:num>
  <w:num w:numId="64">
    <w:abstractNumId w:val="22"/>
  </w:num>
  <w:num w:numId="65">
    <w:abstractNumId w:val="114"/>
  </w:num>
  <w:num w:numId="66">
    <w:abstractNumId w:val="170"/>
  </w:num>
  <w:num w:numId="67">
    <w:abstractNumId w:val="173"/>
  </w:num>
  <w:num w:numId="68">
    <w:abstractNumId w:val="77"/>
  </w:num>
  <w:num w:numId="69">
    <w:abstractNumId w:val="131"/>
  </w:num>
  <w:num w:numId="70">
    <w:abstractNumId w:val="0"/>
  </w:num>
  <w:num w:numId="71">
    <w:abstractNumId w:val="169"/>
  </w:num>
  <w:num w:numId="72">
    <w:abstractNumId w:val="105"/>
  </w:num>
  <w:num w:numId="73">
    <w:abstractNumId w:val="163"/>
  </w:num>
  <w:num w:numId="74">
    <w:abstractNumId w:val="124"/>
  </w:num>
  <w:num w:numId="75">
    <w:abstractNumId w:val="9"/>
  </w:num>
  <w:num w:numId="76">
    <w:abstractNumId w:val="167"/>
  </w:num>
  <w:num w:numId="77">
    <w:abstractNumId w:val="43"/>
  </w:num>
  <w:num w:numId="78">
    <w:abstractNumId w:val="148"/>
  </w:num>
  <w:num w:numId="79">
    <w:abstractNumId w:val="33"/>
  </w:num>
  <w:num w:numId="80">
    <w:abstractNumId w:val="166"/>
  </w:num>
  <w:num w:numId="81">
    <w:abstractNumId w:val="24"/>
  </w:num>
  <w:num w:numId="82">
    <w:abstractNumId w:val="63"/>
  </w:num>
  <w:num w:numId="83">
    <w:abstractNumId w:val="16"/>
  </w:num>
  <w:num w:numId="84">
    <w:abstractNumId w:val="11"/>
  </w:num>
  <w:num w:numId="85">
    <w:abstractNumId w:val="3"/>
  </w:num>
  <w:num w:numId="86">
    <w:abstractNumId w:val="172"/>
  </w:num>
  <w:num w:numId="87">
    <w:abstractNumId w:val="36"/>
  </w:num>
  <w:num w:numId="88">
    <w:abstractNumId w:val="7"/>
  </w:num>
  <w:num w:numId="89">
    <w:abstractNumId w:val="17"/>
  </w:num>
  <w:num w:numId="90">
    <w:abstractNumId w:val="127"/>
  </w:num>
  <w:num w:numId="91">
    <w:abstractNumId w:val="32"/>
  </w:num>
  <w:num w:numId="92">
    <w:abstractNumId w:val="95"/>
  </w:num>
  <w:num w:numId="93">
    <w:abstractNumId w:val="40"/>
  </w:num>
  <w:num w:numId="94">
    <w:abstractNumId w:val="154"/>
  </w:num>
  <w:num w:numId="95">
    <w:abstractNumId w:val="62"/>
  </w:num>
  <w:num w:numId="96">
    <w:abstractNumId w:val="122"/>
  </w:num>
  <w:num w:numId="97">
    <w:abstractNumId w:val="145"/>
  </w:num>
  <w:num w:numId="98">
    <w:abstractNumId w:val="20"/>
  </w:num>
  <w:num w:numId="99">
    <w:abstractNumId w:val="6"/>
  </w:num>
  <w:num w:numId="100">
    <w:abstractNumId w:val="143"/>
  </w:num>
  <w:num w:numId="101">
    <w:abstractNumId w:val="117"/>
  </w:num>
  <w:num w:numId="102">
    <w:abstractNumId w:val="171"/>
  </w:num>
  <w:num w:numId="103">
    <w:abstractNumId w:val="159"/>
  </w:num>
  <w:num w:numId="104">
    <w:abstractNumId w:val="68"/>
  </w:num>
  <w:num w:numId="105">
    <w:abstractNumId w:val="12"/>
  </w:num>
  <w:num w:numId="106">
    <w:abstractNumId w:val="106"/>
  </w:num>
  <w:num w:numId="107">
    <w:abstractNumId w:val="18"/>
  </w:num>
  <w:num w:numId="108">
    <w:abstractNumId w:val="165"/>
  </w:num>
  <w:num w:numId="109">
    <w:abstractNumId w:val="83"/>
  </w:num>
  <w:num w:numId="110">
    <w:abstractNumId w:val="110"/>
  </w:num>
  <w:num w:numId="111">
    <w:abstractNumId w:val="109"/>
  </w:num>
  <w:num w:numId="112">
    <w:abstractNumId w:val="144"/>
  </w:num>
  <w:num w:numId="113">
    <w:abstractNumId w:val="160"/>
  </w:num>
  <w:num w:numId="114">
    <w:abstractNumId w:val="64"/>
  </w:num>
  <w:num w:numId="115">
    <w:abstractNumId w:val="92"/>
  </w:num>
  <w:num w:numId="116">
    <w:abstractNumId w:val="137"/>
  </w:num>
  <w:num w:numId="117">
    <w:abstractNumId w:val="150"/>
  </w:num>
  <w:num w:numId="118">
    <w:abstractNumId w:val="90"/>
  </w:num>
  <w:num w:numId="119">
    <w:abstractNumId w:val="82"/>
  </w:num>
  <w:num w:numId="120">
    <w:abstractNumId w:val="133"/>
  </w:num>
  <w:num w:numId="121">
    <w:abstractNumId w:val="4"/>
  </w:num>
  <w:num w:numId="122">
    <w:abstractNumId w:val="168"/>
  </w:num>
  <w:num w:numId="123">
    <w:abstractNumId w:val="147"/>
  </w:num>
  <w:num w:numId="124">
    <w:abstractNumId w:val="60"/>
  </w:num>
  <w:num w:numId="125">
    <w:abstractNumId w:val="42"/>
  </w:num>
  <w:num w:numId="126">
    <w:abstractNumId w:val="162"/>
  </w:num>
  <w:num w:numId="127">
    <w:abstractNumId w:val="26"/>
  </w:num>
  <w:num w:numId="128">
    <w:abstractNumId w:val="13"/>
  </w:num>
  <w:num w:numId="129">
    <w:abstractNumId w:val="53"/>
  </w:num>
  <w:num w:numId="130">
    <w:abstractNumId w:val="27"/>
  </w:num>
  <w:num w:numId="131">
    <w:abstractNumId w:val="86"/>
  </w:num>
  <w:num w:numId="132">
    <w:abstractNumId w:val="116"/>
  </w:num>
  <w:num w:numId="133">
    <w:abstractNumId w:val="104"/>
  </w:num>
  <w:num w:numId="134">
    <w:abstractNumId w:val="123"/>
  </w:num>
  <w:num w:numId="135">
    <w:abstractNumId w:val="80"/>
  </w:num>
  <w:num w:numId="136">
    <w:abstractNumId w:val="93"/>
  </w:num>
  <w:num w:numId="137">
    <w:abstractNumId w:val="107"/>
  </w:num>
  <w:num w:numId="138">
    <w:abstractNumId w:val="75"/>
  </w:num>
  <w:num w:numId="139">
    <w:abstractNumId w:val="37"/>
  </w:num>
  <w:num w:numId="140">
    <w:abstractNumId w:val="120"/>
  </w:num>
  <w:num w:numId="141">
    <w:abstractNumId w:val="73"/>
  </w:num>
  <w:num w:numId="142">
    <w:abstractNumId w:val="135"/>
  </w:num>
  <w:num w:numId="143">
    <w:abstractNumId w:val="59"/>
  </w:num>
  <w:num w:numId="144">
    <w:abstractNumId w:val="89"/>
  </w:num>
  <w:num w:numId="145">
    <w:abstractNumId w:val="25"/>
  </w:num>
  <w:num w:numId="146">
    <w:abstractNumId w:val="84"/>
  </w:num>
  <w:num w:numId="147">
    <w:abstractNumId w:val="69"/>
  </w:num>
  <w:num w:numId="148">
    <w:abstractNumId w:val="61"/>
  </w:num>
  <w:num w:numId="149">
    <w:abstractNumId w:val="108"/>
  </w:num>
  <w:num w:numId="150">
    <w:abstractNumId w:val="161"/>
  </w:num>
  <w:num w:numId="151">
    <w:abstractNumId w:val="153"/>
  </w:num>
  <w:num w:numId="152">
    <w:abstractNumId w:val="151"/>
  </w:num>
  <w:num w:numId="153">
    <w:abstractNumId w:val="81"/>
  </w:num>
  <w:num w:numId="154">
    <w:abstractNumId w:val="74"/>
  </w:num>
  <w:num w:numId="155">
    <w:abstractNumId w:val="88"/>
  </w:num>
  <w:num w:numId="156">
    <w:abstractNumId w:val="125"/>
  </w:num>
  <w:num w:numId="157">
    <w:abstractNumId w:val="130"/>
  </w:num>
  <w:num w:numId="158">
    <w:abstractNumId w:val="94"/>
  </w:num>
  <w:num w:numId="159">
    <w:abstractNumId w:val="128"/>
  </w:num>
  <w:num w:numId="160">
    <w:abstractNumId w:val="101"/>
  </w:num>
  <w:num w:numId="161">
    <w:abstractNumId w:val="138"/>
  </w:num>
  <w:num w:numId="162">
    <w:abstractNumId w:val="126"/>
  </w:num>
  <w:num w:numId="163">
    <w:abstractNumId w:val="10"/>
  </w:num>
  <w:num w:numId="164">
    <w:abstractNumId w:val="141"/>
  </w:num>
  <w:num w:numId="165">
    <w:abstractNumId w:val="70"/>
  </w:num>
  <w:num w:numId="166">
    <w:abstractNumId w:val="55"/>
  </w:num>
  <w:num w:numId="167">
    <w:abstractNumId w:val="44"/>
  </w:num>
  <w:num w:numId="168">
    <w:abstractNumId w:val="91"/>
  </w:num>
  <w:num w:numId="169">
    <w:abstractNumId w:val="118"/>
  </w:num>
  <w:num w:numId="170">
    <w:abstractNumId w:val="98"/>
  </w:num>
  <w:num w:numId="171">
    <w:abstractNumId w:val="119"/>
  </w:num>
  <w:num w:numId="172">
    <w:abstractNumId w:val="111"/>
  </w:num>
  <w:num w:numId="173">
    <w:abstractNumId w:val="134"/>
  </w:num>
  <w:num w:numId="174">
    <w:abstractNumId w:val="45"/>
  </w:num>
  <w:num w:numId="175">
    <w:abstractNumId w:val="54"/>
  </w:num>
  <w:num w:numId="176">
    <w:abstractNumId w:val="112"/>
  </w:num>
  <w:num w:numId="177">
    <w:abstractNumId w:val="8"/>
  </w:num>
  <w:numIdMacAtCleanup w:val="1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1392"/>
    <w:rsid w:val="0003379C"/>
    <w:rsid w:val="0004341C"/>
    <w:rsid w:val="000472F9"/>
    <w:rsid w:val="00052DE0"/>
    <w:rsid w:val="000572CF"/>
    <w:rsid w:val="00060A40"/>
    <w:rsid w:val="000620A9"/>
    <w:rsid w:val="00081754"/>
    <w:rsid w:val="00084195"/>
    <w:rsid w:val="00084423"/>
    <w:rsid w:val="0008602F"/>
    <w:rsid w:val="000A4FCC"/>
    <w:rsid w:val="000A53C1"/>
    <w:rsid w:val="000A6C2B"/>
    <w:rsid w:val="000B0103"/>
    <w:rsid w:val="000B0415"/>
    <w:rsid w:val="000B0CDB"/>
    <w:rsid w:val="000B3EE9"/>
    <w:rsid w:val="000B7435"/>
    <w:rsid w:val="000C37F2"/>
    <w:rsid w:val="000C6A16"/>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454"/>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23931"/>
    <w:rsid w:val="003312F2"/>
    <w:rsid w:val="00334C3D"/>
    <w:rsid w:val="003373B3"/>
    <w:rsid w:val="00344057"/>
    <w:rsid w:val="003449DE"/>
    <w:rsid w:val="00344D90"/>
    <w:rsid w:val="00347D76"/>
    <w:rsid w:val="0035205C"/>
    <w:rsid w:val="00352657"/>
    <w:rsid w:val="00354A3E"/>
    <w:rsid w:val="003624FD"/>
    <w:rsid w:val="003636D9"/>
    <w:rsid w:val="003700B3"/>
    <w:rsid w:val="0037069C"/>
    <w:rsid w:val="00371103"/>
    <w:rsid w:val="00371AA9"/>
    <w:rsid w:val="0037532F"/>
    <w:rsid w:val="003759F0"/>
    <w:rsid w:val="003761C1"/>
    <w:rsid w:val="003770D6"/>
    <w:rsid w:val="0037767A"/>
    <w:rsid w:val="003778BF"/>
    <w:rsid w:val="0038464B"/>
    <w:rsid w:val="00385CC7"/>
    <w:rsid w:val="0039494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312AE"/>
    <w:rsid w:val="00441F47"/>
    <w:rsid w:val="00442EE3"/>
    <w:rsid w:val="00450874"/>
    <w:rsid w:val="0045170F"/>
    <w:rsid w:val="00463E0F"/>
    <w:rsid w:val="00465B8D"/>
    <w:rsid w:val="00467F98"/>
    <w:rsid w:val="00470F0A"/>
    <w:rsid w:val="004A68EC"/>
    <w:rsid w:val="004A6A67"/>
    <w:rsid w:val="004A7414"/>
    <w:rsid w:val="004B4DFF"/>
    <w:rsid w:val="004B5BAB"/>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030B"/>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8776B"/>
    <w:rsid w:val="0059494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4420"/>
    <w:rsid w:val="005E51C6"/>
    <w:rsid w:val="005E7D9D"/>
    <w:rsid w:val="005F028E"/>
    <w:rsid w:val="005F1A58"/>
    <w:rsid w:val="005F208C"/>
    <w:rsid w:val="005F2EA3"/>
    <w:rsid w:val="005F36C9"/>
    <w:rsid w:val="006031C9"/>
    <w:rsid w:val="006035E0"/>
    <w:rsid w:val="006046D7"/>
    <w:rsid w:val="0060637C"/>
    <w:rsid w:val="00606915"/>
    <w:rsid w:val="00606AE5"/>
    <w:rsid w:val="00612705"/>
    <w:rsid w:val="00612EB2"/>
    <w:rsid w:val="00613A7D"/>
    <w:rsid w:val="00615CB6"/>
    <w:rsid w:val="00617B61"/>
    <w:rsid w:val="00620BC2"/>
    <w:rsid w:val="00621B48"/>
    <w:rsid w:val="006220FC"/>
    <w:rsid w:val="00624156"/>
    <w:rsid w:val="00624DED"/>
    <w:rsid w:val="00624E27"/>
    <w:rsid w:val="00626B47"/>
    <w:rsid w:val="00627DA4"/>
    <w:rsid w:val="00637071"/>
    <w:rsid w:val="006434B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14AE"/>
    <w:rsid w:val="006B66CB"/>
    <w:rsid w:val="006C00D6"/>
    <w:rsid w:val="006C182E"/>
    <w:rsid w:val="006C2BCB"/>
    <w:rsid w:val="006C2EA6"/>
    <w:rsid w:val="006D0A42"/>
    <w:rsid w:val="006D23EC"/>
    <w:rsid w:val="006D2EDB"/>
    <w:rsid w:val="006D32FE"/>
    <w:rsid w:val="006D3AB1"/>
    <w:rsid w:val="006D6229"/>
    <w:rsid w:val="006F3A31"/>
    <w:rsid w:val="006F6057"/>
    <w:rsid w:val="006F6A82"/>
    <w:rsid w:val="0070288E"/>
    <w:rsid w:val="007031A8"/>
    <w:rsid w:val="00703792"/>
    <w:rsid w:val="0070445C"/>
    <w:rsid w:val="00706661"/>
    <w:rsid w:val="00706E28"/>
    <w:rsid w:val="007075C1"/>
    <w:rsid w:val="00710484"/>
    <w:rsid w:val="00710609"/>
    <w:rsid w:val="007128B9"/>
    <w:rsid w:val="00717E42"/>
    <w:rsid w:val="0072601E"/>
    <w:rsid w:val="0073287A"/>
    <w:rsid w:val="00732EC2"/>
    <w:rsid w:val="00734B58"/>
    <w:rsid w:val="00734E21"/>
    <w:rsid w:val="00740BEA"/>
    <w:rsid w:val="00742ACD"/>
    <w:rsid w:val="00743F38"/>
    <w:rsid w:val="00744489"/>
    <w:rsid w:val="007448D6"/>
    <w:rsid w:val="00750784"/>
    <w:rsid w:val="00753BD6"/>
    <w:rsid w:val="00754C99"/>
    <w:rsid w:val="00761B3A"/>
    <w:rsid w:val="00766F61"/>
    <w:rsid w:val="0077632E"/>
    <w:rsid w:val="00780B63"/>
    <w:rsid w:val="00780FB8"/>
    <w:rsid w:val="007821C7"/>
    <w:rsid w:val="0079435D"/>
    <w:rsid w:val="007C3E7A"/>
    <w:rsid w:val="007C4069"/>
    <w:rsid w:val="007D064B"/>
    <w:rsid w:val="007D7E6F"/>
    <w:rsid w:val="007E7879"/>
    <w:rsid w:val="007F1409"/>
    <w:rsid w:val="007F2A97"/>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48E2"/>
    <w:rsid w:val="008A59FB"/>
    <w:rsid w:val="008A7262"/>
    <w:rsid w:val="008A7B70"/>
    <w:rsid w:val="008B1F1D"/>
    <w:rsid w:val="008B4879"/>
    <w:rsid w:val="008C2DF9"/>
    <w:rsid w:val="008C5735"/>
    <w:rsid w:val="008C5792"/>
    <w:rsid w:val="008D1C25"/>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47822"/>
    <w:rsid w:val="00950B1D"/>
    <w:rsid w:val="009516A1"/>
    <w:rsid w:val="00964DF1"/>
    <w:rsid w:val="00967D4D"/>
    <w:rsid w:val="00970BBB"/>
    <w:rsid w:val="009733F6"/>
    <w:rsid w:val="009747A2"/>
    <w:rsid w:val="009749B0"/>
    <w:rsid w:val="00975EA1"/>
    <w:rsid w:val="00976E4A"/>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7853"/>
    <w:rsid w:val="00A41074"/>
    <w:rsid w:val="00A41181"/>
    <w:rsid w:val="00A41E22"/>
    <w:rsid w:val="00A46EC1"/>
    <w:rsid w:val="00A56541"/>
    <w:rsid w:val="00A571AA"/>
    <w:rsid w:val="00A6570B"/>
    <w:rsid w:val="00A7131F"/>
    <w:rsid w:val="00A73B7D"/>
    <w:rsid w:val="00A74FCE"/>
    <w:rsid w:val="00A76C84"/>
    <w:rsid w:val="00A87005"/>
    <w:rsid w:val="00A87296"/>
    <w:rsid w:val="00A914BD"/>
    <w:rsid w:val="00A95C52"/>
    <w:rsid w:val="00A97E5F"/>
    <w:rsid w:val="00AA45FE"/>
    <w:rsid w:val="00AB1A6E"/>
    <w:rsid w:val="00AB3007"/>
    <w:rsid w:val="00AB7793"/>
    <w:rsid w:val="00AB7CD3"/>
    <w:rsid w:val="00AC010A"/>
    <w:rsid w:val="00AC36E1"/>
    <w:rsid w:val="00AC39A2"/>
    <w:rsid w:val="00AD108B"/>
    <w:rsid w:val="00AD6ACA"/>
    <w:rsid w:val="00AE1F4A"/>
    <w:rsid w:val="00AE6D3A"/>
    <w:rsid w:val="00AF04EC"/>
    <w:rsid w:val="00AF1060"/>
    <w:rsid w:val="00AF34D7"/>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72F11"/>
    <w:rsid w:val="00B76E8B"/>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1D2F"/>
    <w:rsid w:val="00C530B0"/>
    <w:rsid w:val="00C5480A"/>
    <w:rsid w:val="00C567C7"/>
    <w:rsid w:val="00C60156"/>
    <w:rsid w:val="00C642B5"/>
    <w:rsid w:val="00C65A5D"/>
    <w:rsid w:val="00C70E77"/>
    <w:rsid w:val="00C713BA"/>
    <w:rsid w:val="00C72CCA"/>
    <w:rsid w:val="00C73668"/>
    <w:rsid w:val="00C81747"/>
    <w:rsid w:val="00C82E82"/>
    <w:rsid w:val="00C83417"/>
    <w:rsid w:val="00C83F79"/>
    <w:rsid w:val="00C84131"/>
    <w:rsid w:val="00CA1996"/>
    <w:rsid w:val="00CA7AA5"/>
    <w:rsid w:val="00CB134F"/>
    <w:rsid w:val="00CB137C"/>
    <w:rsid w:val="00CB6EC1"/>
    <w:rsid w:val="00CC1F25"/>
    <w:rsid w:val="00CC2AAE"/>
    <w:rsid w:val="00CC7CF5"/>
    <w:rsid w:val="00CE52FE"/>
    <w:rsid w:val="00CF0C9A"/>
    <w:rsid w:val="00CF5F27"/>
    <w:rsid w:val="00D026A2"/>
    <w:rsid w:val="00D02A0F"/>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B6821"/>
    <w:rsid w:val="00DC3764"/>
    <w:rsid w:val="00DE2F7B"/>
    <w:rsid w:val="00DF42D7"/>
    <w:rsid w:val="00DF4B6A"/>
    <w:rsid w:val="00E06E47"/>
    <w:rsid w:val="00E23F8C"/>
    <w:rsid w:val="00E2405B"/>
    <w:rsid w:val="00E257E3"/>
    <w:rsid w:val="00E27B88"/>
    <w:rsid w:val="00E31902"/>
    <w:rsid w:val="00E332E9"/>
    <w:rsid w:val="00E3349B"/>
    <w:rsid w:val="00E36D99"/>
    <w:rsid w:val="00E3710A"/>
    <w:rsid w:val="00E40190"/>
    <w:rsid w:val="00E41325"/>
    <w:rsid w:val="00E433A6"/>
    <w:rsid w:val="00E43E14"/>
    <w:rsid w:val="00E45C2D"/>
    <w:rsid w:val="00E50A4E"/>
    <w:rsid w:val="00E516A8"/>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6E41"/>
    <w:rsid w:val="00EA65BB"/>
    <w:rsid w:val="00EB481C"/>
    <w:rsid w:val="00EC3C71"/>
    <w:rsid w:val="00EC4A87"/>
    <w:rsid w:val="00EC5F23"/>
    <w:rsid w:val="00EC6095"/>
    <w:rsid w:val="00EC6D36"/>
    <w:rsid w:val="00ED28DA"/>
    <w:rsid w:val="00EE22B9"/>
    <w:rsid w:val="00EE3A9C"/>
    <w:rsid w:val="00EE4B6B"/>
    <w:rsid w:val="00EF5253"/>
    <w:rsid w:val="00F00845"/>
    <w:rsid w:val="00F015B6"/>
    <w:rsid w:val="00F03805"/>
    <w:rsid w:val="00F0423D"/>
    <w:rsid w:val="00F0715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724A3"/>
    <w:rsid w:val="00F75FE5"/>
    <w:rsid w:val="00F866DF"/>
    <w:rsid w:val="00F86B28"/>
    <w:rsid w:val="00F959A6"/>
    <w:rsid w:val="00F97CF1"/>
    <w:rsid w:val="00FA4F75"/>
    <w:rsid w:val="00FA76AF"/>
    <w:rsid w:val="00FA772E"/>
    <w:rsid w:val="00FB4DAC"/>
    <w:rsid w:val="00FB6808"/>
    <w:rsid w:val="00FB7EBC"/>
    <w:rsid w:val="00FC0EBD"/>
    <w:rsid w:val="00FC75B7"/>
    <w:rsid w:val="00FD346D"/>
    <w:rsid w:val="00FD6824"/>
    <w:rsid w:val="00FD789B"/>
    <w:rsid w:val="00FE6541"/>
    <w:rsid w:val="00FE7079"/>
    <w:rsid w:val="00FF083D"/>
    <w:rsid w:val="00FF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eastAsia="Times New Roman" w:cs="Times New Roman"/>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character" w:customStyle="1" w:styleId="PargrafodaListaChar">
    <w:name w:val="Parágrafo da Lista Char"/>
    <w:basedOn w:val="Fontepargpadro"/>
    <w:link w:val="PargrafodaLista"/>
    <w:uiPriority w:val="34"/>
    <w:rsid w:val="00DB6821"/>
    <w:rPr>
      <w:lang w:val="pt-BR"/>
    </w:rPr>
  </w:style>
  <w:style w:type="character" w:customStyle="1" w:styleId="TituloChar">
    <w:name w:val="Titulo Char"/>
    <w:basedOn w:val="PargrafodaListaChar"/>
    <w:link w:val="Titulo"/>
    <w:rsid w:val="008B4879"/>
    <w:rPr>
      <w:rFonts w:ascii="Times New Roman" w:hAnsi="Times New Roman" w:cs="Times New Roman"/>
      <w:b/>
      <w:sz w:val="36"/>
      <w:szCs w:val="40"/>
      <w:u w:val="single"/>
      <w:lang w:val="pt-BR"/>
    </w:rPr>
  </w:style>
  <w:style w:type="paragraph" w:styleId="SemEspaamento">
    <w:name w:val="No Spacing"/>
    <w:aliases w:val="Codigos"/>
    <w:basedOn w:val="Normal"/>
    <w:next w:val="Normal"/>
    <w:link w:val="SemEspaamentoChar"/>
    <w:uiPriority w:val="1"/>
    <w:qFormat/>
    <w:rsid w:val="008B4879"/>
    <w:pPr>
      <w:spacing w:after="0" w:line="240" w:lineRule="auto"/>
      <w:jc w:val="left"/>
    </w:pPr>
    <w:rPr>
      <w:rFonts w:asciiTheme="minorHAnsi" w:hAnsiTheme="minorHAnsi"/>
    </w:rPr>
  </w:style>
  <w:style w:type="character" w:customStyle="1" w:styleId="SemEspaamentoChar">
    <w:name w:val="Sem Espaçamento Char"/>
    <w:aliases w:val="Codigos Char"/>
    <w:basedOn w:val="Fontepargpadro"/>
    <w:link w:val="SemEspaamento"/>
    <w:uiPriority w:val="1"/>
    <w:rsid w:val="008B4879"/>
    <w:rPr>
      <w:sz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573346009">
      <w:bodyDiv w:val="1"/>
      <w:marLeft w:val="0"/>
      <w:marRight w:val="0"/>
      <w:marTop w:val="0"/>
      <w:marBottom w:val="0"/>
      <w:divBdr>
        <w:top w:val="none" w:sz="0" w:space="0" w:color="auto"/>
        <w:left w:val="none" w:sz="0" w:space="0" w:color="auto"/>
        <w:bottom w:val="none" w:sz="0" w:space="0" w:color="auto"/>
        <w:right w:val="none" w:sz="0" w:space="0" w:color="auto"/>
      </w:divBdr>
      <w:divsChild>
        <w:div w:id="730927901">
          <w:marLeft w:val="0"/>
          <w:marRight w:val="0"/>
          <w:marTop w:val="0"/>
          <w:marBottom w:val="0"/>
          <w:divBdr>
            <w:top w:val="none" w:sz="0" w:space="0" w:color="auto"/>
            <w:left w:val="none" w:sz="0" w:space="0" w:color="auto"/>
            <w:bottom w:val="none" w:sz="0" w:space="0" w:color="auto"/>
            <w:right w:val="none" w:sz="0" w:space="0" w:color="auto"/>
          </w:divBdr>
          <w:divsChild>
            <w:div w:id="1066684096">
              <w:marLeft w:val="0"/>
              <w:marRight w:val="0"/>
              <w:marTop w:val="0"/>
              <w:marBottom w:val="0"/>
              <w:divBdr>
                <w:top w:val="none" w:sz="0" w:space="0" w:color="auto"/>
                <w:left w:val="none" w:sz="0" w:space="0" w:color="auto"/>
                <w:bottom w:val="none" w:sz="0" w:space="0" w:color="auto"/>
                <w:right w:val="none" w:sz="0" w:space="0" w:color="auto"/>
              </w:divBdr>
              <w:divsChild>
                <w:div w:id="10118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117" Type="http://schemas.openxmlformats.org/officeDocument/2006/relationships/hyperlink" Target="http://produto.mercadolivre.com.br/MLB-719927626-10-cabos-fio-jumper-machomacho-20cm-protoboard-arduino-pic-_JM" TargetMode="External"/><Relationship Id="rId21" Type="http://schemas.openxmlformats.org/officeDocument/2006/relationships/diagramData" Target="diagrams/data1.xml"/><Relationship Id="rId42"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7"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3"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8" Type="http://schemas.openxmlformats.org/officeDocument/2006/relationships/image" Target="media/image32.jpeg"/><Relationship Id="rId84" Type="http://schemas.openxmlformats.org/officeDocument/2006/relationships/hyperlink" Target="https://es.wikipedia.org/wiki/Pila_el%C3%A9ctrica" TargetMode="External"/><Relationship Id="rId89" Type="http://schemas.openxmlformats.org/officeDocument/2006/relationships/image" Target="media/image44.jpeg"/><Relationship Id="rId112" Type="http://schemas.openxmlformats.org/officeDocument/2006/relationships/image" Target="media/image63.jpeg"/><Relationship Id="rId133" Type="http://schemas.openxmlformats.org/officeDocument/2006/relationships/image" Target="media/image78.png"/><Relationship Id="rId138" Type="http://schemas.openxmlformats.org/officeDocument/2006/relationships/image" Target="media/image82.png"/><Relationship Id="rId154" Type="http://schemas.openxmlformats.org/officeDocument/2006/relationships/image" Target="media/image89.png"/><Relationship Id="rId159"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58.jpeg"/><Relationship Id="rId11" Type="http://schemas.openxmlformats.org/officeDocument/2006/relationships/image" Target="media/image2.png"/><Relationship Id="rId32" Type="http://schemas.openxmlformats.org/officeDocument/2006/relationships/hyperlink" Target="https://pt.wikipedia.org/wiki/Ficheiro:Photoresistor.svg" TargetMode="External"/><Relationship Id="rId37" Type="http://schemas.openxmlformats.org/officeDocument/2006/relationships/image" Target="media/image14.gif"/><Relationship Id="rId53" Type="http://schemas.openxmlformats.org/officeDocument/2006/relationships/image" Target="media/image23.png"/><Relationship Id="rId58" Type="http://schemas.openxmlformats.org/officeDocument/2006/relationships/image" Target="media/image26.jpeg"/><Relationship Id="rId74" Type="http://schemas.openxmlformats.org/officeDocument/2006/relationships/image" Target="media/image35.jpeg"/><Relationship Id="rId79" Type="http://schemas.openxmlformats.org/officeDocument/2006/relationships/image" Target="media/image38.jpeg"/><Relationship Id="rId102" Type="http://schemas.openxmlformats.org/officeDocument/2006/relationships/image" Target="media/image54.jpeg"/><Relationship Id="rId123" Type="http://schemas.openxmlformats.org/officeDocument/2006/relationships/hyperlink" Target="http://www.cadsoftusa.com/download-eagle/freeware/" TargetMode="External"/><Relationship Id="rId128" Type="http://schemas.openxmlformats.org/officeDocument/2006/relationships/image" Target="media/image73.jpg"/><Relationship Id="rId144" Type="http://schemas.openxmlformats.org/officeDocument/2006/relationships/hyperlink" Target="https://www.google.com.br/url?sa=i&amp;rct=j&amp;q=&amp;esrc=s&amp;source=images&amp;cd=&amp;cad=rja&amp;uact=8&amp;ved=0ahUKEwj1zd-MspfOAhVEI5AKHerkBGsQjRwIBw&amp;url=http://www.dx.com/pt/p/development-board-w-data-cable-for-arduino-uno-r3-deep-blue-cable-52cm-312887?tc%3DBRL%26gclid%3DCN_T07WA6sQCFUg6gQod8jwABg&amp;bvm=bv.128617741,d.Y2I&amp;psig=AFQjCNFKglG8tLhxPhiF3oRs2RR3O0eEiw&amp;ust=1469837625093906" TargetMode="External"/><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github.com/RatosdePC/ApostilaBrino" TargetMode="External"/><Relationship Id="rId160" Type="http://schemas.openxmlformats.org/officeDocument/2006/relationships/theme" Target="theme/theme1.xml"/><Relationship Id="rId22" Type="http://schemas.openxmlformats.org/officeDocument/2006/relationships/diagramLayout" Target="diagrams/layout1.xml"/><Relationship Id="rId27" Type="http://schemas.openxmlformats.org/officeDocument/2006/relationships/image" Target="media/image9.gif"/><Relationship Id="rId43" Type="http://schemas.openxmlformats.org/officeDocument/2006/relationships/image" Target="media/image17.jpeg"/><Relationship Id="rId48" Type="http://schemas.openxmlformats.org/officeDocument/2006/relationships/image" Target="media/image20.jpeg"/><Relationship Id="rId64" Type="http://schemas.openxmlformats.org/officeDocument/2006/relationships/image" Target="media/image30.png"/><Relationship Id="rId69"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113"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8" Type="http://schemas.openxmlformats.org/officeDocument/2006/relationships/image" Target="media/image66.jpeg"/><Relationship Id="rId134" Type="http://schemas.openxmlformats.org/officeDocument/2006/relationships/hyperlink" Target="http://github.com/RatosDePC/Ultra" TargetMode="External"/><Relationship Id="rId139" Type="http://schemas.openxmlformats.org/officeDocument/2006/relationships/hyperlink" Target="https://www.google.com.br/url?sa=i&amp;rct=j&amp;q=&amp;esrc=s&amp;source=images&amp;cd=&amp;cad=rja&amp;uact=8&amp;ved=0ahUKEwiKwriu35jOAhWBIJAKHYstDLMQjRwIBw&amp;url=https://commons.wikimedia.org/wiki/File:Arduino_Logo.svg&amp;psig=AFQjCNHGcOvAk-x8cQrSH82lM5oOQ-5qrw&amp;ust=1469884132690608" TargetMode="External"/><Relationship Id="rId80"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5" Type="http://schemas.openxmlformats.org/officeDocument/2006/relationships/image" Target="media/image41.png"/><Relationship Id="rId150" Type="http://schemas.openxmlformats.org/officeDocument/2006/relationships/hyperlink" Target="http://arduino.cc" TargetMode="External"/><Relationship Id="rId155" Type="http://schemas.openxmlformats.org/officeDocument/2006/relationships/hyperlink" Target="http://creativecommons.org/licenses/by-sa/4.0/"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59" Type="http://schemas.openxmlformats.org/officeDocument/2006/relationships/image" Target="media/image27.jpeg"/><Relationship Id="rId103" Type="http://schemas.openxmlformats.org/officeDocument/2006/relationships/image" Target="media/image55.jpeg"/><Relationship Id="rId108" Type="http://schemas.openxmlformats.org/officeDocument/2006/relationships/image" Target="media/image59.jpeg"/><Relationship Id="rId124" Type="http://schemas.openxmlformats.org/officeDocument/2006/relationships/image" Target="media/image70.jpg"/><Relationship Id="rId129" Type="http://schemas.openxmlformats.org/officeDocument/2006/relationships/image" Target="media/image74.png"/><Relationship Id="rId20" Type="http://schemas.openxmlformats.org/officeDocument/2006/relationships/hyperlink" Target="http://fritzing.org/home/" TargetMode="External"/><Relationship Id="rId41" Type="http://schemas.openxmlformats.org/officeDocument/2006/relationships/image" Target="media/image16.png"/><Relationship Id="rId54" Type="http://schemas.openxmlformats.org/officeDocument/2006/relationships/image" Target="media/image24.png"/><Relationship Id="rId62" Type="http://schemas.openxmlformats.org/officeDocument/2006/relationships/image" Target="media/image29.jpeg"/><Relationship Id="rId70" Type="http://schemas.openxmlformats.org/officeDocument/2006/relationships/image" Target="media/image33.jpeg"/><Relationship Id="rId75"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3" Type="http://schemas.openxmlformats.org/officeDocument/2006/relationships/image" Target="media/image40.jpeg"/><Relationship Id="rId88" Type="http://schemas.openxmlformats.org/officeDocument/2006/relationships/image" Target="media/image43.png"/><Relationship Id="rId91" Type="http://schemas.openxmlformats.org/officeDocument/2006/relationships/hyperlink" Target="https://www.google.com.br/imgres?imgurl=http://alunosonline.uol.com.br/upload/conteudo_legenda/associacao%20de%20capacitores%202.jpg&amp;imgrefurl=http://alunosonline.uol.com.br/fisica/associacao-capacitores.html&amp;docid=ivOjIhIsaIdSeM&amp;tbnid=-ChAOrt2aCJqRM:&amp;w=306&amp;h=177&amp;bih=740&amp;biw=1600&amp;ved=0ahUKEwi8hKGtzpfOAhXIDJAKHeX3BTYQMwgvKBEwEQ&amp;iact=mrc&amp;uact=8" TargetMode="External"/><Relationship Id="rId96" Type="http://schemas.openxmlformats.org/officeDocument/2006/relationships/image" Target="media/image48.jpeg"/><Relationship Id="rId111" Type="http://schemas.openxmlformats.org/officeDocument/2006/relationships/image" Target="media/image62.png"/><Relationship Id="rId132" Type="http://schemas.openxmlformats.org/officeDocument/2006/relationships/image" Target="media/image77.jpeg"/><Relationship Id="rId140" Type="http://schemas.openxmlformats.org/officeDocument/2006/relationships/image" Target="media/image83.png"/><Relationship Id="rId145" Type="http://schemas.openxmlformats.org/officeDocument/2006/relationships/image" Target="media/image86.jpeg"/><Relationship Id="rId153"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QuickStyle" Target="diagrams/quickStyle1.xml"/><Relationship Id="rId28" Type="http://schemas.openxmlformats.org/officeDocument/2006/relationships/image" Target="media/image10.jpeg"/><Relationship Id="rId36"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49"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7"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106" Type="http://schemas.openxmlformats.org/officeDocument/2006/relationships/hyperlink" Target="http://github.com/RatosDePC/Ultra" TargetMode="External"/><Relationship Id="rId114" Type="http://schemas.openxmlformats.org/officeDocument/2006/relationships/image" Target="media/image64.png"/><Relationship Id="rId119"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27" Type="http://schemas.openxmlformats.org/officeDocument/2006/relationships/image" Target="media/image72.jpeg"/><Relationship Id="rId10" Type="http://schemas.openxmlformats.org/officeDocument/2006/relationships/image" Target="media/image1.png"/><Relationship Id="rId31" Type="http://schemas.openxmlformats.org/officeDocument/2006/relationships/hyperlink" Target="https://pt.wikipedia.org/wiki/Alessandro_Volta" TargetMode="External"/><Relationship Id="rId44" Type="http://schemas.openxmlformats.org/officeDocument/2006/relationships/image" Target="media/image18.jpeg"/><Relationship Id="rId52" Type="http://schemas.openxmlformats.org/officeDocument/2006/relationships/image" Target="media/image22.jpeg"/><Relationship Id="rId60"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5"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3"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8" Type="http://schemas.openxmlformats.org/officeDocument/2006/relationships/image" Target="media/image37.jpeg"/><Relationship Id="rId81" Type="http://schemas.openxmlformats.org/officeDocument/2006/relationships/image" Target="media/image39.jpeg"/><Relationship Id="rId86"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4" Type="http://schemas.openxmlformats.org/officeDocument/2006/relationships/image" Target="media/image47.jpe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69.jpg"/><Relationship Id="rId130" Type="http://schemas.openxmlformats.org/officeDocument/2006/relationships/image" Target="media/image75.jpeg"/><Relationship Id="rId135" Type="http://schemas.openxmlformats.org/officeDocument/2006/relationships/image" Target="media/image79.png"/><Relationship Id="rId143" Type="http://schemas.openxmlformats.org/officeDocument/2006/relationships/image" Target="media/image85.jpeg"/><Relationship Id="rId148" Type="http://schemas.openxmlformats.org/officeDocument/2006/relationships/hyperlink" Target="https://www.google.com.br/url?sa=i&amp;rct=j&amp;q=&amp;esrc=s&amp;source=images&amp;cd=&amp;cad=rja&amp;uact=8&amp;ved=0ahUKEwiBp9ztsZfOAhXJi5AKHQLjBsoQjRwIBw&amp;url=https://www.arduino.cc/en/Main/ArduinoBoardMegaADK&amp;bvm=bv.128617741,d.Y2I&amp;psig=AFQjCNE3y9t2EnOqAxo2cZwCKd9AHLzakA&amp;ust=1469837589851165" TargetMode="External"/><Relationship Id="rId151" Type="http://schemas.openxmlformats.org/officeDocument/2006/relationships/hyperlink" Target="http://fritzing.org" TargetMode="External"/><Relationship Id="rId156" Type="http://schemas.openxmlformats.org/officeDocument/2006/relationships/hyperlink" Target="Arduino+Brino%20para%20a%20rob&#243;tica%20educacional%20.docx" TargetMode="Externa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image" Target="media/image15.jpeg"/><Relationship Id="rId109" Type="http://schemas.openxmlformats.org/officeDocument/2006/relationships/image" Target="media/image60.jpeg"/><Relationship Id="rId34"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50" Type="http://schemas.openxmlformats.org/officeDocument/2006/relationships/image" Target="media/image21.jpeg"/><Relationship Id="rId55"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76" Type="http://schemas.openxmlformats.org/officeDocument/2006/relationships/image" Target="media/image36.jpeg"/><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image" Target="media/image67.jpeg"/><Relationship Id="rId125" Type="http://schemas.openxmlformats.org/officeDocument/2006/relationships/hyperlink" Target="http://instructables.com" TargetMode="External"/><Relationship Id="rId141" Type="http://schemas.openxmlformats.org/officeDocument/2006/relationships/image" Target="media/image84.jpeg"/><Relationship Id="rId146" Type="http://schemas.openxmlformats.org/officeDocument/2006/relationships/hyperlink" Target="https://www.google.com.br/url?sa=i&amp;rct=j&amp;q=&amp;esrc=s&amp;source=images&amp;cd=&amp;cad=rja&amp;uact=8&amp;ved=0ahUKEwiju8DasZfOAhWJTJAKHQM8DlsQjRwIBw&amp;url=http://www.microgenios.com/?1.55.0.0,597,arduino-mega2560-rev3-(original-italiano)-educacional-ideal-p-projetos-academicos-pronta-entrega.html&amp;bvm=bv.128617741,d.Y2I&amp;psig=AFQjCNFzO9GcuTb4aJJM8_YizJxBqB3xNQ&amp;ust=1469837535949649" TargetMode="External"/><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diagramColors" Target="diagrams/colors1.xml"/><Relationship Id="rId40" Type="http://schemas.openxmlformats.org/officeDocument/2006/relationships/hyperlink" Target="https://en.wikipedia.org/wiki/File:BuzzerSymbol.png" TargetMode="External"/><Relationship Id="rId45"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66" Type="http://schemas.openxmlformats.org/officeDocument/2006/relationships/image" Target="media/image31.jpeg"/><Relationship Id="rId87" Type="http://schemas.openxmlformats.org/officeDocument/2006/relationships/image" Target="media/image42.gif"/><Relationship Id="rId110" Type="http://schemas.openxmlformats.org/officeDocument/2006/relationships/image" Target="media/image61.jpeg"/><Relationship Id="rId115" Type="http://schemas.openxmlformats.org/officeDocument/2006/relationships/hyperlink" Target="http://produto.mercadolivre.com.br/MLB-706683459-protoboard-400-pontos-_JM" TargetMode="External"/><Relationship Id="rId131" Type="http://schemas.openxmlformats.org/officeDocument/2006/relationships/image" Target="media/image76.png"/><Relationship Id="rId136" Type="http://schemas.openxmlformats.org/officeDocument/2006/relationships/image" Target="media/image80.png"/><Relationship Id="rId157" Type="http://schemas.openxmlformats.org/officeDocument/2006/relationships/footer" Target="footer1.xml"/><Relationship Id="rId61" Type="http://schemas.openxmlformats.org/officeDocument/2006/relationships/image" Target="media/image28.jpeg"/><Relationship Id="rId82" Type="http://schemas.openxmlformats.org/officeDocument/2006/relationships/hyperlink" Target="http://www.electan.com/bateria-polimero-ion-litio-lipo-2000ma-p-3040.html" TargetMode="External"/><Relationship Id="rId152" Type="http://schemas.openxmlformats.org/officeDocument/2006/relationships/hyperlink" Target="http://instructables.co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www.infoescola.com/fisica/carga-eletrica/" TargetMode="External"/><Relationship Id="rId35" Type="http://schemas.openxmlformats.org/officeDocument/2006/relationships/image" Target="media/image13.jpeg"/><Relationship Id="rId56" Type="http://schemas.openxmlformats.org/officeDocument/2006/relationships/image" Target="media/image25.jpeg"/><Relationship Id="rId77"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0" Type="http://schemas.openxmlformats.org/officeDocument/2006/relationships/image" Target="media/image52.png"/><Relationship Id="rId105" Type="http://schemas.openxmlformats.org/officeDocument/2006/relationships/image" Target="media/image57.jpeg"/><Relationship Id="rId126" Type="http://schemas.openxmlformats.org/officeDocument/2006/relationships/image" Target="media/image71.jpeg"/><Relationship Id="rId147" Type="http://schemas.openxmlformats.org/officeDocument/2006/relationships/image" Target="media/image87.jpeg"/><Relationship Id="rId8" Type="http://schemas.openxmlformats.org/officeDocument/2006/relationships/hyperlink" Target="http://instructables.com" TargetMode="External"/><Relationship Id="rId51" Type="http://schemas.openxmlformats.org/officeDocument/2006/relationships/hyperlink" Target="http://reprap.mercadoshops.com.br/modulo-rele-canal-para-microcontrolador-pic-arm-arduino-83xJM" TargetMode="External"/><Relationship Id="rId72" Type="http://schemas.openxmlformats.org/officeDocument/2006/relationships/image" Target="media/image34.png"/><Relationship Id="rId93" Type="http://schemas.openxmlformats.org/officeDocument/2006/relationships/hyperlink" Target="http://www.eletrontech.com/wp-content/uploads/2008/08/capacitores-em-serie.jpg" TargetMode="External"/><Relationship Id="rId98" Type="http://schemas.openxmlformats.org/officeDocument/2006/relationships/image" Target="media/image50.jpeg"/><Relationship Id="rId121" Type="http://schemas.openxmlformats.org/officeDocument/2006/relationships/image" Target="media/image68.gif"/><Relationship Id="rId142" Type="http://schemas.openxmlformats.org/officeDocument/2006/relationships/hyperlink" Target="https://www.arduino.cc/en/uploads/Main/ArduinoNanoBack_3_lg.jpg" TargetMode="Externa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19.png"/><Relationship Id="rId67"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16" Type="http://schemas.openxmlformats.org/officeDocument/2006/relationships/image" Target="media/image65.jpeg"/><Relationship Id="rId137" Type="http://schemas.openxmlformats.org/officeDocument/2006/relationships/image" Target="media/image81.png"/><Relationship Id="rId15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93DB5936-FA88-4512-93E5-7019D4DCA2C1}" type="presOf" srcId="{0880B742-76F0-4963-8AF1-435D9815C721}" destId="{EB4D5397-00B1-4B26-A631-2177A16D9A09}" srcOrd="1" destOrd="0" presId="urn:microsoft.com/office/officeart/2005/8/layout/hierarchy2"/>
    <dgm:cxn modelId="{E9DB8C71-08DC-49AE-8B01-50F3337F4E20}" type="presOf" srcId="{30D9AF01-38AF-4E25-BC1B-A9364FA7AC13}" destId="{0DC95E25-AD11-41F1-87FE-9CAB1E740280}" srcOrd="0" destOrd="0" presId="urn:microsoft.com/office/officeart/2005/8/layout/hierarchy2"/>
    <dgm:cxn modelId="{0925F5FB-A120-4D19-8980-EFB8B3C7E5B0}" type="presOf" srcId="{B43B33D2-549E-4D68-A772-61CD66423E31}" destId="{F5D07AFF-F4F4-4B51-B6BF-ABE58B4D486B}"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FDD1F999-95B8-4A99-92F4-573527E4B92C}" type="presOf" srcId="{68F8F1DD-99A4-4431-979A-22BAC611750F}" destId="{266BE232-2488-466F-8373-117F4CE7E36B}" srcOrd="1" destOrd="0" presId="urn:microsoft.com/office/officeart/2005/8/layout/hierarchy2"/>
    <dgm:cxn modelId="{70687D91-ABBE-44C4-B6A5-873EAE5186D0}" type="presOf" srcId="{0880B742-76F0-4963-8AF1-435D9815C721}" destId="{DEE6E627-5379-413A-82E0-20B83406172B}"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0AC8A390-D2F6-49AC-9864-E7CEE087C5A3}" type="presOf" srcId="{68F8F1DD-99A4-4431-979A-22BAC611750F}" destId="{8F50BA73-7E3D-4A76-A8D1-C4E588BE2A4A}" srcOrd="0" destOrd="0" presId="urn:microsoft.com/office/officeart/2005/8/layout/hierarchy2"/>
    <dgm:cxn modelId="{B38C837C-BF61-4AAE-98B2-57ED7BE5226D}" type="presOf" srcId="{444C37B6-7B88-430B-B019-17E1EEB537BA}" destId="{9A8ED63D-9060-48D9-BC45-DEAFD4C5D8C8}"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3EA10CF7-EC08-4A66-9E14-B845F5B2CEBE}" type="presOf" srcId="{444C37B6-7B88-430B-B019-17E1EEB537BA}" destId="{55C6918C-E742-4097-AF40-8FDEA221512E}" srcOrd="1" destOrd="0" presId="urn:microsoft.com/office/officeart/2005/8/layout/hierarchy2"/>
    <dgm:cxn modelId="{DF928448-0B07-48B3-AA36-6750A5138211}" type="presOf" srcId="{9756563B-F9AB-461C-B971-2C5148F3F624}" destId="{B6231D48-FAE1-449F-A0C4-BFFA848F59B6}" srcOrd="0" destOrd="0" presId="urn:microsoft.com/office/officeart/2005/8/layout/hierarchy2"/>
    <dgm:cxn modelId="{50998A75-7C0C-41BB-9405-281EE59A2D47}" type="presOf" srcId="{C714DD78-CD80-4C77-8ABE-9EE5AA8423DE}" destId="{40FD6B9A-9E05-4AE3-84D5-B7D6372AB9B0}" srcOrd="0" destOrd="0" presId="urn:microsoft.com/office/officeart/2005/8/layout/hierarchy2"/>
    <dgm:cxn modelId="{04DFAFA4-9A60-42B7-B11B-5F22639A8DD0}" type="presOf" srcId="{013486B6-1772-4F07-8324-833EF698C2E1}" destId="{888C5F9C-214C-4ECC-A7CF-E4622537C8F2}"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A546865C-6B39-4F33-8725-C1FC5C57DFAF}" type="presOf" srcId="{032961F1-DEC8-454A-87F6-3AD44EECC36F}" destId="{A7E5788F-8B5D-4A8B-BEF2-FAC672DCC272}" srcOrd="0" destOrd="0" presId="urn:microsoft.com/office/officeart/2005/8/layout/hierarchy2"/>
    <dgm:cxn modelId="{FBAC1110-96AB-4B3C-8147-8F8CA923661F}" type="presOf" srcId="{11B8D029-77B0-4716-B510-95B883CEFB37}" destId="{DC96E948-8F72-4925-ABD4-9BFEBDC23BD3}" srcOrd="0" destOrd="0" presId="urn:microsoft.com/office/officeart/2005/8/layout/hierarchy2"/>
    <dgm:cxn modelId="{4062A0B5-B524-45A4-8FD5-E374AF675029}" type="presOf" srcId="{032961F1-DEC8-454A-87F6-3AD44EECC36F}" destId="{E0210E23-E8DA-4E1B-8E8F-5D6728A2D323}" srcOrd="1" destOrd="0" presId="urn:microsoft.com/office/officeart/2005/8/layout/hierarchy2"/>
    <dgm:cxn modelId="{05BB501A-84D7-401B-9FE5-6588FE1A1478}" type="presParOf" srcId="{888C5F9C-214C-4ECC-A7CF-E4622537C8F2}" destId="{5D9E6899-25A1-4732-BB69-60BBF9FECC43}" srcOrd="0" destOrd="0" presId="urn:microsoft.com/office/officeart/2005/8/layout/hierarchy2"/>
    <dgm:cxn modelId="{63388D9A-C478-4225-8208-01B747DBA74B}" type="presParOf" srcId="{5D9E6899-25A1-4732-BB69-60BBF9FECC43}" destId="{40FD6B9A-9E05-4AE3-84D5-B7D6372AB9B0}" srcOrd="0" destOrd="0" presId="urn:microsoft.com/office/officeart/2005/8/layout/hierarchy2"/>
    <dgm:cxn modelId="{D5F5B2F5-E17F-4C42-BA97-C1DC8D03AE7A}" type="presParOf" srcId="{5D9E6899-25A1-4732-BB69-60BBF9FECC43}" destId="{5EE1F969-9820-41C1-ADED-284E7C26FE54}" srcOrd="1" destOrd="0" presId="urn:microsoft.com/office/officeart/2005/8/layout/hierarchy2"/>
    <dgm:cxn modelId="{922A8FD8-2BE4-47AD-8CA3-E60CCF8955F4}" type="presParOf" srcId="{5EE1F969-9820-41C1-ADED-284E7C26FE54}" destId="{DEE6E627-5379-413A-82E0-20B83406172B}" srcOrd="0" destOrd="0" presId="urn:microsoft.com/office/officeart/2005/8/layout/hierarchy2"/>
    <dgm:cxn modelId="{145EBD91-7A5C-41A8-A27C-0ED0CB9654AC}" type="presParOf" srcId="{DEE6E627-5379-413A-82E0-20B83406172B}" destId="{EB4D5397-00B1-4B26-A631-2177A16D9A09}" srcOrd="0" destOrd="0" presId="urn:microsoft.com/office/officeart/2005/8/layout/hierarchy2"/>
    <dgm:cxn modelId="{6F8818C3-74A9-4E69-9A19-F31868DD7678}" type="presParOf" srcId="{5EE1F969-9820-41C1-ADED-284E7C26FE54}" destId="{8F3F08FB-81D3-40FD-A6B9-E402512A2600}" srcOrd="1" destOrd="0" presId="urn:microsoft.com/office/officeart/2005/8/layout/hierarchy2"/>
    <dgm:cxn modelId="{D0526F93-86E2-4A65-A37B-E9F06BD1E56A}" type="presParOf" srcId="{8F3F08FB-81D3-40FD-A6B9-E402512A2600}" destId="{DC96E948-8F72-4925-ABD4-9BFEBDC23BD3}" srcOrd="0" destOrd="0" presId="urn:microsoft.com/office/officeart/2005/8/layout/hierarchy2"/>
    <dgm:cxn modelId="{0FFDF53D-105A-483A-8872-E1E46B63AFBA}" type="presParOf" srcId="{8F3F08FB-81D3-40FD-A6B9-E402512A2600}" destId="{A8F8AC02-5F1C-416B-BD36-565BD15A7B19}" srcOrd="1" destOrd="0" presId="urn:microsoft.com/office/officeart/2005/8/layout/hierarchy2"/>
    <dgm:cxn modelId="{3EB83AE5-A3E6-4CCF-B99D-169BC9B01F3E}" type="presParOf" srcId="{A8F8AC02-5F1C-416B-BD36-565BD15A7B19}" destId="{8F50BA73-7E3D-4A76-A8D1-C4E588BE2A4A}" srcOrd="0" destOrd="0" presId="urn:microsoft.com/office/officeart/2005/8/layout/hierarchy2"/>
    <dgm:cxn modelId="{94B9897B-4ED5-41A3-8C27-AE29DAC27B3D}" type="presParOf" srcId="{8F50BA73-7E3D-4A76-A8D1-C4E588BE2A4A}" destId="{266BE232-2488-466F-8373-117F4CE7E36B}" srcOrd="0" destOrd="0" presId="urn:microsoft.com/office/officeart/2005/8/layout/hierarchy2"/>
    <dgm:cxn modelId="{84950358-26D2-4163-A5C8-290D4B716258}" type="presParOf" srcId="{A8F8AC02-5F1C-416B-BD36-565BD15A7B19}" destId="{E35C7C19-3E68-4E64-B63F-C03F9E867B76}" srcOrd="1" destOrd="0" presId="urn:microsoft.com/office/officeart/2005/8/layout/hierarchy2"/>
    <dgm:cxn modelId="{5A6FC684-979B-43C9-8DCF-79358D4E104A}" type="presParOf" srcId="{E35C7C19-3E68-4E64-B63F-C03F9E867B76}" destId="{0DC95E25-AD11-41F1-87FE-9CAB1E740280}" srcOrd="0" destOrd="0" presId="urn:microsoft.com/office/officeart/2005/8/layout/hierarchy2"/>
    <dgm:cxn modelId="{8256BCC1-413C-41D6-A12E-235628D323B3}" type="presParOf" srcId="{E35C7C19-3E68-4E64-B63F-C03F9E867B76}" destId="{083BD93E-4E19-4A6B-A945-593B23D90263}" srcOrd="1" destOrd="0" presId="urn:microsoft.com/office/officeart/2005/8/layout/hierarchy2"/>
    <dgm:cxn modelId="{C6850E9F-6440-4555-A4E0-03A5DAFFC19E}" type="presParOf" srcId="{5EE1F969-9820-41C1-ADED-284E7C26FE54}" destId="{9A8ED63D-9060-48D9-BC45-DEAFD4C5D8C8}" srcOrd="2" destOrd="0" presId="urn:microsoft.com/office/officeart/2005/8/layout/hierarchy2"/>
    <dgm:cxn modelId="{B8D6C84B-5EB3-4D66-92EC-94BD17A70FF1}" type="presParOf" srcId="{9A8ED63D-9060-48D9-BC45-DEAFD4C5D8C8}" destId="{55C6918C-E742-4097-AF40-8FDEA221512E}" srcOrd="0" destOrd="0" presId="urn:microsoft.com/office/officeart/2005/8/layout/hierarchy2"/>
    <dgm:cxn modelId="{A958BF5C-894A-4590-B8BC-9F547064440D}" type="presParOf" srcId="{5EE1F969-9820-41C1-ADED-284E7C26FE54}" destId="{5F0E1AF8-3030-40B2-91AE-82C5ABE141AA}" srcOrd="3" destOrd="0" presId="urn:microsoft.com/office/officeart/2005/8/layout/hierarchy2"/>
    <dgm:cxn modelId="{2B67C2A8-40EF-4B9C-B626-53BD441C4A8A}" type="presParOf" srcId="{5F0E1AF8-3030-40B2-91AE-82C5ABE141AA}" destId="{F5D07AFF-F4F4-4B51-B6BF-ABE58B4D486B}" srcOrd="0" destOrd="0" presId="urn:microsoft.com/office/officeart/2005/8/layout/hierarchy2"/>
    <dgm:cxn modelId="{EE062634-C9E6-4A7D-A7C9-3E746AC85199}" type="presParOf" srcId="{5F0E1AF8-3030-40B2-91AE-82C5ABE141AA}" destId="{59223AA0-CEFE-46C3-A1CC-8E54FEBC6690}" srcOrd="1" destOrd="0" presId="urn:microsoft.com/office/officeart/2005/8/layout/hierarchy2"/>
    <dgm:cxn modelId="{7C1EFF41-6516-4C55-8AC6-B3789A28CF8E}" type="presParOf" srcId="{59223AA0-CEFE-46C3-A1CC-8E54FEBC6690}" destId="{A7E5788F-8B5D-4A8B-BEF2-FAC672DCC272}" srcOrd="0" destOrd="0" presId="urn:microsoft.com/office/officeart/2005/8/layout/hierarchy2"/>
    <dgm:cxn modelId="{860627B0-2532-452A-ADBB-00C7290C8891}" type="presParOf" srcId="{A7E5788F-8B5D-4A8B-BEF2-FAC672DCC272}" destId="{E0210E23-E8DA-4E1B-8E8F-5D6728A2D323}" srcOrd="0" destOrd="0" presId="urn:microsoft.com/office/officeart/2005/8/layout/hierarchy2"/>
    <dgm:cxn modelId="{28E63736-16B0-4330-936B-7805D1C57531}" type="presParOf" srcId="{59223AA0-CEFE-46C3-A1CC-8E54FEBC6690}" destId="{E01D4291-70B5-46D7-B057-23771D044E52}" srcOrd="1" destOrd="0" presId="urn:microsoft.com/office/officeart/2005/8/layout/hierarchy2"/>
    <dgm:cxn modelId="{A71ECEF3-8E21-41E3-9909-DF33D6949D3F}" type="presParOf" srcId="{E01D4291-70B5-46D7-B057-23771D044E52}" destId="{B6231D48-FAE1-449F-A0C4-BFFA848F59B6}" srcOrd="0" destOrd="0" presId="urn:microsoft.com/office/officeart/2005/8/layout/hierarchy2"/>
    <dgm:cxn modelId="{BA9C5C75-5C43-4F07-B3F3-B02F0E649E33}"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AD612-A569-4D97-B4EB-216793166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14375</TotalTime>
  <Pages>1</Pages>
  <Words>15903</Words>
  <Characters>85880</Characters>
  <Application>Microsoft Office Word</Application>
  <DocSecurity>0</DocSecurity>
  <Lines>715</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104</cp:revision>
  <cp:lastPrinted>2016-03-09T18:36:00Z</cp:lastPrinted>
  <dcterms:created xsi:type="dcterms:W3CDTF">2016-02-14T22:28:00Z</dcterms:created>
  <dcterms:modified xsi:type="dcterms:W3CDTF">2016-07-29T13:58:00Z</dcterms:modified>
</cp:coreProperties>
</file>