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01FD20" w14:textId="310A552C" w:rsidR="0064551F" w:rsidRPr="007D7E6F" w:rsidRDefault="0064551F" w:rsidP="0064551F">
      <w:pPr>
        <w:jc w:val="center"/>
        <w:rPr>
          <w:rFonts w:ascii="Times New Roman" w:hAnsi="Times New Roman" w:cs="Times New Roman"/>
          <w:sz w:val="96"/>
          <w:szCs w:val="96"/>
        </w:rPr>
      </w:pPr>
    </w:p>
    <w:p w14:paraId="575891D6" w14:textId="77777777" w:rsidR="0064551F" w:rsidRPr="007D7E6F" w:rsidRDefault="0064551F" w:rsidP="0064551F">
      <w:pPr>
        <w:jc w:val="center"/>
        <w:rPr>
          <w:rFonts w:ascii="Times New Roman" w:hAnsi="Times New Roman" w:cs="Times New Roman"/>
          <w:sz w:val="96"/>
          <w:szCs w:val="96"/>
        </w:rPr>
      </w:pPr>
    </w:p>
    <w:p w14:paraId="7BDF9714" w14:textId="77777777" w:rsidR="0064551F" w:rsidRPr="007D7E6F" w:rsidRDefault="0064551F" w:rsidP="0064551F">
      <w:pPr>
        <w:jc w:val="center"/>
        <w:rPr>
          <w:rFonts w:ascii="Times New Roman" w:hAnsi="Times New Roman" w:cs="Times New Roman"/>
          <w:sz w:val="96"/>
          <w:szCs w:val="96"/>
        </w:rPr>
      </w:pPr>
    </w:p>
    <w:p w14:paraId="4BB3E063" w14:textId="77777777" w:rsidR="008A3DA1" w:rsidRPr="007D7E6F" w:rsidRDefault="0064551F" w:rsidP="0064551F">
      <w:pPr>
        <w:jc w:val="center"/>
        <w:rPr>
          <w:rFonts w:ascii="Times New Roman" w:hAnsi="Times New Roman" w:cs="Times New Roman"/>
          <w:sz w:val="96"/>
          <w:szCs w:val="96"/>
        </w:rPr>
      </w:pPr>
      <w:r w:rsidRPr="007D7E6F">
        <w:rPr>
          <w:rFonts w:ascii="Times New Roman" w:hAnsi="Times New Roman" w:cs="Times New Roman"/>
          <w:sz w:val="96"/>
          <w:szCs w:val="96"/>
        </w:rPr>
        <w:t>Arduino + Brino para a robótica educacional</w:t>
      </w:r>
    </w:p>
    <w:p w14:paraId="4EB41533" w14:textId="77777777" w:rsidR="0064551F" w:rsidRPr="007D7E6F" w:rsidRDefault="0064551F" w:rsidP="0064551F">
      <w:pPr>
        <w:jc w:val="center"/>
        <w:rPr>
          <w:rFonts w:ascii="Times New Roman" w:hAnsi="Times New Roman" w:cs="Times New Roman"/>
          <w:sz w:val="96"/>
          <w:szCs w:val="96"/>
        </w:rPr>
      </w:pPr>
    </w:p>
    <w:p w14:paraId="6D9E1A32" w14:textId="77777777" w:rsidR="0064551F" w:rsidRPr="007D7E6F" w:rsidRDefault="0064551F" w:rsidP="0064551F">
      <w:pPr>
        <w:jc w:val="center"/>
        <w:rPr>
          <w:rFonts w:ascii="Times New Roman" w:hAnsi="Times New Roman" w:cs="Times New Roman"/>
          <w:sz w:val="96"/>
          <w:szCs w:val="96"/>
        </w:rPr>
      </w:pPr>
    </w:p>
    <w:p w14:paraId="655FD3BE" w14:textId="77777777" w:rsidR="0064551F" w:rsidRPr="007D7E6F" w:rsidRDefault="0064551F" w:rsidP="0064551F">
      <w:pPr>
        <w:jc w:val="center"/>
        <w:rPr>
          <w:rFonts w:ascii="Times New Roman" w:hAnsi="Times New Roman" w:cs="Times New Roman"/>
          <w:sz w:val="24"/>
          <w:szCs w:val="24"/>
        </w:rPr>
      </w:pPr>
    </w:p>
    <w:p w14:paraId="284B094D" w14:textId="77777777" w:rsidR="0064551F" w:rsidRPr="007D7E6F" w:rsidRDefault="0064551F" w:rsidP="0064551F">
      <w:pPr>
        <w:jc w:val="center"/>
        <w:rPr>
          <w:rFonts w:ascii="Times New Roman" w:hAnsi="Times New Roman" w:cs="Times New Roman"/>
          <w:sz w:val="24"/>
          <w:szCs w:val="24"/>
        </w:rPr>
      </w:pPr>
    </w:p>
    <w:p w14:paraId="61B08A50" w14:textId="5D7E9B61" w:rsidR="0064551F" w:rsidRPr="007D7E6F" w:rsidRDefault="0064551F" w:rsidP="0064551F">
      <w:pPr>
        <w:jc w:val="center"/>
        <w:rPr>
          <w:rFonts w:ascii="Times New Roman" w:hAnsi="Times New Roman" w:cs="Times New Roman"/>
          <w:sz w:val="24"/>
          <w:szCs w:val="24"/>
        </w:rPr>
      </w:pPr>
      <w:r w:rsidRPr="007D7E6F">
        <w:rPr>
          <w:rFonts w:ascii="Times New Roman" w:hAnsi="Times New Roman" w:cs="Times New Roman"/>
          <w:sz w:val="24"/>
          <w:szCs w:val="24"/>
        </w:rPr>
        <w:t>Gabriel Rodrigues Pacheco, Giulia Fricke Ga</w:t>
      </w:r>
      <w:r w:rsidR="00B1515E" w:rsidRPr="007D7E6F">
        <w:rPr>
          <w:rFonts w:ascii="Times New Roman" w:hAnsi="Times New Roman" w:cs="Times New Roman"/>
          <w:sz w:val="24"/>
          <w:szCs w:val="24"/>
        </w:rPr>
        <w:t>lice,</w:t>
      </w:r>
      <w:r w:rsidRPr="007D7E6F">
        <w:rPr>
          <w:rFonts w:ascii="Times New Roman" w:hAnsi="Times New Roman" w:cs="Times New Roman"/>
          <w:sz w:val="24"/>
          <w:szCs w:val="24"/>
        </w:rPr>
        <w:t xml:space="preserve"> Mateus Berardo de Souza Terra, Rafael Mascarenhas Dal Moro, Victor Rodrigues Pacheco</w:t>
      </w:r>
      <w:r w:rsidR="003D350D" w:rsidRPr="007D7E6F">
        <w:rPr>
          <w:rFonts w:ascii="Times New Roman" w:hAnsi="Times New Roman" w:cs="Times New Roman"/>
          <w:sz w:val="24"/>
          <w:szCs w:val="24"/>
        </w:rPr>
        <w:t>.</w:t>
      </w:r>
    </w:p>
    <w:p w14:paraId="4CB719DF" w14:textId="77777777" w:rsidR="0064551F" w:rsidRPr="007D7E6F" w:rsidRDefault="0064551F" w:rsidP="0064551F">
      <w:pPr>
        <w:jc w:val="center"/>
        <w:rPr>
          <w:rFonts w:ascii="Times New Roman" w:hAnsi="Times New Roman" w:cs="Times New Roman"/>
          <w:sz w:val="24"/>
          <w:szCs w:val="24"/>
        </w:rPr>
      </w:pPr>
    </w:p>
    <w:p w14:paraId="27684EB0" w14:textId="77777777" w:rsidR="0064551F" w:rsidRPr="007D7E6F" w:rsidRDefault="0064551F" w:rsidP="0064551F">
      <w:pPr>
        <w:jc w:val="center"/>
        <w:rPr>
          <w:rFonts w:ascii="Times New Roman" w:hAnsi="Times New Roman" w:cs="Times New Roman"/>
          <w:sz w:val="24"/>
          <w:szCs w:val="24"/>
        </w:rPr>
      </w:pPr>
    </w:p>
    <w:p w14:paraId="679F8522" w14:textId="77777777" w:rsidR="0064551F" w:rsidRPr="007D7E6F" w:rsidRDefault="0064551F" w:rsidP="0064551F">
      <w:pPr>
        <w:jc w:val="center"/>
        <w:rPr>
          <w:rFonts w:ascii="Times New Roman" w:hAnsi="Times New Roman" w:cs="Times New Roman"/>
          <w:sz w:val="24"/>
          <w:szCs w:val="24"/>
        </w:rPr>
      </w:pPr>
    </w:p>
    <w:p w14:paraId="6DC36954" w14:textId="77777777" w:rsidR="0064551F" w:rsidRPr="007D7E6F" w:rsidRDefault="0064551F" w:rsidP="0064551F">
      <w:pPr>
        <w:jc w:val="center"/>
        <w:rPr>
          <w:rFonts w:ascii="Times New Roman" w:hAnsi="Times New Roman" w:cs="Times New Roman"/>
          <w:sz w:val="24"/>
          <w:szCs w:val="24"/>
        </w:rPr>
      </w:pPr>
      <w:r w:rsidRPr="007D7E6F">
        <w:rPr>
          <w:rFonts w:ascii="Times New Roman" w:hAnsi="Times New Roman" w:cs="Times New Roman"/>
          <w:sz w:val="24"/>
          <w:szCs w:val="24"/>
        </w:rPr>
        <w:t>Brasília, 2016</w:t>
      </w:r>
    </w:p>
    <w:p w14:paraId="7CAC9EA4" w14:textId="77777777" w:rsidR="0064551F" w:rsidRPr="00B3171B" w:rsidRDefault="0064551F" w:rsidP="00B3171B">
      <w:pPr>
        <w:pStyle w:val="PargrafodaLista"/>
        <w:ind w:left="360"/>
        <w:jc w:val="center"/>
        <w:rPr>
          <w:rFonts w:ascii="Times New Roman" w:hAnsi="Times New Roman" w:cs="Times New Roman"/>
          <w:b/>
          <w:sz w:val="40"/>
          <w:szCs w:val="40"/>
          <w:u w:val="single"/>
        </w:rPr>
      </w:pPr>
      <w:r w:rsidRPr="00B3171B">
        <w:rPr>
          <w:rFonts w:ascii="Times New Roman" w:hAnsi="Times New Roman" w:cs="Times New Roman"/>
          <w:b/>
          <w:sz w:val="40"/>
          <w:szCs w:val="40"/>
          <w:u w:val="single"/>
        </w:rPr>
        <w:lastRenderedPageBreak/>
        <w:t>Índice</w:t>
      </w:r>
    </w:p>
    <w:p w14:paraId="054F05C6" w14:textId="77777777" w:rsidR="0064551F" w:rsidRPr="007D7E6F" w:rsidRDefault="0064551F" w:rsidP="0064551F">
      <w:pPr>
        <w:jc w:val="center"/>
        <w:rPr>
          <w:ins w:id="0" w:author="granix pacheco" w:date="2016-02-08T11:03:00Z"/>
          <w:rFonts w:ascii="Times New Roman" w:hAnsi="Times New Roman" w:cs="Times New Roman"/>
          <w:sz w:val="24"/>
          <w:szCs w:val="24"/>
        </w:rPr>
      </w:pPr>
    </w:p>
    <w:p w14:paraId="3568D372" w14:textId="3B6CE14F" w:rsidR="0017119E" w:rsidRPr="00B3171B" w:rsidRDefault="0017119E" w:rsidP="00B3171B">
      <w:pPr>
        <w:rPr>
          <w:ins w:id="1" w:author="granix pacheco" w:date="2016-02-08T11:03:00Z"/>
          <w:rFonts w:ascii="Times New Roman" w:hAnsi="Times New Roman" w:cs="Times New Roman"/>
          <w:sz w:val="24"/>
          <w:szCs w:val="24"/>
        </w:rPr>
      </w:pPr>
    </w:p>
    <w:p w14:paraId="2FD83BE2" w14:textId="77777777" w:rsidR="0017119E" w:rsidRPr="007D7E6F" w:rsidRDefault="0017119E" w:rsidP="0064551F">
      <w:pPr>
        <w:jc w:val="center"/>
        <w:rPr>
          <w:rFonts w:ascii="Times New Roman" w:hAnsi="Times New Roman" w:cs="Times New Roman"/>
          <w:sz w:val="24"/>
          <w:szCs w:val="24"/>
        </w:rPr>
      </w:pPr>
    </w:p>
    <w:p w14:paraId="439D2AB6" w14:textId="3F27604D" w:rsidR="0064551F" w:rsidRPr="00B3171B" w:rsidRDefault="0064551F" w:rsidP="0017119E">
      <w:pPr>
        <w:pStyle w:val="PargrafodaLista"/>
        <w:numPr>
          <w:ilvl w:val="0"/>
          <w:numId w:val="2"/>
        </w:numPr>
        <w:rPr>
          <w:rFonts w:ascii="Times New Roman" w:hAnsi="Times New Roman" w:cs="Times New Roman"/>
          <w:b/>
          <w:sz w:val="24"/>
          <w:szCs w:val="24"/>
        </w:rPr>
      </w:pPr>
      <w:r w:rsidRPr="00B3171B">
        <w:rPr>
          <w:rFonts w:ascii="Times New Roman" w:hAnsi="Times New Roman" w:cs="Times New Roman"/>
          <w:b/>
          <w:sz w:val="24"/>
          <w:szCs w:val="24"/>
        </w:rPr>
        <w:t>Introdução .......................................................................</w:t>
      </w:r>
      <w:r w:rsidR="00B3171B">
        <w:rPr>
          <w:rFonts w:ascii="Times New Roman" w:hAnsi="Times New Roman" w:cs="Times New Roman"/>
          <w:b/>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4</w:t>
      </w:r>
    </w:p>
    <w:p w14:paraId="21979BBA" w14:textId="0AE04057" w:rsidR="0017119E" w:rsidRDefault="00BE0DF1" w:rsidP="00B3171B">
      <w:pPr>
        <w:pStyle w:val="PargrafodaLista"/>
        <w:numPr>
          <w:ilvl w:val="0"/>
          <w:numId w:val="2"/>
        </w:numPr>
        <w:rPr>
          <w:rFonts w:ascii="Times New Roman" w:hAnsi="Times New Roman" w:cs="Times New Roman"/>
          <w:b/>
          <w:sz w:val="24"/>
          <w:szCs w:val="24"/>
        </w:rPr>
      </w:pPr>
      <w:r w:rsidRPr="00B3171B">
        <w:rPr>
          <w:rFonts w:ascii="Times New Roman" w:hAnsi="Times New Roman" w:cs="Times New Roman"/>
          <w:b/>
          <w:sz w:val="24"/>
          <w:szCs w:val="24"/>
        </w:rPr>
        <w:t>Começando ....................................................................................................</w:t>
      </w:r>
      <w:r w:rsidR="006F6A82">
        <w:rPr>
          <w:rFonts w:ascii="Times New Roman" w:hAnsi="Times New Roman" w:cs="Times New Roman"/>
          <w:b/>
          <w:sz w:val="24"/>
          <w:szCs w:val="24"/>
        </w:rPr>
        <w:t xml:space="preserve">. </w:t>
      </w:r>
      <w:r w:rsidR="00E41325">
        <w:rPr>
          <w:rFonts w:ascii="Times New Roman" w:hAnsi="Times New Roman" w:cs="Times New Roman"/>
          <w:b/>
          <w:sz w:val="24"/>
          <w:szCs w:val="24"/>
        </w:rPr>
        <w:tab/>
        <w:t>5</w:t>
      </w:r>
      <w:r w:rsidR="003B25A9" w:rsidRPr="00B3171B">
        <w:rPr>
          <w:rFonts w:ascii="Times New Roman" w:hAnsi="Times New Roman" w:cs="Times New Roman"/>
          <w:b/>
          <w:sz w:val="24"/>
          <w:szCs w:val="24"/>
        </w:rPr>
        <w:tab/>
      </w:r>
    </w:p>
    <w:p w14:paraId="559C8567" w14:textId="7366759E" w:rsidR="003E72D2" w:rsidRPr="003E72D2" w:rsidRDefault="003E72D2" w:rsidP="003E72D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Arduino....................................................................................................</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5</w:t>
      </w:r>
    </w:p>
    <w:p w14:paraId="70B6B6BA" w14:textId="19EE1A22" w:rsidR="003E72D2" w:rsidRPr="003E72D2" w:rsidRDefault="003E72D2" w:rsidP="003E72D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Brino.........................................................................</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6</w:t>
      </w:r>
    </w:p>
    <w:p w14:paraId="75DBDB91" w14:textId="6EFAF24E" w:rsidR="006F6A82" w:rsidRPr="006F6A82" w:rsidRDefault="003E72D2" w:rsidP="006F6A8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Fritzing....................................................................................................</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t>8</w:t>
      </w:r>
    </w:p>
    <w:p w14:paraId="4F204576" w14:textId="7E03DCD2" w:rsidR="00016525" w:rsidRPr="00213194" w:rsidRDefault="003E72D2" w:rsidP="00016525">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Pronto para começar...............................................................................</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8</w:t>
      </w:r>
    </w:p>
    <w:p w14:paraId="7101127C" w14:textId="5EC95B05" w:rsidR="006F6A82" w:rsidRPr="006F6A82" w:rsidRDefault="00213194" w:rsidP="006F6A82">
      <w:pPr>
        <w:pStyle w:val="PargrafodaLista"/>
        <w:numPr>
          <w:ilvl w:val="0"/>
          <w:numId w:val="2"/>
        </w:numPr>
        <w:rPr>
          <w:rFonts w:ascii="Times New Roman" w:hAnsi="Times New Roman" w:cs="Times New Roman"/>
          <w:sz w:val="24"/>
          <w:szCs w:val="24"/>
        </w:rPr>
      </w:pPr>
      <w:r w:rsidRPr="00016525">
        <w:rPr>
          <w:rFonts w:ascii="Times New Roman" w:hAnsi="Times New Roman" w:cs="Times New Roman"/>
          <w:b/>
          <w:color w:val="000000"/>
          <w:sz w:val="24"/>
          <w:szCs w:val="24"/>
        </w:rPr>
        <w:t>Introdução à Programação............................................................................</w:t>
      </w:r>
      <w:r w:rsidR="006F6A82">
        <w:rPr>
          <w:rFonts w:ascii="Times New Roman" w:hAnsi="Times New Roman" w:cs="Times New Roman"/>
          <w:b/>
          <w:color w:val="000000"/>
          <w:sz w:val="24"/>
          <w:szCs w:val="24"/>
        </w:rPr>
        <w:t xml:space="preserve"> </w:t>
      </w:r>
      <w:r w:rsidR="00E41325">
        <w:rPr>
          <w:rFonts w:ascii="Times New Roman" w:hAnsi="Times New Roman" w:cs="Times New Roman"/>
          <w:b/>
          <w:color w:val="000000"/>
          <w:sz w:val="24"/>
          <w:szCs w:val="24"/>
        </w:rPr>
        <w:tab/>
        <w:t>8</w:t>
      </w:r>
    </w:p>
    <w:p w14:paraId="235D0732" w14:textId="78A268F2"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Variáveis</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b/>
          <w:sz w:val="24"/>
          <w:szCs w:val="24"/>
        </w:rPr>
        <w:tab/>
      </w:r>
      <w:r w:rsidR="006F6A82">
        <w:rPr>
          <w:rFonts w:ascii="Times New Roman" w:hAnsi="Times New Roman" w:cs="Times New Roman"/>
          <w:sz w:val="24"/>
          <w:szCs w:val="24"/>
        </w:rPr>
        <w:t>9</w:t>
      </w:r>
    </w:p>
    <w:p w14:paraId="42E9C27C" w14:textId="4239B37F"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Comentários</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11</w:t>
      </w:r>
    </w:p>
    <w:p w14:paraId="1CD6E72A" w14:textId="60922597"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Incrementadores.....................................................................................</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6F6A82">
        <w:rPr>
          <w:rFonts w:ascii="Times New Roman" w:hAnsi="Times New Roman" w:cs="Times New Roman"/>
          <w:color w:val="000000"/>
          <w:sz w:val="24"/>
          <w:szCs w:val="24"/>
        </w:rPr>
        <w:t xml:space="preserve"> </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11</w:t>
      </w:r>
    </w:p>
    <w:p w14:paraId="7B6F011C" w14:textId="309B4F8C"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Instruções e laços de controle.................................................................</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6F6A82">
        <w:rPr>
          <w:rFonts w:ascii="Times New Roman" w:hAnsi="Times New Roman" w:cs="Times New Roman"/>
          <w:color w:val="000000"/>
          <w:sz w:val="24"/>
          <w:szCs w:val="24"/>
        </w:rPr>
        <w:t xml:space="preserve"> </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12</w:t>
      </w:r>
    </w:p>
    <w:p w14:paraId="6C8A7A9E" w14:textId="62CA9878"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Operadores lógicos..................................................................................</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6F6A82">
        <w:rPr>
          <w:rFonts w:ascii="Times New Roman" w:hAnsi="Times New Roman" w:cs="Times New Roman"/>
          <w:color w:val="000000"/>
          <w:sz w:val="24"/>
          <w:szCs w:val="24"/>
        </w:rPr>
        <w:t xml:space="preserve"> </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14</w:t>
      </w:r>
    </w:p>
    <w:p w14:paraId="178EEB86" w14:textId="5948A405"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Funções ou métodos...............................................................................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15</w:t>
      </w:r>
    </w:p>
    <w:p w14:paraId="60EE2B5A" w14:textId="53A29EB8" w:rsidR="00213194" w:rsidRPr="00016525" w:rsidRDefault="00213194" w:rsidP="00213194">
      <w:pPr>
        <w:pStyle w:val="PargrafodaLista"/>
        <w:numPr>
          <w:ilvl w:val="0"/>
          <w:numId w:val="2"/>
        </w:numPr>
        <w:rPr>
          <w:rFonts w:ascii="Times New Roman" w:hAnsi="Times New Roman" w:cs="Times New Roman"/>
          <w:sz w:val="24"/>
          <w:szCs w:val="24"/>
        </w:rPr>
      </w:pPr>
      <w:r w:rsidRPr="00016525">
        <w:rPr>
          <w:rFonts w:ascii="Times New Roman" w:hAnsi="Times New Roman" w:cs="Times New Roman"/>
          <w:b/>
          <w:sz w:val="24"/>
          <w:szCs w:val="24"/>
        </w:rPr>
        <w:t>Introdução a eletrônica básica.......................................</w:t>
      </w:r>
      <w:r w:rsidR="00E41325">
        <w:rPr>
          <w:rFonts w:ascii="Times New Roman" w:hAnsi="Times New Roman" w:cs="Times New Roman"/>
          <w:b/>
          <w:sz w:val="24"/>
          <w:szCs w:val="24"/>
        </w:rPr>
        <w:t>...............................</w:t>
      </w:r>
      <w:r w:rsidR="006F6A82">
        <w:rPr>
          <w:rFonts w:ascii="Times New Roman" w:hAnsi="Times New Roman" w:cs="Times New Roman"/>
          <w:b/>
          <w:sz w:val="24"/>
          <w:szCs w:val="24"/>
        </w:rPr>
        <w:t xml:space="preserve"> </w:t>
      </w:r>
      <w:r w:rsidR="00E41325">
        <w:rPr>
          <w:rFonts w:ascii="Times New Roman" w:hAnsi="Times New Roman" w:cs="Times New Roman"/>
          <w:b/>
          <w:sz w:val="24"/>
          <w:szCs w:val="24"/>
        </w:rPr>
        <w:tab/>
        <w:t>16</w:t>
      </w:r>
    </w:p>
    <w:p w14:paraId="2C01F3F6" w14:textId="2DC5AAFC" w:rsidR="00213194" w:rsidRDefault="00213194" w:rsidP="00213194">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Grandezas </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16</w:t>
      </w:r>
    </w:p>
    <w:p w14:paraId="61F8FD28" w14:textId="2CB4501F" w:rsidR="00213194" w:rsidRDefault="00213194" w:rsidP="00213194">
      <w:pPr>
        <w:pStyle w:val="PargrafodaLista"/>
        <w:numPr>
          <w:ilvl w:val="2"/>
          <w:numId w:val="2"/>
        </w:numPr>
        <w:rPr>
          <w:rFonts w:ascii="Times New Roman" w:hAnsi="Times New Roman" w:cs="Times New Roman"/>
          <w:sz w:val="24"/>
          <w:szCs w:val="24"/>
        </w:rPr>
      </w:pPr>
      <w:r w:rsidRPr="00016525">
        <w:rPr>
          <w:rFonts w:ascii="Times New Roman" w:hAnsi="Times New Roman" w:cs="Times New Roman"/>
          <w:sz w:val="24"/>
          <w:szCs w:val="24"/>
        </w:rPr>
        <w:t>Corr</w:t>
      </w:r>
      <w:r w:rsidR="00976E77">
        <w:rPr>
          <w:rFonts w:ascii="Times New Roman" w:hAnsi="Times New Roman" w:cs="Times New Roman"/>
          <w:sz w:val="24"/>
          <w:szCs w:val="24"/>
        </w:rPr>
        <w:t>entes Elé</w:t>
      </w:r>
      <w:r w:rsidRPr="00016525">
        <w:rPr>
          <w:rFonts w:ascii="Times New Roman" w:hAnsi="Times New Roman" w:cs="Times New Roman"/>
          <w:sz w:val="24"/>
          <w:szCs w:val="24"/>
        </w:rPr>
        <w:t>tricas (I)</w:t>
      </w:r>
      <w:r w:rsidR="006F6A82">
        <w:rPr>
          <w:rFonts w:ascii="Times New Roman" w:hAnsi="Times New Roman" w:cs="Times New Roman"/>
          <w:sz w:val="24"/>
          <w:szCs w:val="24"/>
        </w:rPr>
        <w:t xml:space="preserve"> </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17</w:t>
      </w:r>
    </w:p>
    <w:p w14:paraId="40B27B05" w14:textId="25A0A0F1" w:rsidR="00213194" w:rsidRDefault="00976E77" w:rsidP="00734E21">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Corrente Contí</w:t>
      </w:r>
      <w:r w:rsidR="00213194" w:rsidRPr="00016525">
        <w:rPr>
          <w:rFonts w:ascii="Times New Roman" w:hAnsi="Times New Roman" w:cs="Times New Roman"/>
          <w:sz w:val="24"/>
          <w:szCs w:val="24"/>
        </w:rPr>
        <w:t>nua (C.C.)</w:t>
      </w:r>
      <w:r w:rsidR="006F6A82">
        <w:rPr>
          <w:rFonts w:ascii="Times New Roman" w:hAnsi="Times New Roman" w:cs="Times New Roman"/>
          <w:sz w:val="24"/>
          <w:szCs w:val="24"/>
        </w:rPr>
        <w:t xml:space="preserve"> </w:t>
      </w:r>
      <w:r w:rsidR="00213194" w:rsidRPr="00016525">
        <w:rPr>
          <w:rFonts w:ascii="Times New Roman" w:hAnsi="Times New Roman" w:cs="Times New Roman"/>
          <w:sz w:val="24"/>
          <w:szCs w:val="24"/>
        </w:rPr>
        <w:t>.........................</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17</w:t>
      </w:r>
    </w:p>
    <w:p w14:paraId="1A2637CD" w14:textId="6B3A3E2C" w:rsidR="00213194" w:rsidRDefault="00213194" w:rsidP="00213194">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Corrente Alternada (A.C.)</w:t>
      </w:r>
      <w:r w:rsidR="006F6A82">
        <w:rPr>
          <w:rFonts w:ascii="Times New Roman" w:hAnsi="Times New Roman" w:cs="Times New Roman"/>
          <w:sz w:val="24"/>
          <w:szCs w:val="24"/>
        </w:rPr>
        <w:t xml:space="preserve"> </w:t>
      </w:r>
      <w:r w:rsidRPr="00213194">
        <w:rPr>
          <w:rFonts w:ascii="Times New Roman" w:hAnsi="Times New Roman" w:cs="Times New Roman"/>
          <w:sz w:val="24"/>
          <w:szCs w:val="24"/>
        </w:rPr>
        <w:t>................................</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17</w:t>
      </w:r>
    </w:p>
    <w:p w14:paraId="473763CD" w14:textId="1E97BF10" w:rsidR="00213194" w:rsidRDefault="00976E77" w:rsidP="00213194">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Resistê</w:t>
      </w:r>
      <w:r w:rsidR="00213194" w:rsidRPr="00213194">
        <w:rPr>
          <w:rFonts w:ascii="Times New Roman" w:hAnsi="Times New Roman" w:cs="Times New Roman"/>
          <w:sz w:val="24"/>
          <w:szCs w:val="24"/>
        </w:rPr>
        <w:t>ncia.......................................................</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18</w:t>
      </w:r>
    </w:p>
    <w:p w14:paraId="0C6DED42" w14:textId="54588BC2" w:rsidR="000D7193" w:rsidRDefault="00213194" w:rsidP="000D7193">
      <w:pPr>
        <w:pStyle w:val="PargrafodaLista"/>
        <w:numPr>
          <w:ilvl w:val="2"/>
          <w:numId w:val="2"/>
        </w:numPr>
        <w:rPr>
          <w:rFonts w:ascii="Times New Roman" w:hAnsi="Times New Roman" w:cs="Times New Roman"/>
          <w:sz w:val="24"/>
          <w:szCs w:val="24"/>
        </w:rPr>
      </w:pPr>
      <w:proofErr w:type="gramStart"/>
      <w:r w:rsidRPr="00213194">
        <w:rPr>
          <w:rFonts w:ascii="Times New Roman" w:hAnsi="Times New Roman" w:cs="Times New Roman"/>
          <w:sz w:val="24"/>
          <w:szCs w:val="24"/>
        </w:rPr>
        <w:t>Tensão(</w:t>
      </w:r>
      <w:proofErr w:type="gramEnd"/>
      <w:r w:rsidRPr="00213194">
        <w:rPr>
          <w:rFonts w:ascii="Times New Roman" w:hAnsi="Times New Roman" w:cs="Times New Roman"/>
          <w:sz w:val="24"/>
          <w:szCs w:val="24"/>
        </w:rPr>
        <w:t>U).........................................................</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18</w:t>
      </w:r>
    </w:p>
    <w:p w14:paraId="582A079D" w14:textId="236A7854" w:rsidR="000D7193" w:rsidRDefault="000D7193"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Polos Elétricos..........................................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18</w:t>
      </w:r>
    </w:p>
    <w:p w14:paraId="6CD947E3" w14:textId="10371557" w:rsidR="000D7193" w:rsidRPr="000D7193" w:rsidRDefault="000D7193" w:rsidP="000D7193">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Componentes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E41325" w:rsidRPr="00734E21">
        <w:rPr>
          <w:rFonts w:ascii="Times New Roman" w:hAnsi="Times New Roman" w:cs="Times New Roman"/>
          <w:sz w:val="24"/>
          <w:szCs w:val="24"/>
        </w:rPr>
        <w:t>18</w:t>
      </w:r>
    </w:p>
    <w:p w14:paraId="1E156943" w14:textId="08FEEEDB" w:rsidR="00213194" w:rsidRP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Resistores..............................................................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18</w:t>
      </w:r>
    </w:p>
    <w:p w14:paraId="3673EDD5" w14:textId="3FD6778A"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LDR...............................................................................</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19</w:t>
      </w:r>
    </w:p>
    <w:p w14:paraId="1787531D" w14:textId="2EF96623" w:rsidR="006F6A82" w:rsidRPr="00213194" w:rsidRDefault="006F6A82"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Potenciômetro..........................................</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19</w:t>
      </w:r>
    </w:p>
    <w:p w14:paraId="1877CA97" w14:textId="6F53C3C3"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Buzzer................................................................</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20</w:t>
      </w:r>
    </w:p>
    <w:p w14:paraId="46A3BDE6" w14:textId="498F76EE"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Interruptores.......................................................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20</w:t>
      </w:r>
    </w:p>
    <w:p w14:paraId="0D908E12" w14:textId="1482744A" w:rsidR="00AB7CD3" w:rsidRDefault="00213194" w:rsidP="00AB7CD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Relés................................................................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21</w:t>
      </w:r>
    </w:p>
    <w:p w14:paraId="6BB3EC68" w14:textId="186AA246" w:rsidR="00AB7CD3" w:rsidRDefault="00AB7CD3" w:rsidP="00AB7CD3">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Pontes H</w:t>
      </w:r>
    </w:p>
    <w:p w14:paraId="73016AC9" w14:textId="4DE017A5" w:rsidR="00AB7CD3" w:rsidRPr="00AB7CD3" w:rsidRDefault="00AB7CD3" w:rsidP="00AB7CD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L293D</w:t>
      </w:r>
    </w:p>
    <w:p w14:paraId="5E2E3D91" w14:textId="445F638C"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Capacitores.........................................................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E40190">
        <w:rPr>
          <w:rFonts w:ascii="Times New Roman" w:hAnsi="Times New Roman" w:cs="Times New Roman"/>
          <w:sz w:val="24"/>
          <w:szCs w:val="24"/>
        </w:rPr>
        <w:t>21</w:t>
      </w:r>
    </w:p>
    <w:p w14:paraId="2EFCD7BE" w14:textId="34FBFD3B"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Capacitor de cerâmica..................................</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34ED555D" w14:textId="5A4291F2"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Capacitor eletrolítico.................................</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0FF09340" w14:textId="10CCC1A3"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Diodos.................................................................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1B4DB626" w14:textId="0767C676"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LEDs.............................................................</w:t>
      </w:r>
      <w:r w:rsidR="00E40190">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23</w:t>
      </w:r>
    </w:p>
    <w:p w14:paraId="0F51969D" w14:textId="3BA6C9BE" w:rsidR="00213194" w:rsidRPr="00213194" w:rsidRDefault="00213194" w:rsidP="000D7193">
      <w:pPr>
        <w:pStyle w:val="PargrafodaLista"/>
        <w:numPr>
          <w:ilvl w:val="2"/>
          <w:numId w:val="2"/>
        </w:numPr>
        <w:rPr>
          <w:rFonts w:ascii="Times New Roman" w:hAnsi="Times New Roman" w:cs="Times New Roman"/>
          <w:sz w:val="24"/>
          <w:szCs w:val="24"/>
        </w:rPr>
      </w:pPr>
      <w:r w:rsidRPr="00E40190">
        <w:rPr>
          <w:rFonts w:ascii="Times New Roman" w:hAnsi="Times New Roman" w:cs="Times New Roman"/>
          <w:sz w:val="24"/>
          <w:szCs w:val="24"/>
        </w:rPr>
        <w:t>Motores..............................................................</w:t>
      </w:r>
      <w:r w:rsidR="00E40190" w:rsidRPr="00E40190">
        <w:rPr>
          <w:rFonts w:ascii="Times New Roman" w:hAnsi="Times New Roman" w:cs="Times New Roman"/>
          <w:sz w:val="24"/>
          <w:szCs w:val="24"/>
        </w:rPr>
        <w:t>...........................</w:t>
      </w:r>
      <w:r w:rsidR="00E40190">
        <w:rPr>
          <w:rFonts w:ascii="Times New Roman" w:hAnsi="Times New Roman" w:cs="Times New Roman"/>
          <w:sz w:val="24"/>
          <w:szCs w:val="24"/>
        </w:rPr>
        <w:t>.</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23</w:t>
      </w:r>
    </w:p>
    <w:p w14:paraId="480BD176" w14:textId="391A1D57" w:rsidR="00213194" w:rsidRDefault="00E40190"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lastRenderedPageBreak/>
        <w:t>Motores C.C simples</w:t>
      </w:r>
      <w:r w:rsidR="00213194" w:rsidRPr="00213194">
        <w:rPr>
          <w:rFonts w:ascii="Times New Roman" w:hAnsi="Times New Roman" w:cs="Times New Roman"/>
          <w:sz w:val="24"/>
          <w:szCs w:val="24"/>
        </w:rPr>
        <w:t>...................................</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24</w:t>
      </w:r>
    </w:p>
    <w:p w14:paraId="68CB81AE" w14:textId="75DB372F" w:rsidR="00213194" w:rsidRDefault="00213194" w:rsidP="00734E21">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S</w:t>
      </w:r>
      <w:r w:rsidR="00D026A2">
        <w:rPr>
          <w:rFonts w:ascii="Times New Roman" w:hAnsi="Times New Roman" w:cs="Times New Roman"/>
          <w:sz w:val="24"/>
          <w:szCs w:val="24"/>
        </w:rPr>
        <w:t>ervo motores...........................................................................</w:t>
      </w:r>
      <w:r w:rsidR="00D026A2">
        <w:rPr>
          <w:rFonts w:ascii="Times New Roman" w:hAnsi="Times New Roman" w:cs="Times New Roman"/>
          <w:sz w:val="24"/>
          <w:szCs w:val="24"/>
        </w:rPr>
        <w:tab/>
      </w:r>
      <w:r w:rsidR="00734E21">
        <w:rPr>
          <w:rFonts w:ascii="Times New Roman" w:hAnsi="Times New Roman" w:cs="Times New Roman"/>
          <w:sz w:val="24"/>
          <w:szCs w:val="24"/>
        </w:rPr>
        <w:t>24</w:t>
      </w:r>
    </w:p>
    <w:p w14:paraId="623ACC85" w14:textId="7B29AE10"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Motores de passo............................................</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25</w:t>
      </w:r>
    </w:p>
    <w:p w14:paraId="6ED61AFC" w14:textId="4B8336A4" w:rsidR="00875056" w:rsidRPr="00875056" w:rsidRDefault="00213194" w:rsidP="00875056">
      <w:pPr>
        <w:pStyle w:val="PargrafodaLista"/>
        <w:numPr>
          <w:ilvl w:val="2"/>
          <w:numId w:val="2"/>
        </w:numPr>
        <w:rPr>
          <w:rFonts w:ascii="Times New Roman" w:hAnsi="Times New Roman" w:cs="Times New Roman"/>
          <w:sz w:val="24"/>
          <w:szCs w:val="24"/>
        </w:rPr>
      </w:pPr>
      <w:r w:rsidRPr="00680BCE">
        <w:rPr>
          <w:rFonts w:ascii="Times New Roman" w:hAnsi="Times New Roman" w:cs="Times New Roman"/>
          <w:sz w:val="24"/>
          <w:szCs w:val="24"/>
        </w:rPr>
        <w:t>Baterias...................................................................................</w:t>
      </w:r>
      <w:r w:rsidR="00E40190" w:rsidRPr="00680BCE">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25</w:t>
      </w:r>
    </w:p>
    <w:p w14:paraId="14EF707A" w14:textId="57FC702A" w:rsidR="00213194" w:rsidRPr="000D7193" w:rsidRDefault="00213194" w:rsidP="000D7193">
      <w:pPr>
        <w:pStyle w:val="PargrafodaLista"/>
        <w:numPr>
          <w:ilvl w:val="1"/>
          <w:numId w:val="2"/>
        </w:numPr>
        <w:rPr>
          <w:rFonts w:ascii="Times New Roman" w:hAnsi="Times New Roman" w:cs="Times New Roman"/>
          <w:sz w:val="24"/>
          <w:szCs w:val="24"/>
        </w:rPr>
      </w:pPr>
      <w:r w:rsidRPr="00146947">
        <w:rPr>
          <w:rFonts w:ascii="Times New Roman" w:hAnsi="Times New Roman" w:cs="Times New Roman"/>
          <w:sz w:val="24"/>
          <w:szCs w:val="24"/>
        </w:rPr>
        <w:t>Associações.....................................................................</w:t>
      </w:r>
      <w:r w:rsidR="00E40190" w:rsidRPr="00146947">
        <w:rPr>
          <w:rFonts w:ascii="Times New Roman" w:hAnsi="Times New Roman" w:cs="Times New Roman"/>
          <w:sz w:val="24"/>
          <w:szCs w:val="24"/>
        </w:rPr>
        <w:t>...........................</w:t>
      </w:r>
      <w:r w:rsidR="00D026A2">
        <w:rPr>
          <w:rFonts w:ascii="Times New Roman" w:hAnsi="Times New Roman" w:cs="Times New Roman"/>
          <w:sz w:val="24"/>
          <w:szCs w:val="24"/>
        </w:rPr>
        <w:tab/>
      </w:r>
      <w:r w:rsidR="00734E21" w:rsidRPr="00146947">
        <w:rPr>
          <w:rFonts w:ascii="Times New Roman" w:hAnsi="Times New Roman" w:cs="Times New Roman"/>
          <w:sz w:val="24"/>
          <w:szCs w:val="24"/>
        </w:rPr>
        <w:t>28</w:t>
      </w:r>
    </w:p>
    <w:p w14:paraId="4F164EB6" w14:textId="197C18B7" w:rsidR="000D7193"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Resistores.................................................................</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28</w:t>
      </w:r>
    </w:p>
    <w:p w14:paraId="4F6E3C01" w14:textId="6D74EAEA" w:rsidR="000D7193" w:rsidRDefault="00213194" w:rsidP="000D7193">
      <w:pPr>
        <w:pStyle w:val="PargrafodaLista"/>
        <w:numPr>
          <w:ilvl w:val="2"/>
          <w:numId w:val="2"/>
        </w:numPr>
        <w:rPr>
          <w:rFonts w:ascii="Times New Roman" w:hAnsi="Times New Roman" w:cs="Times New Roman"/>
          <w:sz w:val="24"/>
          <w:szCs w:val="24"/>
        </w:rPr>
      </w:pPr>
      <w:r w:rsidRPr="000D7193">
        <w:rPr>
          <w:rFonts w:ascii="Times New Roman" w:hAnsi="Times New Roman" w:cs="Times New Roman"/>
          <w:sz w:val="24"/>
          <w:szCs w:val="24"/>
        </w:rPr>
        <w:t>Capacitores...........................................................</w:t>
      </w:r>
      <w:r w:rsidR="00E40190">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29</w:t>
      </w:r>
    </w:p>
    <w:p w14:paraId="0C1A3CE7" w14:textId="119C251D" w:rsidR="00213194" w:rsidRPr="000D7193" w:rsidRDefault="00213194" w:rsidP="000D7193">
      <w:pPr>
        <w:pStyle w:val="PargrafodaLista"/>
        <w:numPr>
          <w:ilvl w:val="2"/>
          <w:numId w:val="2"/>
        </w:numPr>
        <w:rPr>
          <w:rFonts w:ascii="Times New Roman" w:hAnsi="Times New Roman" w:cs="Times New Roman"/>
          <w:sz w:val="24"/>
          <w:szCs w:val="24"/>
        </w:rPr>
      </w:pPr>
      <w:r w:rsidRPr="000D7193">
        <w:rPr>
          <w:rFonts w:ascii="Times New Roman" w:hAnsi="Times New Roman" w:cs="Times New Roman"/>
          <w:sz w:val="24"/>
          <w:szCs w:val="24"/>
        </w:rPr>
        <w:t>Pilhas/Baterias......................................................</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29</w:t>
      </w:r>
    </w:p>
    <w:p w14:paraId="2796B768" w14:textId="2115139C" w:rsidR="00016525" w:rsidRDefault="0017119E" w:rsidP="00016525">
      <w:pPr>
        <w:pStyle w:val="PargrafodaLista"/>
        <w:numPr>
          <w:ilvl w:val="0"/>
          <w:numId w:val="2"/>
        </w:numPr>
        <w:rPr>
          <w:rFonts w:ascii="Times New Roman" w:hAnsi="Times New Roman" w:cs="Times New Roman"/>
          <w:b/>
          <w:sz w:val="24"/>
          <w:szCs w:val="24"/>
        </w:rPr>
      </w:pPr>
      <w:r w:rsidRPr="00016525">
        <w:rPr>
          <w:rFonts w:ascii="Times New Roman" w:hAnsi="Times New Roman" w:cs="Times New Roman"/>
          <w:b/>
          <w:sz w:val="24"/>
          <w:szCs w:val="24"/>
        </w:rPr>
        <w:t>Projetos com Arduino....................................................................................</w:t>
      </w:r>
      <w:r w:rsidR="00E40190">
        <w:rPr>
          <w:rFonts w:ascii="Times New Roman" w:hAnsi="Times New Roman" w:cs="Times New Roman"/>
          <w:b/>
          <w:sz w:val="24"/>
          <w:szCs w:val="24"/>
        </w:rPr>
        <w:t xml:space="preserve"> </w:t>
      </w:r>
      <w:r w:rsidR="00D026A2">
        <w:rPr>
          <w:rFonts w:ascii="Times New Roman" w:hAnsi="Times New Roman" w:cs="Times New Roman"/>
          <w:b/>
          <w:sz w:val="24"/>
          <w:szCs w:val="24"/>
        </w:rPr>
        <w:tab/>
      </w:r>
      <w:r w:rsidR="00734E21">
        <w:rPr>
          <w:rFonts w:ascii="Times New Roman" w:hAnsi="Times New Roman" w:cs="Times New Roman"/>
          <w:b/>
          <w:sz w:val="24"/>
          <w:szCs w:val="24"/>
        </w:rPr>
        <w:t>30</w:t>
      </w:r>
    </w:p>
    <w:p w14:paraId="0182CA49" w14:textId="05FB6420" w:rsidR="00016525" w:rsidRPr="00016525" w:rsidRDefault="0017119E" w:rsidP="00016525">
      <w:pPr>
        <w:pStyle w:val="PargrafodaLista"/>
        <w:numPr>
          <w:ilvl w:val="1"/>
          <w:numId w:val="2"/>
        </w:numPr>
        <w:rPr>
          <w:rFonts w:ascii="Times New Roman" w:hAnsi="Times New Roman" w:cs="Times New Roman"/>
          <w:b/>
          <w:sz w:val="24"/>
          <w:szCs w:val="24"/>
        </w:rPr>
      </w:pPr>
      <w:r w:rsidRPr="00016525">
        <w:rPr>
          <w:rFonts w:ascii="Times New Roman" w:hAnsi="Times New Roman" w:cs="Times New Roman"/>
          <w:sz w:val="24"/>
          <w:szCs w:val="24"/>
        </w:rPr>
        <w:t>Piscar........................................................................................................</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30</w:t>
      </w:r>
    </w:p>
    <w:p w14:paraId="3A29189D" w14:textId="1E098E65" w:rsidR="00213194" w:rsidRDefault="00680BCE" w:rsidP="00016525">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sz w:val="24"/>
          <w:szCs w:val="24"/>
        </w:rPr>
        <w:t>Ligar luz com botão</w:t>
      </w:r>
      <w:r w:rsidR="00213194">
        <w:rPr>
          <w:rFonts w:ascii="Times New Roman" w:hAnsi="Times New Roman" w:cs="Times New Roman"/>
          <w:sz w:val="24"/>
          <w:szCs w:val="24"/>
        </w:rPr>
        <w:t>...................................................................</w:t>
      </w:r>
      <w:r w:rsidR="00E40190">
        <w:rPr>
          <w:rFonts w:ascii="Times New Roman" w:hAnsi="Times New Roman" w:cs="Times New Roman"/>
          <w:sz w:val="24"/>
          <w:szCs w:val="24"/>
        </w:rPr>
        <w:t>...</w:t>
      </w:r>
      <w:r>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34</w:t>
      </w:r>
      <w:r>
        <w:rPr>
          <w:rFonts w:ascii="Times New Roman" w:hAnsi="Times New Roman" w:cs="Times New Roman"/>
          <w:sz w:val="24"/>
          <w:szCs w:val="24"/>
        </w:rPr>
        <w:t xml:space="preserve"> </w:t>
      </w:r>
    </w:p>
    <w:p w14:paraId="65B19538" w14:textId="7840ED3E" w:rsidR="00016525" w:rsidRDefault="00680BCE"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Leitura Analógica para USB </w:t>
      </w:r>
      <w:r w:rsidR="004A7414" w:rsidRPr="00016525">
        <w:rPr>
          <w:rFonts w:ascii="Times New Roman" w:hAnsi="Times New Roman" w:cs="Times New Roman"/>
          <w:sz w:val="24"/>
          <w:szCs w:val="24"/>
        </w:rPr>
        <w:t>.................................................</w:t>
      </w:r>
      <w:r>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39</w:t>
      </w:r>
    </w:p>
    <w:p w14:paraId="2A1CAA50" w14:textId="784E562C" w:rsidR="00016525" w:rsidRDefault="00680BCE"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 Servo Controlado por P</w:t>
      </w:r>
      <w:r w:rsidR="00016525">
        <w:rPr>
          <w:rFonts w:ascii="Times New Roman" w:hAnsi="Times New Roman" w:cs="Times New Roman"/>
          <w:sz w:val="24"/>
          <w:szCs w:val="24"/>
        </w:rPr>
        <w:t>otenciômetro.......................................................</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41</w:t>
      </w:r>
    </w:p>
    <w:p w14:paraId="3997CF66" w14:textId="77EB9D61" w:rsidR="00680BCE" w:rsidRPr="00680BCE" w:rsidRDefault="00016525" w:rsidP="00680BCE">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Ultrassom + Memória..............................................................................</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44</w:t>
      </w:r>
    </w:p>
    <w:p w14:paraId="3B043596" w14:textId="42C2826A" w:rsidR="00016525" w:rsidRDefault="00213194"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C</w:t>
      </w:r>
      <w:r w:rsidR="00680BCE">
        <w:rPr>
          <w:rFonts w:ascii="Times New Roman" w:hAnsi="Times New Roman" w:cs="Times New Roman"/>
          <w:sz w:val="24"/>
          <w:szCs w:val="24"/>
        </w:rPr>
        <w:t>arrinho com Servo de Rotação C</w:t>
      </w:r>
      <w:r>
        <w:rPr>
          <w:rFonts w:ascii="Times New Roman" w:hAnsi="Times New Roman" w:cs="Times New Roman"/>
          <w:sz w:val="24"/>
          <w:szCs w:val="24"/>
        </w:rPr>
        <w:t>ontínua ................................................</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48</w:t>
      </w:r>
    </w:p>
    <w:p w14:paraId="6D915FE0" w14:textId="693FB8AC" w:rsidR="00213194" w:rsidRDefault="00213194"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Robô Ultrassônico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51</w:t>
      </w:r>
    </w:p>
    <w:p w14:paraId="08541A41" w14:textId="73FB0137" w:rsidR="0050454B" w:rsidRPr="0050454B" w:rsidRDefault="0050454B" w:rsidP="00D41502">
      <w:pPr>
        <w:pStyle w:val="PargrafodaLista"/>
        <w:numPr>
          <w:ilvl w:val="1"/>
          <w:numId w:val="2"/>
        </w:numPr>
        <w:rPr>
          <w:rFonts w:ascii="Times New Roman" w:hAnsi="Times New Roman" w:cs="Times New Roman"/>
          <w:b/>
          <w:sz w:val="24"/>
          <w:szCs w:val="24"/>
        </w:rPr>
      </w:pPr>
      <w:r w:rsidRPr="0050454B">
        <w:rPr>
          <w:rFonts w:ascii="Times New Roman" w:eastAsia="Times New Roman" w:hAnsi="Times New Roman" w:cs="Times New Roman"/>
          <w:bCs/>
          <w:sz w:val="24"/>
          <w:szCs w:val="24"/>
        </w:rPr>
        <w:t>Carrinh</w:t>
      </w:r>
      <w:r>
        <w:rPr>
          <w:rFonts w:ascii="Times New Roman" w:eastAsia="Times New Roman" w:hAnsi="Times New Roman" w:cs="Times New Roman"/>
          <w:bCs/>
          <w:sz w:val="24"/>
          <w:szCs w:val="24"/>
        </w:rPr>
        <w:t>o utilizando L293D e motores CC.........................</w:t>
      </w:r>
      <w:r w:rsidR="00D41502">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        55</w:t>
      </w:r>
    </w:p>
    <w:p w14:paraId="0C8CDE85" w14:textId="698C1F83" w:rsidR="00976E77" w:rsidRPr="0050454B" w:rsidRDefault="00976E77" w:rsidP="0050454B">
      <w:pPr>
        <w:pStyle w:val="PargrafodaLista"/>
        <w:numPr>
          <w:ilvl w:val="0"/>
          <w:numId w:val="2"/>
        </w:numPr>
        <w:rPr>
          <w:rFonts w:ascii="Times New Roman" w:hAnsi="Times New Roman" w:cs="Times New Roman"/>
          <w:b/>
          <w:sz w:val="24"/>
          <w:szCs w:val="24"/>
        </w:rPr>
      </w:pPr>
      <w:r w:rsidRPr="0050454B">
        <w:rPr>
          <w:rFonts w:ascii="Times New Roman" w:hAnsi="Times New Roman" w:cs="Times New Roman"/>
          <w:b/>
          <w:sz w:val="24"/>
          <w:szCs w:val="24"/>
        </w:rPr>
        <w:t>Despedida......................................................................................................</w:t>
      </w:r>
      <w:r w:rsidR="00680BCE" w:rsidRPr="0050454B">
        <w:rPr>
          <w:rFonts w:ascii="Times New Roman" w:hAnsi="Times New Roman" w:cs="Times New Roman"/>
          <w:b/>
          <w:sz w:val="24"/>
          <w:szCs w:val="24"/>
        </w:rPr>
        <w:t xml:space="preserve">... </w:t>
      </w:r>
      <w:r w:rsidR="00D026A2" w:rsidRPr="0050454B">
        <w:rPr>
          <w:rFonts w:ascii="Times New Roman" w:hAnsi="Times New Roman" w:cs="Times New Roman"/>
          <w:b/>
          <w:sz w:val="24"/>
          <w:szCs w:val="24"/>
        </w:rPr>
        <w:tab/>
      </w:r>
      <w:r w:rsidR="0050454B">
        <w:rPr>
          <w:rFonts w:ascii="Times New Roman" w:hAnsi="Times New Roman" w:cs="Times New Roman"/>
          <w:b/>
          <w:sz w:val="24"/>
          <w:szCs w:val="24"/>
        </w:rPr>
        <w:t>59</w:t>
      </w:r>
    </w:p>
    <w:p w14:paraId="644BEE6A" w14:textId="3FA25F20" w:rsidR="00976E77" w:rsidRPr="00016525" w:rsidRDefault="00976E77" w:rsidP="00976E77">
      <w:pPr>
        <w:pStyle w:val="PargrafodaLista"/>
        <w:numPr>
          <w:ilvl w:val="0"/>
          <w:numId w:val="2"/>
        </w:numPr>
        <w:rPr>
          <w:rFonts w:ascii="Times New Roman" w:hAnsi="Times New Roman" w:cs="Times New Roman"/>
          <w:sz w:val="24"/>
          <w:szCs w:val="24"/>
        </w:rPr>
      </w:pPr>
      <w:r w:rsidRPr="00734E21">
        <w:rPr>
          <w:rFonts w:ascii="Times New Roman" w:hAnsi="Times New Roman" w:cs="Times New Roman"/>
          <w:b/>
          <w:sz w:val="24"/>
          <w:szCs w:val="24"/>
        </w:rPr>
        <w:t>Apêndices .....................................................................................................</w:t>
      </w:r>
      <w:r w:rsidR="00680BCE" w:rsidRPr="00734E21">
        <w:rPr>
          <w:rFonts w:ascii="Times New Roman" w:hAnsi="Times New Roman" w:cs="Times New Roman"/>
          <w:b/>
          <w:sz w:val="24"/>
          <w:szCs w:val="24"/>
        </w:rPr>
        <w:t>...</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50454B">
        <w:rPr>
          <w:rFonts w:ascii="Times New Roman" w:hAnsi="Times New Roman" w:cs="Times New Roman"/>
          <w:b/>
          <w:sz w:val="24"/>
          <w:szCs w:val="24"/>
        </w:rPr>
        <w:t>60</w:t>
      </w:r>
    </w:p>
    <w:p w14:paraId="118AA0FF" w14:textId="6A2DE903" w:rsidR="00213194" w:rsidRPr="00734E21" w:rsidRDefault="0017119E"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Materiais importantes..................................................</w:t>
      </w:r>
      <w:r w:rsidR="00680BCE" w:rsidRPr="00734E21">
        <w:rPr>
          <w:rFonts w:ascii="Times New Roman" w:hAnsi="Times New Roman" w:cs="Times New Roman"/>
          <w:sz w:val="24"/>
          <w:szCs w:val="24"/>
        </w:rPr>
        <w:t>......</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D026A2" w:rsidRPr="00734E21">
        <w:rPr>
          <w:rFonts w:ascii="Times New Roman" w:hAnsi="Times New Roman" w:cs="Times New Roman"/>
          <w:sz w:val="24"/>
          <w:szCs w:val="24"/>
        </w:rPr>
        <w:tab/>
      </w:r>
      <w:r w:rsidR="00734E21" w:rsidRPr="00734E21">
        <w:rPr>
          <w:rFonts w:ascii="Times New Roman" w:hAnsi="Times New Roman" w:cs="Times New Roman"/>
          <w:sz w:val="24"/>
          <w:szCs w:val="24"/>
        </w:rPr>
        <w:t>56</w:t>
      </w:r>
    </w:p>
    <w:p w14:paraId="6B08ED4B" w14:textId="10AB1D2E"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Protoboard....................................................................</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680BCE">
        <w:rPr>
          <w:rFonts w:ascii="Times New Roman" w:hAnsi="Times New Roman" w:cs="Times New Roman"/>
          <w:sz w:val="24"/>
          <w:szCs w:val="24"/>
        </w:rPr>
        <w:t>5</w:t>
      </w:r>
      <w:r w:rsidR="00734E21">
        <w:rPr>
          <w:rFonts w:ascii="Times New Roman" w:hAnsi="Times New Roman" w:cs="Times New Roman"/>
          <w:sz w:val="24"/>
          <w:szCs w:val="24"/>
        </w:rPr>
        <w:t>6</w:t>
      </w:r>
    </w:p>
    <w:p w14:paraId="4ECBAD17" w14:textId="5C320D7D"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Jumpers.....................................................................</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56</w:t>
      </w:r>
    </w:p>
    <w:p w14:paraId="673769B2" w14:textId="36710E93"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Fonte de alimentação...................................................</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56</w:t>
      </w:r>
    </w:p>
    <w:p w14:paraId="3134F263" w14:textId="47360548" w:rsidR="00213194" w:rsidRPr="00213194" w:rsidRDefault="0017119E"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Tabelas importantes......................................................</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D026A2">
        <w:rPr>
          <w:rFonts w:ascii="Times New Roman" w:hAnsi="Times New Roman" w:cs="Times New Roman"/>
          <w:b/>
          <w:sz w:val="24"/>
          <w:szCs w:val="24"/>
        </w:rPr>
        <w:tab/>
      </w:r>
      <w:r w:rsidR="00734E21">
        <w:rPr>
          <w:rFonts w:ascii="Times New Roman" w:hAnsi="Times New Roman" w:cs="Times New Roman"/>
          <w:sz w:val="24"/>
          <w:szCs w:val="24"/>
        </w:rPr>
        <w:t>57</w:t>
      </w:r>
    </w:p>
    <w:p w14:paraId="7B5DC6A8" w14:textId="2BA1DFB4" w:rsidR="00213194" w:rsidRDefault="0017119E"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Valor de resistores..................................................</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57</w:t>
      </w:r>
    </w:p>
    <w:p w14:paraId="146F9E8B" w14:textId="62D83D8D" w:rsidR="00213194" w:rsidRDefault="0017119E"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ASCII.....................................................................</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58</w:t>
      </w:r>
    </w:p>
    <w:p w14:paraId="3049E546" w14:textId="673B2E21" w:rsidR="00680BCE" w:rsidRPr="00680BCE" w:rsidRDefault="00B3171B" w:rsidP="00680BCE">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LEDs.......................................................................................</w:t>
      </w:r>
      <w:r w:rsidR="00D026A2">
        <w:rPr>
          <w:rFonts w:ascii="Times New Roman" w:hAnsi="Times New Roman" w:cs="Times New Roman"/>
          <w:sz w:val="24"/>
          <w:szCs w:val="24"/>
        </w:rPr>
        <w:t>.........</w:t>
      </w:r>
      <w:r w:rsidR="00146947">
        <w:rPr>
          <w:rFonts w:ascii="Times New Roman" w:hAnsi="Times New Roman" w:cs="Times New Roman"/>
          <w:sz w:val="24"/>
          <w:szCs w:val="24"/>
        </w:rPr>
        <w:tab/>
      </w:r>
      <w:r w:rsidR="00680BCE">
        <w:rPr>
          <w:rFonts w:ascii="Times New Roman" w:hAnsi="Times New Roman" w:cs="Times New Roman"/>
          <w:sz w:val="24"/>
          <w:szCs w:val="24"/>
        </w:rPr>
        <w:t>5</w:t>
      </w:r>
      <w:r w:rsidR="00734E21">
        <w:rPr>
          <w:rFonts w:ascii="Times New Roman" w:hAnsi="Times New Roman" w:cs="Times New Roman"/>
          <w:sz w:val="24"/>
          <w:szCs w:val="24"/>
        </w:rPr>
        <w:t>9</w:t>
      </w:r>
    </w:p>
    <w:p w14:paraId="2FD37DA7" w14:textId="7B715F6A" w:rsidR="00976E77" w:rsidRPr="00976E77" w:rsidRDefault="00976E77"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Habilidades importantes .................................................</w:t>
      </w:r>
      <w:r w:rsidR="00680BCE" w:rsidRPr="00734E21">
        <w:rPr>
          <w:rFonts w:ascii="Times New Roman" w:hAnsi="Times New Roman" w:cs="Times New Roman"/>
          <w:sz w:val="24"/>
          <w:szCs w:val="24"/>
        </w:rPr>
        <w:t>.....</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680BCE">
        <w:rPr>
          <w:rFonts w:ascii="Times New Roman" w:hAnsi="Times New Roman" w:cs="Times New Roman"/>
          <w:b/>
          <w:sz w:val="24"/>
          <w:szCs w:val="24"/>
        </w:rPr>
        <w:t xml:space="preserve"> </w:t>
      </w:r>
      <w:r w:rsidR="00D026A2">
        <w:rPr>
          <w:rFonts w:ascii="Times New Roman" w:hAnsi="Times New Roman" w:cs="Times New Roman"/>
          <w:b/>
          <w:sz w:val="24"/>
          <w:szCs w:val="24"/>
        </w:rPr>
        <w:tab/>
      </w:r>
      <w:r w:rsidR="00734E21">
        <w:rPr>
          <w:rFonts w:ascii="Times New Roman" w:hAnsi="Times New Roman" w:cs="Times New Roman"/>
          <w:sz w:val="24"/>
          <w:szCs w:val="24"/>
        </w:rPr>
        <w:t>60</w:t>
      </w:r>
    </w:p>
    <w:p w14:paraId="244E0BE7" w14:textId="6D9574D2"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Confecção de placas de circuito impresso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60</w:t>
      </w:r>
    </w:p>
    <w:p w14:paraId="1F123F01" w14:textId="02C0B1BD"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 xml:space="preserve">Soldagem e </w:t>
      </w:r>
      <w:proofErr w:type="spellStart"/>
      <w:r>
        <w:rPr>
          <w:rFonts w:ascii="Times New Roman" w:hAnsi="Times New Roman" w:cs="Times New Roman"/>
          <w:sz w:val="24"/>
          <w:szCs w:val="24"/>
        </w:rPr>
        <w:t>Dessoldagem</w:t>
      </w:r>
      <w:proofErr w:type="spellEnd"/>
      <w:r>
        <w:rPr>
          <w:rFonts w:ascii="Times New Roman" w:hAnsi="Times New Roman" w:cs="Times New Roman"/>
          <w:sz w:val="24"/>
          <w:szCs w:val="24"/>
        </w:rPr>
        <w:t xml:space="preserve">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62</w:t>
      </w:r>
    </w:p>
    <w:p w14:paraId="683AF5B1" w14:textId="3E8C7A19" w:rsidR="00734E21" w:rsidRDefault="00734E21"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Multímetro e Medidas .....................................................................</w:t>
      </w:r>
      <w:r>
        <w:rPr>
          <w:rFonts w:ascii="Times New Roman" w:hAnsi="Times New Roman" w:cs="Times New Roman"/>
          <w:sz w:val="24"/>
          <w:szCs w:val="24"/>
        </w:rPr>
        <w:tab/>
        <w:t>64</w:t>
      </w:r>
    </w:p>
    <w:p w14:paraId="36826EAA" w14:textId="11AF68B9"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Instalação de bibliotecas externas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64</w:t>
      </w:r>
    </w:p>
    <w:p w14:paraId="41209E4C" w14:textId="6041FFB0" w:rsidR="0064551F" w:rsidRPr="00734E21" w:rsidDel="0017119E" w:rsidRDefault="00734E21" w:rsidP="00734E21">
      <w:pPr>
        <w:rPr>
          <w:del w:id="2" w:author="granix pacheco" w:date="2016-02-08T11:24:00Z"/>
          <w:rFonts w:ascii="Times New Roman" w:hAnsi="Times New Roman" w:cs="Times New Roman"/>
          <w:b/>
          <w:sz w:val="24"/>
          <w:szCs w:val="24"/>
        </w:rPr>
      </w:pPr>
      <w:r>
        <w:rPr>
          <w:rFonts w:ascii="Times New Roman" w:hAnsi="Times New Roman" w:cs="Times New Roman"/>
          <w:b/>
          <w:sz w:val="24"/>
          <w:szCs w:val="24"/>
        </w:rPr>
        <w:t>Referências Bibliográficas ..........................................................................................</w:t>
      </w:r>
      <w:r>
        <w:rPr>
          <w:rFonts w:ascii="Times New Roman" w:hAnsi="Times New Roman" w:cs="Times New Roman"/>
          <w:b/>
          <w:sz w:val="24"/>
          <w:szCs w:val="24"/>
        </w:rPr>
        <w:tab/>
        <w:t>67</w:t>
      </w:r>
    </w:p>
    <w:p w14:paraId="66EBA35A" w14:textId="4BC1FAEC" w:rsidR="0064551F" w:rsidRPr="007D7E6F" w:rsidDel="0017119E" w:rsidRDefault="0064551F" w:rsidP="00734E21">
      <w:pPr>
        <w:rPr>
          <w:del w:id="3" w:author="granix pacheco" w:date="2016-02-08T11:24:00Z"/>
        </w:rPr>
      </w:pPr>
    </w:p>
    <w:p w14:paraId="78E69ED7" w14:textId="6BC415F0" w:rsidR="0064551F" w:rsidRDefault="0064551F" w:rsidP="00734E21"/>
    <w:p w14:paraId="5A4CF7E5" w14:textId="77777777" w:rsidR="007031A8" w:rsidRDefault="007031A8" w:rsidP="00D10AC0">
      <w:pPr>
        <w:pStyle w:val="PargrafodaLista"/>
      </w:pPr>
    </w:p>
    <w:p w14:paraId="55CEF1F1" w14:textId="77777777" w:rsidR="007031A8" w:rsidRDefault="007031A8" w:rsidP="00D10AC0">
      <w:pPr>
        <w:pStyle w:val="PargrafodaLista"/>
      </w:pPr>
    </w:p>
    <w:p w14:paraId="7F249E03" w14:textId="77777777" w:rsidR="007031A8" w:rsidRDefault="007031A8" w:rsidP="00D10AC0">
      <w:pPr>
        <w:pStyle w:val="PargrafodaLista"/>
      </w:pPr>
    </w:p>
    <w:p w14:paraId="3ACED5C5" w14:textId="77777777" w:rsidR="007031A8" w:rsidRDefault="007031A8" w:rsidP="00D10AC0">
      <w:pPr>
        <w:pStyle w:val="PargrafodaLista"/>
      </w:pPr>
    </w:p>
    <w:p w14:paraId="2BEBC9FF" w14:textId="77777777" w:rsidR="007031A8" w:rsidRDefault="007031A8" w:rsidP="00D10AC0">
      <w:pPr>
        <w:pStyle w:val="PargrafodaLista"/>
      </w:pPr>
    </w:p>
    <w:p w14:paraId="537FDBDA" w14:textId="77777777" w:rsidR="00976E77" w:rsidRDefault="00976E77" w:rsidP="00976E77"/>
    <w:p w14:paraId="13063922" w14:textId="399E5E03" w:rsidR="003636D9" w:rsidRPr="007D7E6F" w:rsidRDefault="003636D9" w:rsidP="00976E77"/>
    <w:p w14:paraId="6BB3520D" w14:textId="47940E17" w:rsidR="0064551F" w:rsidRPr="003636D9" w:rsidRDefault="0064551F" w:rsidP="003636D9">
      <w:pPr>
        <w:pStyle w:val="PargrafodaLista"/>
        <w:numPr>
          <w:ilvl w:val="0"/>
          <w:numId w:val="41"/>
        </w:numPr>
        <w:spacing w:after="30"/>
        <w:jc w:val="both"/>
        <w:rPr>
          <w:rFonts w:ascii="Times New Roman" w:hAnsi="Times New Roman" w:cs="Times New Roman"/>
          <w:sz w:val="24"/>
          <w:szCs w:val="24"/>
        </w:rPr>
      </w:pPr>
      <w:r w:rsidRPr="003636D9">
        <w:rPr>
          <w:rFonts w:ascii="Times New Roman" w:hAnsi="Times New Roman" w:cs="Times New Roman"/>
          <w:b/>
          <w:sz w:val="36"/>
          <w:szCs w:val="36"/>
          <w:u w:val="single"/>
        </w:rPr>
        <w:lastRenderedPageBreak/>
        <w:t>Introdução</w:t>
      </w:r>
      <w:bookmarkStart w:id="4" w:name="_GoBack"/>
      <w:bookmarkEnd w:id="4"/>
    </w:p>
    <w:p w14:paraId="15ED5948" w14:textId="77777777" w:rsidR="007031A8" w:rsidRPr="003636D9" w:rsidRDefault="007031A8" w:rsidP="003636D9">
      <w:pPr>
        <w:pStyle w:val="PargrafodaLista"/>
        <w:spacing w:after="30"/>
        <w:ind w:left="360"/>
        <w:jc w:val="both"/>
        <w:rPr>
          <w:rFonts w:ascii="Times New Roman" w:hAnsi="Times New Roman" w:cs="Times New Roman"/>
          <w:sz w:val="24"/>
          <w:szCs w:val="24"/>
        </w:rPr>
      </w:pPr>
    </w:p>
    <w:p w14:paraId="595FA58C" w14:textId="0EF44EE7" w:rsidR="0064551F" w:rsidRPr="003636D9" w:rsidRDefault="0064551F" w:rsidP="003636D9">
      <w:pPr>
        <w:pStyle w:val="NormalWeb"/>
        <w:shd w:val="clear" w:color="auto" w:fill="FFFFFF"/>
        <w:spacing w:before="0" w:beforeAutospacing="0" w:after="30" w:afterAutospacing="0"/>
        <w:jc w:val="both"/>
        <w:rPr>
          <w:color w:val="222222"/>
          <w:sz w:val="19"/>
          <w:szCs w:val="19"/>
        </w:rPr>
      </w:pPr>
      <w:r w:rsidRPr="003636D9">
        <w:tab/>
      </w:r>
      <w:r w:rsidRPr="003636D9">
        <w:rPr>
          <w:color w:val="000000"/>
        </w:rPr>
        <w:t>A tecnologia está</w:t>
      </w:r>
      <w:r w:rsidR="00D42079" w:rsidRPr="003636D9">
        <w:rPr>
          <w:color w:val="000000"/>
        </w:rPr>
        <w:t xml:space="preserve"> </w:t>
      </w:r>
      <w:r w:rsidRPr="003636D9">
        <w:rPr>
          <w:color w:val="000000"/>
        </w:rPr>
        <w:t>presente em todos os aspectos da vida humana, desde rastreadores de sono e outras tecnologias vestíveis até ferramentas educacionais e os mais tradicionais computadores e smartphones. Dentro desse contexto, o desen</w:t>
      </w:r>
      <w:r w:rsidR="00D4527F">
        <w:rPr>
          <w:color w:val="000000"/>
        </w:rPr>
        <w:t>volvimento de habilidades especí</w:t>
      </w:r>
      <w:r w:rsidRPr="003636D9">
        <w:rPr>
          <w:color w:val="000000"/>
        </w:rPr>
        <w:t>ficas se torna cada vez mais importante, mesmo para quem não trabalha na área de TI, a</w:t>
      </w:r>
      <w:r w:rsidR="00F40228" w:rsidRPr="003636D9">
        <w:rPr>
          <w:color w:val="000000"/>
        </w:rPr>
        <w:t>o</w:t>
      </w:r>
      <w:r w:rsidRPr="003636D9">
        <w:rPr>
          <w:color w:val="000000"/>
        </w:rPr>
        <w:t xml:space="preserve"> ponto de</w:t>
      </w:r>
      <w:r w:rsidR="00F40228" w:rsidRPr="003636D9">
        <w:t>, em 2020,</w:t>
      </w:r>
      <w:r w:rsidRPr="003636D9">
        <w:t xml:space="preserve"> </w:t>
      </w:r>
      <w:r w:rsidRPr="003636D9">
        <w:rPr>
          <w:color w:val="000000"/>
        </w:rPr>
        <w:t xml:space="preserve">saber uma linguagem de programação </w:t>
      </w:r>
      <w:r w:rsidR="002C27B0" w:rsidRPr="003636D9">
        <w:rPr>
          <w:color w:val="000000" w:themeColor="text1"/>
        </w:rPr>
        <w:t>se</w:t>
      </w:r>
      <w:r w:rsidR="00D4527F">
        <w:rPr>
          <w:color w:val="000000" w:themeColor="text1"/>
        </w:rPr>
        <w:t>r</w:t>
      </w:r>
      <w:r w:rsidRPr="003636D9">
        <w:rPr>
          <w:color w:val="000000"/>
        </w:rPr>
        <w:t xml:space="preserve"> tão fundamental quanto </w:t>
      </w:r>
      <w:r w:rsidR="00F40228" w:rsidRPr="003636D9">
        <w:t xml:space="preserve">conhecer </w:t>
      </w:r>
      <w:r w:rsidR="00D857C6" w:rsidRPr="003636D9">
        <w:rPr>
          <w:color w:val="000000"/>
        </w:rPr>
        <w:t>o inglês.</w:t>
      </w:r>
    </w:p>
    <w:p w14:paraId="455ED895" w14:textId="429D4E9E" w:rsidR="0064551F" w:rsidRPr="003636D9" w:rsidRDefault="0064551F" w:rsidP="003636D9">
      <w:pPr>
        <w:pStyle w:val="NormalWeb"/>
        <w:shd w:val="clear" w:color="auto" w:fill="FFFFFF"/>
        <w:spacing w:before="0" w:beforeAutospacing="0" w:after="30" w:afterAutospacing="0"/>
        <w:jc w:val="both"/>
        <w:rPr>
          <w:color w:val="000000"/>
        </w:rPr>
      </w:pPr>
      <w:r w:rsidRPr="003636D9">
        <w:rPr>
          <w:color w:val="000000"/>
        </w:rPr>
        <w:t xml:space="preserve">            Uma linguagem de programação é uma série de instruções, com regras sintáticas e semânticas, que são executadas por um processador. </w:t>
      </w:r>
      <w:r w:rsidR="00C47ED9" w:rsidRPr="003636D9">
        <w:t xml:space="preserve">Estas </w:t>
      </w:r>
      <w:r w:rsidRPr="003636D9">
        <w:t>são</w:t>
      </w:r>
      <w:r w:rsidR="00C47ED9" w:rsidRPr="003636D9">
        <w:t>, em sua maioria,</w:t>
      </w:r>
      <w:r w:rsidRPr="003636D9">
        <w:t xml:space="preserve"> </w:t>
      </w:r>
      <w:r w:rsidRPr="003636D9">
        <w:rPr>
          <w:color w:val="000000"/>
        </w:rPr>
        <w:t xml:space="preserve">feitas utilizando o inglês como base. Observando a dificuldade de </w:t>
      </w:r>
      <w:r w:rsidR="00C47ED9" w:rsidRPr="003636D9">
        <w:rPr>
          <w:color w:val="000000"/>
        </w:rPr>
        <w:t xml:space="preserve">vários </w:t>
      </w:r>
      <w:r w:rsidRPr="003636D9">
        <w:rPr>
          <w:color w:val="000000"/>
        </w:rPr>
        <w:t xml:space="preserve">jovens e </w:t>
      </w:r>
      <w:r w:rsidR="00C47ED9" w:rsidRPr="003636D9">
        <w:t>adultos com a língua</w:t>
      </w:r>
      <w:r w:rsidR="00C47ED9" w:rsidRPr="003636D9">
        <w:rPr>
          <w:color w:val="000000" w:themeColor="text1"/>
        </w:rPr>
        <w:t>,</w:t>
      </w:r>
      <w:r w:rsidRPr="003636D9">
        <w:rPr>
          <w:color w:val="000000" w:themeColor="text1"/>
        </w:rPr>
        <w:t xml:space="preserve"> </w:t>
      </w:r>
      <w:r w:rsidRPr="003636D9">
        <w:rPr>
          <w:color w:val="000000"/>
        </w:rPr>
        <w:t xml:space="preserve">nós criamos uma linguagem de programação em português </w:t>
      </w:r>
      <w:r w:rsidR="007F617A" w:rsidRPr="003636D9">
        <w:rPr>
          <w:color w:val="000000"/>
        </w:rPr>
        <w:t>para o Arduino, o Brino</w:t>
      </w:r>
      <w:r w:rsidR="001508B9" w:rsidRPr="003636D9">
        <w:rPr>
          <w:color w:val="000000"/>
        </w:rPr>
        <w:t>,</w:t>
      </w:r>
      <w:r w:rsidR="002F7C05" w:rsidRPr="003636D9">
        <w:rPr>
          <w:color w:val="000000"/>
        </w:rPr>
        <w:t xml:space="preserve"> que almeja facilitar o en</w:t>
      </w:r>
      <w:r w:rsidR="0042242F" w:rsidRPr="003636D9">
        <w:rPr>
          <w:color w:val="000000"/>
        </w:rPr>
        <w:t xml:space="preserve">tendimento da lógica de </w:t>
      </w:r>
      <w:r w:rsidR="00AD6ACA" w:rsidRPr="003636D9">
        <w:rPr>
          <w:color w:val="000000"/>
        </w:rPr>
        <w:t>programação, sendo caracterizad</w:t>
      </w:r>
      <w:r w:rsidR="003C1F7A" w:rsidRPr="003636D9">
        <w:rPr>
          <w:color w:val="000000"/>
        </w:rPr>
        <w:t xml:space="preserve">a por ser </w:t>
      </w:r>
      <w:r w:rsidR="00D4527F">
        <w:rPr>
          <w:color w:val="000000"/>
        </w:rPr>
        <w:t>intuitiva.</w:t>
      </w:r>
    </w:p>
    <w:p w14:paraId="62A7951B" w14:textId="6C4E2138" w:rsidR="0064551F"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t xml:space="preserve">O Arduino é uma placa com um </w:t>
      </w:r>
      <w:r w:rsidR="007031A8" w:rsidRPr="003636D9">
        <w:rPr>
          <w:color w:val="000000"/>
        </w:rPr>
        <w:t>micro controlador</w:t>
      </w:r>
      <w:r w:rsidRPr="003636D9">
        <w:rPr>
          <w:color w:val="000000"/>
        </w:rPr>
        <w:t xml:space="preserve"> que pod</w:t>
      </w:r>
      <w:r w:rsidR="0011237B" w:rsidRPr="003636D9">
        <w:rPr>
          <w:color w:val="000000"/>
        </w:rPr>
        <w:t>e ser utilizada para prototipagem</w:t>
      </w:r>
      <w:r w:rsidRPr="003636D9">
        <w:rPr>
          <w:color w:val="000000"/>
        </w:rPr>
        <w:t xml:space="preserve"> de sistemas e máquinas de forma fácil e rápida. Não apenas ao hardware, mas também</w:t>
      </w:r>
      <w:r w:rsidR="007031A8" w:rsidRPr="003636D9">
        <w:rPr>
          <w:color w:val="000000"/>
        </w:rPr>
        <w:t xml:space="preserve"> </w:t>
      </w:r>
      <w:r w:rsidR="007031A8" w:rsidRPr="003636D9">
        <w:rPr>
          <w:color w:val="000000" w:themeColor="text1"/>
        </w:rPr>
        <w:t xml:space="preserve">a </w:t>
      </w:r>
      <w:r w:rsidRPr="003636D9">
        <w:rPr>
          <w:color w:val="000000"/>
        </w:rPr>
        <w:t xml:space="preserve">um conjunto de software se refere o nome. A placa é baseada em um processador </w:t>
      </w:r>
      <w:proofErr w:type="spellStart"/>
      <w:r w:rsidRPr="003636D9">
        <w:rPr>
          <w:color w:val="000000"/>
        </w:rPr>
        <w:t>Atmel</w:t>
      </w:r>
      <w:proofErr w:type="spellEnd"/>
      <w:r w:rsidRPr="003636D9">
        <w:rPr>
          <w:color w:val="000000"/>
        </w:rPr>
        <w:t xml:space="preserve"> AVR e é feita em hardware livre. Portanto, é possível acessar a página do </w:t>
      </w:r>
      <w:r w:rsidR="005F028E" w:rsidRPr="003636D9">
        <w:rPr>
          <w:color w:val="000000"/>
        </w:rPr>
        <w:t>Arduino</w:t>
      </w:r>
      <w:r w:rsidRPr="003636D9">
        <w:rPr>
          <w:color w:val="000000"/>
        </w:rPr>
        <w:t xml:space="preserve"> e baixar os esquemáticos da placa para montar o seu próprio clone.</w:t>
      </w:r>
    </w:p>
    <w:p w14:paraId="521029DD" w14:textId="2D9BEBAD" w:rsidR="007F617A"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r>
      <w:r w:rsidR="002C27B0" w:rsidRPr="003636D9">
        <w:t>Tal plataforma</w:t>
      </w:r>
      <w:r w:rsidRPr="003636D9">
        <w:t xml:space="preserve"> é atualmente utilizad</w:t>
      </w:r>
      <w:r w:rsidR="002C27B0" w:rsidRPr="003636D9">
        <w:t>a</w:t>
      </w:r>
      <w:r w:rsidRPr="003636D9">
        <w:t xml:space="preserve"> em diversas áreas. Não apenas no ramo da tecnologia e desenvolvimento, </w:t>
      </w:r>
      <w:r w:rsidR="002C27B0" w:rsidRPr="003636D9">
        <w:t xml:space="preserve">mas também por </w:t>
      </w:r>
      <w:r w:rsidRPr="003636D9">
        <w:t>pessoas ad</w:t>
      </w:r>
      <w:r w:rsidR="00D4527F">
        <w:t xml:space="preserve">eptas do movimento </w:t>
      </w:r>
      <w:proofErr w:type="spellStart"/>
      <w:r w:rsidR="00D4527F">
        <w:t>maker</w:t>
      </w:r>
      <w:proofErr w:type="spellEnd"/>
      <w:r w:rsidR="00D4527F">
        <w:t xml:space="preserve"> (Faça Você Mesmo, do inglês DIY - Do I</w:t>
      </w:r>
      <w:r w:rsidRPr="003636D9">
        <w:t xml:space="preserve">t </w:t>
      </w:r>
      <w:r w:rsidR="00D4527F">
        <w:t>Y</w:t>
      </w:r>
      <w:r w:rsidRPr="003636D9">
        <w:t>ourself)</w:t>
      </w:r>
      <w:r w:rsidR="002C27B0" w:rsidRPr="003636D9">
        <w:t>, que</w:t>
      </w:r>
      <w:r w:rsidRPr="003636D9">
        <w:t xml:space="preserve"> adotam esta placa pela curva de aprendizagem relativamente pequena. Além de </w:t>
      </w:r>
      <w:proofErr w:type="spellStart"/>
      <w:r w:rsidRPr="003636D9">
        <w:t>hobbistas</w:t>
      </w:r>
      <w:proofErr w:type="spellEnd"/>
      <w:r w:rsidRPr="003636D9">
        <w:t xml:space="preserve">, artistas estão aproveitando as possibilidades </w:t>
      </w:r>
      <w:r w:rsidR="00D4527F">
        <w:t>dela</w:t>
      </w:r>
      <w:r w:rsidRPr="003636D9">
        <w:t xml:space="preserve"> para construir obras interativas e responsivas.</w:t>
      </w:r>
    </w:p>
    <w:p w14:paraId="5122E331" w14:textId="0220EE0A" w:rsidR="007F617A"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r>
      <w:r w:rsidRPr="003636D9">
        <w:t xml:space="preserve">A versatilidade </w:t>
      </w:r>
      <w:r w:rsidR="001508B9" w:rsidRPr="003636D9">
        <w:t>do</w:t>
      </w:r>
      <w:r w:rsidR="002C27B0" w:rsidRPr="003636D9">
        <w:t xml:space="preserve"> Arduino </w:t>
      </w:r>
      <w:r w:rsidRPr="003636D9">
        <w:t xml:space="preserve">fez com que </w:t>
      </w:r>
      <w:r w:rsidR="00D4527F">
        <w:t>ele</w:t>
      </w:r>
      <w:r w:rsidRPr="003636D9">
        <w:t xml:space="preserve"> se tornasse muito popular. Nosso primeiro contato aconteceu no ano de </w:t>
      </w:r>
      <w:r w:rsidR="00002408" w:rsidRPr="003636D9">
        <w:t>2014. Desde lá, desenvolvemos diversos projet</w:t>
      </w:r>
      <w:r w:rsidR="0011237B" w:rsidRPr="003636D9">
        <w:t>os</w:t>
      </w:r>
      <w:r w:rsidR="002C27B0" w:rsidRPr="003636D9">
        <w:t>:</w:t>
      </w:r>
      <w:r w:rsidR="0011237B" w:rsidRPr="003636D9">
        <w:t xml:space="preserve"> </w:t>
      </w:r>
      <w:r w:rsidR="002C27B0" w:rsidRPr="003636D9">
        <w:t xml:space="preserve">uns </w:t>
      </w:r>
      <w:r w:rsidR="007031A8" w:rsidRPr="003636D9">
        <w:t>voltados para</w:t>
      </w:r>
      <w:r w:rsidR="0011237B" w:rsidRPr="003636D9">
        <w:t xml:space="preserve"> </w:t>
      </w:r>
      <w:proofErr w:type="spellStart"/>
      <w:r w:rsidR="0011237B" w:rsidRPr="003636D9">
        <w:t>Io</w:t>
      </w:r>
      <w:r w:rsidR="00002408" w:rsidRPr="003636D9">
        <w:t>T</w:t>
      </w:r>
      <w:proofErr w:type="spellEnd"/>
      <w:r w:rsidR="00D4527F">
        <w:t xml:space="preserve"> (Internet </w:t>
      </w:r>
      <w:proofErr w:type="spellStart"/>
      <w:r w:rsidR="00D4527F">
        <w:t>of</w:t>
      </w:r>
      <w:proofErr w:type="spellEnd"/>
      <w:r w:rsidR="00D4527F">
        <w:t xml:space="preserve"> </w:t>
      </w:r>
      <w:proofErr w:type="spellStart"/>
      <w:r w:rsidR="00D4527F">
        <w:t>T</w:t>
      </w:r>
      <w:r w:rsidR="0011237B" w:rsidRPr="003636D9">
        <w:t>hings</w:t>
      </w:r>
      <w:proofErr w:type="spellEnd"/>
      <w:r w:rsidR="00A73B7D" w:rsidRPr="003636D9">
        <w:t xml:space="preserve"> </w:t>
      </w:r>
      <w:r w:rsidR="00AF7601" w:rsidRPr="003636D9">
        <w:t xml:space="preserve">- </w:t>
      </w:r>
      <w:r w:rsidR="00D4527F">
        <w:t>Internet das C</w:t>
      </w:r>
      <w:r w:rsidR="00AF7601" w:rsidRPr="003636D9">
        <w:t>oisas</w:t>
      </w:r>
      <w:r w:rsidR="001508B9" w:rsidRPr="003636D9">
        <w:t>),</w:t>
      </w:r>
      <w:r w:rsidR="00002408" w:rsidRPr="003636D9">
        <w:t xml:space="preserve"> alguns jogos e</w:t>
      </w:r>
      <w:r w:rsidR="002C27B0" w:rsidRPr="003636D9">
        <w:t xml:space="preserve"> até</w:t>
      </w:r>
      <w:r w:rsidR="00002408" w:rsidRPr="003636D9">
        <w:t xml:space="preserve"> robôs autônomos. Para aprender</w:t>
      </w:r>
      <w:r w:rsidR="002C27B0" w:rsidRPr="003636D9">
        <w:t>,</w:t>
      </w:r>
      <w:r w:rsidR="00002408" w:rsidRPr="003636D9">
        <w:t xml:space="preserve"> utilizamos alguns livros e muit</w:t>
      </w:r>
      <w:r w:rsidR="002C27B0" w:rsidRPr="003636D9">
        <w:t>a internet! O próprio fórum do A</w:t>
      </w:r>
      <w:r w:rsidR="00002408" w:rsidRPr="003636D9">
        <w:t>rduino é um ótimo local para buscar auxílio</w:t>
      </w:r>
      <w:r w:rsidR="003D350D" w:rsidRPr="003636D9">
        <w:t xml:space="preserve"> assim como outros pela WEB</w:t>
      </w:r>
      <w:r w:rsidR="00002408" w:rsidRPr="003636D9">
        <w:t>. Si</w:t>
      </w:r>
      <w:r w:rsidR="00B3171B" w:rsidRPr="003636D9">
        <w:t xml:space="preserve">tes como o </w:t>
      </w:r>
      <w:hyperlink r:id="rId8" w:history="1">
        <w:r w:rsidR="00B3171B" w:rsidRPr="003636D9">
          <w:rPr>
            <w:rStyle w:val="Hyperlink"/>
            <w:i/>
          </w:rPr>
          <w:t>instructables</w:t>
        </w:r>
      </w:hyperlink>
      <w:r w:rsidR="00B3171B" w:rsidRPr="003636D9">
        <w:t xml:space="preserve"> também </w:t>
      </w:r>
      <w:r w:rsidR="00D4527F">
        <w:t>são</w:t>
      </w:r>
      <w:r w:rsidR="007031A8" w:rsidRPr="003636D9">
        <w:t xml:space="preserve"> </w:t>
      </w:r>
      <w:r w:rsidR="00002408" w:rsidRPr="003636D9">
        <w:t>uma mina de ouro para quem busca um projeto interessante e não sabe por onde começar.</w:t>
      </w:r>
    </w:p>
    <w:p w14:paraId="65AF8FBC" w14:textId="7EFBCC23" w:rsidR="000B0CDB" w:rsidRPr="003636D9" w:rsidDel="000B0CDB" w:rsidRDefault="00002408" w:rsidP="003636D9">
      <w:pPr>
        <w:pStyle w:val="NormalWeb"/>
        <w:shd w:val="clear" w:color="auto" w:fill="FFFFFF"/>
        <w:spacing w:before="0" w:beforeAutospacing="0" w:after="30" w:afterAutospacing="0"/>
        <w:jc w:val="both"/>
        <w:rPr>
          <w:del w:id="5" w:author="granix pacheco" w:date="2016-02-07T10:54:00Z"/>
          <w:color w:val="000000"/>
        </w:rPr>
      </w:pPr>
      <w:r w:rsidRPr="003636D9">
        <w:rPr>
          <w:color w:val="000000"/>
        </w:rPr>
        <w:tab/>
        <w:t>Os projetos disponíveis na internet são programados utilizando a própria linguagem do Arduino</w:t>
      </w:r>
      <w:r w:rsidR="002C27B0" w:rsidRPr="003636D9">
        <w:t>.</w:t>
      </w:r>
      <w:r w:rsidRPr="003636D9">
        <w:rPr>
          <w:color w:val="000000"/>
        </w:rPr>
        <w:t xml:space="preserve"> </w:t>
      </w:r>
      <w:r w:rsidR="002C27B0" w:rsidRPr="003636D9">
        <w:t>S</w:t>
      </w:r>
      <w:r w:rsidRPr="003636D9">
        <w:rPr>
          <w:color w:val="000000"/>
        </w:rPr>
        <w:t>e você está utilizando o Brino</w:t>
      </w:r>
      <w:r w:rsidR="002C27B0" w:rsidRPr="003636D9">
        <w:rPr>
          <w:color w:val="00B050"/>
          <w:u w:val="single"/>
        </w:rPr>
        <w:t>,</w:t>
      </w:r>
      <w:r w:rsidRPr="003636D9">
        <w:rPr>
          <w:color w:val="000000"/>
        </w:rPr>
        <w:t xml:space="preserve"> pode buscar nosso auxílio por </w:t>
      </w:r>
      <w:r w:rsidR="009E1512" w:rsidRPr="003636D9">
        <w:rPr>
          <w:color w:val="000000"/>
        </w:rPr>
        <w:t xml:space="preserve">e-mail, na página do </w:t>
      </w:r>
      <w:proofErr w:type="spellStart"/>
      <w:r w:rsidR="009E1512" w:rsidRPr="003636D9">
        <w:rPr>
          <w:color w:val="000000"/>
        </w:rPr>
        <w:t>F</w:t>
      </w:r>
      <w:r w:rsidRPr="003636D9">
        <w:rPr>
          <w:color w:val="000000"/>
        </w:rPr>
        <w:t>acebook</w:t>
      </w:r>
      <w:proofErr w:type="spellEnd"/>
      <w:r w:rsidRPr="003636D9">
        <w:rPr>
          <w:color w:val="000000"/>
        </w:rPr>
        <w:t xml:space="preserve"> ou a</w:t>
      </w:r>
      <w:r w:rsidR="00D4527F">
        <w:rPr>
          <w:color w:val="000000"/>
        </w:rPr>
        <w:t>té utilizar o código nativo do A</w:t>
      </w:r>
      <w:r w:rsidRPr="003636D9">
        <w:rPr>
          <w:color w:val="000000"/>
        </w:rPr>
        <w:t>rduino em seu rascunho</w:t>
      </w:r>
      <w:r w:rsidR="00BE0DF1" w:rsidRPr="003636D9">
        <w:rPr>
          <w:color w:val="000000"/>
        </w:rPr>
        <w:t xml:space="preserve"> </w:t>
      </w:r>
      <w:r w:rsidRPr="003636D9">
        <w:rPr>
          <w:color w:val="000000"/>
        </w:rPr>
        <w:t>(o Brino oferece suporte ao código nativo do Arduino).</w:t>
      </w:r>
    </w:p>
    <w:p w14:paraId="469C4C24" w14:textId="1EC95D57" w:rsidR="00002408" w:rsidRPr="003636D9" w:rsidRDefault="00002408" w:rsidP="003636D9">
      <w:pPr>
        <w:pStyle w:val="NormalWeb"/>
        <w:shd w:val="clear" w:color="auto" w:fill="FFFFFF"/>
        <w:spacing w:before="0" w:beforeAutospacing="0" w:after="30" w:afterAutospacing="0"/>
        <w:jc w:val="both"/>
        <w:rPr>
          <w:color w:val="000000"/>
        </w:rPr>
      </w:pPr>
      <w:r w:rsidRPr="003636D9">
        <w:rPr>
          <w:color w:val="000000"/>
        </w:rPr>
        <w:tab/>
        <w:t xml:space="preserve">Tudo bem, você já leu uma folha inteira de teoria sobre o que é o Arduino, linguagens de programação, </w:t>
      </w:r>
      <w:r w:rsidR="009E1512" w:rsidRPr="003636D9">
        <w:rPr>
          <w:color w:val="000000"/>
        </w:rPr>
        <w:t>etc....</w:t>
      </w:r>
      <w:r w:rsidRPr="003636D9">
        <w:rPr>
          <w:color w:val="000000"/>
        </w:rPr>
        <w:t xml:space="preserve"> Se você, como nós, tem um espírito </w:t>
      </w:r>
      <w:proofErr w:type="spellStart"/>
      <w:r w:rsidRPr="003636D9">
        <w:rPr>
          <w:color w:val="000000"/>
        </w:rPr>
        <w:t>maker</w:t>
      </w:r>
      <w:proofErr w:type="spellEnd"/>
      <w:r w:rsidR="00BE0DF1" w:rsidRPr="003636D9">
        <w:rPr>
          <w:color w:val="000000"/>
        </w:rPr>
        <w:t>,</w:t>
      </w:r>
      <w:r w:rsidRPr="003636D9">
        <w:rPr>
          <w:color w:val="000000"/>
        </w:rPr>
        <w:t xml:space="preserve"> já está de saco cheio de texto e quer começar a desen</w:t>
      </w:r>
      <w:r w:rsidR="00D4527F">
        <w:rPr>
          <w:color w:val="000000"/>
        </w:rPr>
        <w:t>volver seu projeto e fazer seu A</w:t>
      </w:r>
      <w:r w:rsidRPr="003636D9">
        <w:rPr>
          <w:color w:val="000000"/>
        </w:rPr>
        <w:t>rduino ser útil</w:t>
      </w:r>
      <w:r w:rsidR="00BE0DF1" w:rsidRPr="003636D9">
        <w:rPr>
          <w:color w:val="000000"/>
        </w:rPr>
        <w:t xml:space="preserve">, então vamos </w:t>
      </w:r>
      <w:r w:rsidR="003D350D" w:rsidRPr="003636D9">
        <w:rPr>
          <w:color w:val="000000"/>
        </w:rPr>
        <w:t>pôr</w:t>
      </w:r>
      <w:r w:rsidR="00BE0DF1" w:rsidRPr="003636D9">
        <w:rPr>
          <w:color w:val="000000"/>
        </w:rPr>
        <w:t xml:space="preserve"> a mão na massa! Antes disso, uma pequena dica: não seja levado completamente por sua impulsividade, aproveite um tempo antes de cada projeto para elaborar um bom planejamento e avaliar as p</w:t>
      </w:r>
      <w:r w:rsidR="001508B9" w:rsidRPr="003636D9">
        <w:rPr>
          <w:color w:val="000000"/>
        </w:rPr>
        <w:t>ossibilidades, isso evitará que</w:t>
      </w:r>
      <w:r w:rsidR="00BE0DF1" w:rsidRPr="003636D9">
        <w:rPr>
          <w:color w:val="000000"/>
        </w:rPr>
        <w:t xml:space="preserve"> perca tempo e dinheiro.</w:t>
      </w:r>
    </w:p>
    <w:p w14:paraId="7521EDA5" w14:textId="625FF2C2" w:rsidR="00BE0DF1" w:rsidRDefault="00BE0DF1" w:rsidP="003636D9">
      <w:pPr>
        <w:pStyle w:val="NormalWeb"/>
        <w:shd w:val="clear" w:color="auto" w:fill="FFFFFF"/>
        <w:spacing w:before="0" w:beforeAutospacing="0" w:after="30" w:afterAutospacing="0"/>
        <w:jc w:val="both"/>
        <w:rPr>
          <w:color w:val="000000"/>
        </w:rPr>
      </w:pPr>
    </w:p>
    <w:p w14:paraId="70CA89AB" w14:textId="77777777" w:rsidR="003636D9" w:rsidRDefault="003636D9" w:rsidP="003636D9">
      <w:pPr>
        <w:pStyle w:val="NormalWeb"/>
        <w:shd w:val="clear" w:color="auto" w:fill="FFFFFF"/>
        <w:spacing w:before="0" w:beforeAutospacing="0" w:after="30" w:afterAutospacing="0"/>
        <w:jc w:val="both"/>
        <w:rPr>
          <w:color w:val="000000"/>
        </w:rPr>
      </w:pPr>
    </w:p>
    <w:p w14:paraId="2510476E" w14:textId="77777777" w:rsidR="003636D9" w:rsidRDefault="003636D9" w:rsidP="003636D9">
      <w:pPr>
        <w:pStyle w:val="NormalWeb"/>
        <w:shd w:val="clear" w:color="auto" w:fill="FFFFFF"/>
        <w:spacing w:before="0" w:beforeAutospacing="0" w:after="30" w:afterAutospacing="0"/>
        <w:jc w:val="both"/>
        <w:rPr>
          <w:color w:val="000000"/>
        </w:rPr>
      </w:pPr>
    </w:p>
    <w:p w14:paraId="7C91066C" w14:textId="77777777" w:rsidR="003636D9" w:rsidRDefault="003636D9" w:rsidP="003636D9">
      <w:pPr>
        <w:pStyle w:val="NormalWeb"/>
        <w:shd w:val="clear" w:color="auto" w:fill="FFFFFF"/>
        <w:spacing w:before="0" w:beforeAutospacing="0" w:after="30" w:afterAutospacing="0"/>
        <w:jc w:val="both"/>
        <w:rPr>
          <w:color w:val="000000"/>
        </w:rPr>
      </w:pPr>
    </w:p>
    <w:p w14:paraId="62B057AA"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1A6DAB6" w14:textId="775EDF19" w:rsidR="00BE0DF1" w:rsidRDefault="00BE0DF1" w:rsidP="003636D9">
      <w:pPr>
        <w:pStyle w:val="NormalWeb"/>
        <w:numPr>
          <w:ilvl w:val="0"/>
          <w:numId w:val="41"/>
        </w:numPr>
        <w:shd w:val="clear" w:color="auto" w:fill="FFFFFF"/>
        <w:spacing w:before="0" w:beforeAutospacing="0" w:after="30" w:afterAutospacing="0"/>
        <w:jc w:val="both"/>
        <w:rPr>
          <w:b/>
          <w:color w:val="000000"/>
          <w:sz w:val="36"/>
          <w:szCs w:val="36"/>
          <w:u w:val="single"/>
        </w:rPr>
      </w:pPr>
      <w:r w:rsidRPr="003636D9">
        <w:rPr>
          <w:b/>
          <w:color w:val="000000"/>
          <w:sz w:val="36"/>
          <w:szCs w:val="36"/>
          <w:u w:val="single"/>
        </w:rPr>
        <w:t>Começando</w:t>
      </w:r>
    </w:p>
    <w:p w14:paraId="22200D78" w14:textId="77777777" w:rsidR="003636D9" w:rsidRPr="003636D9" w:rsidRDefault="003636D9" w:rsidP="003636D9">
      <w:pPr>
        <w:pStyle w:val="NormalWeb"/>
        <w:shd w:val="clear" w:color="auto" w:fill="FFFFFF"/>
        <w:spacing w:before="0" w:beforeAutospacing="0" w:after="30" w:afterAutospacing="0"/>
        <w:ind w:left="360"/>
        <w:jc w:val="both"/>
        <w:rPr>
          <w:b/>
          <w:color w:val="000000"/>
          <w:sz w:val="36"/>
          <w:szCs w:val="36"/>
          <w:u w:val="single"/>
        </w:rPr>
      </w:pPr>
    </w:p>
    <w:p w14:paraId="6921570D" w14:textId="10AF8ED6" w:rsidR="00BE0DF1" w:rsidRDefault="00D4527F" w:rsidP="00D4527F">
      <w:pPr>
        <w:pStyle w:val="NormalWeb"/>
        <w:shd w:val="clear" w:color="auto" w:fill="FFFFFF"/>
        <w:spacing w:before="0" w:beforeAutospacing="0" w:after="30" w:afterAutospacing="0"/>
        <w:ind w:firstLine="720"/>
        <w:jc w:val="both"/>
        <w:rPr>
          <w:b/>
          <w:color w:val="000000"/>
          <w:sz w:val="32"/>
          <w:szCs w:val="32"/>
        </w:rPr>
      </w:pPr>
      <w:r>
        <w:rPr>
          <w:b/>
          <w:color w:val="000000"/>
          <w:sz w:val="32"/>
          <w:szCs w:val="32"/>
        </w:rPr>
        <w:t xml:space="preserve">2.1 </w:t>
      </w:r>
      <w:r w:rsidR="003E72D2" w:rsidRPr="003636D9">
        <w:rPr>
          <w:b/>
          <w:color w:val="000000"/>
          <w:sz w:val="32"/>
          <w:szCs w:val="32"/>
        </w:rPr>
        <w:t>Arduino:</w:t>
      </w:r>
    </w:p>
    <w:p w14:paraId="42B17FF9" w14:textId="77777777" w:rsidR="003636D9" w:rsidRPr="003636D9" w:rsidRDefault="003636D9" w:rsidP="003636D9">
      <w:pPr>
        <w:pStyle w:val="NormalWeb"/>
        <w:shd w:val="clear" w:color="auto" w:fill="FFFFFF"/>
        <w:spacing w:before="0" w:beforeAutospacing="0" w:after="30" w:afterAutospacing="0"/>
        <w:ind w:left="851"/>
        <w:jc w:val="both"/>
        <w:rPr>
          <w:b/>
          <w:color w:val="000000"/>
          <w:sz w:val="32"/>
          <w:szCs w:val="32"/>
        </w:rPr>
      </w:pPr>
    </w:p>
    <w:p w14:paraId="5FE87BEB" w14:textId="16E2D3E4" w:rsidR="003E72D2" w:rsidRPr="003636D9" w:rsidRDefault="003E72D2" w:rsidP="003636D9">
      <w:pPr>
        <w:pStyle w:val="NormalWeb"/>
        <w:shd w:val="clear" w:color="auto" w:fill="FFFFFF"/>
        <w:spacing w:before="0" w:beforeAutospacing="0" w:after="30" w:afterAutospacing="0"/>
        <w:ind w:firstLine="720"/>
        <w:jc w:val="both"/>
      </w:pPr>
      <w:r w:rsidRPr="003636D9">
        <w:t>Para começar você vai precisar, claro, de um Arduino físico ou de uma versão virtual funcional dele. Seja um original ou um clone, a placa que você preferir provavelmente funcionará. Nessa apos</w:t>
      </w:r>
      <w:r w:rsidR="00D4527F">
        <w:t>tila utilizaremos o Arduino N</w:t>
      </w:r>
      <w:r w:rsidRPr="003636D9">
        <w:t>ano como referência. Recomendamos que o resto dos componentes seja adquirido quando você começar a desenvolver o p</w:t>
      </w:r>
      <w:r w:rsidR="00D4527F">
        <w:t>rojeto do capítulo, uma vez que</w:t>
      </w:r>
      <w:r w:rsidR="00BA03A7" w:rsidRPr="003636D9">
        <w:t xml:space="preserve"> comprar</w:t>
      </w:r>
      <w:r w:rsidRPr="003636D9">
        <w:t xml:space="preserve"> todos juntos pode ser custoso. </w:t>
      </w:r>
      <w:r w:rsidR="007821C7" w:rsidRPr="003636D9">
        <w:t>I</w:t>
      </w:r>
      <w:r w:rsidR="001B424E" w:rsidRPr="003636D9">
        <w:t>nstruções</w:t>
      </w:r>
      <w:r w:rsidRPr="003636D9">
        <w:t xml:space="preserve"> </w:t>
      </w:r>
      <w:r w:rsidR="00A41074" w:rsidRPr="003636D9">
        <w:t>de</w:t>
      </w:r>
      <w:r w:rsidRPr="003636D9">
        <w:t xml:space="preserve"> confecção de placas </w:t>
      </w:r>
      <w:r w:rsidR="00B052B6" w:rsidRPr="003636D9">
        <w:t xml:space="preserve">de circuito impresso, </w:t>
      </w:r>
      <w:r w:rsidR="00A41074" w:rsidRPr="003636D9">
        <w:t>soldagem</w:t>
      </w:r>
      <w:r w:rsidR="00B052B6" w:rsidRPr="003636D9">
        <w:t xml:space="preserve"> e outras</w:t>
      </w:r>
      <w:r w:rsidR="00B052B6" w:rsidRPr="003636D9">
        <w:rPr>
          <w:color w:val="000000" w:themeColor="text1"/>
        </w:rPr>
        <w:t xml:space="preserve"> </w:t>
      </w:r>
      <w:r w:rsidR="005E7D9D" w:rsidRPr="003636D9">
        <w:rPr>
          <w:color w:val="000000" w:themeColor="text1"/>
        </w:rPr>
        <w:t>habilidades necessárias para o desenvolvimento de alguns projetos</w:t>
      </w:r>
      <w:r w:rsidR="00D4527F">
        <w:t xml:space="preserve">, podem ser encontradas </w:t>
      </w:r>
      <w:r w:rsidR="00996F86">
        <w:t>a</w:t>
      </w:r>
      <w:r w:rsidR="00A41074" w:rsidRPr="003636D9">
        <w:t>o final do livro.</w:t>
      </w:r>
    </w:p>
    <w:p w14:paraId="2215DB1F" w14:textId="28E0C258" w:rsidR="003E72D2" w:rsidRPr="003636D9" w:rsidRDefault="003E72D2" w:rsidP="003636D9">
      <w:pPr>
        <w:pStyle w:val="NormalWeb"/>
        <w:shd w:val="clear" w:color="auto" w:fill="FFFFFF"/>
        <w:spacing w:before="0" w:beforeAutospacing="0" w:after="30" w:afterAutospacing="0"/>
        <w:ind w:firstLine="720"/>
        <w:jc w:val="both"/>
      </w:pPr>
      <w:r w:rsidRPr="003636D9">
        <w:rPr>
          <w:color w:val="000000"/>
        </w:rPr>
        <w:t>Primeiro, vamos configurar o seu computador para que você possa programar sua placa. Entre no site do Arduino [</w:t>
      </w:r>
      <w:hyperlink r:id="rId9" w:history="1">
        <w:r w:rsidRPr="003636D9">
          <w:rPr>
            <w:rStyle w:val="Hyperlink"/>
            <w:i/>
          </w:rPr>
          <w:t>arduino.cc</w:t>
        </w:r>
      </w:hyperlink>
      <w:r w:rsidRPr="003636D9">
        <w:rPr>
          <w:color w:val="000000"/>
        </w:rPr>
        <w:t>] e vá na aba downloads para baixar a IDE mais recente</w:t>
      </w:r>
      <w:r w:rsidR="001B424E" w:rsidRPr="003636D9">
        <w:rPr>
          <w:color w:val="000000"/>
        </w:rPr>
        <w:t>,</w:t>
      </w:r>
      <w:r w:rsidRPr="003636D9">
        <w:rPr>
          <w:color w:val="000000"/>
        </w:rPr>
        <w:t xml:space="preserve"> </w:t>
      </w:r>
      <w:r w:rsidRPr="003636D9">
        <w:t xml:space="preserve">que na ocasião era a versão 1.6.7. </w:t>
      </w:r>
      <w:r w:rsidRPr="003636D9">
        <w:rPr>
          <w:color w:val="000000"/>
        </w:rPr>
        <w:t>Siga as imagens para completar a instalação:</w:t>
      </w:r>
    </w:p>
    <w:p w14:paraId="161A24A1" w14:textId="709AA5DE" w:rsidR="003E72D2" w:rsidRPr="003636D9" w:rsidRDefault="003E72D2" w:rsidP="003636D9">
      <w:pPr>
        <w:pStyle w:val="NormalWeb"/>
        <w:shd w:val="clear" w:color="auto" w:fill="FFFFFF"/>
        <w:spacing w:before="0" w:beforeAutospacing="0" w:after="30" w:afterAutospacing="0"/>
        <w:ind w:left="851"/>
        <w:jc w:val="both"/>
        <w:rPr>
          <w:b/>
          <w:color w:val="000000"/>
          <w:sz w:val="40"/>
          <w:szCs w:val="40"/>
        </w:rPr>
      </w:pPr>
    </w:p>
    <w:p w14:paraId="6351698C" w14:textId="77DA1CF9" w:rsidR="001653E0" w:rsidRPr="003636D9" w:rsidRDefault="00996F86" w:rsidP="003636D9">
      <w:pPr>
        <w:pStyle w:val="NormalWeb"/>
        <w:shd w:val="clear" w:color="auto" w:fill="FFFFFF"/>
        <w:spacing w:before="0" w:beforeAutospacing="0" w:after="30" w:afterAutospacing="0"/>
        <w:ind w:left="851"/>
        <w:jc w:val="both"/>
        <w:rPr>
          <w:b/>
          <w:color w:val="000000"/>
          <w:sz w:val="40"/>
          <w:szCs w:val="40"/>
        </w:rPr>
      </w:pPr>
      <w:r w:rsidRPr="003636D9">
        <w:rPr>
          <w:b/>
          <w:noProof/>
          <w:color w:val="000000"/>
          <w:sz w:val="40"/>
          <w:szCs w:val="40"/>
          <w:lang w:eastAsia="pt-BR"/>
        </w:rPr>
        <w:drawing>
          <wp:anchor distT="0" distB="0" distL="114300" distR="114300" simplePos="0" relativeHeight="251677696" behindDoc="0" locked="0" layoutInCell="1" allowOverlap="1" wp14:anchorId="776CE008" wp14:editId="396E8B81">
            <wp:simplePos x="0" y="0"/>
            <wp:positionH relativeFrom="margin">
              <wp:posOffset>1114425</wp:posOffset>
            </wp:positionH>
            <wp:positionV relativeFrom="paragraph">
              <wp:posOffset>8890</wp:posOffset>
            </wp:positionV>
            <wp:extent cx="3270250" cy="2246630"/>
            <wp:effectExtent l="0" t="0" r="6350" b="127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cença.png"/>
                    <pic:cNvPicPr/>
                  </pic:nvPicPr>
                  <pic:blipFill>
                    <a:blip r:embed="rId10">
                      <a:extLst>
                        <a:ext uri="{28A0092B-C50C-407E-A947-70E740481C1C}">
                          <a14:useLocalDpi xmlns:a14="http://schemas.microsoft.com/office/drawing/2010/main" val="0"/>
                        </a:ext>
                      </a:extLst>
                    </a:blip>
                    <a:stretch>
                      <a:fillRect/>
                    </a:stretch>
                  </pic:blipFill>
                  <pic:spPr>
                    <a:xfrm>
                      <a:off x="0" y="0"/>
                      <a:ext cx="3270250" cy="2246630"/>
                    </a:xfrm>
                    <a:prstGeom prst="rect">
                      <a:avLst/>
                    </a:prstGeom>
                  </pic:spPr>
                </pic:pic>
              </a:graphicData>
            </a:graphic>
            <wp14:sizeRelH relativeFrom="page">
              <wp14:pctWidth>0</wp14:pctWidth>
            </wp14:sizeRelH>
            <wp14:sizeRelV relativeFrom="page">
              <wp14:pctHeight>0</wp14:pctHeight>
            </wp14:sizeRelV>
          </wp:anchor>
        </w:drawing>
      </w:r>
    </w:p>
    <w:p w14:paraId="454B0BDE" w14:textId="4DB0841D"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6B132A4C" w14:textId="72674207"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594A9FF7" w14:textId="626FB049"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1EE7B866" w14:textId="4EFCC70A"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3A99E996" w14:textId="7A083416"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3DA2F2BD" w14:textId="7A1796BE"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60EAAC80"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25E8A622"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693A34F3"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73F49AFF" w14:textId="75FEF7AC" w:rsidR="001653E0" w:rsidRPr="003636D9" w:rsidRDefault="003636D9" w:rsidP="003636D9">
      <w:pPr>
        <w:pStyle w:val="NormalWeb"/>
        <w:shd w:val="clear" w:color="auto" w:fill="FFFFFF"/>
        <w:spacing w:before="0" w:beforeAutospacing="0" w:after="30" w:afterAutospacing="0"/>
        <w:ind w:left="851"/>
        <w:jc w:val="both"/>
        <w:rPr>
          <w:b/>
          <w:color w:val="000000"/>
          <w:sz w:val="40"/>
          <w:szCs w:val="40"/>
        </w:rPr>
      </w:pPr>
      <w:r w:rsidRPr="003636D9">
        <w:rPr>
          <w:b/>
          <w:noProof/>
          <w:color w:val="000000"/>
          <w:sz w:val="40"/>
          <w:szCs w:val="40"/>
          <w:lang w:eastAsia="pt-BR"/>
        </w:rPr>
        <w:lastRenderedPageBreak/>
        <w:drawing>
          <wp:anchor distT="0" distB="0" distL="114300" distR="114300" simplePos="0" relativeHeight="251678720" behindDoc="0" locked="0" layoutInCell="1" allowOverlap="1" wp14:anchorId="5B70087C" wp14:editId="6CA468B4">
            <wp:simplePos x="0" y="0"/>
            <wp:positionH relativeFrom="margin">
              <wp:posOffset>1200150</wp:posOffset>
            </wp:positionH>
            <wp:positionV relativeFrom="paragraph">
              <wp:posOffset>60308</wp:posOffset>
            </wp:positionV>
            <wp:extent cx="3538220" cy="2419985"/>
            <wp:effectExtent l="0" t="0" r="5080" b="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ponentesAInstalar.png"/>
                    <pic:cNvPicPr/>
                  </pic:nvPicPr>
                  <pic:blipFill>
                    <a:blip r:embed="rId11">
                      <a:extLst>
                        <a:ext uri="{28A0092B-C50C-407E-A947-70E740481C1C}">
                          <a14:useLocalDpi xmlns:a14="http://schemas.microsoft.com/office/drawing/2010/main" val="0"/>
                        </a:ext>
                      </a:extLst>
                    </a:blip>
                    <a:stretch>
                      <a:fillRect/>
                    </a:stretch>
                  </pic:blipFill>
                  <pic:spPr>
                    <a:xfrm>
                      <a:off x="0" y="0"/>
                      <a:ext cx="3538220" cy="2419985"/>
                    </a:xfrm>
                    <a:prstGeom prst="rect">
                      <a:avLst/>
                    </a:prstGeom>
                  </pic:spPr>
                </pic:pic>
              </a:graphicData>
            </a:graphic>
            <wp14:sizeRelH relativeFrom="margin">
              <wp14:pctWidth>0</wp14:pctWidth>
            </wp14:sizeRelH>
            <wp14:sizeRelV relativeFrom="margin">
              <wp14:pctHeight>0</wp14:pctHeight>
            </wp14:sizeRelV>
          </wp:anchor>
        </w:drawing>
      </w:r>
    </w:p>
    <w:p w14:paraId="09EB21F3" w14:textId="051BC19A"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2F470EEF" w14:textId="7CEC86C8"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5414AB3C" w14:textId="00C93EDF"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37F9F06B" w14:textId="0E57B88B"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0A8907A0" w14:textId="3D9F487E"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45F634EE" w14:textId="2ACE7154"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00FE8E3B" w14:textId="2E622E4A"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40A3204F" w14:textId="2CA42928"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4D1B5D5A" w14:textId="30CB9F40" w:rsidR="001653E0" w:rsidRDefault="00996F86" w:rsidP="003636D9">
      <w:pPr>
        <w:pStyle w:val="NormalWeb"/>
        <w:shd w:val="clear" w:color="auto" w:fill="FFFFFF"/>
        <w:spacing w:before="0" w:beforeAutospacing="0" w:after="30" w:afterAutospacing="0"/>
        <w:ind w:left="851"/>
        <w:jc w:val="both"/>
        <w:rPr>
          <w:b/>
          <w:color w:val="000000"/>
          <w:sz w:val="40"/>
          <w:szCs w:val="40"/>
        </w:rPr>
      </w:pPr>
      <w:r w:rsidRPr="003636D9">
        <w:rPr>
          <w:b/>
          <w:noProof/>
          <w:color w:val="000000"/>
          <w:sz w:val="40"/>
          <w:szCs w:val="40"/>
          <w:lang w:eastAsia="pt-BR"/>
        </w:rPr>
        <w:drawing>
          <wp:anchor distT="0" distB="0" distL="114300" distR="114300" simplePos="0" relativeHeight="251679744" behindDoc="0" locked="0" layoutInCell="1" allowOverlap="1" wp14:anchorId="270B846C" wp14:editId="5CCA3FBE">
            <wp:simplePos x="0" y="0"/>
            <wp:positionH relativeFrom="margin">
              <wp:align>center</wp:align>
            </wp:positionH>
            <wp:positionV relativeFrom="paragraph">
              <wp:posOffset>112395</wp:posOffset>
            </wp:positionV>
            <wp:extent cx="3488055" cy="2393950"/>
            <wp:effectExtent l="0" t="0" r="0"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retório.png"/>
                    <pic:cNvPicPr/>
                  </pic:nvPicPr>
                  <pic:blipFill>
                    <a:blip r:embed="rId12">
                      <a:extLst>
                        <a:ext uri="{28A0092B-C50C-407E-A947-70E740481C1C}">
                          <a14:useLocalDpi xmlns:a14="http://schemas.microsoft.com/office/drawing/2010/main" val="0"/>
                        </a:ext>
                      </a:extLst>
                    </a:blip>
                    <a:stretch>
                      <a:fillRect/>
                    </a:stretch>
                  </pic:blipFill>
                  <pic:spPr>
                    <a:xfrm>
                      <a:off x="0" y="0"/>
                      <a:ext cx="3488055" cy="2393950"/>
                    </a:xfrm>
                    <a:prstGeom prst="rect">
                      <a:avLst/>
                    </a:prstGeom>
                  </pic:spPr>
                </pic:pic>
              </a:graphicData>
            </a:graphic>
            <wp14:sizeRelH relativeFrom="margin">
              <wp14:pctWidth>0</wp14:pctWidth>
            </wp14:sizeRelH>
            <wp14:sizeRelV relativeFrom="margin">
              <wp14:pctHeight>0</wp14:pctHeight>
            </wp14:sizeRelV>
          </wp:anchor>
        </w:drawing>
      </w:r>
    </w:p>
    <w:p w14:paraId="03D7187A"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6DD2B598"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478D67AD"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16CF4193"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28136332" w14:textId="77777777" w:rsidR="00996F86" w:rsidRPr="003636D9" w:rsidRDefault="00996F86" w:rsidP="003636D9">
      <w:pPr>
        <w:pStyle w:val="NormalWeb"/>
        <w:shd w:val="clear" w:color="auto" w:fill="FFFFFF"/>
        <w:spacing w:before="0" w:beforeAutospacing="0" w:after="30" w:afterAutospacing="0"/>
        <w:ind w:left="851"/>
        <w:jc w:val="both"/>
        <w:rPr>
          <w:b/>
          <w:color w:val="000000"/>
          <w:sz w:val="40"/>
          <w:szCs w:val="40"/>
        </w:rPr>
      </w:pPr>
    </w:p>
    <w:p w14:paraId="7E7332BD" w14:textId="372ADD50"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115963F5" w14:textId="7F9F657A" w:rsidR="001653E0" w:rsidRDefault="001653E0" w:rsidP="003636D9">
      <w:pPr>
        <w:pStyle w:val="NormalWeb"/>
        <w:shd w:val="clear" w:color="auto" w:fill="FFFFFF"/>
        <w:spacing w:before="0" w:beforeAutospacing="0" w:after="30" w:afterAutospacing="0"/>
        <w:ind w:left="851"/>
        <w:jc w:val="both"/>
        <w:rPr>
          <w:b/>
          <w:color w:val="000000"/>
          <w:sz w:val="40"/>
          <w:szCs w:val="40"/>
        </w:rPr>
      </w:pPr>
    </w:p>
    <w:p w14:paraId="03D68A85" w14:textId="77777777" w:rsidR="003636D9" w:rsidRDefault="003636D9" w:rsidP="003636D9">
      <w:pPr>
        <w:pStyle w:val="NormalWeb"/>
        <w:shd w:val="clear" w:color="auto" w:fill="FFFFFF"/>
        <w:spacing w:before="0" w:beforeAutospacing="0" w:after="30" w:afterAutospacing="0"/>
        <w:ind w:left="851"/>
        <w:jc w:val="both"/>
        <w:rPr>
          <w:b/>
          <w:color w:val="000000"/>
          <w:sz w:val="40"/>
          <w:szCs w:val="40"/>
        </w:rPr>
      </w:pPr>
    </w:p>
    <w:p w14:paraId="790E3CDE" w14:textId="77777777" w:rsidR="00996F86" w:rsidRDefault="00996F86" w:rsidP="00996F86">
      <w:pPr>
        <w:pStyle w:val="NormalWeb"/>
        <w:shd w:val="clear" w:color="auto" w:fill="FFFFFF"/>
        <w:spacing w:before="0" w:beforeAutospacing="0" w:after="30" w:afterAutospacing="0"/>
        <w:ind w:left="851"/>
        <w:jc w:val="both"/>
        <w:rPr>
          <w:b/>
          <w:color w:val="000000"/>
          <w:sz w:val="32"/>
          <w:szCs w:val="32"/>
        </w:rPr>
      </w:pPr>
    </w:p>
    <w:p w14:paraId="4E148675" w14:textId="32692756" w:rsidR="00C65A5D" w:rsidRDefault="003E72D2" w:rsidP="00996F86">
      <w:pPr>
        <w:pStyle w:val="NormalWeb"/>
        <w:numPr>
          <w:ilvl w:val="1"/>
          <w:numId w:val="118"/>
        </w:numPr>
        <w:shd w:val="clear" w:color="auto" w:fill="FFFFFF"/>
        <w:spacing w:before="0" w:beforeAutospacing="0" w:after="30" w:afterAutospacing="0"/>
        <w:jc w:val="both"/>
        <w:rPr>
          <w:b/>
          <w:color w:val="000000"/>
          <w:sz w:val="32"/>
          <w:szCs w:val="32"/>
        </w:rPr>
      </w:pPr>
      <w:r w:rsidRPr="003636D9">
        <w:rPr>
          <w:b/>
          <w:color w:val="000000"/>
          <w:sz w:val="32"/>
          <w:szCs w:val="32"/>
        </w:rPr>
        <w:t>Brino:</w:t>
      </w:r>
    </w:p>
    <w:p w14:paraId="2C31898E" w14:textId="77777777" w:rsidR="003636D9" w:rsidRPr="003636D9" w:rsidRDefault="003636D9" w:rsidP="003636D9">
      <w:pPr>
        <w:pStyle w:val="NormalWeb"/>
        <w:shd w:val="clear" w:color="auto" w:fill="FFFFFF"/>
        <w:spacing w:before="0" w:beforeAutospacing="0" w:after="30" w:afterAutospacing="0"/>
        <w:ind w:left="851"/>
        <w:jc w:val="both"/>
        <w:rPr>
          <w:b/>
          <w:color w:val="000000"/>
          <w:sz w:val="32"/>
          <w:szCs w:val="32"/>
        </w:rPr>
      </w:pPr>
    </w:p>
    <w:p w14:paraId="3E6F96EE" w14:textId="4AAC0EA1" w:rsidR="003E72D2" w:rsidRPr="003636D9" w:rsidRDefault="003E72D2" w:rsidP="003636D9">
      <w:pPr>
        <w:pStyle w:val="NormalWeb"/>
        <w:shd w:val="clear" w:color="auto" w:fill="FFFFFF"/>
        <w:spacing w:before="0" w:beforeAutospacing="0" w:after="30" w:afterAutospacing="0"/>
        <w:ind w:firstLine="720"/>
        <w:jc w:val="both"/>
        <w:rPr>
          <w:color w:val="000000"/>
        </w:rPr>
      </w:pPr>
      <w:r w:rsidRPr="003636D9">
        <w:rPr>
          <w:color w:val="000000"/>
        </w:rPr>
        <w:t xml:space="preserve">Depois de instalar a IDE do Arduino, você está pronto para instalar o Brino. Para isso, basta acessar a página do GitHub: </w:t>
      </w:r>
      <w:hyperlink r:id="rId13" w:history="1">
        <w:r w:rsidR="0065448E" w:rsidRPr="003636D9">
          <w:rPr>
            <w:rStyle w:val="Hyperlink"/>
            <w:i/>
          </w:rPr>
          <w:t>http://</w:t>
        </w:r>
        <w:r w:rsidRPr="003636D9">
          <w:rPr>
            <w:rStyle w:val="Hyperlink"/>
            <w:i/>
          </w:rPr>
          <w:t>ratosdepc.github.io/</w:t>
        </w:r>
        <w:r w:rsidR="009E1512" w:rsidRPr="003636D9">
          <w:rPr>
            <w:rStyle w:val="Hyperlink"/>
            <w:i/>
          </w:rPr>
          <w:t>Brino</w:t>
        </w:r>
      </w:hyperlink>
      <w:r w:rsidR="009E1512" w:rsidRPr="003636D9">
        <w:rPr>
          <w:color w:val="000000"/>
        </w:rPr>
        <w:t>; na</w:t>
      </w:r>
      <w:r w:rsidRPr="003636D9">
        <w:rPr>
          <w:color w:val="000000"/>
        </w:rPr>
        <w:t xml:space="preserve"> área de primeiros passos</w:t>
      </w:r>
      <w:r w:rsidR="009E1512" w:rsidRPr="003636D9">
        <w:rPr>
          <w:color w:val="000000"/>
        </w:rPr>
        <w:t>,</w:t>
      </w:r>
      <w:r w:rsidRPr="003636D9">
        <w:rPr>
          <w:color w:val="000000"/>
        </w:rPr>
        <w:t xml:space="preserve"> você encontra</w:t>
      </w:r>
      <w:r w:rsidR="00996F86">
        <w:rPr>
          <w:color w:val="000000"/>
        </w:rPr>
        <w:t>rá</w:t>
      </w:r>
      <w:r w:rsidRPr="003636D9">
        <w:rPr>
          <w:color w:val="000000"/>
        </w:rPr>
        <w:t xml:space="preserve"> o link para a página de releases </w:t>
      </w:r>
      <w:r w:rsidR="008155A4" w:rsidRPr="003636D9">
        <w:rPr>
          <w:color w:val="000000"/>
        </w:rPr>
        <w:t xml:space="preserve">e os nossos contatos no final. </w:t>
      </w:r>
      <w:r w:rsidR="002E0FAB" w:rsidRPr="003636D9">
        <w:rPr>
          <w:color w:val="000000"/>
        </w:rPr>
        <w:t>Já n</w:t>
      </w:r>
      <w:r w:rsidRPr="003636D9">
        <w:rPr>
          <w:color w:val="000000"/>
        </w:rPr>
        <w:t>a página de releases, baixe o zip da versão mais recente e descompacte-o em</w:t>
      </w:r>
      <w:r w:rsidR="00F37DA8" w:rsidRPr="003636D9">
        <w:rPr>
          <w:color w:val="000000"/>
        </w:rPr>
        <w:t xml:space="preserve"> algum lugar (de preferência onde você possa encontrá-lo</w:t>
      </w:r>
      <w:r w:rsidRPr="003636D9">
        <w:rPr>
          <w:color w:val="000000"/>
        </w:rPr>
        <w:t xml:space="preserve"> facilmente). Depois disso, basta abrir o arquivo BrinoIDE.exe e você estará </w:t>
      </w:r>
      <w:r w:rsidR="001B424E" w:rsidRPr="003636D9">
        <w:rPr>
          <w:color w:val="000000"/>
        </w:rPr>
        <w:t xml:space="preserve">pronto para começar! </w:t>
      </w:r>
      <w:r w:rsidR="003449DE" w:rsidRPr="003636D9">
        <w:rPr>
          <w:color w:val="000000" w:themeColor="text1"/>
        </w:rPr>
        <w:t>Caso queira</w:t>
      </w:r>
      <w:r w:rsidRPr="003636D9">
        <w:rPr>
          <w:color w:val="000000"/>
        </w:rPr>
        <w:t xml:space="preserve"> consultar algum código de exemplo, </w:t>
      </w:r>
      <w:r w:rsidR="00BD538F" w:rsidRPr="003636D9">
        <w:rPr>
          <w:color w:val="000000" w:themeColor="text1"/>
        </w:rPr>
        <w:t xml:space="preserve">estes </w:t>
      </w:r>
      <w:r w:rsidRPr="003636D9">
        <w:rPr>
          <w:color w:val="000000"/>
        </w:rPr>
        <w:t>podem ser facilmente encontrados na pasta exemplos.</w:t>
      </w:r>
      <w:r w:rsidR="00263358" w:rsidRPr="003636D9">
        <w:rPr>
          <w:color w:val="000000"/>
        </w:rPr>
        <w:t xml:space="preserve"> Siga as imagens abaixo para completar a instalação.</w:t>
      </w:r>
    </w:p>
    <w:p w14:paraId="59FDF4A9" w14:textId="0CE92583" w:rsidR="003E72D2" w:rsidRDefault="00263358"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eastAsia="pt-BR"/>
        </w:rPr>
        <w:lastRenderedPageBreak/>
        <w:drawing>
          <wp:anchor distT="0" distB="0" distL="114300" distR="114300" simplePos="0" relativeHeight="251680768" behindDoc="0" locked="0" layoutInCell="1" allowOverlap="1" wp14:anchorId="2F9705A8" wp14:editId="6429E6DD">
            <wp:simplePos x="0" y="0"/>
            <wp:positionH relativeFrom="margin">
              <wp:posOffset>-39922</wp:posOffset>
            </wp:positionH>
            <wp:positionV relativeFrom="paragraph">
              <wp:posOffset>606563</wp:posOffset>
            </wp:positionV>
            <wp:extent cx="5943600" cy="3194685"/>
            <wp:effectExtent l="0" t="0" r="0" b="5715"/>
            <wp:wrapSquare wrapText="bothSides"/>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anchor>
        </w:drawing>
      </w:r>
      <w:r w:rsidR="003E72D2" w:rsidRPr="003636D9">
        <w:rPr>
          <w:b/>
          <w:color w:val="000000"/>
        </w:rPr>
        <w:t xml:space="preserve">Nota: </w:t>
      </w:r>
      <w:r w:rsidR="003E72D2" w:rsidRPr="003636D9">
        <w:rPr>
          <w:color w:val="000000"/>
        </w:rPr>
        <w:t>Quando for compilar algum código, não se esq</w:t>
      </w:r>
      <w:r w:rsidR="001B424E" w:rsidRPr="003636D9">
        <w:rPr>
          <w:color w:val="000000"/>
        </w:rPr>
        <w:t>ueça d</w:t>
      </w:r>
      <w:r w:rsidR="00B3171B" w:rsidRPr="003636D9">
        <w:rPr>
          <w:color w:val="000000"/>
        </w:rPr>
        <w:t xml:space="preserve">e selecionar a placa </w:t>
      </w:r>
      <w:r w:rsidR="00996F86">
        <w:rPr>
          <w:color w:val="000000"/>
        </w:rPr>
        <w:t>que</w:t>
      </w:r>
      <w:r w:rsidR="00B3171B" w:rsidRPr="003636D9">
        <w:rPr>
          <w:color w:val="000000"/>
        </w:rPr>
        <w:t xml:space="preserve"> </w:t>
      </w:r>
      <w:r w:rsidR="003E72D2" w:rsidRPr="003636D9">
        <w:rPr>
          <w:color w:val="000000"/>
        </w:rPr>
        <w:t xml:space="preserve">você está </w:t>
      </w:r>
      <w:r w:rsidR="00996F86">
        <w:rPr>
          <w:color w:val="000000"/>
        </w:rPr>
        <w:t>utilizando</w:t>
      </w:r>
      <w:r w:rsidR="003E72D2" w:rsidRPr="003636D9">
        <w:rPr>
          <w:color w:val="000000"/>
        </w:rPr>
        <w:t xml:space="preserve"> na aba </w:t>
      </w:r>
      <w:r w:rsidR="003E72D2" w:rsidRPr="003636D9">
        <w:rPr>
          <w:rStyle w:val="nfaseSutil"/>
          <w:i w:val="0"/>
          <w:color w:val="auto"/>
        </w:rPr>
        <w:t>de ferramentas/placa.</w:t>
      </w:r>
    </w:p>
    <w:p w14:paraId="6750C816" w14:textId="77777777" w:rsidR="00996F86" w:rsidRPr="003636D9" w:rsidRDefault="00996F86" w:rsidP="003636D9">
      <w:pPr>
        <w:pStyle w:val="NormalWeb"/>
        <w:shd w:val="clear" w:color="auto" w:fill="FFFFFF"/>
        <w:spacing w:before="0" w:beforeAutospacing="0" w:after="30" w:afterAutospacing="0"/>
        <w:ind w:firstLine="720"/>
        <w:jc w:val="both"/>
        <w:rPr>
          <w:rStyle w:val="nfaseSutil"/>
          <w:i w:val="0"/>
          <w:color w:val="auto"/>
        </w:rPr>
      </w:pPr>
    </w:p>
    <w:p w14:paraId="357D89E0" w14:textId="4167D3CF" w:rsidR="009A3200"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eastAsia="pt-BR"/>
        </w:rPr>
        <w:drawing>
          <wp:anchor distT="0" distB="0" distL="114300" distR="114300" simplePos="0" relativeHeight="251681792" behindDoc="0" locked="0" layoutInCell="1" allowOverlap="1" wp14:anchorId="68837A8E" wp14:editId="68093198">
            <wp:simplePos x="0" y="0"/>
            <wp:positionH relativeFrom="margin">
              <wp:posOffset>0</wp:posOffset>
            </wp:positionH>
            <wp:positionV relativeFrom="paragraph">
              <wp:posOffset>7002</wp:posOffset>
            </wp:positionV>
            <wp:extent cx="5943600" cy="3190875"/>
            <wp:effectExtent l="0" t="0" r="0" b="9525"/>
            <wp:wrapSquare wrapText="bothSides"/>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itreleas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anchor>
        </w:drawing>
      </w:r>
    </w:p>
    <w:p w14:paraId="423C0EA8" w14:textId="51F61615" w:rsidR="009A3200" w:rsidRPr="003636D9" w:rsidRDefault="009A3200" w:rsidP="003636D9">
      <w:pPr>
        <w:pStyle w:val="NormalWeb"/>
        <w:shd w:val="clear" w:color="auto" w:fill="FFFFFF"/>
        <w:spacing w:before="0" w:beforeAutospacing="0" w:after="30" w:afterAutospacing="0"/>
        <w:ind w:firstLine="720"/>
        <w:jc w:val="both"/>
        <w:rPr>
          <w:rStyle w:val="nfaseSutil"/>
          <w:i w:val="0"/>
          <w:color w:val="auto"/>
        </w:rPr>
      </w:pPr>
    </w:p>
    <w:p w14:paraId="6334CD27" w14:textId="4BB09F47" w:rsidR="009A3200" w:rsidRPr="003636D9" w:rsidRDefault="009A3200" w:rsidP="003636D9">
      <w:pPr>
        <w:pStyle w:val="NormalWeb"/>
        <w:shd w:val="clear" w:color="auto" w:fill="FFFFFF"/>
        <w:spacing w:before="0" w:beforeAutospacing="0" w:after="30" w:afterAutospacing="0"/>
        <w:ind w:firstLine="720"/>
        <w:jc w:val="both"/>
        <w:rPr>
          <w:rStyle w:val="nfaseSutil"/>
          <w:i w:val="0"/>
          <w:color w:val="auto"/>
        </w:rPr>
      </w:pPr>
    </w:p>
    <w:p w14:paraId="7BAF35CB" w14:textId="180895E0" w:rsidR="009A3200"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eastAsia="pt-BR"/>
        </w:rPr>
        <w:drawing>
          <wp:anchor distT="0" distB="0" distL="114300" distR="114300" simplePos="0" relativeHeight="251682816" behindDoc="0" locked="0" layoutInCell="1" allowOverlap="1" wp14:anchorId="1AC0EBA1" wp14:editId="56D37A49">
            <wp:simplePos x="0" y="0"/>
            <wp:positionH relativeFrom="margin">
              <wp:posOffset>857250</wp:posOffset>
            </wp:positionH>
            <wp:positionV relativeFrom="paragraph">
              <wp:posOffset>6453</wp:posOffset>
            </wp:positionV>
            <wp:extent cx="4225925" cy="1869440"/>
            <wp:effectExtent l="0" t="0" r="3175" b="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inozip.png"/>
                    <pic:cNvPicPr/>
                  </pic:nvPicPr>
                  <pic:blipFill rotWithShape="1">
                    <a:blip r:embed="rId16" cstate="print">
                      <a:extLst>
                        <a:ext uri="{28A0092B-C50C-407E-A947-70E740481C1C}">
                          <a14:useLocalDpi xmlns:a14="http://schemas.microsoft.com/office/drawing/2010/main" val="0"/>
                        </a:ext>
                      </a:extLst>
                    </a:blip>
                    <a:srcRect r="28898" b="41534"/>
                    <a:stretch/>
                  </pic:blipFill>
                  <pic:spPr bwMode="auto">
                    <a:xfrm>
                      <a:off x="0" y="0"/>
                      <a:ext cx="4225925" cy="1869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5E4F98" w14:textId="3294F85B" w:rsidR="00263358"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p>
    <w:p w14:paraId="0D6A14F9" w14:textId="727400CA" w:rsidR="003636D9" w:rsidRPr="006F6A82" w:rsidRDefault="003636D9" w:rsidP="003636D9">
      <w:pPr>
        <w:pStyle w:val="NormalWeb"/>
        <w:shd w:val="clear" w:color="auto" w:fill="FFFFFF"/>
        <w:spacing w:before="0" w:beforeAutospacing="0" w:after="30" w:afterAutospacing="0"/>
        <w:ind w:firstLine="720"/>
        <w:jc w:val="both"/>
        <w:rPr>
          <w:iCs/>
          <w:noProof/>
        </w:rPr>
      </w:pPr>
    </w:p>
    <w:p w14:paraId="6B203ABB" w14:textId="4F22D547" w:rsidR="00263358"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p>
    <w:p w14:paraId="34F45D25" w14:textId="4D55CADB"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1DA61974" w14:textId="4F832B6F"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082B35C9"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7CBB0DCC" w14:textId="0BC3F1D1"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2F0D4AA4" w14:textId="62E122F0"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2BF52F0D" w14:textId="32EC0ECA"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781AC569" w14:textId="58323E28"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3614361F" w14:textId="11319604"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0791F981" w14:textId="3654D0C6"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eastAsia="pt-BR"/>
        </w:rPr>
        <w:lastRenderedPageBreak/>
        <w:drawing>
          <wp:anchor distT="0" distB="0" distL="114300" distR="114300" simplePos="0" relativeHeight="251683840" behindDoc="0" locked="0" layoutInCell="1" allowOverlap="1" wp14:anchorId="1AE58E9D" wp14:editId="152CD1EA">
            <wp:simplePos x="0" y="0"/>
            <wp:positionH relativeFrom="margin">
              <wp:align>center</wp:align>
            </wp:positionH>
            <wp:positionV relativeFrom="paragraph">
              <wp:posOffset>5783</wp:posOffset>
            </wp:positionV>
            <wp:extent cx="3212465" cy="1762760"/>
            <wp:effectExtent l="0" t="0" r="6985" b="889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brindo.png"/>
                    <pic:cNvPicPr/>
                  </pic:nvPicPr>
                  <pic:blipFill rotWithShape="1">
                    <a:blip r:embed="rId17" cstate="print">
                      <a:extLst>
                        <a:ext uri="{28A0092B-C50C-407E-A947-70E740481C1C}">
                          <a14:useLocalDpi xmlns:a14="http://schemas.microsoft.com/office/drawing/2010/main" val="0"/>
                        </a:ext>
                      </a:extLst>
                    </a:blip>
                    <a:srcRect r="45946" b="44813"/>
                    <a:stretch/>
                  </pic:blipFill>
                  <pic:spPr bwMode="auto">
                    <a:xfrm>
                      <a:off x="0" y="0"/>
                      <a:ext cx="3212465" cy="176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1D89EE"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3CD886A7" w14:textId="77777777" w:rsidR="003636D9" w:rsidRPr="006F6A82" w:rsidRDefault="003636D9" w:rsidP="003636D9">
      <w:pPr>
        <w:pStyle w:val="NormalWeb"/>
        <w:shd w:val="clear" w:color="auto" w:fill="FFFFFF"/>
        <w:spacing w:before="0" w:beforeAutospacing="0" w:after="30" w:afterAutospacing="0"/>
        <w:ind w:firstLine="720"/>
        <w:jc w:val="both"/>
        <w:rPr>
          <w:iCs/>
          <w:noProof/>
        </w:rPr>
      </w:pPr>
    </w:p>
    <w:p w14:paraId="36412E8D" w14:textId="65983F88"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42DD850F" w14:textId="3629EF06" w:rsidR="00263358"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p>
    <w:p w14:paraId="59B27E79"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693CEBDD"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61316D60"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403DF1E3"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23756E87"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6B1DFB72"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78442C69"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05C62B77" w14:textId="535E6192" w:rsidR="00C73668" w:rsidRPr="003636D9" w:rsidRDefault="00263358" w:rsidP="00996F86">
      <w:pPr>
        <w:pStyle w:val="NormalWeb"/>
        <w:numPr>
          <w:ilvl w:val="1"/>
          <w:numId w:val="117"/>
        </w:numPr>
        <w:shd w:val="clear" w:color="auto" w:fill="FFFFFF"/>
        <w:spacing w:before="0" w:beforeAutospacing="0" w:after="30" w:afterAutospacing="0"/>
        <w:ind w:left="851" w:hanging="491"/>
        <w:jc w:val="both"/>
        <w:rPr>
          <w:b/>
          <w:color w:val="000000"/>
          <w:sz w:val="32"/>
          <w:szCs w:val="32"/>
        </w:rPr>
      </w:pPr>
      <w:proofErr w:type="spellStart"/>
      <w:r w:rsidRPr="003636D9">
        <w:rPr>
          <w:b/>
          <w:color w:val="000000"/>
          <w:sz w:val="32"/>
          <w:szCs w:val="32"/>
        </w:rPr>
        <w:t>Frit</w:t>
      </w:r>
      <w:r w:rsidR="003E72D2" w:rsidRPr="003636D9">
        <w:rPr>
          <w:b/>
          <w:color w:val="000000"/>
          <w:sz w:val="32"/>
          <w:szCs w:val="32"/>
        </w:rPr>
        <w:t>zing</w:t>
      </w:r>
      <w:proofErr w:type="spellEnd"/>
      <w:r w:rsidR="003E72D2" w:rsidRPr="003636D9">
        <w:rPr>
          <w:b/>
          <w:color w:val="000000"/>
          <w:sz w:val="32"/>
          <w:szCs w:val="32"/>
        </w:rPr>
        <w:t xml:space="preserve">: </w:t>
      </w:r>
    </w:p>
    <w:p w14:paraId="0A0718EA" w14:textId="6B6ACF51" w:rsidR="003636D9" w:rsidRPr="003636D9" w:rsidRDefault="003636D9" w:rsidP="003636D9">
      <w:pPr>
        <w:pStyle w:val="NormalWeb"/>
        <w:shd w:val="clear" w:color="auto" w:fill="FFFFFF"/>
        <w:spacing w:before="0" w:beforeAutospacing="0" w:after="30" w:afterAutospacing="0"/>
        <w:ind w:left="851"/>
        <w:jc w:val="both"/>
        <w:rPr>
          <w:b/>
          <w:color w:val="000000"/>
          <w:sz w:val="32"/>
          <w:szCs w:val="32"/>
        </w:rPr>
      </w:pPr>
    </w:p>
    <w:p w14:paraId="6BF9DA04" w14:textId="7BA0465E" w:rsidR="006652F7" w:rsidRPr="003636D9" w:rsidRDefault="003636D9" w:rsidP="003636D9">
      <w:pPr>
        <w:pStyle w:val="NormalWeb"/>
        <w:shd w:val="clear" w:color="auto" w:fill="FFFFFF"/>
        <w:spacing w:before="0" w:beforeAutospacing="0" w:after="30" w:afterAutospacing="0"/>
        <w:ind w:left="851" w:firstLine="589"/>
        <w:jc w:val="both"/>
        <w:rPr>
          <w:color w:val="000000"/>
        </w:rPr>
      </w:pPr>
      <w:r w:rsidRPr="003636D9">
        <w:rPr>
          <w:noProof/>
          <w:color w:val="0000FF"/>
          <w:sz w:val="27"/>
          <w:szCs w:val="27"/>
          <w:lang w:eastAsia="pt-BR"/>
        </w:rPr>
        <w:drawing>
          <wp:anchor distT="0" distB="0" distL="114300" distR="114300" simplePos="0" relativeHeight="251673600" behindDoc="1" locked="0" layoutInCell="1" allowOverlap="1" wp14:anchorId="70EEF1D3" wp14:editId="33262CD4">
            <wp:simplePos x="0" y="0"/>
            <wp:positionH relativeFrom="column">
              <wp:posOffset>195632</wp:posOffset>
            </wp:positionH>
            <wp:positionV relativeFrom="paragraph">
              <wp:posOffset>5973</wp:posOffset>
            </wp:positionV>
            <wp:extent cx="1217295" cy="1221105"/>
            <wp:effectExtent l="0" t="0" r="1905" b="0"/>
            <wp:wrapSquare wrapText="bothSides"/>
            <wp:docPr id="38" name="Imagem 38" descr="https://cdn.sparkfun.com/assets/5/3/4/3/1/52b1e48a757b7f28448b4567.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parkfun.com/assets/5/3/4/3/1/52b1e48a757b7f28448b4567.png">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1729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73668" w:rsidRPr="003636D9">
        <w:rPr>
          <w:color w:val="000000"/>
        </w:rPr>
        <w:t>Fritzing</w:t>
      </w:r>
      <w:proofErr w:type="spellEnd"/>
      <w:r w:rsidR="00C73668" w:rsidRPr="003636D9">
        <w:rPr>
          <w:color w:val="000000"/>
        </w:rPr>
        <w:t xml:space="preserve"> é um programa que busca tornar a eletr</w:t>
      </w:r>
      <w:r w:rsidR="001B424E" w:rsidRPr="003636D9">
        <w:rPr>
          <w:color w:val="000000"/>
        </w:rPr>
        <w:t>ônica e a programação acessível</w:t>
      </w:r>
      <w:r w:rsidR="00C73668" w:rsidRPr="003636D9">
        <w:rPr>
          <w:color w:val="000000"/>
        </w:rPr>
        <w:t xml:space="preserve"> </w:t>
      </w:r>
      <w:r w:rsidR="00E77942" w:rsidRPr="003636D9">
        <w:rPr>
          <w:color w:val="000000"/>
        </w:rPr>
        <w:t xml:space="preserve">a </w:t>
      </w:r>
      <w:r w:rsidR="00C73668" w:rsidRPr="003636D9">
        <w:rPr>
          <w:color w:val="000000"/>
        </w:rPr>
        <w:t>todos.</w:t>
      </w:r>
      <w:r w:rsidR="006652F7" w:rsidRPr="003636D9">
        <w:rPr>
          <w:color w:val="000000"/>
        </w:rPr>
        <w:t xml:space="preserve"> É uma ferramenta intuitiva e rápida p</w:t>
      </w:r>
      <w:r w:rsidR="001B424E" w:rsidRPr="003636D9">
        <w:rPr>
          <w:color w:val="000000"/>
        </w:rPr>
        <w:t xml:space="preserve">ara quem deseja </w:t>
      </w:r>
      <w:r w:rsidR="00E31902" w:rsidRPr="003636D9">
        <w:rPr>
          <w:color w:val="000000" w:themeColor="text1"/>
        </w:rPr>
        <w:t>documentar, digitalmente,</w:t>
      </w:r>
      <w:r w:rsidR="00CE52FE" w:rsidRPr="003636D9">
        <w:rPr>
          <w:color w:val="000000"/>
        </w:rPr>
        <w:t xml:space="preserve"> </w:t>
      </w:r>
      <w:r w:rsidR="00162D2F" w:rsidRPr="003636D9">
        <w:rPr>
          <w:color w:val="000000"/>
        </w:rPr>
        <w:t>projetos</w:t>
      </w:r>
      <w:r w:rsidR="00CE52FE" w:rsidRPr="003636D9">
        <w:rPr>
          <w:color w:val="000000"/>
        </w:rPr>
        <w:t xml:space="preserve"> feitos com Arduino</w:t>
      </w:r>
      <w:r w:rsidR="006652F7" w:rsidRPr="003636D9">
        <w:rPr>
          <w:color w:val="000000"/>
        </w:rPr>
        <w:t xml:space="preserve">. </w:t>
      </w:r>
      <w:r w:rsidR="002100F3" w:rsidRPr="003636D9">
        <w:rPr>
          <w:color w:val="000000"/>
        </w:rPr>
        <w:t>E</w:t>
      </w:r>
      <w:r w:rsidR="0030242D" w:rsidRPr="003636D9">
        <w:rPr>
          <w:color w:val="000000"/>
        </w:rPr>
        <w:t>le</w:t>
      </w:r>
      <w:r w:rsidR="002100F3" w:rsidRPr="003636D9">
        <w:rPr>
          <w:color w:val="000000"/>
        </w:rPr>
        <w:t xml:space="preserve"> </w:t>
      </w:r>
      <w:r w:rsidR="0030242D" w:rsidRPr="003636D9">
        <w:rPr>
          <w:color w:val="000000"/>
        </w:rPr>
        <w:t>p</w:t>
      </w:r>
      <w:r w:rsidR="006652F7" w:rsidRPr="003636D9">
        <w:rPr>
          <w:color w:val="000000"/>
        </w:rPr>
        <w:t>os</w:t>
      </w:r>
      <w:r w:rsidR="0030242D" w:rsidRPr="003636D9">
        <w:rPr>
          <w:color w:val="000000"/>
        </w:rPr>
        <w:t>sui diversas opções</w:t>
      </w:r>
      <w:r w:rsidR="00D56E45" w:rsidRPr="003636D9">
        <w:rPr>
          <w:color w:val="000000"/>
        </w:rPr>
        <w:t xml:space="preserve"> para a</w:t>
      </w:r>
      <w:r w:rsidR="006652F7" w:rsidRPr="003636D9">
        <w:rPr>
          <w:color w:val="000000"/>
        </w:rPr>
        <w:t xml:space="preserve"> </w:t>
      </w:r>
      <w:r w:rsidR="0030242D" w:rsidRPr="003636D9">
        <w:rPr>
          <w:color w:val="000000"/>
        </w:rPr>
        <w:t xml:space="preserve">montagem </w:t>
      </w:r>
      <w:r w:rsidR="0037069C" w:rsidRPr="003636D9">
        <w:rPr>
          <w:color w:val="000000"/>
        </w:rPr>
        <w:t xml:space="preserve">de circuitos </w:t>
      </w:r>
      <w:r w:rsidR="006652F7" w:rsidRPr="003636D9">
        <w:rPr>
          <w:color w:val="000000"/>
        </w:rPr>
        <w:t xml:space="preserve">sobre uma </w:t>
      </w:r>
      <w:proofErr w:type="spellStart"/>
      <w:r w:rsidR="006652F7" w:rsidRPr="003636D9">
        <w:rPr>
          <w:color w:val="000000"/>
        </w:rPr>
        <w:t>protoboard</w:t>
      </w:r>
      <w:proofErr w:type="spellEnd"/>
      <w:r w:rsidR="006652F7" w:rsidRPr="003636D9">
        <w:rPr>
          <w:color w:val="000000"/>
        </w:rPr>
        <w:t xml:space="preserve"> virtual,</w:t>
      </w:r>
      <w:r w:rsidR="00270F59" w:rsidRPr="003636D9">
        <w:rPr>
          <w:color w:val="000000"/>
        </w:rPr>
        <w:t xml:space="preserve"> disponibilizando</w:t>
      </w:r>
      <w:r w:rsidR="00F44A83" w:rsidRPr="003636D9">
        <w:rPr>
          <w:color w:val="000000"/>
        </w:rPr>
        <w:t xml:space="preserve"> inúmeros modelos de Arduino</w:t>
      </w:r>
      <w:r w:rsidR="009F646F" w:rsidRPr="003636D9">
        <w:rPr>
          <w:color w:val="000000"/>
        </w:rPr>
        <w:t xml:space="preserve"> para o usuário</w:t>
      </w:r>
      <w:r w:rsidR="006652F7" w:rsidRPr="003636D9">
        <w:rPr>
          <w:color w:val="000000"/>
        </w:rPr>
        <w:t>.</w:t>
      </w:r>
      <w:r w:rsidR="009E1512" w:rsidRPr="003636D9">
        <w:rPr>
          <w:color w:val="000000"/>
        </w:rPr>
        <w:t xml:space="preserve"> </w:t>
      </w:r>
      <w:r w:rsidR="008D71FD" w:rsidRPr="003636D9">
        <w:rPr>
          <w:color w:val="000000" w:themeColor="text1"/>
        </w:rPr>
        <w:t>Alé</w:t>
      </w:r>
      <w:r w:rsidR="00280739" w:rsidRPr="003636D9">
        <w:rPr>
          <w:color w:val="000000" w:themeColor="text1"/>
        </w:rPr>
        <w:t xml:space="preserve">m disso, o </w:t>
      </w:r>
      <w:proofErr w:type="spellStart"/>
      <w:r w:rsidR="00280739" w:rsidRPr="003636D9">
        <w:rPr>
          <w:color w:val="000000" w:themeColor="text1"/>
        </w:rPr>
        <w:t>Fritzing</w:t>
      </w:r>
      <w:proofErr w:type="spellEnd"/>
      <w:r w:rsidR="00280739" w:rsidRPr="003636D9">
        <w:rPr>
          <w:color w:val="000000" w:themeColor="text1"/>
        </w:rPr>
        <w:t xml:space="preserve"> permite</w:t>
      </w:r>
      <w:r w:rsidR="006652F7" w:rsidRPr="003636D9">
        <w:rPr>
          <w:color w:val="000000"/>
        </w:rPr>
        <w:t xml:space="preserve"> exportar esquemáticos</w:t>
      </w:r>
      <w:r w:rsidR="00280739" w:rsidRPr="003636D9">
        <w:rPr>
          <w:color w:val="000000"/>
        </w:rPr>
        <w:t>,</w:t>
      </w:r>
      <w:r w:rsidR="005437FE" w:rsidRPr="003636D9">
        <w:rPr>
          <w:color w:val="000000"/>
        </w:rPr>
        <w:t xml:space="preserve"> pode ser usado como IDE, entre </w:t>
      </w:r>
      <w:r w:rsidR="00B46916" w:rsidRPr="003636D9">
        <w:rPr>
          <w:color w:val="000000"/>
        </w:rPr>
        <w:t>outras funções</w:t>
      </w:r>
      <w:r w:rsidR="001B424E" w:rsidRPr="003636D9">
        <w:rPr>
          <w:color w:val="000000"/>
        </w:rPr>
        <w:t>.</w:t>
      </w:r>
      <w:r w:rsidR="006652F7" w:rsidRPr="003636D9">
        <w:rPr>
          <w:color w:val="222222"/>
          <w:sz w:val="27"/>
          <w:szCs w:val="27"/>
          <w:lang w:val="pt-PT"/>
        </w:rPr>
        <w:t xml:space="preserve"> </w:t>
      </w:r>
    </w:p>
    <w:p w14:paraId="1D207CF4" w14:textId="0E8D908B" w:rsidR="006652F7" w:rsidRPr="003636D9" w:rsidRDefault="006652F7" w:rsidP="003636D9">
      <w:pPr>
        <w:pStyle w:val="NormalWeb"/>
        <w:shd w:val="clear" w:color="auto" w:fill="FFFFFF"/>
        <w:spacing w:before="0" w:beforeAutospacing="0" w:after="30" w:afterAutospacing="0"/>
        <w:ind w:firstLine="589"/>
        <w:jc w:val="both"/>
        <w:rPr>
          <w:noProof/>
          <w:color w:val="0000FF"/>
          <w:sz w:val="27"/>
          <w:szCs w:val="27"/>
          <w:lang w:eastAsia="pt-BR"/>
        </w:rPr>
      </w:pPr>
      <w:r w:rsidRPr="003636D9">
        <w:rPr>
          <w:color w:val="000000"/>
        </w:rPr>
        <w:t>Para baixar</w:t>
      </w:r>
      <w:r w:rsidR="00996F86">
        <w:rPr>
          <w:color w:val="000000"/>
        </w:rPr>
        <w:t>,</w:t>
      </w:r>
      <w:r w:rsidRPr="003636D9">
        <w:rPr>
          <w:color w:val="000000"/>
        </w:rPr>
        <w:t xml:space="preserve"> acesse</w:t>
      </w:r>
      <w:r w:rsidRPr="003636D9">
        <w:rPr>
          <w:i/>
          <w:color w:val="000000"/>
        </w:rPr>
        <w:t xml:space="preserve"> </w:t>
      </w:r>
      <w:hyperlink r:id="rId20" w:history="1">
        <w:r w:rsidRPr="003636D9">
          <w:rPr>
            <w:rStyle w:val="Hyperlink"/>
            <w:i/>
          </w:rPr>
          <w:t>http://fritzing.org/home/</w:t>
        </w:r>
      </w:hyperlink>
      <w:r w:rsidR="00052DE0" w:rsidRPr="003636D9">
        <w:rPr>
          <w:color w:val="000000"/>
        </w:rPr>
        <w:t xml:space="preserve"> e, </w:t>
      </w:r>
      <w:r w:rsidRPr="003636D9">
        <w:rPr>
          <w:color w:val="000000"/>
        </w:rPr>
        <w:t>na parte superior</w:t>
      </w:r>
      <w:r w:rsidR="001B424E" w:rsidRPr="003636D9">
        <w:rPr>
          <w:color w:val="000000"/>
        </w:rPr>
        <w:t>, clique em downloads</w:t>
      </w:r>
      <w:r w:rsidRPr="003636D9">
        <w:rPr>
          <w:color w:val="000000"/>
        </w:rPr>
        <w:t xml:space="preserve"> </w:t>
      </w:r>
      <w:r w:rsidR="001B424E" w:rsidRPr="003636D9">
        <w:t>e</w:t>
      </w:r>
      <w:r w:rsidRPr="003636D9">
        <w:rPr>
          <w:color w:val="000000"/>
        </w:rPr>
        <w:t xml:space="preserve"> busque pela versão mais recente compatível com o seu sistema operacional. </w:t>
      </w:r>
      <w:r w:rsidR="00A20672" w:rsidRPr="003636D9">
        <w:rPr>
          <w:color w:val="000000"/>
        </w:rPr>
        <w:t xml:space="preserve">Uma vez obtida a </w:t>
      </w:r>
      <w:r w:rsidRPr="003636D9">
        <w:rPr>
          <w:color w:val="000000"/>
        </w:rPr>
        <w:t>pasta .zip</w:t>
      </w:r>
      <w:r w:rsidR="00A20672" w:rsidRPr="003636D9">
        <w:rPr>
          <w:color w:val="000000"/>
        </w:rPr>
        <w:t>,</w:t>
      </w:r>
      <w:r w:rsidR="00996F86">
        <w:rPr>
          <w:color w:val="000000"/>
        </w:rPr>
        <w:t xml:space="preserve"> basta extraí</w:t>
      </w:r>
      <w:r w:rsidRPr="003636D9">
        <w:rPr>
          <w:color w:val="000000"/>
        </w:rPr>
        <w:t>-la para u</w:t>
      </w:r>
      <w:r w:rsidR="00EE22B9" w:rsidRPr="003636D9">
        <w:rPr>
          <w:color w:val="000000"/>
        </w:rPr>
        <w:t xml:space="preserve">ma pasta convencional. Dentro de </w:t>
      </w:r>
      <w:r w:rsidR="00B3171B" w:rsidRPr="003636D9">
        <w:rPr>
          <w:color w:val="000000"/>
        </w:rPr>
        <w:t>tal pasta</w:t>
      </w:r>
      <w:r w:rsidRPr="003636D9">
        <w:rPr>
          <w:color w:val="000000"/>
        </w:rPr>
        <w:t xml:space="preserve"> encontra-se o arquivo fritzing.exe</w:t>
      </w:r>
      <w:r w:rsidR="001B424E" w:rsidRPr="003636D9">
        <w:rPr>
          <w:color w:val="000000"/>
        </w:rPr>
        <w:t>, que é o programa.</w:t>
      </w:r>
      <w:r w:rsidRPr="003636D9">
        <w:rPr>
          <w:color w:val="222222"/>
          <w:sz w:val="27"/>
          <w:szCs w:val="27"/>
          <w:lang w:val="pt-PT"/>
        </w:rPr>
        <w:t xml:space="preserve"> </w:t>
      </w:r>
    </w:p>
    <w:p w14:paraId="2F3AD5E3" w14:textId="29D0A209" w:rsidR="006652F7" w:rsidRPr="003636D9" w:rsidRDefault="006652F7" w:rsidP="003636D9">
      <w:pPr>
        <w:pStyle w:val="NormalWeb"/>
        <w:shd w:val="clear" w:color="auto" w:fill="FFFFFF"/>
        <w:spacing w:before="0" w:beforeAutospacing="0" w:after="30" w:afterAutospacing="0"/>
        <w:ind w:left="851" w:firstLine="589"/>
        <w:jc w:val="both"/>
        <w:rPr>
          <w:color w:val="000000"/>
        </w:rPr>
      </w:pPr>
    </w:p>
    <w:p w14:paraId="605F14AC" w14:textId="69CF2528" w:rsidR="003E72D2" w:rsidRPr="003636D9" w:rsidRDefault="003E72D2" w:rsidP="00996F86">
      <w:pPr>
        <w:pStyle w:val="NormalWeb"/>
        <w:numPr>
          <w:ilvl w:val="1"/>
          <w:numId w:val="117"/>
        </w:numPr>
        <w:shd w:val="clear" w:color="auto" w:fill="FFFFFF"/>
        <w:spacing w:before="0" w:beforeAutospacing="0" w:after="30" w:afterAutospacing="0"/>
        <w:ind w:left="851" w:hanging="491"/>
        <w:jc w:val="both"/>
        <w:rPr>
          <w:b/>
          <w:color w:val="000000"/>
          <w:sz w:val="32"/>
          <w:szCs w:val="32"/>
        </w:rPr>
      </w:pPr>
      <w:r w:rsidRPr="003636D9">
        <w:rPr>
          <w:b/>
          <w:color w:val="000000"/>
          <w:sz w:val="32"/>
          <w:szCs w:val="32"/>
        </w:rPr>
        <w:t>Pronto para começar:</w:t>
      </w:r>
    </w:p>
    <w:p w14:paraId="66D20B48"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26E3A031" w14:textId="3E1CED9A" w:rsidR="00A56541" w:rsidRPr="003636D9" w:rsidRDefault="00A56541" w:rsidP="003636D9">
      <w:pPr>
        <w:pStyle w:val="NormalWeb"/>
        <w:shd w:val="clear" w:color="auto" w:fill="FFFFFF"/>
        <w:spacing w:before="0" w:beforeAutospacing="0" w:after="30" w:afterAutospacing="0"/>
        <w:ind w:firstLine="720"/>
        <w:jc w:val="both"/>
        <w:rPr>
          <w:strike/>
          <w:color w:val="C00000"/>
        </w:rPr>
      </w:pPr>
      <w:r w:rsidRPr="003636D9">
        <w:rPr>
          <w:color w:val="000000"/>
        </w:rPr>
        <w:t>Depois de instalar tudo</w:t>
      </w:r>
      <w:r w:rsidR="004F5BF5" w:rsidRPr="003636D9">
        <w:rPr>
          <w:color w:val="000000"/>
        </w:rPr>
        <w:t>,</w:t>
      </w:r>
      <w:r w:rsidRPr="003636D9">
        <w:rPr>
          <w:color w:val="000000"/>
        </w:rPr>
        <w:t xml:space="preserve"> </w:t>
      </w:r>
      <w:r w:rsidR="001B424E" w:rsidRPr="003636D9">
        <w:rPr>
          <w:color w:val="000000"/>
        </w:rPr>
        <w:t>é hora de desenvolver</w:t>
      </w:r>
      <w:r w:rsidR="004F5BF5" w:rsidRPr="003636D9">
        <w:rPr>
          <w:color w:val="000000"/>
        </w:rPr>
        <w:t xml:space="preserve"> </w:t>
      </w:r>
      <w:r w:rsidR="00BB1BC2" w:rsidRPr="003636D9">
        <w:rPr>
          <w:color w:val="000000"/>
        </w:rPr>
        <w:t xml:space="preserve">seu </w:t>
      </w:r>
      <w:r w:rsidR="004F5BF5" w:rsidRPr="003636D9">
        <w:rPr>
          <w:color w:val="000000"/>
        </w:rPr>
        <w:t>primeiro projeto</w:t>
      </w:r>
      <w:r w:rsidR="004F5BF5" w:rsidRPr="003636D9">
        <w:rPr>
          <w:color w:val="000000" w:themeColor="text1"/>
        </w:rPr>
        <w:t>:</w:t>
      </w:r>
      <w:r w:rsidR="001B424E" w:rsidRPr="003636D9">
        <w:rPr>
          <w:color w:val="000000"/>
        </w:rPr>
        <w:t xml:space="preserve"> “Piscar”. Esse </w:t>
      </w:r>
      <w:r w:rsidRPr="003636D9">
        <w:rPr>
          <w:color w:val="000000"/>
        </w:rPr>
        <w:t>programa é extremamente simples</w:t>
      </w:r>
      <w:r w:rsidR="009749B0" w:rsidRPr="003636D9">
        <w:rPr>
          <w:color w:val="000000"/>
        </w:rPr>
        <w:t>,</w:t>
      </w:r>
      <w:r w:rsidRPr="003636D9">
        <w:rPr>
          <w:color w:val="000000"/>
        </w:rPr>
        <w:t xml:space="preserve"> </w:t>
      </w:r>
      <w:r w:rsidR="00975EA1" w:rsidRPr="003636D9">
        <w:rPr>
          <w:color w:val="000000"/>
        </w:rPr>
        <w:t>não</w:t>
      </w:r>
      <w:r w:rsidR="00D951B7" w:rsidRPr="003636D9">
        <w:rPr>
          <w:color w:val="000000"/>
        </w:rPr>
        <w:t xml:space="preserve"> necessita de</w:t>
      </w:r>
      <w:r w:rsidR="00761B3A" w:rsidRPr="003636D9">
        <w:rPr>
          <w:color w:val="000000"/>
        </w:rPr>
        <w:t xml:space="preserve"> </w:t>
      </w:r>
      <w:r w:rsidRPr="003636D9">
        <w:rPr>
          <w:color w:val="000000"/>
        </w:rPr>
        <w:t xml:space="preserve">experiência prévia, </w:t>
      </w:r>
      <w:r w:rsidR="0072601E" w:rsidRPr="003636D9">
        <w:rPr>
          <w:color w:val="000000"/>
        </w:rPr>
        <w:t xml:space="preserve">ou </w:t>
      </w:r>
      <w:r w:rsidR="005A21B0" w:rsidRPr="003636D9">
        <w:rPr>
          <w:color w:val="000000"/>
        </w:rPr>
        <w:t>d</w:t>
      </w:r>
      <w:r w:rsidR="001F4F14" w:rsidRPr="003636D9">
        <w:rPr>
          <w:color w:val="000000"/>
        </w:rPr>
        <w:t>e qualquer outro</w:t>
      </w:r>
      <w:r w:rsidR="0072601E" w:rsidRPr="003636D9">
        <w:rPr>
          <w:color w:val="000000"/>
        </w:rPr>
        <w:t xml:space="preserve"> </w:t>
      </w:r>
      <w:r w:rsidR="00FC75B7" w:rsidRPr="003636D9">
        <w:rPr>
          <w:color w:val="000000"/>
        </w:rPr>
        <w:t xml:space="preserve">componente </w:t>
      </w:r>
      <w:r w:rsidRPr="003636D9">
        <w:rPr>
          <w:color w:val="000000"/>
        </w:rPr>
        <w:t xml:space="preserve">além da sua placa </w:t>
      </w:r>
      <w:r w:rsidR="0072601E" w:rsidRPr="003636D9">
        <w:rPr>
          <w:color w:val="000000"/>
        </w:rPr>
        <w:t>Arduino</w:t>
      </w:r>
      <w:r w:rsidRPr="003636D9">
        <w:rPr>
          <w:color w:val="000000"/>
        </w:rPr>
        <w:t>, pois ela já contém um LED que pode ser controlado. Entretanto,</w:t>
      </w:r>
      <w:r w:rsidR="00D813EC" w:rsidRPr="003636D9">
        <w:rPr>
          <w:color w:val="000000"/>
        </w:rPr>
        <w:t xml:space="preserve"> se você nunca programou antes,</w:t>
      </w:r>
      <w:r w:rsidRPr="003636D9">
        <w:rPr>
          <w:color w:val="000000"/>
        </w:rPr>
        <w:t xml:space="preserve"> sugerimos que você leia o capítulo de Introdução à Programação, localizado na</w:t>
      </w:r>
      <w:r w:rsidR="00D813EC" w:rsidRPr="003636D9">
        <w:rPr>
          <w:color w:val="000000"/>
        </w:rPr>
        <w:t xml:space="preserve"> área de habilidades adicionais</w:t>
      </w:r>
      <w:r w:rsidRPr="003636D9">
        <w:rPr>
          <w:color w:val="000000"/>
        </w:rPr>
        <w:t xml:space="preserve">. </w:t>
      </w:r>
    </w:p>
    <w:p w14:paraId="25F8B6FF" w14:textId="13B88ACA" w:rsidR="00D808E7" w:rsidRPr="003636D9" w:rsidRDefault="009E1512" w:rsidP="003636D9">
      <w:pPr>
        <w:pStyle w:val="NormalWeb"/>
        <w:shd w:val="clear" w:color="auto" w:fill="FFFFFF"/>
        <w:spacing w:before="0" w:beforeAutospacing="0" w:after="30" w:afterAutospacing="0"/>
        <w:ind w:firstLine="720"/>
        <w:jc w:val="both"/>
        <w:rPr>
          <w:color w:val="000000"/>
        </w:rPr>
      </w:pPr>
      <w:r w:rsidRPr="003636D9">
        <w:rPr>
          <w:b/>
          <w:color w:val="000000"/>
        </w:rPr>
        <w:t>Nota</w:t>
      </w:r>
      <w:r w:rsidR="001A4720" w:rsidRPr="003636D9">
        <w:rPr>
          <w:b/>
          <w:color w:val="000000"/>
        </w:rPr>
        <w:t>:</w:t>
      </w:r>
      <w:r w:rsidR="001A4720" w:rsidRPr="003636D9">
        <w:rPr>
          <w:color w:val="000000"/>
        </w:rPr>
        <w:t xml:space="preserve"> à</w:t>
      </w:r>
      <w:r w:rsidR="00D808E7" w:rsidRPr="003636D9">
        <w:rPr>
          <w:color w:val="000000"/>
        </w:rPr>
        <w:t>que</w:t>
      </w:r>
      <w:r w:rsidR="001A4720" w:rsidRPr="003636D9">
        <w:rPr>
          <w:color w:val="000000"/>
        </w:rPr>
        <w:t>les que já possuem alguma</w:t>
      </w:r>
      <w:r w:rsidR="006512E5" w:rsidRPr="003636D9">
        <w:rPr>
          <w:color w:val="000000"/>
        </w:rPr>
        <w:t xml:space="preserve"> experiência com programação</w:t>
      </w:r>
      <w:r w:rsidR="00521921" w:rsidRPr="003636D9">
        <w:rPr>
          <w:color w:val="000000"/>
        </w:rPr>
        <w:t>,</w:t>
      </w:r>
      <w:r w:rsidR="00000343" w:rsidRPr="003636D9">
        <w:rPr>
          <w:color w:val="000000"/>
        </w:rPr>
        <w:t xml:space="preserve"> </w:t>
      </w:r>
      <w:r w:rsidR="00521921" w:rsidRPr="003636D9">
        <w:rPr>
          <w:color w:val="000000"/>
        </w:rPr>
        <w:t xml:space="preserve">recomendamos </w:t>
      </w:r>
      <w:r w:rsidR="006512E5" w:rsidRPr="003636D9">
        <w:rPr>
          <w:color w:val="000000"/>
        </w:rPr>
        <w:t xml:space="preserve">ler os tipos </w:t>
      </w:r>
      <w:r w:rsidR="00E332E9" w:rsidRPr="003636D9">
        <w:rPr>
          <w:color w:val="000000"/>
        </w:rPr>
        <w:t xml:space="preserve">de variáveis da linguagem Brino e as funções e métodos obrigatórios </w:t>
      </w:r>
      <w:r w:rsidR="00B3171B" w:rsidRPr="003636D9">
        <w:rPr>
          <w:color w:val="000000"/>
        </w:rPr>
        <w:t>em todo</w:t>
      </w:r>
      <w:r w:rsidR="00521921" w:rsidRPr="003636D9">
        <w:rPr>
          <w:color w:val="000000"/>
        </w:rPr>
        <w:t xml:space="preserve"> rascunho.</w:t>
      </w:r>
    </w:p>
    <w:p w14:paraId="7106AAE5"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25463E77" w14:textId="0EF8BAB6" w:rsidR="006D32FE" w:rsidRPr="003636D9" w:rsidRDefault="006D32FE" w:rsidP="003636D9">
      <w:pPr>
        <w:pStyle w:val="NormalWeb"/>
        <w:shd w:val="clear" w:color="auto" w:fill="FFFFFF"/>
        <w:spacing w:before="0" w:beforeAutospacing="0" w:after="30" w:afterAutospacing="0"/>
        <w:jc w:val="both"/>
        <w:rPr>
          <w:b/>
          <w:color w:val="000000"/>
          <w:sz w:val="36"/>
          <w:szCs w:val="36"/>
          <w:u w:val="single"/>
        </w:rPr>
      </w:pPr>
    </w:p>
    <w:p w14:paraId="066C522E" w14:textId="77777777" w:rsidR="003636D9" w:rsidRPr="003636D9" w:rsidRDefault="003636D9">
      <w:pPr>
        <w:pStyle w:val="PargrafodaLista"/>
        <w:shd w:val="clear" w:color="auto" w:fill="FFFFFF"/>
        <w:spacing w:after="30" w:line="240" w:lineRule="auto"/>
        <w:ind w:left="0"/>
        <w:contextualSpacing w:val="0"/>
        <w:jc w:val="both"/>
        <w:rPr>
          <w:b/>
          <w:color w:val="000000"/>
          <w:sz w:val="36"/>
          <w:szCs w:val="36"/>
          <w:u w:val="single"/>
        </w:rPr>
        <w:pPrChange w:id="6"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r w:rsidRPr="003636D9">
        <w:rPr>
          <w:rFonts w:ascii="Times New Roman" w:hAnsi="Times New Roman" w:cs="Times New Roman"/>
          <w:b/>
          <w:color w:val="000000"/>
          <w:sz w:val="36"/>
          <w:szCs w:val="36"/>
          <w:u w:val="single"/>
        </w:rPr>
        <w:t>3. Introdução à Programação</w:t>
      </w:r>
    </w:p>
    <w:p w14:paraId="04995D8C" w14:textId="77777777" w:rsidR="003636D9" w:rsidRPr="003636D9" w:rsidRDefault="003636D9" w:rsidP="003636D9">
      <w:pPr>
        <w:pStyle w:val="NormalWeb"/>
        <w:shd w:val="clear" w:color="auto" w:fill="FFFFFF"/>
        <w:spacing w:before="0" w:beforeAutospacing="0" w:after="30" w:afterAutospacing="0"/>
        <w:jc w:val="both"/>
        <w:rPr>
          <w:b/>
          <w:color w:val="000000"/>
          <w:sz w:val="36"/>
          <w:szCs w:val="36"/>
          <w:u w:val="single"/>
        </w:rPr>
      </w:pPr>
    </w:p>
    <w:p w14:paraId="0AA66522"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 xml:space="preserve">Para criar nossos próprios códigos é necessário aprender palavras-chaves e suas estruturas. Assim como um texto em língua Portuguesa ou em inglês, programas de computador utilizam </w:t>
      </w:r>
      <w:r w:rsidRPr="003636D9">
        <w:rPr>
          <w:color w:val="000000"/>
        </w:rPr>
        <w:lastRenderedPageBreak/>
        <w:t xml:space="preserve">linguagens com regras específicas de sintaxe para que o computador possa compreender o que queremos que ele faça.  </w:t>
      </w:r>
    </w:p>
    <w:p w14:paraId="2C826F57"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Nesse capítulo abordaremos assuntos como:</w:t>
      </w:r>
    </w:p>
    <w:p w14:paraId="2307C2EB"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2F639F8"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Variáveis;</w:t>
      </w:r>
      <w:ins w:id="7" w:author="Mateus Berardo de Souza Terra" w:date="2016-02-07T16:36:00Z">
        <w:r w:rsidRPr="003636D9" w:rsidDel="00B4777A">
          <w:rPr>
            <w:color w:val="000000"/>
          </w:rPr>
          <w:t xml:space="preserve"> </w:t>
        </w:r>
      </w:ins>
    </w:p>
    <w:p w14:paraId="5B1A9F02"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Comentários;</w:t>
      </w:r>
    </w:p>
    <w:p w14:paraId="2752E73F"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Incrementadores;</w:t>
      </w:r>
    </w:p>
    <w:p w14:paraId="327E155C"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Instruções e laços de controle;</w:t>
      </w:r>
    </w:p>
    <w:p w14:paraId="2A062A1D"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Operadores lógicos;</w:t>
      </w:r>
    </w:p>
    <w:p w14:paraId="498A5D25"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Funções ou Métodos.</w:t>
      </w:r>
    </w:p>
    <w:p w14:paraId="5C2440A3"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9CE7B9F" w14:textId="77777777" w:rsidR="00D45940" w:rsidRPr="00D45940" w:rsidRDefault="00D45940" w:rsidP="00D45940">
      <w:pPr>
        <w:pStyle w:val="PargrafodaLista"/>
        <w:numPr>
          <w:ilvl w:val="0"/>
          <w:numId w:val="44"/>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02F28789" w14:textId="77777777" w:rsidR="00D45940" w:rsidRPr="00D45940" w:rsidRDefault="00D45940" w:rsidP="00D45940">
      <w:pPr>
        <w:pStyle w:val="PargrafodaLista"/>
        <w:numPr>
          <w:ilvl w:val="0"/>
          <w:numId w:val="44"/>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79C2CA6C" w14:textId="77777777" w:rsidR="00D45940" w:rsidRPr="00D45940" w:rsidRDefault="00D45940" w:rsidP="00D45940">
      <w:pPr>
        <w:pStyle w:val="PargrafodaLista"/>
        <w:numPr>
          <w:ilvl w:val="0"/>
          <w:numId w:val="44"/>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5D83629E" w14:textId="7BE27E64"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 xml:space="preserve"> Variáveis: </w:t>
      </w:r>
    </w:p>
    <w:p w14:paraId="7BCD6B36"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46B24D6" w14:textId="1DA9F194"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Variáveis são muito usadas na programação, pois elas são capazes de armazenar dados. Uma das formas mais simples de pensar em uma variável é como uma caixa ou balde onde o computador pode armazenar ou ler dados. </w:t>
      </w:r>
      <w:r w:rsidR="00996F86">
        <w:rPr>
          <w:color w:val="000000"/>
        </w:rPr>
        <w:t xml:space="preserve">Elas </w:t>
      </w:r>
      <w:r w:rsidRPr="003636D9">
        <w:rPr>
          <w:color w:val="000000"/>
        </w:rPr>
        <w:t>torna</w:t>
      </w:r>
      <w:r w:rsidR="00996F86">
        <w:rPr>
          <w:color w:val="000000"/>
        </w:rPr>
        <w:t>m</w:t>
      </w:r>
      <w:r w:rsidRPr="003636D9">
        <w:rPr>
          <w:color w:val="000000"/>
        </w:rPr>
        <w:t xml:space="preserve"> o código mais fácil de se entender e de ser mantido. Por exemplo, se você possuir uma variável chamada </w:t>
      </w:r>
      <w:proofErr w:type="spellStart"/>
      <w:r w:rsidRPr="003636D9">
        <w:rPr>
          <w:i/>
          <w:color w:val="000000"/>
        </w:rPr>
        <w:t>pinoLED</w:t>
      </w:r>
      <w:proofErr w:type="spellEnd"/>
      <w:r w:rsidRPr="003636D9">
        <w:rPr>
          <w:color w:val="000000"/>
        </w:rPr>
        <w:t xml:space="preserve"> que define o pino 13 como uma saída para um LED e, mais a frente, decidir usar o pino 8 para isso, será</w:t>
      </w:r>
      <w:r w:rsidR="00996F86">
        <w:rPr>
          <w:color w:val="000000"/>
        </w:rPr>
        <w:t xml:space="preserve"> fácil a troca, sendo necessário</w:t>
      </w:r>
      <w:r w:rsidRPr="003636D9">
        <w:rPr>
          <w:color w:val="000000"/>
        </w:rPr>
        <w:t xml:space="preserve"> apenas substituir o valor 13 pelo valor 8 na declaração do valor da sua variável.</w:t>
      </w:r>
    </w:p>
    <w:p w14:paraId="6D70EC9F"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Esse exemplo poderia ser aplicado no segmento a seguir:</w:t>
      </w:r>
    </w:p>
    <w:p w14:paraId="1296FF84"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8991" w:type="dxa"/>
        <w:tblInd w:w="360" w:type="dxa"/>
        <w:tblLook w:val="04A0" w:firstRow="1" w:lastRow="0" w:firstColumn="1" w:lastColumn="0" w:noHBand="0" w:noVBand="1"/>
      </w:tblPr>
      <w:tblGrid>
        <w:gridCol w:w="8991"/>
      </w:tblGrid>
      <w:tr w:rsidR="003636D9" w:rsidRPr="003636D9" w14:paraId="02921BFD" w14:textId="77777777" w:rsidTr="003636D9">
        <w:tc>
          <w:tcPr>
            <w:tcW w:w="8991" w:type="dxa"/>
          </w:tcPr>
          <w:p w14:paraId="20328986" w14:textId="77777777" w:rsidR="003636D9" w:rsidRPr="003636D9" w:rsidRDefault="003636D9" w:rsidP="003636D9">
            <w:pPr>
              <w:pStyle w:val="NormalWeb"/>
              <w:shd w:val="clear" w:color="auto" w:fill="FFFFFF"/>
              <w:spacing w:before="0" w:beforeAutospacing="0" w:after="30" w:afterAutospacing="0"/>
              <w:jc w:val="both"/>
              <w:rPr>
                <w:color w:val="000000"/>
              </w:rPr>
            </w:pPr>
            <w:proofErr w:type="spellStart"/>
            <w:r w:rsidRPr="003636D9">
              <w:rPr>
                <w:color w:val="000000"/>
              </w:rPr>
              <w:t>Numero</w:t>
            </w:r>
            <w:proofErr w:type="spellEnd"/>
            <w:r w:rsidRPr="003636D9">
              <w:rPr>
                <w:color w:val="000000"/>
              </w:rPr>
              <w:t xml:space="preserve"> </w:t>
            </w:r>
            <w:proofErr w:type="spellStart"/>
            <w:r w:rsidRPr="003636D9">
              <w:rPr>
                <w:color w:val="000000"/>
              </w:rPr>
              <w:t>pinoLED</w:t>
            </w:r>
            <w:proofErr w:type="spellEnd"/>
            <w:r w:rsidRPr="003636D9">
              <w:rPr>
                <w:color w:val="000000"/>
              </w:rPr>
              <w:t xml:space="preserve"> = </w:t>
            </w:r>
            <w:proofErr w:type="gramStart"/>
            <w:r w:rsidRPr="003636D9">
              <w:rPr>
                <w:color w:val="000000"/>
              </w:rPr>
              <w:t>13</w:t>
            </w:r>
            <w:ins w:id="8" w:author="Mateus Berardo de Souza Terra" w:date="2016-02-08T19:01:00Z">
              <w:r w:rsidRPr="003636D9">
                <w:rPr>
                  <w:color w:val="000000"/>
                </w:rPr>
                <w:t>;</w:t>
              </w:r>
            </w:ins>
            <w:r w:rsidRPr="003636D9">
              <w:rPr>
                <w:color w:val="000000"/>
              </w:rPr>
              <w:t xml:space="preserve">   </w:t>
            </w:r>
            <w:proofErr w:type="gramEnd"/>
            <w:r w:rsidRPr="003636D9">
              <w:rPr>
                <w:color w:val="000000"/>
              </w:rPr>
              <w:t xml:space="preserve">       &lt;= Aqui está a nossa variável!</w:t>
            </w:r>
          </w:p>
          <w:p w14:paraId="4DD29399" w14:textId="77777777" w:rsidR="003636D9" w:rsidRPr="003636D9" w:rsidRDefault="003636D9" w:rsidP="003636D9">
            <w:pPr>
              <w:pStyle w:val="NormalWeb"/>
              <w:shd w:val="clear" w:color="auto" w:fill="FFFFFF"/>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 {</w:t>
            </w:r>
          </w:p>
          <w:p w14:paraId="22753E15" w14:textId="77777777" w:rsidR="003636D9" w:rsidRPr="003636D9" w:rsidRDefault="003636D9" w:rsidP="003636D9">
            <w:pPr>
              <w:pStyle w:val="NormalWeb"/>
              <w:shd w:val="clear" w:color="auto" w:fill="FFFFFF"/>
              <w:spacing w:before="0" w:beforeAutospacing="0" w:after="30" w:afterAutospacing="0"/>
              <w:ind w:left="720"/>
              <w:jc w:val="both"/>
              <w:rPr>
                <w:color w:val="000000"/>
              </w:rPr>
            </w:pPr>
            <w:proofErr w:type="spellStart"/>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 xml:space="preserve">);     </w:t>
            </w:r>
          </w:p>
          <w:p w14:paraId="06DB7BE2"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w:t>
            </w:r>
          </w:p>
          <w:p w14:paraId="2D2C2ED2" w14:textId="77777777" w:rsidR="003636D9" w:rsidRPr="003636D9" w:rsidRDefault="003636D9" w:rsidP="003636D9">
            <w:pPr>
              <w:pStyle w:val="NormalWeb"/>
              <w:shd w:val="clear" w:color="auto" w:fill="FFFFFF"/>
              <w:spacing w:before="0" w:beforeAutospacing="0" w:after="30" w:afterAutospacing="0"/>
              <w:jc w:val="both"/>
              <w:rPr>
                <w:color w:val="000000"/>
              </w:rPr>
            </w:pPr>
            <w:proofErr w:type="gramStart"/>
            <w:r w:rsidRPr="003636D9">
              <w:rPr>
                <w:color w:val="000000"/>
              </w:rPr>
              <w:t>Principal(</w:t>
            </w:r>
            <w:proofErr w:type="gramEnd"/>
            <w:r w:rsidRPr="003636D9">
              <w:rPr>
                <w:color w:val="000000"/>
              </w:rPr>
              <w:t>) {</w:t>
            </w:r>
          </w:p>
          <w:p w14:paraId="130CFE17"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spellStart"/>
            <w:r w:rsidRPr="003636D9">
              <w:rPr>
                <w:color w:val="000000"/>
              </w:rPr>
              <w:t>Pino.ligar</w:t>
            </w:r>
            <w:proofErr w:type="spellEnd"/>
            <w:r w:rsidRPr="003636D9">
              <w:rPr>
                <w:color w:val="000000"/>
              </w:rPr>
              <w:t>(</w:t>
            </w:r>
            <w:proofErr w:type="spellStart"/>
            <w:ins w:id="9" w:author="Mateus Berardo de Souza Terra" w:date="2016-02-08T19:01:00Z">
              <w:r w:rsidRPr="003636D9">
                <w:rPr>
                  <w:color w:val="000000"/>
                </w:rPr>
                <w:t>Digital.</w:t>
              </w:r>
            </w:ins>
            <w:r w:rsidRPr="003636D9">
              <w:rPr>
                <w:color w:val="000000"/>
              </w:rPr>
              <w:t>pinoLED</w:t>
            </w:r>
            <w:proofErr w:type="spellEnd"/>
            <w:proofErr w:type="gramStart"/>
            <w:r w:rsidRPr="003636D9">
              <w:rPr>
                <w:color w:val="000000"/>
              </w:rPr>
              <w:t xml:space="preserve">);   </w:t>
            </w:r>
            <w:proofErr w:type="gramEnd"/>
            <w:r w:rsidRPr="003636D9">
              <w:rPr>
                <w:color w:val="000000"/>
              </w:rPr>
              <w:t xml:space="preserve">           </w:t>
            </w:r>
            <w:r w:rsidRPr="003636D9">
              <w:rPr>
                <w:color w:val="000000"/>
              </w:rPr>
              <w:tab/>
              <w:t>// liga a porta digital acedendo o LED</w:t>
            </w:r>
          </w:p>
          <w:p w14:paraId="747C7CFD"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gramStart"/>
            <w:r w:rsidRPr="003636D9">
              <w:rPr>
                <w:color w:val="000000"/>
              </w:rPr>
              <w:t>esperar(</w:t>
            </w:r>
            <w:proofErr w:type="gramEnd"/>
            <w:r w:rsidRPr="003636D9">
              <w:rPr>
                <w:color w:val="000000"/>
              </w:rPr>
              <w:t xml:space="preserve">1000);       </w:t>
            </w:r>
            <w:r w:rsidRPr="003636D9">
              <w:rPr>
                <w:color w:val="000000"/>
              </w:rPr>
              <w:tab/>
            </w:r>
            <w:r w:rsidRPr="003636D9">
              <w:rPr>
                <w:color w:val="000000"/>
              </w:rPr>
              <w:tab/>
              <w:t xml:space="preserve">            // espera por um segundo</w:t>
            </w:r>
          </w:p>
          <w:p w14:paraId="66D3DE6F"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spellStart"/>
            <w:r w:rsidRPr="003636D9">
              <w:rPr>
                <w:color w:val="000000"/>
              </w:rPr>
              <w:t>Pino.desligar</w:t>
            </w:r>
            <w:proofErr w:type="spellEnd"/>
            <w:r w:rsidRPr="003636D9">
              <w:rPr>
                <w:color w:val="000000"/>
              </w:rPr>
              <w:t>(</w:t>
            </w:r>
            <w:proofErr w:type="spellStart"/>
            <w:ins w:id="10" w:author="Mateus Berardo de Souza Terra" w:date="2016-02-08T19:02:00Z">
              <w:r w:rsidRPr="003636D9">
                <w:rPr>
                  <w:color w:val="000000"/>
                </w:rPr>
                <w:t>Digital.</w:t>
              </w:r>
            </w:ins>
            <w:r w:rsidRPr="003636D9">
              <w:rPr>
                <w:color w:val="000000"/>
              </w:rPr>
              <w:t>pinoLED</w:t>
            </w:r>
            <w:proofErr w:type="spellEnd"/>
            <w:proofErr w:type="gramStart"/>
            <w:r w:rsidRPr="003636D9">
              <w:rPr>
                <w:color w:val="000000"/>
              </w:rPr>
              <w:t xml:space="preserve">);   </w:t>
            </w:r>
            <w:proofErr w:type="gramEnd"/>
            <w:r w:rsidRPr="003636D9">
              <w:rPr>
                <w:color w:val="000000"/>
              </w:rPr>
              <w:t xml:space="preserve">            // desliga a porta digital apagando o LED</w:t>
            </w:r>
          </w:p>
          <w:p w14:paraId="69093126"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gramStart"/>
            <w:r w:rsidRPr="003636D9">
              <w:rPr>
                <w:color w:val="000000"/>
              </w:rPr>
              <w:t>esperar(</w:t>
            </w:r>
            <w:proofErr w:type="gramEnd"/>
            <w:r w:rsidRPr="003636D9">
              <w:rPr>
                <w:color w:val="000000"/>
              </w:rPr>
              <w:t xml:space="preserve">1000);   </w:t>
            </w:r>
            <w:r w:rsidRPr="003636D9">
              <w:rPr>
                <w:color w:val="000000"/>
              </w:rPr>
              <w:tab/>
            </w:r>
            <w:r w:rsidRPr="003636D9">
              <w:rPr>
                <w:color w:val="000000"/>
              </w:rPr>
              <w:tab/>
            </w:r>
            <w:r w:rsidRPr="003636D9">
              <w:rPr>
                <w:color w:val="000000"/>
              </w:rPr>
              <w:tab/>
              <w:t xml:space="preserve">             // espera por um segundo</w:t>
            </w:r>
          </w:p>
          <w:p w14:paraId="20AF5D11"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w:t>
            </w:r>
          </w:p>
        </w:tc>
      </w:tr>
    </w:tbl>
    <w:p w14:paraId="3A485EF9" w14:textId="77777777" w:rsidR="003636D9" w:rsidRPr="003636D9" w:rsidRDefault="003636D9" w:rsidP="003636D9">
      <w:pPr>
        <w:pStyle w:val="NormalWeb"/>
        <w:shd w:val="clear" w:color="auto" w:fill="FFFFFF"/>
        <w:spacing w:before="0" w:beforeAutospacing="0" w:after="30" w:afterAutospacing="0"/>
        <w:ind w:left="360" w:firstLine="360"/>
        <w:jc w:val="both"/>
        <w:rPr>
          <w:color w:val="000000"/>
        </w:rPr>
      </w:pPr>
    </w:p>
    <w:p w14:paraId="05705ACB"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Variáveis são divididas em locais e globais, dependendo da parte do código em que ela for declarada. As locais são aquelas declaradas dentro de uma função (</w:t>
      </w:r>
      <w:proofErr w:type="gramStart"/>
      <w:r w:rsidRPr="003636D9">
        <w:rPr>
          <w:color w:val="000000"/>
        </w:rPr>
        <w:t>Principal(</w:t>
      </w:r>
      <w:proofErr w:type="gramEnd"/>
      <w:r w:rsidRPr="003636D9">
        <w:rPr>
          <w:color w:val="000000"/>
        </w:rPr>
        <w:t xml:space="preserve">), para(), </w:t>
      </w:r>
      <w:proofErr w:type="spellStart"/>
      <w:r w:rsidRPr="003636D9">
        <w:rPr>
          <w:color w:val="000000"/>
        </w:rPr>
        <w:t>if</w:t>
      </w:r>
      <w:proofErr w:type="spellEnd"/>
      <w:r w:rsidRPr="003636D9">
        <w:rPr>
          <w:color w:val="000000"/>
        </w:rPr>
        <w:t>(), etc.), enquanto as globais são declaradas fora delas. Variáveis locais só podem ser usadas dentro de suas funções, já as globais podem ser usadas em qualquer parte do programa.</w:t>
      </w:r>
    </w:p>
    <w:p w14:paraId="45D51909"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4257CA2E" w14:textId="2DC3CA6A"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É possível criar duas variáveis locais com o mesmo nome em funções diferentes, mas tome cuidado para não se esquecer que elas serão independentes</w:t>
      </w:r>
      <w:r w:rsidR="00996F86">
        <w:rPr>
          <w:color w:val="000000"/>
        </w:rPr>
        <w:t xml:space="preserve"> entre si</w:t>
      </w:r>
      <w:r w:rsidRPr="003636D9">
        <w:rPr>
          <w:color w:val="000000"/>
        </w:rPr>
        <w:t xml:space="preserve">. </w:t>
      </w:r>
    </w:p>
    <w:p w14:paraId="1B2E3CF2"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CF41589"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Agora que entendemos qual a utilidade das variáveis em nossos programas vamos examinar os seus tipos:</w:t>
      </w:r>
    </w:p>
    <w:p w14:paraId="57E4DF1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7AEB05E7"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 xml:space="preserve">Numero: As variáveis do </w:t>
      </w:r>
      <w:proofErr w:type="gramStart"/>
      <w:r w:rsidRPr="003636D9">
        <w:rPr>
          <w:color w:val="000000"/>
        </w:rPr>
        <w:t>tipo Numero</w:t>
      </w:r>
      <w:proofErr w:type="gramEnd"/>
      <w:r w:rsidRPr="003636D9">
        <w:rPr>
          <w:color w:val="000000"/>
        </w:rPr>
        <w:t xml:space="preserve"> (deve ser escrito dessa forma para ser entendido pelo compilador, sem acento e com letra maiúscula. Isso se aplica a diversas palavras que serão abordadas no capítulo) são muito usadas pois são capazes de, como o próprio nome sugere, armazenar números inteiros entre</w:t>
      </w:r>
    </w:p>
    <w:p w14:paraId="254E66A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-32.768 a 32.767, ou seja, um número de 16 bits.</w:t>
      </w:r>
    </w:p>
    <w:p w14:paraId="4BC4F8B2"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w:t>
      </w:r>
      <w:proofErr w:type="spellStart"/>
      <w:r w:rsidRPr="003636D9">
        <w:rPr>
          <w:color w:val="000000"/>
        </w:rPr>
        <w:t>Numero</w:t>
      </w:r>
      <w:proofErr w:type="spellEnd"/>
      <w:r w:rsidRPr="003636D9">
        <w:rPr>
          <w:color w:val="000000"/>
        </w:rPr>
        <w:t xml:space="preserve"> </w:t>
      </w:r>
      <w:proofErr w:type="spellStart"/>
      <w:r w:rsidRPr="003636D9">
        <w:rPr>
          <w:color w:val="000000"/>
        </w:rPr>
        <w:t>minhaVariavel</w:t>
      </w:r>
      <w:proofErr w:type="spellEnd"/>
      <w:r w:rsidRPr="003636D9">
        <w:rPr>
          <w:color w:val="000000"/>
        </w:rPr>
        <w:t xml:space="preserve"> = 3600;</w:t>
      </w:r>
    </w:p>
    <w:p w14:paraId="5E85B14F"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49F00C13"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proofErr w:type="spellStart"/>
      <w:r w:rsidRPr="003636D9">
        <w:rPr>
          <w:color w:val="000000"/>
        </w:rPr>
        <w:t>NumeroDecimal</w:t>
      </w:r>
      <w:proofErr w:type="spellEnd"/>
      <w:r w:rsidRPr="003636D9">
        <w:rPr>
          <w:color w:val="000000"/>
        </w:rPr>
        <w:t>: Esse tipo de variável é capaz de armazenar números de até 32 bits com um ponto decimal.</w:t>
      </w:r>
    </w:p>
    <w:p w14:paraId="190C0FB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w:t>
      </w:r>
      <w:proofErr w:type="spellStart"/>
      <w:r w:rsidRPr="003636D9">
        <w:rPr>
          <w:color w:val="000000"/>
        </w:rPr>
        <w:t>NumeroDecimal</w:t>
      </w:r>
      <w:proofErr w:type="spellEnd"/>
      <w:r w:rsidRPr="003636D9">
        <w:rPr>
          <w:color w:val="000000"/>
        </w:rPr>
        <w:t xml:space="preserve"> raio = 3,5;</w:t>
      </w:r>
    </w:p>
    <w:p w14:paraId="7EC3BF03"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3683C6A2" w14:textId="7FA995E9"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Letra: Essa variável armazena um caractere ASCII (iremos abordar isso mais a frente), ou seja, ela é capaz de armazenar qualquer caractere (a, A, 1, &amp;, entre outros). Operações aritméticas podem ser ap</w:t>
      </w:r>
      <w:r w:rsidR="0035205C">
        <w:rPr>
          <w:color w:val="000000"/>
        </w:rPr>
        <w:t>licadas sobre esses dados</w:t>
      </w:r>
      <w:r w:rsidRPr="003636D9">
        <w:rPr>
          <w:color w:val="000000"/>
        </w:rPr>
        <w:t>. Seu dado deve vir entre aspas simples (‘ ‘).</w:t>
      </w:r>
    </w:p>
    <w:p w14:paraId="7868081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Ex.: Letra nota = ‘A’;</w:t>
      </w:r>
    </w:p>
    <w:p w14:paraId="4A0B795A"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353B5C9E"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Palavra: Esse tipo especial de variável pode ser comparado a uma serie de caracteres. Ela é usada para armazenar palavras e frases. Seu dado deve vir entre aspas simples ou duplas (‘’ ou “”).</w:t>
      </w:r>
    </w:p>
    <w:p w14:paraId="415CFAF5"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Palavra </w:t>
      </w:r>
      <w:proofErr w:type="spellStart"/>
      <w:r w:rsidRPr="003636D9">
        <w:rPr>
          <w:color w:val="000000"/>
        </w:rPr>
        <w:t>saudacao</w:t>
      </w:r>
      <w:proofErr w:type="spellEnd"/>
      <w:r w:rsidRPr="003636D9">
        <w:rPr>
          <w:color w:val="000000"/>
        </w:rPr>
        <w:t xml:space="preserve"> = ‘oi’;</w:t>
      </w:r>
    </w:p>
    <w:p w14:paraId="27144F83"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513B2B82"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proofErr w:type="spellStart"/>
      <w:r w:rsidRPr="003636D9">
        <w:rPr>
          <w:color w:val="000000"/>
        </w:rPr>
        <w:t>Condicao</w:t>
      </w:r>
      <w:proofErr w:type="spellEnd"/>
      <w:r w:rsidRPr="003636D9">
        <w:rPr>
          <w:color w:val="000000"/>
        </w:rPr>
        <w:t>: A menor variável que vamos estudar é usada para guardar apenas dois valores, Verdadeiro ou Falso, e será muito usada em operações lógicas e como controle.</w:t>
      </w:r>
    </w:p>
    <w:p w14:paraId="6600E8AD"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w:t>
      </w:r>
      <w:proofErr w:type="spellStart"/>
      <w:r w:rsidRPr="003636D9">
        <w:rPr>
          <w:color w:val="000000"/>
        </w:rPr>
        <w:t>Condicao</w:t>
      </w:r>
      <w:proofErr w:type="spellEnd"/>
      <w:r w:rsidRPr="003636D9">
        <w:rPr>
          <w:color w:val="000000"/>
        </w:rPr>
        <w:t xml:space="preserve"> chovendo </w:t>
      </w:r>
      <w:proofErr w:type="gramStart"/>
      <w:r w:rsidRPr="003636D9">
        <w:rPr>
          <w:color w:val="000000"/>
        </w:rPr>
        <w:t>=  Falso</w:t>
      </w:r>
      <w:proofErr w:type="gramEnd"/>
      <w:r w:rsidRPr="003636D9">
        <w:rPr>
          <w:color w:val="000000"/>
        </w:rPr>
        <w:t>;</w:t>
      </w:r>
    </w:p>
    <w:p w14:paraId="4BEB158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14A4DBD8" w14:textId="37F5340B"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ab/>
        <w:t>Outro ponto importante quanto as variáveis são os nomes que elas podem receber. Salvo</w:t>
      </w:r>
      <w:r w:rsidRPr="003636D9">
        <w:rPr>
          <w:color w:val="000000" w:themeColor="text1"/>
        </w:rPr>
        <w:t xml:space="preserve"> as palavras chave predefinidas pela linguagem d</w:t>
      </w:r>
      <w:r w:rsidR="0035205C">
        <w:rPr>
          <w:color w:val="000000" w:themeColor="text1"/>
        </w:rPr>
        <w:t>e programação vigente, elas</w:t>
      </w:r>
      <w:r w:rsidRPr="003636D9">
        <w:rPr>
          <w:color w:val="000000" w:themeColor="text1"/>
        </w:rPr>
        <w:t xml:space="preserve"> podem ter qualquer nome</w:t>
      </w:r>
      <w:r w:rsidRPr="003636D9">
        <w:rPr>
          <w:color w:val="000000"/>
        </w:rPr>
        <w:t xml:space="preserve">. Mesmo com toda essa liberdade, recomendamos fortemente que não usem acentos ou caracteres especiais, como ç, @, etc. Além de preferir, sempre que possível, nomes sugestivos (não, variável_123 não é nada sugestivo) para que o código possa ser mais facilmente entendido pelos outros e por você mesmo. </w:t>
      </w:r>
      <w:r w:rsidR="0035205C">
        <w:rPr>
          <w:color w:val="000000"/>
        </w:rPr>
        <w:t>Tais nomes devem começar</w:t>
      </w:r>
      <w:r w:rsidRPr="003636D9">
        <w:rPr>
          <w:color w:val="000000"/>
        </w:rPr>
        <w:t xml:space="preserve"> com uma letra ou uma </w:t>
      </w:r>
      <w:proofErr w:type="spellStart"/>
      <w:r w:rsidRPr="003636D9">
        <w:rPr>
          <w:color w:val="000000"/>
        </w:rPr>
        <w:t>underline</w:t>
      </w:r>
      <w:proofErr w:type="spellEnd"/>
      <w:r w:rsidRPr="003636D9">
        <w:rPr>
          <w:color w:val="000000"/>
        </w:rPr>
        <w:t xml:space="preserve">. São exemplos de bons nomes: </w:t>
      </w:r>
      <w:proofErr w:type="spellStart"/>
      <w:r w:rsidRPr="003636D9">
        <w:rPr>
          <w:color w:val="000000"/>
        </w:rPr>
        <w:t>valorSensor</w:t>
      </w:r>
      <w:proofErr w:type="spellEnd"/>
      <w:r w:rsidRPr="003636D9">
        <w:rPr>
          <w:color w:val="000000"/>
        </w:rPr>
        <w:t xml:space="preserve">, </w:t>
      </w:r>
      <w:proofErr w:type="spellStart"/>
      <w:r w:rsidRPr="003636D9">
        <w:rPr>
          <w:color w:val="000000"/>
        </w:rPr>
        <w:t>motorDireito</w:t>
      </w:r>
      <w:proofErr w:type="spellEnd"/>
      <w:r w:rsidRPr="003636D9">
        <w:rPr>
          <w:color w:val="000000"/>
        </w:rPr>
        <w:t xml:space="preserve">, </w:t>
      </w:r>
      <w:proofErr w:type="spellStart"/>
      <w:r w:rsidRPr="003636D9">
        <w:rPr>
          <w:color w:val="000000"/>
        </w:rPr>
        <w:t>porta</w:t>
      </w:r>
      <w:ins w:id="11" w:author="Mateus Berardo de Souza Terra" w:date="2016-02-08T19:03:00Z">
        <w:r w:rsidRPr="003636D9">
          <w:rPr>
            <w:color w:val="000000"/>
          </w:rPr>
          <w:t>_</w:t>
        </w:r>
      </w:ins>
      <w:r w:rsidRPr="003636D9">
        <w:rPr>
          <w:color w:val="000000"/>
        </w:rPr>
        <w:t>LED</w:t>
      </w:r>
      <w:proofErr w:type="spellEnd"/>
      <w:r w:rsidRPr="003636D9">
        <w:rPr>
          <w:color w:val="000000"/>
        </w:rPr>
        <w:t xml:space="preserve"> e </w:t>
      </w:r>
      <w:proofErr w:type="spellStart"/>
      <w:r w:rsidRPr="003636D9">
        <w:rPr>
          <w:color w:val="000000"/>
        </w:rPr>
        <w:t>leituraDistancia</w:t>
      </w:r>
      <w:proofErr w:type="spellEnd"/>
      <w:r w:rsidRPr="003636D9">
        <w:rPr>
          <w:color w:val="000000"/>
        </w:rPr>
        <w:t>.</w:t>
      </w:r>
    </w:p>
    <w:p w14:paraId="54DA4CD5" w14:textId="36992739" w:rsidR="0035205C" w:rsidRPr="003636D9" w:rsidRDefault="0035205C" w:rsidP="003636D9">
      <w:pPr>
        <w:pStyle w:val="NormalWeb"/>
        <w:shd w:val="clear" w:color="auto" w:fill="FFFFFF"/>
        <w:spacing w:before="0" w:beforeAutospacing="0" w:after="30" w:afterAutospacing="0"/>
        <w:jc w:val="both"/>
        <w:rPr>
          <w:color w:val="000000"/>
        </w:rPr>
      </w:pPr>
      <w:r>
        <w:rPr>
          <w:color w:val="000000"/>
        </w:rPr>
        <w:tab/>
        <w:t xml:space="preserve">Para declarar uma variável como identificador de uma porta analógica, adicione um “A” maiúsculo à sua frente. Ex.: </w:t>
      </w:r>
      <w:proofErr w:type="spellStart"/>
      <w:r>
        <w:rPr>
          <w:color w:val="000000"/>
        </w:rPr>
        <w:t>Asensor</w:t>
      </w:r>
      <w:proofErr w:type="spellEnd"/>
      <w:r>
        <w:rPr>
          <w:color w:val="000000"/>
        </w:rPr>
        <w:t>.</w:t>
      </w:r>
    </w:p>
    <w:p w14:paraId="1392A91D"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ab/>
        <w:t>Caso se deseje trabalhar com uma constante, a palavra-chave Constante pode ser adicionada ao início da variável, tornando-a invariável.</w:t>
      </w:r>
    </w:p>
    <w:p w14:paraId="0250352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7C6E877C"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 xml:space="preserve">Ex.: </w:t>
      </w:r>
      <w:r w:rsidRPr="003636D9">
        <w:rPr>
          <w:i/>
          <w:color w:val="000000"/>
        </w:rPr>
        <w:t xml:space="preserve">Constante </w:t>
      </w:r>
      <w:proofErr w:type="spellStart"/>
      <w:r w:rsidRPr="003636D9">
        <w:rPr>
          <w:i/>
          <w:color w:val="000000"/>
        </w:rPr>
        <w:t>Numero</w:t>
      </w:r>
      <w:proofErr w:type="spellEnd"/>
      <w:r w:rsidRPr="003636D9">
        <w:rPr>
          <w:i/>
          <w:color w:val="000000"/>
        </w:rPr>
        <w:t xml:space="preserve"> </w:t>
      </w:r>
      <w:proofErr w:type="spellStart"/>
      <w:r w:rsidRPr="003636D9">
        <w:rPr>
          <w:i/>
          <w:color w:val="000000"/>
        </w:rPr>
        <w:t>minhaVariavel</w:t>
      </w:r>
      <w:proofErr w:type="spellEnd"/>
      <w:r w:rsidRPr="003636D9">
        <w:rPr>
          <w:i/>
          <w:color w:val="000000"/>
        </w:rPr>
        <w:t xml:space="preserve"> = 3600;</w:t>
      </w:r>
    </w:p>
    <w:p w14:paraId="3750AAF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CBB9694"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lastRenderedPageBreak/>
        <w:tab/>
      </w:r>
      <w:r w:rsidRPr="003636D9">
        <w:rPr>
          <w:b/>
          <w:color w:val="000000"/>
        </w:rPr>
        <w:t xml:space="preserve">Nota: </w:t>
      </w:r>
      <w:r w:rsidRPr="003636D9">
        <w:rPr>
          <w:color w:val="000000"/>
        </w:rPr>
        <w:t>Com os tipos de números inteiros, você pode obter uma situação chamada</w:t>
      </w:r>
      <w:r w:rsidRPr="003636D9">
        <w:rPr>
          <w:i/>
          <w:color w:val="000000"/>
        </w:rPr>
        <w:t xml:space="preserve"> </w:t>
      </w:r>
      <w:proofErr w:type="spellStart"/>
      <w:r w:rsidRPr="003636D9">
        <w:rPr>
          <w:i/>
          <w:color w:val="000000"/>
        </w:rPr>
        <w:t>roll</w:t>
      </w:r>
      <w:proofErr w:type="spellEnd"/>
      <w:r w:rsidRPr="003636D9">
        <w:rPr>
          <w:i/>
          <w:color w:val="000000"/>
        </w:rPr>
        <w:t xml:space="preserve"> over</w:t>
      </w:r>
      <w:r w:rsidRPr="003636D9">
        <w:rPr>
          <w:color w:val="000000"/>
        </w:rPr>
        <w:t xml:space="preserve">, em que um valor é somado ou subtraído extrapolando os limites da variável fazendo com que o fim de um intervalo role para outra extremidade. Por exemplo, temos uma variável do </w:t>
      </w:r>
      <w:proofErr w:type="gramStart"/>
      <w:r w:rsidRPr="003636D9">
        <w:rPr>
          <w:color w:val="000000"/>
        </w:rPr>
        <w:t>tipo Numero</w:t>
      </w:r>
      <w:proofErr w:type="gramEnd"/>
      <w:r w:rsidRPr="003636D9">
        <w:rPr>
          <w:color w:val="000000"/>
        </w:rPr>
        <w:t xml:space="preserve"> com o valor armazenado de 32.767 e somamos 1 a ela. O valor resultante dessa operação será de -32.768 e não 32.768.</w:t>
      </w:r>
    </w:p>
    <w:p w14:paraId="5A13D5EF"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38C853B" w14:textId="793D17CE"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Comentários:</w:t>
      </w:r>
    </w:p>
    <w:p w14:paraId="14D97444" w14:textId="77777777" w:rsidR="003636D9" w:rsidRDefault="003636D9" w:rsidP="003636D9">
      <w:pPr>
        <w:pStyle w:val="NormalWeb"/>
        <w:shd w:val="clear" w:color="auto" w:fill="FFFFFF"/>
        <w:spacing w:before="0" w:beforeAutospacing="0" w:after="30" w:afterAutospacing="0"/>
        <w:ind w:firstLine="360"/>
        <w:jc w:val="both"/>
        <w:rPr>
          <w:color w:val="000000"/>
        </w:rPr>
      </w:pPr>
      <w:r w:rsidRPr="003636D9">
        <w:rPr>
          <w:noProof/>
          <w:color w:val="000000"/>
          <w:lang w:eastAsia="pt-BR"/>
        </w:rPr>
        <mc:AlternateContent>
          <mc:Choice Requires="wpi">
            <w:drawing>
              <wp:anchor distT="0" distB="0" distL="114300" distR="114300" simplePos="0" relativeHeight="251692032" behindDoc="0" locked="0" layoutInCell="1" allowOverlap="1" wp14:anchorId="242F6560" wp14:editId="4950DBBB">
                <wp:simplePos x="0" y="0"/>
                <wp:positionH relativeFrom="column">
                  <wp:posOffset>2311320</wp:posOffset>
                </wp:positionH>
                <wp:positionV relativeFrom="paragraph">
                  <wp:posOffset>1473150</wp:posOffset>
                </wp:positionV>
                <wp:extent cx="6840" cy="12960"/>
                <wp:effectExtent l="50800" t="50800" r="44450" b="63500"/>
                <wp:wrapNone/>
                <wp:docPr id="39" name="Tinta 39"/>
                <wp:cNvGraphicFramePr/>
                <a:graphic xmlns:a="http://schemas.openxmlformats.org/drawingml/2006/main">
                  <a:graphicData uri="http://schemas.microsoft.com/office/word/2010/wordprocessingInk">
                    <w14:contentPart bwMode="auto" r:id="rId21">
                      <w14:nvContentPartPr>
                        <w14:cNvContentPartPr/>
                      </w14:nvContentPartPr>
                      <w14:xfrm>
                        <a:off x="0" y="0"/>
                        <a:ext cx="6840" cy="12960"/>
                      </w14:xfrm>
                    </w14:contentPart>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72979D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39" o:spid="_x0000_s1026" type="#_x0000_t75" style="position:absolute;margin-left:180.9pt;margin-top:114.95pt;width:2.75pt;height:3.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">
                <v:imagedata r:id="rId22" o:title=""/>
              </v:shape>
            </w:pict>
          </mc:Fallback>
        </mc:AlternateContent>
      </w:r>
    </w:p>
    <w:p w14:paraId="30DFFDA1" w14:textId="043FE78B" w:rsidR="003636D9" w:rsidRPr="003636D9" w:rsidRDefault="003636D9" w:rsidP="003636D9">
      <w:pPr>
        <w:pStyle w:val="NormalWeb"/>
        <w:shd w:val="clear" w:color="auto" w:fill="FFFFFF"/>
        <w:spacing w:before="0" w:beforeAutospacing="0" w:after="30" w:afterAutospacing="0"/>
        <w:ind w:firstLine="360"/>
        <w:jc w:val="both"/>
        <w:rPr>
          <w:color w:val="000000"/>
        </w:rPr>
      </w:pPr>
      <w:r w:rsidRPr="003636D9">
        <w:rPr>
          <w:color w:val="000000"/>
        </w:rPr>
        <w:t>Comentários são um recurso muito utilizado na programação, uma vez que, por meio de “notas do autor”, contribuem para um melhor entendimento e organização do</w:t>
      </w:r>
      <w:r w:rsidR="0035205C">
        <w:rPr>
          <w:color w:val="000000"/>
        </w:rPr>
        <w:t xml:space="preserve"> código</w:t>
      </w:r>
      <w:r w:rsidRPr="003636D9">
        <w:rPr>
          <w:color w:val="000000"/>
        </w:rPr>
        <w:t>. Na</w:t>
      </w:r>
      <w:r w:rsidRPr="003636D9">
        <w:rPr>
          <w:color w:val="000000" w:themeColor="text1"/>
        </w:rPr>
        <w:t xml:space="preserve"> hora da compilação, essas linhas são ignoradas pela máquina, fato que não desmerece a relevância dessa ferramenta</w:t>
      </w:r>
      <w:r w:rsidRPr="003636D9">
        <w:rPr>
          <w:color w:val="000000"/>
        </w:rPr>
        <w:t>. Enquanto trabalham em algoritmos extensos e complexos, é de suma importância que os programadores deixem notas explicando o que está sendo feito e qual o objetivo de cada bloco. Tal processo dinamiza o desenvolvimento. Imagine procurar um bug, ou consertar um erro em um código com 500 linhas</w:t>
      </w:r>
      <w:ins w:id="12" w:author="Mateus Berardo de Souza Terra" w:date="2016-02-07T16:34:00Z">
        <w:r w:rsidRPr="003636D9">
          <w:rPr>
            <w:color w:val="000000"/>
          </w:rPr>
          <w:t xml:space="preserve"> </w:t>
        </w:r>
      </w:ins>
      <w:r w:rsidRPr="003636D9">
        <w:rPr>
          <w:color w:val="000000"/>
        </w:rPr>
        <w:t>(marco</w:t>
      </w:r>
      <w:r w:rsidRPr="003636D9">
        <w:rPr>
          <w:color w:val="000000" w:themeColor="text1"/>
        </w:rPr>
        <w:t xml:space="preserve"> não </w:t>
      </w:r>
      <w:r w:rsidRPr="003636D9">
        <w:rPr>
          <w:color w:val="000000"/>
        </w:rPr>
        <w:t>muito difícil de ser alcançado) sem ter a menor ideia de onde procurá-lo...</w:t>
      </w:r>
    </w:p>
    <w:p w14:paraId="1C11D11F"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r w:rsidRPr="003636D9">
        <w:rPr>
          <w:color w:val="000000"/>
        </w:rPr>
        <w:t xml:space="preserve"> No Brino, os comentários podem ser introduzidos por meio de uma barra dupla na frente da linha (//) fazendo com que essa linha em específico seja um comentário. Outra forma de usar essa ferramenta é utilizar uma barra acompanhada por um asterisco (/*) abrindo um bloco de comentário que só terminará em um asterisco seguido por uma barra (*/).</w:t>
      </w:r>
    </w:p>
    <w:p w14:paraId="4F2F0C47" w14:textId="77777777" w:rsidR="003636D9" w:rsidRDefault="003636D9" w:rsidP="003636D9">
      <w:pPr>
        <w:pStyle w:val="NormalWeb"/>
        <w:shd w:val="clear" w:color="auto" w:fill="FFFFFF"/>
        <w:spacing w:before="0" w:beforeAutospacing="0" w:after="30" w:afterAutospacing="0"/>
        <w:ind w:firstLine="360"/>
        <w:jc w:val="both"/>
        <w:rPr>
          <w:color w:val="000000"/>
        </w:rPr>
      </w:pPr>
    </w:p>
    <w:p w14:paraId="72905E9C" w14:textId="413933DE" w:rsidR="003636D9" w:rsidRPr="003636D9" w:rsidRDefault="0035205C" w:rsidP="003636D9">
      <w:pPr>
        <w:pStyle w:val="NormalWeb"/>
        <w:shd w:val="clear" w:color="auto" w:fill="FFFFFF"/>
        <w:spacing w:before="0" w:beforeAutospacing="0" w:after="30" w:afterAutospacing="0"/>
        <w:ind w:firstLine="360"/>
        <w:jc w:val="both"/>
        <w:rPr>
          <w:color w:val="000000"/>
        </w:rPr>
      </w:pPr>
      <w:r w:rsidRPr="00750784">
        <w:rPr>
          <w:b/>
          <w:color w:val="000000"/>
        </w:rPr>
        <w:t>Nota</w:t>
      </w:r>
      <w:r w:rsidR="003636D9" w:rsidRPr="00750784">
        <w:rPr>
          <w:b/>
          <w:color w:val="000000"/>
        </w:rPr>
        <w:t>:</w:t>
      </w:r>
      <w:r w:rsidR="003636D9" w:rsidRPr="003636D9">
        <w:rPr>
          <w:color w:val="000000"/>
        </w:rPr>
        <w:t xml:space="preserve"> evite colocar acentos em um comentário e em todo o código no geral. Ao abrir o código em diferentes editores de texto, eles podem não entender um caractere acentuado da mesma forma. De forma simples, nem todos os editores de texto “escrevem” na mesma língua, por isso entendem os acentos de forma diferente.</w:t>
      </w:r>
    </w:p>
    <w:p w14:paraId="5AF6D7D5" w14:textId="77777777" w:rsidR="003636D9" w:rsidRDefault="003636D9" w:rsidP="003636D9">
      <w:pPr>
        <w:pStyle w:val="NormalWeb"/>
        <w:shd w:val="clear" w:color="auto" w:fill="FFFFFF"/>
        <w:spacing w:before="0" w:beforeAutospacing="0" w:after="30" w:afterAutospacing="0"/>
        <w:ind w:left="360"/>
        <w:jc w:val="both"/>
        <w:rPr>
          <w:color w:val="000000"/>
        </w:rPr>
      </w:pPr>
    </w:p>
    <w:p w14:paraId="278A8A66"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color w:val="000000"/>
        </w:rPr>
        <w:t xml:space="preserve">Ex.: </w:t>
      </w:r>
      <w:proofErr w:type="gramStart"/>
      <w:r w:rsidRPr="003636D9">
        <w:rPr>
          <w:color w:val="000000"/>
        </w:rPr>
        <w:tab/>
      </w:r>
      <w:r w:rsidRPr="003636D9">
        <w:rPr>
          <w:i/>
          <w:color w:val="000000"/>
        </w:rPr>
        <w:t>// Isso</w:t>
      </w:r>
      <w:proofErr w:type="gramEnd"/>
      <w:r w:rsidRPr="003636D9">
        <w:rPr>
          <w:i/>
          <w:color w:val="000000"/>
        </w:rPr>
        <w:t xml:space="preserve"> e um </w:t>
      </w:r>
      <w:proofErr w:type="spellStart"/>
      <w:r w:rsidRPr="003636D9">
        <w:rPr>
          <w:i/>
          <w:color w:val="000000"/>
        </w:rPr>
        <w:t>comentario</w:t>
      </w:r>
      <w:proofErr w:type="spellEnd"/>
      <w:r w:rsidRPr="003636D9">
        <w:rPr>
          <w:i/>
          <w:color w:val="000000"/>
        </w:rPr>
        <w:t>.</w:t>
      </w:r>
    </w:p>
    <w:p w14:paraId="339619B2"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
    <w:p w14:paraId="08EC2B1F"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color w:val="000000"/>
        </w:rPr>
        <w:t xml:space="preserve">Ex. 2: </w:t>
      </w:r>
      <w:r w:rsidRPr="003636D9">
        <w:rPr>
          <w:color w:val="000000"/>
        </w:rPr>
        <w:tab/>
      </w:r>
      <w:r w:rsidRPr="003636D9">
        <w:rPr>
          <w:i/>
          <w:color w:val="000000"/>
        </w:rPr>
        <w:t>/*</w:t>
      </w:r>
    </w:p>
    <w:p w14:paraId="673F0359"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i/>
          <w:color w:val="000000"/>
        </w:rPr>
        <w:tab/>
        <w:t xml:space="preserve">     </w:t>
      </w:r>
      <w:r w:rsidRPr="003636D9">
        <w:rPr>
          <w:i/>
          <w:color w:val="000000"/>
        </w:rPr>
        <w:tab/>
        <w:t xml:space="preserve"> *</w:t>
      </w:r>
      <w:ins w:id="13" w:author="granix pacheco" w:date="2016-02-07T08:37:00Z">
        <w:r w:rsidRPr="003636D9">
          <w:rPr>
            <w:i/>
            <w:color w:val="000000"/>
          </w:rPr>
          <w:t xml:space="preserve"> </w:t>
        </w:r>
      </w:ins>
      <w:r w:rsidRPr="003636D9">
        <w:rPr>
          <w:i/>
          <w:color w:val="000000"/>
        </w:rPr>
        <w:t xml:space="preserve">Isso e um </w:t>
      </w:r>
      <w:proofErr w:type="spellStart"/>
      <w:r w:rsidRPr="003636D9">
        <w:rPr>
          <w:i/>
          <w:color w:val="000000"/>
        </w:rPr>
        <w:t>comentario</w:t>
      </w:r>
      <w:proofErr w:type="spellEnd"/>
      <w:r w:rsidRPr="003636D9">
        <w:rPr>
          <w:i/>
          <w:color w:val="000000"/>
        </w:rPr>
        <w:t xml:space="preserve"> de bloco</w:t>
      </w:r>
    </w:p>
    <w:p w14:paraId="77706B49"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i/>
          <w:color w:val="000000"/>
        </w:rPr>
        <w:tab/>
      </w:r>
      <w:r w:rsidRPr="003636D9">
        <w:rPr>
          <w:i/>
          <w:color w:val="000000"/>
        </w:rPr>
        <w:tab/>
        <w:t xml:space="preserve"> */</w:t>
      </w:r>
    </w:p>
    <w:p w14:paraId="4AC2F0A0" w14:textId="77777777" w:rsidR="003636D9" w:rsidRPr="003636D9" w:rsidRDefault="003636D9" w:rsidP="003636D9">
      <w:pPr>
        <w:pStyle w:val="NormalWeb"/>
        <w:shd w:val="clear" w:color="auto" w:fill="FFFFFF"/>
        <w:spacing w:before="0" w:beforeAutospacing="0" w:after="30" w:afterAutospacing="0"/>
        <w:ind w:left="360"/>
        <w:jc w:val="both"/>
        <w:rPr>
          <w:b/>
          <w:color w:val="000000"/>
          <w:sz w:val="32"/>
          <w:szCs w:val="32"/>
        </w:rPr>
      </w:pPr>
    </w:p>
    <w:p w14:paraId="2ED0B653"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Incrementadores:</w:t>
      </w:r>
    </w:p>
    <w:p w14:paraId="206486E6"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7EF49B9"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No Brino existem alguns operadores que podem incrementar ou decrementar o valor de uma variável. Além daqueles a que estamos acostumados (+, -, *, /), há também incrementadores especiais. São eles:</w:t>
      </w:r>
    </w:p>
    <w:p w14:paraId="4B97F919"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3219"/>
        <w:gridCol w:w="3281"/>
        <w:gridCol w:w="2850"/>
      </w:tblGrid>
      <w:tr w:rsidR="003636D9" w:rsidRPr="003636D9" w14:paraId="568B85FD" w14:textId="77777777" w:rsidTr="003636D9">
        <w:tc>
          <w:tcPr>
            <w:tcW w:w="3219" w:type="dxa"/>
          </w:tcPr>
          <w:p w14:paraId="51EC0131" w14:textId="77777777" w:rsidR="003636D9" w:rsidRPr="003636D9" w:rsidRDefault="003636D9" w:rsidP="003636D9">
            <w:pPr>
              <w:pStyle w:val="NormalWeb"/>
              <w:spacing w:before="0" w:beforeAutospacing="0" w:after="30" w:afterAutospacing="0"/>
              <w:jc w:val="both"/>
              <w:rPr>
                <w:color w:val="000000"/>
              </w:rPr>
            </w:pPr>
            <w:r w:rsidRPr="003636D9">
              <w:rPr>
                <w:color w:val="000000"/>
              </w:rPr>
              <w:t>Operador</w:t>
            </w:r>
          </w:p>
        </w:tc>
        <w:tc>
          <w:tcPr>
            <w:tcW w:w="3281" w:type="dxa"/>
          </w:tcPr>
          <w:p w14:paraId="65F69D79" w14:textId="77777777" w:rsidR="003636D9" w:rsidRPr="003636D9" w:rsidRDefault="003636D9" w:rsidP="003636D9">
            <w:pPr>
              <w:pStyle w:val="NormalWeb"/>
              <w:spacing w:before="0" w:beforeAutospacing="0" w:after="30" w:afterAutospacing="0"/>
              <w:jc w:val="both"/>
              <w:rPr>
                <w:color w:val="000000"/>
              </w:rPr>
            </w:pPr>
            <w:r w:rsidRPr="003636D9">
              <w:rPr>
                <w:color w:val="000000"/>
              </w:rPr>
              <w:t>Exemplo</w:t>
            </w:r>
          </w:p>
        </w:tc>
        <w:tc>
          <w:tcPr>
            <w:tcW w:w="2850" w:type="dxa"/>
          </w:tcPr>
          <w:p w14:paraId="410421A5" w14:textId="77777777" w:rsidR="003636D9" w:rsidRPr="003636D9" w:rsidRDefault="003636D9" w:rsidP="003636D9">
            <w:pPr>
              <w:pStyle w:val="NormalWeb"/>
              <w:spacing w:before="0" w:beforeAutospacing="0" w:after="30" w:afterAutospacing="0"/>
              <w:jc w:val="both"/>
              <w:rPr>
                <w:color w:val="000000"/>
              </w:rPr>
            </w:pPr>
            <w:ins w:id="14" w:author="Mateus Berardo de Souza Terra" w:date="2016-02-06T23:17:00Z">
              <w:r w:rsidRPr="003636D9">
                <w:rPr>
                  <w:color w:val="000000"/>
                </w:rPr>
                <w:t>Resultado</w:t>
              </w:r>
            </w:ins>
          </w:p>
        </w:tc>
      </w:tr>
      <w:tr w:rsidR="003636D9" w:rsidRPr="003636D9" w14:paraId="720CD4D7" w14:textId="77777777" w:rsidTr="003636D9">
        <w:tc>
          <w:tcPr>
            <w:tcW w:w="3219" w:type="dxa"/>
          </w:tcPr>
          <w:p w14:paraId="41A02CF4" w14:textId="77777777" w:rsidR="003636D9" w:rsidRPr="003636D9" w:rsidRDefault="003636D9" w:rsidP="003636D9">
            <w:pPr>
              <w:pStyle w:val="NormalWeb"/>
              <w:spacing w:before="0" w:beforeAutospacing="0" w:after="30" w:afterAutospacing="0"/>
              <w:jc w:val="both"/>
              <w:rPr>
                <w:color w:val="000000"/>
                <w:sz w:val="20"/>
                <w:szCs w:val="20"/>
              </w:rPr>
            </w:pPr>
            <w:ins w:id="15" w:author="Mateus Berardo de Souza Terra" w:date="2016-02-06T23:16:00Z">
              <w:r w:rsidRPr="003636D9">
                <w:rPr>
                  <w:color w:val="000000"/>
                  <w:sz w:val="20"/>
                  <w:szCs w:val="20"/>
                </w:rPr>
                <w:t>++</w:t>
              </w:r>
            </w:ins>
          </w:p>
        </w:tc>
        <w:tc>
          <w:tcPr>
            <w:tcW w:w="3281" w:type="dxa"/>
          </w:tcPr>
          <w:p w14:paraId="38E951A6" w14:textId="72A9B46E"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69EE324E"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vai ser incrementado em uma unidade</w:t>
            </w:r>
          </w:p>
        </w:tc>
      </w:tr>
      <w:tr w:rsidR="003636D9" w:rsidRPr="003636D9" w14:paraId="53D002F8" w14:textId="77777777" w:rsidTr="003636D9">
        <w:tc>
          <w:tcPr>
            <w:tcW w:w="3219" w:type="dxa"/>
          </w:tcPr>
          <w:p w14:paraId="714E3BA1" w14:textId="77777777" w:rsidR="003636D9" w:rsidRPr="003636D9" w:rsidRDefault="003636D9" w:rsidP="003636D9">
            <w:pPr>
              <w:pStyle w:val="NormalWeb"/>
              <w:spacing w:before="0" w:beforeAutospacing="0" w:after="30" w:afterAutospacing="0"/>
              <w:jc w:val="both"/>
              <w:rPr>
                <w:color w:val="000000"/>
                <w:sz w:val="20"/>
                <w:szCs w:val="20"/>
              </w:rPr>
            </w:pPr>
            <w:ins w:id="16" w:author="Mateus Berardo de Souza Terra" w:date="2016-02-06T23:18:00Z">
              <w:r w:rsidRPr="003636D9">
                <w:rPr>
                  <w:color w:val="000000"/>
                  <w:sz w:val="20"/>
                  <w:szCs w:val="20"/>
                </w:rPr>
                <w:t>--</w:t>
              </w:r>
            </w:ins>
          </w:p>
        </w:tc>
        <w:tc>
          <w:tcPr>
            <w:tcW w:w="3281" w:type="dxa"/>
          </w:tcPr>
          <w:p w14:paraId="615295AF" w14:textId="737BE28F"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384540B4"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vai ser decrementado em uma unidade</w:t>
            </w:r>
          </w:p>
        </w:tc>
      </w:tr>
      <w:tr w:rsidR="003636D9" w:rsidRPr="003636D9" w14:paraId="337A2FCB" w14:textId="77777777" w:rsidTr="003636D9">
        <w:tc>
          <w:tcPr>
            <w:tcW w:w="3219" w:type="dxa"/>
          </w:tcPr>
          <w:p w14:paraId="6E0ECC2B" w14:textId="77777777" w:rsidR="003636D9" w:rsidRPr="003636D9" w:rsidRDefault="003636D9" w:rsidP="003636D9">
            <w:pPr>
              <w:pStyle w:val="NormalWeb"/>
              <w:spacing w:before="0" w:beforeAutospacing="0" w:after="30" w:afterAutospacing="0"/>
              <w:jc w:val="both"/>
              <w:rPr>
                <w:color w:val="000000"/>
                <w:sz w:val="20"/>
                <w:szCs w:val="20"/>
              </w:rPr>
            </w:pPr>
            <w:ins w:id="17" w:author="Mateus Berardo de Souza Terra" w:date="2016-02-06T23:20:00Z">
              <w:r w:rsidRPr="003636D9">
                <w:rPr>
                  <w:color w:val="000000"/>
                  <w:sz w:val="20"/>
                  <w:szCs w:val="20"/>
                </w:rPr>
                <w:lastRenderedPageBreak/>
                <w:t>+=</w:t>
              </w:r>
            </w:ins>
          </w:p>
        </w:tc>
        <w:tc>
          <w:tcPr>
            <w:tcW w:w="3281" w:type="dxa"/>
          </w:tcPr>
          <w:p w14:paraId="48BB72ED" w14:textId="72AF78DD"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5A34B7C0"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 xml:space="preserve">O valor da variável será incrementado em </w:t>
            </w:r>
            <w:proofErr w:type="gramStart"/>
            <w:r w:rsidRPr="003636D9">
              <w:rPr>
                <w:color w:val="000000"/>
                <w:sz w:val="20"/>
                <w:szCs w:val="20"/>
              </w:rPr>
              <w:t>n</w:t>
            </w:r>
            <w:proofErr w:type="gramEnd"/>
            <w:r w:rsidRPr="003636D9">
              <w:rPr>
                <w:color w:val="000000"/>
                <w:sz w:val="20"/>
                <w:szCs w:val="20"/>
              </w:rPr>
              <w:t xml:space="preserve"> unidades</w:t>
            </w:r>
            <w:ins w:id="18" w:author="Mateus Berardo de Souza Terra" w:date="2016-02-08T19:04:00Z">
              <w:r w:rsidRPr="003636D9">
                <w:rPr>
                  <w:color w:val="000000"/>
                  <w:sz w:val="20"/>
                  <w:szCs w:val="20"/>
                </w:rPr>
                <w:t xml:space="preserve"> </w:t>
              </w:r>
            </w:ins>
            <w:r w:rsidRPr="003636D9">
              <w:rPr>
                <w:color w:val="000000"/>
                <w:sz w:val="20"/>
                <w:szCs w:val="20"/>
              </w:rPr>
              <w:t>(no caso de Palavras, o trecho n será adicionado ao final)</w:t>
            </w:r>
          </w:p>
        </w:tc>
      </w:tr>
      <w:tr w:rsidR="003636D9" w:rsidRPr="003636D9" w14:paraId="61E4DA66" w14:textId="77777777" w:rsidTr="003636D9">
        <w:tc>
          <w:tcPr>
            <w:tcW w:w="3219" w:type="dxa"/>
          </w:tcPr>
          <w:p w14:paraId="71885FED" w14:textId="77777777" w:rsidR="003636D9" w:rsidRPr="003636D9" w:rsidRDefault="003636D9" w:rsidP="003636D9">
            <w:pPr>
              <w:pStyle w:val="NormalWeb"/>
              <w:spacing w:before="0" w:beforeAutospacing="0" w:after="30" w:afterAutospacing="0"/>
              <w:jc w:val="both"/>
              <w:rPr>
                <w:color w:val="000000"/>
                <w:sz w:val="20"/>
                <w:szCs w:val="20"/>
              </w:rPr>
            </w:pPr>
            <w:ins w:id="19" w:author="Mateus Berardo de Souza Terra" w:date="2016-02-06T23:22:00Z">
              <w:r w:rsidRPr="003636D9">
                <w:rPr>
                  <w:color w:val="000000"/>
                  <w:sz w:val="20"/>
                  <w:szCs w:val="20"/>
                </w:rPr>
                <w:t>-=</w:t>
              </w:r>
            </w:ins>
          </w:p>
        </w:tc>
        <w:tc>
          <w:tcPr>
            <w:tcW w:w="3281" w:type="dxa"/>
          </w:tcPr>
          <w:p w14:paraId="17D4F77E" w14:textId="50BCAC4C" w:rsidR="003636D9" w:rsidRPr="003636D9" w:rsidRDefault="003636D9" w:rsidP="003636D9">
            <w:pPr>
              <w:pStyle w:val="NormalWeb"/>
              <w:spacing w:before="0" w:beforeAutospacing="0" w:after="30" w:afterAutospacing="0"/>
              <w:jc w:val="both"/>
              <w:rPr>
                <w:color w:val="000000"/>
                <w:sz w:val="20"/>
                <w:szCs w:val="20"/>
              </w:rPr>
            </w:pPr>
            <w:ins w:id="20" w:author="Mateus Berardo de Souza Terra" w:date="2016-02-06T23:22:00Z">
              <w:r w:rsidRPr="003636D9">
                <w:rPr>
                  <w:color w:val="000000"/>
                  <w:sz w:val="20"/>
                  <w:szCs w:val="20"/>
                </w:rPr>
                <w:t>Variável -= n</w:t>
              </w:r>
            </w:ins>
            <w:r w:rsidR="00750784">
              <w:rPr>
                <w:color w:val="000000"/>
                <w:sz w:val="20"/>
                <w:szCs w:val="20"/>
              </w:rPr>
              <w:t>;</w:t>
            </w:r>
          </w:p>
        </w:tc>
        <w:tc>
          <w:tcPr>
            <w:tcW w:w="2850" w:type="dxa"/>
          </w:tcPr>
          <w:p w14:paraId="602761EE"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 xml:space="preserve">O valor da variável será decrementado em </w:t>
            </w:r>
            <w:proofErr w:type="gramStart"/>
            <w:r w:rsidRPr="003636D9">
              <w:rPr>
                <w:color w:val="000000"/>
                <w:sz w:val="20"/>
                <w:szCs w:val="20"/>
              </w:rPr>
              <w:t>n</w:t>
            </w:r>
            <w:proofErr w:type="gramEnd"/>
            <w:r w:rsidRPr="003636D9">
              <w:rPr>
                <w:color w:val="000000"/>
                <w:sz w:val="20"/>
                <w:szCs w:val="20"/>
              </w:rPr>
              <w:t xml:space="preserve"> unidades</w:t>
            </w:r>
          </w:p>
        </w:tc>
      </w:tr>
      <w:tr w:rsidR="003636D9" w:rsidRPr="003636D9" w14:paraId="4A75EE2D" w14:textId="77777777" w:rsidTr="003636D9">
        <w:tc>
          <w:tcPr>
            <w:tcW w:w="3219" w:type="dxa"/>
          </w:tcPr>
          <w:p w14:paraId="239B6D53" w14:textId="77777777" w:rsidR="003636D9" w:rsidRPr="003636D9" w:rsidRDefault="003636D9" w:rsidP="003636D9">
            <w:pPr>
              <w:pStyle w:val="NormalWeb"/>
              <w:spacing w:before="0" w:beforeAutospacing="0" w:after="30" w:afterAutospacing="0"/>
              <w:jc w:val="both"/>
              <w:rPr>
                <w:color w:val="000000"/>
                <w:sz w:val="20"/>
                <w:szCs w:val="20"/>
              </w:rPr>
            </w:pPr>
            <w:ins w:id="21" w:author="Mateus Berardo de Souza Terra" w:date="2016-02-06T23:22:00Z">
              <w:r w:rsidRPr="003636D9">
                <w:rPr>
                  <w:color w:val="000000"/>
                  <w:sz w:val="20"/>
                  <w:szCs w:val="20"/>
                </w:rPr>
                <w:t>*=</w:t>
              </w:r>
            </w:ins>
          </w:p>
        </w:tc>
        <w:tc>
          <w:tcPr>
            <w:tcW w:w="3281" w:type="dxa"/>
          </w:tcPr>
          <w:p w14:paraId="1CBDBCB5" w14:textId="712ABCBE" w:rsidR="003636D9" w:rsidRPr="003636D9" w:rsidRDefault="003636D9" w:rsidP="003636D9">
            <w:pPr>
              <w:pStyle w:val="NormalWeb"/>
              <w:spacing w:before="0" w:beforeAutospacing="0" w:after="30" w:afterAutospacing="0"/>
              <w:jc w:val="both"/>
              <w:rPr>
                <w:color w:val="000000"/>
                <w:sz w:val="20"/>
                <w:szCs w:val="20"/>
              </w:rPr>
            </w:pPr>
            <w:ins w:id="22" w:author="Mateus Berardo de Souza Terra" w:date="2016-02-06T23:23:00Z">
              <w:r w:rsidRPr="003636D9">
                <w:rPr>
                  <w:color w:val="000000"/>
                  <w:sz w:val="20"/>
                  <w:szCs w:val="20"/>
                </w:rPr>
                <w:t>Variável *= n</w:t>
              </w:r>
            </w:ins>
            <w:r w:rsidR="00750784">
              <w:rPr>
                <w:color w:val="000000"/>
                <w:sz w:val="20"/>
                <w:szCs w:val="20"/>
              </w:rPr>
              <w:t>;</w:t>
            </w:r>
          </w:p>
        </w:tc>
        <w:tc>
          <w:tcPr>
            <w:tcW w:w="2850" w:type="dxa"/>
          </w:tcPr>
          <w:p w14:paraId="35FD1E08"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igual ao produto do seu antigo valor e n</w:t>
            </w:r>
          </w:p>
        </w:tc>
      </w:tr>
      <w:tr w:rsidR="003636D9" w:rsidRPr="003636D9" w14:paraId="6A570432" w14:textId="77777777" w:rsidTr="003636D9">
        <w:tc>
          <w:tcPr>
            <w:tcW w:w="3219" w:type="dxa"/>
          </w:tcPr>
          <w:p w14:paraId="293F02F3"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w:t>
            </w:r>
          </w:p>
        </w:tc>
        <w:tc>
          <w:tcPr>
            <w:tcW w:w="3281" w:type="dxa"/>
          </w:tcPr>
          <w:p w14:paraId="7160EC81" w14:textId="0F97BCC3"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2E5E14F7"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igual ao quociente do seu antigo valor e n</w:t>
            </w:r>
          </w:p>
        </w:tc>
      </w:tr>
    </w:tbl>
    <w:p w14:paraId="2748E269"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2228D5E"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Quando estamos falando de programação os símbolos da divisão e da multiplicação costumam ser substituídos por uma barra simples (/) e por um asterisco (*) respectivamente.</w:t>
      </w:r>
    </w:p>
    <w:p w14:paraId="729623F7"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Nota:</w:t>
      </w:r>
      <w:r w:rsidRPr="003636D9">
        <w:rPr>
          <w:color w:val="000000"/>
        </w:rPr>
        <w:t xml:space="preserve"> Quando atribuímos o valor por meio de uma igualdade (=), o valor da direita é atribuído ao lado esquerdo.</w:t>
      </w:r>
    </w:p>
    <w:p w14:paraId="33938E3A"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04EEAC40"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Ex.: X = 2 * 5</w:t>
      </w:r>
    </w:p>
    <w:p w14:paraId="5352CDEB"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AB292D4"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Instruções e laços de controle:</w:t>
      </w:r>
    </w:p>
    <w:p w14:paraId="3EC413CC"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FB79C6B"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Assim como nós, as máquinas são capazes de tomar decisões, porém de maneira muito mais simples. Os códigos fazem decisões por meio das chamadas operações booleanas. Essas operações aceitam apenas dois resultados, o verdadeiro e o falso. Uma forma de pensar quanto a isso é relacionar esse recurso a situações do cotidiano. Por exemplo, se estiver chovendo, devo pegar o guarda-chuva, caso contrário, não preciso pegá-lo.  Aqui, a expressão booleana seria o </w:t>
      </w:r>
      <w:r w:rsidRPr="003636D9">
        <w:rPr>
          <w:color w:val="000000" w:themeColor="text1"/>
        </w:rPr>
        <w:t>fato</w:t>
      </w:r>
      <w:r w:rsidRPr="003636D9">
        <w:rPr>
          <w:color w:val="C00000"/>
        </w:rPr>
        <w:t xml:space="preserve"> </w:t>
      </w:r>
      <w:r w:rsidRPr="003636D9">
        <w:rPr>
          <w:color w:val="000000" w:themeColor="text1"/>
        </w:rPr>
        <w:t xml:space="preserve">de estar ou não chovendo </w:t>
      </w:r>
      <w:r w:rsidRPr="003636D9">
        <w:rPr>
          <w:color w:val="000000"/>
        </w:rPr>
        <w:t>e a instrução de controle seria pegar ou não o guarda-chuva.</w:t>
      </w:r>
    </w:p>
    <w:p w14:paraId="61F880B2" w14:textId="77777777" w:rsidR="003636D9" w:rsidRPr="003636D9" w:rsidRDefault="003636D9" w:rsidP="003636D9">
      <w:pPr>
        <w:pStyle w:val="NormalWeb"/>
        <w:shd w:val="clear" w:color="auto" w:fill="FFFFFF"/>
        <w:spacing w:before="0" w:beforeAutospacing="0" w:after="30" w:afterAutospacing="0"/>
        <w:ind w:firstLine="720"/>
        <w:jc w:val="both"/>
        <w:rPr>
          <w:noProof/>
          <w:color w:val="000000"/>
          <w:lang w:eastAsia="pt-BR"/>
        </w:rPr>
      </w:pPr>
      <w:r w:rsidRPr="003636D9">
        <w:rPr>
          <w:color w:val="000000"/>
        </w:rPr>
        <w:t>Uma forma muito usada para representar essas situações é por meio de diagramas de blocos como o representado a seguir:</w:t>
      </w:r>
      <w:r w:rsidRPr="003636D9">
        <w:rPr>
          <w:noProof/>
          <w:color w:val="000000"/>
          <w:lang w:eastAsia="pt-BR"/>
        </w:rPr>
        <w:t xml:space="preserve"> </w:t>
      </w:r>
    </w:p>
    <w:p w14:paraId="156E25FA"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r w:rsidRPr="003636D9">
        <w:rPr>
          <w:noProof/>
          <w:color w:val="000000"/>
          <w:lang w:eastAsia="pt-BR"/>
        </w:rPr>
        <w:drawing>
          <wp:inline distT="0" distB="0" distL="0" distR="0" wp14:anchorId="3E0A7631" wp14:editId="326506CD">
            <wp:extent cx="5486400" cy="3200400"/>
            <wp:effectExtent l="0" t="0" r="3810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3DB39E38"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2EC99F3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Agora que temos uma noção do que se trata, podemos estudar os Operadores Relacionais. Eles nada mais são do que comparadores que usaremos para analisar informações tendo uma saída de Verdadeiro ou Falso. Os operadores estão representados na tabela a seguir:</w:t>
      </w:r>
    </w:p>
    <w:p w14:paraId="07EEB949"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917" w:type="dxa"/>
        <w:tblLook w:val="04A0" w:firstRow="1" w:lastRow="0" w:firstColumn="1" w:lastColumn="0" w:noHBand="0" w:noVBand="1"/>
      </w:tblPr>
      <w:tblGrid>
        <w:gridCol w:w="1123"/>
        <w:gridCol w:w="1909"/>
        <w:gridCol w:w="2334"/>
        <w:gridCol w:w="2148"/>
      </w:tblGrid>
      <w:tr w:rsidR="003636D9" w:rsidRPr="003636D9" w14:paraId="748B6A4A" w14:textId="77777777" w:rsidTr="003636D9">
        <w:tc>
          <w:tcPr>
            <w:tcW w:w="1123" w:type="dxa"/>
          </w:tcPr>
          <w:p w14:paraId="6C46DBF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Operador</w:t>
            </w:r>
          </w:p>
        </w:tc>
        <w:tc>
          <w:tcPr>
            <w:tcW w:w="1909" w:type="dxa"/>
          </w:tcPr>
          <w:p w14:paraId="75727B2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Descrição</w:t>
            </w:r>
          </w:p>
        </w:tc>
        <w:tc>
          <w:tcPr>
            <w:tcW w:w="2334" w:type="dxa"/>
          </w:tcPr>
          <w:p w14:paraId="43EABBD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Exemplo</w:t>
            </w:r>
          </w:p>
        </w:tc>
        <w:tc>
          <w:tcPr>
            <w:tcW w:w="2148" w:type="dxa"/>
          </w:tcPr>
          <w:p w14:paraId="1F35F88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Resultado</w:t>
            </w:r>
          </w:p>
        </w:tc>
      </w:tr>
      <w:tr w:rsidR="003636D9" w:rsidRPr="003636D9" w14:paraId="259B0E69" w14:textId="77777777" w:rsidTr="003636D9">
        <w:tc>
          <w:tcPr>
            <w:tcW w:w="1123" w:type="dxa"/>
          </w:tcPr>
          <w:p w14:paraId="23799BA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&gt;</w:t>
            </w:r>
          </w:p>
        </w:tc>
        <w:tc>
          <w:tcPr>
            <w:tcW w:w="1909" w:type="dxa"/>
          </w:tcPr>
          <w:p w14:paraId="0B546E5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Maior que</w:t>
            </w:r>
          </w:p>
        </w:tc>
        <w:tc>
          <w:tcPr>
            <w:tcW w:w="2334" w:type="dxa"/>
          </w:tcPr>
          <w:p w14:paraId="4119ED4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&gt; 1</w:t>
            </w:r>
          </w:p>
        </w:tc>
        <w:tc>
          <w:tcPr>
            <w:tcW w:w="2148" w:type="dxa"/>
          </w:tcPr>
          <w:p w14:paraId="1AB179D1"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59633261" w14:textId="77777777" w:rsidTr="003636D9">
        <w:tc>
          <w:tcPr>
            <w:tcW w:w="1123" w:type="dxa"/>
          </w:tcPr>
          <w:p w14:paraId="4884908F"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&gt;=</w:t>
            </w:r>
          </w:p>
        </w:tc>
        <w:tc>
          <w:tcPr>
            <w:tcW w:w="1909" w:type="dxa"/>
          </w:tcPr>
          <w:p w14:paraId="20AAA38E"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Maior ou igual a</w:t>
            </w:r>
          </w:p>
        </w:tc>
        <w:tc>
          <w:tcPr>
            <w:tcW w:w="2334" w:type="dxa"/>
          </w:tcPr>
          <w:p w14:paraId="4D513DC0"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&gt;= 2</w:t>
            </w:r>
          </w:p>
        </w:tc>
        <w:tc>
          <w:tcPr>
            <w:tcW w:w="2148" w:type="dxa"/>
          </w:tcPr>
          <w:p w14:paraId="40BACD4F"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159998BA" w14:textId="77777777" w:rsidTr="003636D9">
        <w:tc>
          <w:tcPr>
            <w:tcW w:w="1123" w:type="dxa"/>
          </w:tcPr>
          <w:p w14:paraId="4D90958B"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&lt;</w:t>
            </w:r>
          </w:p>
        </w:tc>
        <w:tc>
          <w:tcPr>
            <w:tcW w:w="1909" w:type="dxa"/>
          </w:tcPr>
          <w:p w14:paraId="3EC5DB5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Menor que</w:t>
            </w:r>
          </w:p>
        </w:tc>
        <w:tc>
          <w:tcPr>
            <w:tcW w:w="2334" w:type="dxa"/>
          </w:tcPr>
          <w:p w14:paraId="477BD339"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&lt; 1</w:t>
            </w:r>
          </w:p>
        </w:tc>
        <w:tc>
          <w:tcPr>
            <w:tcW w:w="2148" w:type="dxa"/>
          </w:tcPr>
          <w:p w14:paraId="746303E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Falso</w:t>
            </w:r>
          </w:p>
        </w:tc>
      </w:tr>
      <w:tr w:rsidR="003636D9" w:rsidRPr="003636D9" w14:paraId="0858592B" w14:textId="77777777" w:rsidTr="003636D9">
        <w:tc>
          <w:tcPr>
            <w:tcW w:w="1123" w:type="dxa"/>
          </w:tcPr>
          <w:p w14:paraId="4084C8F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&lt;=</w:t>
            </w:r>
          </w:p>
        </w:tc>
        <w:tc>
          <w:tcPr>
            <w:tcW w:w="1909" w:type="dxa"/>
          </w:tcPr>
          <w:p w14:paraId="411DE0A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Menor ou igual a</w:t>
            </w:r>
          </w:p>
        </w:tc>
        <w:tc>
          <w:tcPr>
            <w:tcW w:w="2334" w:type="dxa"/>
          </w:tcPr>
          <w:p w14:paraId="3240405C"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&lt;= 2</w:t>
            </w:r>
          </w:p>
        </w:tc>
        <w:tc>
          <w:tcPr>
            <w:tcW w:w="2148" w:type="dxa"/>
          </w:tcPr>
          <w:p w14:paraId="65F1CD2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49FE3C39" w14:textId="77777777" w:rsidTr="003636D9">
        <w:tc>
          <w:tcPr>
            <w:tcW w:w="1123" w:type="dxa"/>
          </w:tcPr>
          <w:p w14:paraId="40616DBC"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w:t>
            </w:r>
          </w:p>
        </w:tc>
        <w:tc>
          <w:tcPr>
            <w:tcW w:w="1909" w:type="dxa"/>
          </w:tcPr>
          <w:p w14:paraId="74BB981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Igualdade</w:t>
            </w:r>
          </w:p>
        </w:tc>
        <w:tc>
          <w:tcPr>
            <w:tcW w:w="2334" w:type="dxa"/>
          </w:tcPr>
          <w:p w14:paraId="5BC69F8B"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A == A</w:t>
            </w:r>
          </w:p>
        </w:tc>
        <w:tc>
          <w:tcPr>
            <w:tcW w:w="2148" w:type="dxa"/>
          </w:tcPr>
          <w:p w14:paraId="6DE374A1"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519FAF2D" w14:textId="77777777" w:rsidTr="003636D9">
        <w:tc>
          <w:tcPr>
            <w:tcW w:w="1123" w:type="dxa"/>
          </w:tcPr>
          <w:p w14:paraId="39593AB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w:t>
            </w:r>
          </w:p>
        </w:tc>
        <w:tc>
          <w:tcPr>
            <w:tcW w:w="1909" w:type="dxa"/>
          </w:tcPr>
          <w:p w14:paraId="2F2F2AF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Desigualdade</w:t>
            </w:r>
          </w:p>
        </w:tc>
        <w:tc>
          <w:tcPr>
            <w:tcW w:w="2334" w:type="dxa"/>
          </w:tcPr>
          <w:p w14:paraId="3F8F47ED" w14:textId="77777777" w:rsidR="003636D9" w:rsidRPr="003636D9" w:rsidRDefault="003636D9" w:rsidP="003636D9">
            <w:pPr>
              <w:pStyle w:val="NormalWeb"/>
              <w:spacing w:before="0" w:beforeAutospacing="0" w:after="20" w:afterAutospacing="0"/>
              <w:jc w:val="both"/>
              <w:rPr>
                <w:color w:val="000000"/>
                <w:sz w:val="20"/>
                <w:szCs w:val="20"/>
              </w:rPr>
            </w:pPr>
            <w:proofErr w:type="gramStart"/>
            <w:r w:rsidRPr="003636D9">
              <w:rPr>
                <w:color w:val="000000"/>
                <w:sz w:val="20"/>
                <w:szCs w:val="20"/>
              </w:rPr>
              <w:t>A !</w:t>
            </w:r>
            <w:proofErr w:type="gramEnd"/>
            <w:r w:rsidRPr="003636D9">
              <w:rPr>
                <w:color w:val="000000"/>
                <w:sz w:val="20"/>
                <w:szCs w:val="20"/>
              </w:rPr>
              <w:t>= A</w:t>
            </w:r>
          </w:p>
        </w:tc>
        <w:tc>
          <w:tcPr>
            <w:tcW w:w="2148" w:type="dxa"/>
          </w:tcPr>
          <w:p w14:paraId="76C729E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Falso</w:t>
            </w:r>
          </w:p>
        </w:tc>
      </w:tr>
    </w:tbl>
    <w:p w14:paraId="761041F6"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68BF7ACB"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Assim como podemos observar os operadores não estão limitados a comparar apenas números, mas também podem comparar Letras e outras variáveis.</w:t>
      </w:r>
    </w:p>
    <w:p w14:paraId="1091339B" w14:textId="77777777" w:rsidR="003636D9" w:rsidRDefault="003636D9" w:rsidP="003636D9">
      <w:pPr>
        <w:pStyle w:val="NormalWeb"/>
        <w:shd w:val="clear" w:color="auto" w:fill="FFFFFF"/>
        <w:spacing w:before="0" w:beforeAutospacing="0" w:after="30" w:afterAutospacing="0"/>
        <w:ind w:firstLine="720"/>
        <w:jc w:val="both"/>
        <w:rPr>
          <w:b/>
          <w:color w:val="000000"/>
        </w:rPr>
      </w:pPr>
    </w:p>
    <w:p w14:paraId="14D6A47A" w14:textId="3BD13B83"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Tome cuidado!!! Não se esqueça que o símbolo = faz uma atribuição</w:t>
      </w:r>
      <w:r w:rsidR="00750784">
        <w:rPr>
          <w:color w:val="000000"/>
        </w:rPr>
        <w:t>,</w:t>
      </w:r>
      <w:r w:rsidRPr="003636D9">
        <w:rPr>
          <w:color w:val="000000"/>
        </w:rPr>
        <w:t xml:space="preserve"> sendo diferente do ==</w:t>
      </w:r>
      <w:r w:rsidR="00750784">
        <w:rPr>
          <w:color w:val="000000"/>
        </w:rPr>
        <w:t>,</w:t>
      </w:r>
      <w:r w:rsidRPr="003636D9">
        <w:rPr>
          <w:color w:val="000000"/>
        </w:rPr>
        <w:t xml:space="preserve"> que faz uma comparação.</w:t>
      </w:r>
    </w:p>
    <w:p w14:paraId="2D756C9E"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097090EC" w14:textId="2668E371" w:rsidR="003636D9" w:rsidRPr="003636D9" w:rsidRDefault="00750784" w:rsidP="003636D9">
      <w:pPr>
        <w:pStyle w:val="NormalWeb"/>
        <w:shd w:val="clear" w:color="auto" w:fill="FFFFFF"/>
        <w:spacing w:before="0" w:beforeAutospacing="0" w:after="30" w:afterAutospacing="0"/>
        <w:ind w:firstLine="720"/>
        <w:jc w:val="both"/>
        <w:rPr>
          <w:color w:val="000000"/>
        </w:rPr>
      </w:pPr>
      <w:r>
        <w:rPr>
          <w:color w:val="000000"/>
        </w:rPr>
        <w:t>Entendendo</w:t>
      </w:r>
      <w:r w:rsidR="003636D9" w:rsidRPr="003636D9">
        <w:rPr>
          <w:color w:val="000000"/>
        </w:rPr>
        <w:t xml:space="preserve"> como obter resultados Verdadeiros e Falsos podemos desenvolver um pouco mais a ideia usando os operadores condicionais. Esses são os operadores que vamos usar para tomar decisões quando associados aos comparadores. Veremos a seguir como usar os operadores se, </w:t>
      </w:r>
      <w:proofErr w:type="spellStart"/>
      <w:r w:rsidR="003636D9" w:rsidRPr="003636D9">
        <w:rPr>
          <w:color w:val="000000"/>
        </w:rPr>
        <w:t>senao</w:t>
      </w:r>
      <w:proofErr w:type="spellEnd"/>
      <w:r w:rsidR="003636D9" w:rsidRPr="003636D9">
        <w:rPr>
          <w:color w:val="000000"/>
        </w:rPr>
        <w:t xml:space="preserve"> e o </w:t>
      </w:r>
      <w:proofErr w:type="spellStart"/>
      <w:r w:rsidR="003636D9" w:rsidRPr="003636D9">
        <w:rPr>
          <w:color w:val="000000"/>
        </w:rPr>
        <w:t>senao</w:t>
      </w:r>
      <w:proofErr w:type="spellEnd"/>
      <w:r w:rsidR="003636D9" w:rsidRPr="003636D9">
        <w:rPr>
          <w:color w:val="000000"/>
        </w:rPr>
        <w:t xml:space="preserve"> se.</w:t>
      </w:r>
    </w:p>
    <w:p w14:paraId="3E7474D7" w14:textId="20EA3D6B"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Eles seguem as estruturas exemplificada</w:t>
      </w:r>
      <w:r w:rsidR="00750784">
        <w:rPr>
          <w:color w:val="000000"/>
        </w:rPr>
        <w:t>s</w:t>
      </w:r>
      <w:r w:rsidRPr="003636D9">
        <w:rPr>
          <w:color w:val="000000"/>
        </w:rPr>
        <w:t xml:space="preserve"> abaixo:</w:t>
      </w:r>
    </w:p>
    <w:p w14:paraId="14B34469"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547725FB" w14:textId="77777777" w:rsidTr="003636D9">
        <w:trPr>
          <w:trHeight w:val="1405"/>
        </w:trPr>
        <w:tc>
          <w:tcPr>
            <w:tcW w:w="0" w:type="auto"/>
          </w:tcPr>
          <w:p w14:paraId="3C541DA0"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se(</w:t>
            </w:r>
            <w:proofErr w:type="gramEnd"/>
            <w:r w:rsidRPr="003636D9">
              <w:rPr>
                <w:color w:val="000000"/>
              </w:rPr>
              <w:t>expressão booleana){</w:t>
            </w:r>
          </w:p>
          <w:p w14:paraId="020166C9"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expressão </w:t>
            </w:r>
            <w:proofErr w:type="gramStart"/>
            <w:r w:rsidRPr="003636D9">
              <w:rPr>
                <w:color w:val="000000"/>
              </w:rPr>
              <w:t>for Verdadeira</w:t>
            </w:r>
            <w:proofErr w:type="gramEnd"/>
            <w:r w:rsidRPr="003636D9">
              <w:rPr>
                <w:color w:val="000000"/>
              </w:rPr>
              <w:t xml:space="preserve"> esse bloco será executado.</w:t>
            </w:r>
          </w:p>
          <w:p w14:paraId="0AD0D077"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07DA157E"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Se ela </w:t>
            </w:r>
            <w:proofErr w:type="gramStart"/>
            <w:r w:rsidRPr="003636D9">
              <w:rPr>
                <w:color w:val="000000"/>
              </w:rPr>
              <w:t>for Falsa</w:t>
            </w:r>
            <w:proofErr w:type="gramEnd"/>
            <w:r w:rsidRPr="003636D9">
              <w:rPr>
                <w:color w:val="000000"/>
              </w:rPr>
              <w:t xml:space="preserve"> o bloco será ignorado.</w:t>
            </w:r>
          </w:p>
        </w:tc>
      </w:tr>
    </w:tbl>
    <w:p w14:paraId="79F8E700" w14:textId="77777777" w:rsidR="003636D9" w:rsidRPr="003636D9" w:rsidRDefault="003636D9" w:rsidP="003636D9">
      <w:pPr>
        <w:pStyle w:val="NormalWeb"/>
        <w:shd w:val="clear" w:color="auto" w:fill="FFFFFF"/>
        <w:spacing w:before="0" w:beforeAutospacing="0" w:after="30" w:afterAutospacing="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107DAEEB" w14:textId="77777777" w:rsidTr="003636D9">
        <w:tc>
          <w:tcPr>
            <w:tcW w:w="0" w:type="auto"/>
          </w:tcPr>
          <w:p w14:paraId="5CC2D59F"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se(</w:t>
            </w:r>
            <w:proofErr w:type="gramEnd"/>
            <w:r w:rsidRPr="003636D9">
              <w:rPr>
                <w:color w:val="000000"/>
              </w:rPr>
              <w:t>expressão booleana){</w:t>
            </w:r>
          </w:p>
          <w:p w14:paraId="398A20E2"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expressão </w:t>
            </w:r>
            <w:proofErr w:type="gramStart"/>
            <w:r w:rsidRPr="003636D9">
              <w:rPr>
                <w:color w:val="000000"/>
              </w:rPr>
              <w:t>for Verdadeira</w:t>
            </w:r>
            <w:proofErr w:type="gramEnd"/>
            <w:r w:rsidRPr="003636D9">
              <w:rPr>
                <w:color w:val="000000"/>
              </w:rPr>
              <w:t xml:space="preserve"> esse bloco será executado.</w:t>
            </w:r>
          </w:p>
          <w:p w14:paraId="031C5C11"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7204A31B"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senao</w:t>
            </w:r>
            <w:proofErr w:type="spellEnd"/>
            <w:r w:rsidRPr="003636D9">
              <w:rPr>
                <w:color w:val="000000"/>
              </w:rPr>
              <w:t>{</w:t>
            </w:r>
            <w:proofErr w:type="gramEnd"/>
          </w:p>
          <w:p w14:paraId="36F24616"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ela </w:t>
            </w:r>
            <w:proofErr w:type="gramStart"/>
            <w:r w:rsidRPr="003636D9">
              <w:rPr>
                <w:color w:val="000000"/>
              </w:rPr>
              <w:t>for Falsa</w:t>
            </w:r>
            <w:proofErr w:type="gramEnd"/>
            <w:r w:rsidRPr="003636D9">
              <w:rPr>
                <w:color w:val="000000"/>
              </w:rPr>
              <w:t xml:space="preserve"> esse bloco será executado.</w:t>
            </w:r>
          </w:p>
          <w:p w14:paraId="07778D8A"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40AC214C"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3EFFDBFC" w14:textId="77777777" w:rsidTr="003636D9">
        <w:tc>
          <w:tcPr>
            <w:tcW w:w="0" w:type="auto"/>
          </w:tcPr>
          <w:p w14:paraId="268635BB"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se(</w:t>
            </w:r>
            <w:proofErr w:type="gramEnd"/>
            <w:r w:rsidRPr="003636D9">
              <w:rPr>
                <w:color w:val="000000"/>
              </w:rPr>
              <w:t>expressão booleana){</w:t>
            </w:r>
          </w:p>
          <w:p w14:paraId="05C8079A"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expressão </w:t>
            </w:r>
            <w:proofErr w:type="gramStart"/>
            <w:r w:rsidRPr="003636D9">
              <w:rPr>
                <w:color w:val="000000"/>
              </w:rPr>
              <w:t>for Verdadeira</w:t>
            </w:r>
            <w:proofErr w:type="gramEnd"/>
            <w:r w:rsidRPr="003636D9">
              <w:rPr>
                <w:color w:val="000000"/>
              </w:rPr>
              <w:t xml:space="preserve"> esse bloco será executado.</w:t>
            </w:r>
          </w:p>
          <w:p w14:paraId="65D8490E"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35777B13"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senao</w:t>
            </w:r>
            <w:proofErr w:type="spellEnd"/>
            <w:proofErr w:type="gramEnd"/>
            <w:r w:rsidRPr="003636D9">
              <w:rPr>
                <w:color w:val="000000"/>
              </w:rPr>
              <w:t xml:space="preserve"> se(outra expressão booleana){</w:t>
            </w:r>
          </w:p>
          <w:p w14:paraId="43B94B57"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segunda expressão </w:t>
            </w:r>
            <w:proofErr w:type="gramStart"/>
            <w:r w:rsidRPr="003636D9">
              <w:rPr>
                <w:color w:val="000000"/>
              </w:rPr>
              <w:t>for Verdadeira</w:t>
            </w:r>
            <w:proofErr w:type="gramEnd"/>
            <w:r w:rsidRPr="003636D9">
              <w:rPr>
                <w:color w:val="000000"/>
              </w:rPr>
              <w:t xml:space="preserve"> </w:t>
            </w:r>
          </w:p>
          <w:p w14:paraId="368C0E5D"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esse bloco será executado.</w:t>
            </w:r>
          </w:p>
          <w:p w14:paraId="360FE3BF" w14:textId="77777777" w:rsidR="003636D9" w:rsidRPr="003636D9" w:rsidRDefault="003636D9" w:rsidP="003636D9">
            <w:pPr>
              <w:pStyle w:val="NormalWeb"/>
              <w:spacing w:before="0" w:beforeAutospacing="0" w:after="30" w:afterAutospacing="0"/>
              <w:jc w:val="both"/>
              <w:rPr>
                <w:color w:val="000000"/>
              </w:rPr>
            </w:pPr>
            <w:r w:rsidRPr="003636D9">
              <w:rPr>
                <w:color w:val="000000"/>
              </w:rPr>
              <w:lastRenderedPageBreak/>
              <w:t>}</w:t>
            </w:r>
          </w:p>
          <w:p w14:paraId="1AA0E7B0"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senao</w:t>
            </w:r>
            <w:proofErr w:type="spellEnd"/>
            <w:r w:rsidRPr="003636D9">
              <w:rPr>
                <w:color w:val="000000"/>
              </w:rPr>
              <w:t>{</w:t>
            </w:r>
            <w:proofErr w:type="gramEnd"/>
          </w:p>
          <w:p w14:paraId="29E5017D"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Se nenhuma dos blocos anteriores forem executados,</w:t>
            </w:r>
          </w:p>
          <w:p w14:paraId="5176D4E0"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esse será.</w:t>
            </w:r>
          </w:p>
          <w:p w14:paraId="56D1859E"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78A7275D" w14:textId="77777777" w:rsidR="003636D9" w:rsidRPr="003636D9" w:rsidRDefault="003636D9" w:rsidP="003636D9">
      <w:pPr>
        <w:pStyle w:val="NormalWeb"/>
        <w:shd w:val="clear" w:color="auto" w:fill="FFFFFF"/>
        <w:spacing w:before="0" w:beforeAutospacing="0" w:after="30" w:afterAutospacing="0"/>
        <w:jc w:val="both"/>
        <w:rPr>
          <w:b/>
          <w:color w:val="000000"/>
          <w:sz w:val="32"/>
          <w:szCs w:val="32"/>
        </w:rPr>
      </w:pPr>
    </w:p>
    <w:p w14:paraId="3F9E0C4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Além do </w:t>
      </w:r>
      <w:r w:rsidRPr="003636D9">
        <w:rPr>
          <w:i/>
          <w:color w:val="000000"/>
        </w:rPr>
        <w:t xml:space="preserve">se </w:t>
      </w:r>
      <w:r w:rsidRPr="003636D9">
        <w:rPr>
          <w:color w:val="000000"/>
        </w:rPr>
        <w:t xml:space="preserve">e do </w:t>
      </w:r>
      <w:proofErr w:type="spellStart"/>
      <w:r w:rsidRPr="003636D9">
        <w:rPr>
          <w:i/>
        </w:rPr>
        <w:t>senao</w:t>
      </w:r>
      <w:proofErr w:type="spellEnd"/>
      <w:r w:rsidRPr="003636D9">
        <w:rPr>
          <w:i/>
        </w:rPr>
        <w:t xml:space="preserve">, </w:t>
      </w:r>
      <w:r w:rsidRPr="003636D9">
        <w:t xml:space="preserve">existe a instrução </w:t>
      </w:r>
      <w:proofErr w:type="gramStart"/>
      <w:r w:rsidRPr="003636D9">
        <w:t>enquanto</w:t>
      </w:r>
      <w:r w:rsidRPr="003636D9">
        <w:rPr>
          <w:color w:val="000000"/>
        </w:rPr>
        <w:t>(</w:t>
      </w:r>
      <w:proofErr w:type="gramEnd"/>
      <w:r w:rsidRPr="003636D9">
        <w:rPr>
          <w:color w:val="000000"/>
        </w:rPr>
        <w:t xml:space="preserve">). O laço </w:t>
      </w:r>
      <w:proofErr w:type="gramStart"/>
      <w:r w:rsidRPr="003636D9">
        <w:rPr>
          <w:color w:val="000000"/>
        </w:rPr>
        <w:t>enquanto(</w:t>
      </w:r>
      <w:proofErr w:type="gramEnd"/>
      <w:r w:rsidRPr="003636D9">
        <w:rPr>
          <w:color w:val="000000"/>
        </w:rPr>
        <w:t>), como o próprio nome sugere, executa um bloco de código enquanto uma condição, entre os seus parênteses, for verdadeira. Ele é usado para realizar um processo enquanto for necessário, enquanto a expressão for verdadeira, e para quando não for mais necessário, a expressão se tornar falsa.</w:t>
      </w:r>
    </w:p>
    <w:p w14:paraId="2D4AC702" w14:textId="77777777" w:rsidR="003636D9" w:rsidRPr="003636D9" w:rsidRDefault="003636D9" w:rsidP="003636D9">
      <w:pPr>
        <w:pStyle w:val="PargrafodaLista"/>
        <w:spacing w:after="30"/>
        <w:ind w:left="0" w:firstLine="720"/>
        <w:jc w:val="both"/>
        <w:rPr>
          <w:rFonts w:ascii="Times New Roman" w:hAnsi="Times New Roman" w:cs="Times New Roman"/>
          <w:color w:val="000000"/>
        </w:rPr>
      </w:pPr>
    </w:p>
    <w:tbl>
      <w:tblPr>
        <w:tblStyle w:val="Tabelacomgrade"/>
        <w:tblW w:w="0" w:type="auto"/>
        <w:tblInd w:w="1850" w:type="dxa"/>
        <w:tblLook w:val="04A0" w:firstRow="1" w:lastRow="0" w:firstColumn="1" w:lastColumn="0" w:noHBand="0" w:noVBand="1"/>
      </w:tblPr>
      <w:tblGrid>
        <w:gridCol w:w="6202"/>
      </w:tblGrid>
      <w:tr w:rsidR="003636D9" w:rsidRPr="003636D9" w14:paraId="0BD85AF0" w14:textId="77777777" w:rsidTr="003636D9">
        <w:tc>
          <w:tcPr>
            <w:tcW w:w="0" w:type="auto"/>
          </w:tcPr>
          <w:p w14:paraId="28C153D2" w14:textId="77777777" w:rsidR="003636D9" w:rsidRPr="003636D9" w:rsidRDefault="003636D9" w:rsidP="003636D9">
            <w:pPr>
              <w:pStyle w:val="PargrafodaLista"/>
              <w:spacing w:after="30"/>
              <w:ind w:left="0"/>
              <w:jc w:val="both"/>
              <w:rPr>
                <w:rFonts w:ascii="Times New Roman" w:hAnsi="Times New Roman" w:cs="Times New Roman"/>
                <w:color w:val="000000"/>
              </w:rPr>
            </w:pPr>
            <w:proofErr w:type="gramStart"/>
            <w:ins w:id="23" w:author="Mateus Berardo de Souza Terra" w:date="2016-02-08T22:04:00Z">
              <w:r w:rsidRPr="003636D9">
                <w:rPr>
                  <w:rFonts w:ascii="Times New Roman" w:hAnsi="Times New Roman" w:cs="Times New Roman"/>
                  <w:color w:val="000000"/>
                </w:rPr>
                <w:t>e</w:t>
              </w:r>
            </w:ins>
            <w:r w:rsidRPr="003636D9">
              <w:rPr>
                <w:rFonts w:ascii="Times New Roman" w:hAnsi="Times New Roman" w:cs="Times New Roman"/>
                <w:color w:val="000000"/>
              </w:rPr>
              <w:t>nquanto(</w:t>
            </w:r>
            <w:proofErr w:type="spellStart"/>
            <w:proofErr w:type="gramEnd"/>
            <w:r w:rsidRPr="003636D9">
              <w:rPr>
                <w:rFonts w:ascii="Times New Roman" w:hAnsi="Times New Roman" w:cs="Times New Roman"/>
                <w:color w:val="000000"/>
              </w:rPr>
              <w:t>Condicao</w:t>
            </w:r>
            <w:proofErr w:type="spellEnd"/>
            <w:r w:rsidRPr="003636D9">
              <w:rPr>
                <w:rFonts w:ascii="Times New Roman" w:hAnsi="Times New Roman" w:cs="Times New Roman"/>
                <w:color w:val="000000"/>
              </w:rPr>
              <w:t>){</w:t>
            </w:r>
          </w:p>
          <w:p w14:paraId="1BB96CB1" w14:textId="77777777" w:rsidR="003636D9" w:rsidRPr="003636D9" w:rsidRDefault="003636D9" w:rsidP="003636D9">
            <w:pPr>
              <w:pStyle w:val="PargrafodaLista"/>
              <w:spacing w:after="30"/>
              <w:jc w:val="both"/>
              <w:rPr>
                <w:rFonts w:ascii="Times New Roman" w:hAnsi="Times New Roman" w:cs="Times New Roman"/>
                <w:color w:val="000000"/>
              </w:rPr>
            </w:pPr>
            <w:r w:rsidRPr="003636D9">
              <w:rPr>
                <w:rFonts w:ascii="Times New Roman" w:hAnsi="Times New Roman" w:cs="Times New Roman"/>
                <w:color w:val="000000"/>
              </w:rPr>
              <w:t>// Esse bloco é repetido enquanto a condição for verdadeira.</w:t>
            </w:r>
          </w:p>
          <w:p w14:paraId="338B8E21" w14:textId="77777777" w:rsidR="003636D9" w:rsidRPr="003636D9" w:rsidRDefault="003636D9" w:rsidP="003636D9">
            <w:pPr>
              <w:pStyle w:val="PargrafodaLista"/>
              <w:spacing w:after="30"/>
              <w:ind w:left="0"/>
              <w:jc w:val="both"/>
              <w:rPr>
                <w:rFonts w:ascii="Times New Roman" w:hAnsi="Times New Roman" w:cs="Times New Roman"/>
                <w:color w:val="000000"/>
              </w:rPr>
            </w:pPr>
            <w:r w:rsidRPr="003636D9">
              <w:rPr>
                <w:rFonts w:ascii="Times New Roman" w:hAnsi="Times New Roman" w:cs="Times New Roman"/>
                <w:color w:val="000000"/>
              </w:rPr>
              <w:t>}</w:t>
            </w:r>
          </w:p>
        </w:tc>
      </w:tr>
    </w:tbl>
    <w:p w14:paraId="06255F9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62D0D262" w14:textId="1DFE7AD0" w:rsidR="003636D9" w:rsidRPr="003636D9" w:rsidRDefault="00750784" w:rsidP="003636D9">
      <w:pPr>
        <w:pStyle w:val="NormalWeb"/>
        <w:shd w:val="clear" w:color="auto" w:fill="FFFFFF"/>
        <w:spacing w:before="0" w:beforeAutospacing="0" w:after="30" w:afterAutospacing="0"/>
        <w:ind w:firstLine="720"/>
        <w:jc w:val="both"/>
        <w:rPr>
          <w:color w:val="000000"/>
        </w:rPr>
      </w:pPr>
      <w:r>
        <w:rPr>
          <w:color w:val="000000"/>
        </w:rPr>
        <w:t xml:space="preserve">O laço </w:t>
      </w:r>
      <w:proofErr w:type="gramStart"/>
      <w:r>
        <w:rPr>
          <w:color w:val="000000"/>
        </w:rPr>
        <w:t>para(</w:t>
      </w:r>
      <w:proofErr w:type="gramEnd"/>
      <w:r>
        <w:rPr>
          <w:color w:val="000000"/>
        </w:rPr>
        <w:t>) é utilizado</w:t>
      </w:r>
      <w:r w:rsidR="003636D9" w:rsidRPr="003636D9">
        <w:rPr>
          <w:color w:val="000000"/>
        </w:rPr>
        <w:t xml:space="preserve"> para repetir um determinado bloco de código um número determinado de vezes usando, para isso, uma variável como contador. Ao contrário dos outros anteriormente citados, o </w:t>
      </w:r>
      <w:proofErr w:type="gramStart"/>
      <w:r w:rsidR="003636D9" w:rsidRPr="003636D9">
        <w:rPr>
          <w:color w:val="000000"/>
        </w:rPr>
        <w:t>para(</w:t>
      </w:r>
      <w:proofErr w:type="gramEnd"/>
      <w:r w:rsidR="003636D9" w:rsidRPr="003636D9">
        <w:rPr>
          <w:color w:val="000000"/>
        </w:rPr>
        <w:t>) aceita mais parâmetros. O primeiro é a declaração das variáveis locais, sendo segui</w:t>
      </w:r>
      <w:r>
        <w:rPr>
          <w:color w:val="000000"/>
        </w:rPr>
        <w:t>do pela expressão</w:t>
      </w:r>
      <w:r w:rsidR="003636D9" w:rsidRPr="003636D9">
        <w:rPr>
          <w:color w:val="000000"/>
        </w:rPr>
        <w:t xml:space="preserve"> booleana e por uma expressão de incremento ou decremento do valor da variável.</w:t>
      </w:r>
    </w:p>
    <w:p w14:paraId="0023F217"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3636D9" w:rsidRPr="003636D9" w14:paraId="7F666209" w14:textId="77777777" w:rsidTr="003636D9">
        <w:tc>
          <w:tcPr>
            <w:tcW w:w="9350" w:type="dxa"/>
          </w:tcPr>
          <w:p w14:paraId="7E0B12D3"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para(</w:t>
            </w:r>
            <w:proofErr w:type="gramEnd"/>
            <w:r w:rsidRPr="003636D9">
              <w:rPr>
                <w:color w:val="000000"/>
              </w:rPr>
              <w:t>Tipo &lt;nome&gt; = &lt;valor&gt;; &lt;nome&gt; &lt;operador&gt; &lt;</w:t>
            </w:r>
            <w:proofErr w:type="spellStart"/>
            <w:r w:rsidRPr="003636D9">
              <w:rPr>
                <w:color w:val="000000"/>
              </w:rPr>
              <w:t>valorReferencia</w:t>
            </w:r>
            <w:proofErr w:type="spellEnd"/>
            <w:r w:rsidRPr="003636D9">
              <w:rPr>
                <w:color w:val="000000"/>
              </w:rPr>
              <w:t>&gt;; &lt;incremento&gt;){</w:t>
            </w:r>
          </w:p>
          <w:p w14:paraId="09DE2AE2"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 Bloco que será repetido</w:t>
            </w:r>
            <w:ins w:id="24" w:author="granix pacheco" w:date="2016-02-07T09:37:00Z">
              <w:r w:rsidRPr="003636D9">
                <w:rPr>
                  <w:color w:val="000000"/>
                </w:rPr>
                <w:t>.</w:t>
              </w:r>
            </w:ins>
          </w:p>
          <w:p w14:paraId="2B1FD620"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15CC005D"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E36A476"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Exemplo:</w:t>
      </w:r>
    </w:p>
    <w:tbl>
      <w:tblPr>
        <w:tblStyle w:val="Tabelacomgrade"/>
        <w:tblW w:w="0" w:type="auto"/>
        <w:tblLook w:val="04A0" w:firstRow="1" w:lastRow="0" w:firstColumn="1" w:lastColumn="0" w:noHBand="0" w:noVBand="1"/>
      </w:tblPr>
      <w:tblGrid>
        <w:gridCol w:w="9350"/>
      </w:tblGrid>
      <w:tr w:rsidR="003636D9" w:rsidRPr="003636D9" w14:paraId="328D034D" w14:textId="77777777" w:rsidTr="003636D9">
        <w:tc>
          <w:tcPr>
            <w:tcW w:w="9350" w:type="dxa"/>
          </w:tcPr>
          <w:p w14:paraId="215010F2"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para(</w:t>
            </w:r>
            <w:proofErr w:type="gramEnd"/>
            <w:r w:rsidRPr="003636D9">
              <w:rPr>
                <w:color w:val="000000"/>
              </w:rPr>
              <w:t>Numero x = 0; x &lt;= 10; x++){</w:t>
            </w:r>
          </w:p>
          <w:p w14:paraId="17A6D1BC"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//Bloco a ser repetido;</w:t>
            </w:r>
          </w:p>
          <w:p w14:paraId="75C8C726"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66C47C9C" w14:textId="77777777" w:rsidR="003636D9" w:rsidRPr="003636D9" w:rsidRDefault="003636D9" w:rsidP="003636D9">
      <w:pPr>
        <w:pStyle w:val="NormalWeb"/>
        <w:shd w:val="clear" w:color="auto" w:fill="FFFFFF"/>
        <w:spacing w:before="0" w:beforeAutospacing="0" w:after="30" w:afterAutospacing="0"/>
        <w:jc w:val="both"/>
        <w:rPr>
          <w:b/>
          <w:color w:val="000000"/>
          <w:sz w:val="32"/>
          <w:szCs w:val="32"/>
        </w:rPr>
      </w:pPr>
    </w:p>
    <w:p w14:paraId="1AED4C22"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 xml:space="preserve">Operadores lógicos: </w:t>
      </w:r>
    </w:p>
    <w:p w14:paraId="42E2656D" w14:textId="77777777" w:rsidR="00D45940" w:rsidRDefault="00D45940" w:rsidP="003636D9">
      <w:pPr>
        <w:pStyle w:val="NormalWeb"/>
        <w:shd w:val="clear" w:color="auto" w:fill="FFFFFF"/>
        <w:spacing w:before="0" w:beforeAutospacing="0" w:after="30" w:afterAutospacing="0"/>
        <w:ind w:firstLine="720"/>
        <w:jc w:val="both"/>
        <w:rPr>
          <w:color w:val="000000"/>
        </w:rPr>
      </w:pPr>
    </w:p>
    <w:p w14:paraId="1C8E7791" w14:textId="554CA2DC"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Os operadores lógicos são usados quando uma expressão booleana não é o suficiente para a tomada de decisões, então, por meio deles, nós podemos ter mais do que uma expressão booleana com apenas uma saída. Um jeito interessante de pensar nesses problemas é voltando ao exemplo do guarda-chuva. Eu estou saindo de casa, se estiver ensolarado eu não irei pegar o guarda-chuva, mas caso esteja chovendo ou </w:t>
      </w:r>
      <w:r w:rsidR="00750784">
        <w:rPr>
          <w:color w:val="000000"/>
        </w:rPr>
        <w:t>pareça que vai chover, devo pegá</w:t>
      </w:r>
      <w:r w:rsidRPr="003636D9">
        <w:rPr>
          <w:color w:val="000000"/>
        </w:rPr>
        <w:t>-lo. A seguir estão representados os operadores:</w:t>
      </w:r>
    </w:p>
    <w:p w14:paraId="208DA688"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1882"/>
        <w:gridCol w:w="2645"/>
        <w:gridCol w:w="2675"/>
        <w:gridCol w:w="2148"/>
      </w:tblGrid>
      <w:tr w:rsidR="003636D9" w:rsidRPr="003636D9" w14:paraId="5ECDE050" w14:textId="77777777" w:rsidTr="003636D9">
        <w:tc>
          <w:tcPr>
            <w:tcW w:w="1882" w:type="dxa"/>
          </w:tcPr>
          <w:p w14:paraId="753A735D" w14:textId="77777777" w:rsidR="003636D9" w:rsidRPr="003636D9" w:rsidRDefault="003636D9" w:rsidP="003636D9">
            <w:pPr>
              <w:pStyle w:val="NormalWeb"/>
              <w:spacing w:before="0" w:beforeAutospacing="0" w:after="30" w:afterAutospacing="0"/>
              <w:jc w:val="both"/>
              <w:rPr>
                <w:color w:val="000000"/>
              </w:rPr>
            </w:pPr>
            <w:r w:rsidRPr="003636D9">
              <w:rPr>
                <w:color w:val="000000"/>
              </w:rPr>
              <w:t>Operador</w:t>
            </w:r>
          </w:p>
        </w:tc>
        <w:tc>
          <w:tcPr>
            <w:tcW w:w="2645" w:type="dxa"/>
          </w:tcPr>
          <w:p w14:paraId="5E68AD52" w14:textId="77777777" w:rsidR="003636D9" w:rsidRPr="003636D9" w:rsidRDefault="003636D9" w:rsidP="003636D9">
            <w:pPr>
              <w:pStyle w:val="NormalWeb"/>
              <w:spacing w:before="0" w:beforeAutospacing="0" w:after="30" w:afterAutospacing="0"/>
              <w:jc w:val="both"/>
              <w:rPr>
                <w:color w:val="000000"/>
              </w:rPr>
            </w:pPr>
            <w:r w:rsidRPr="003636D9">
              <w:rPr>
                <w:color w:val="000000"/>
              </w:rPr>
              <w:t>Descrição</w:t>
            </w:r>
          </w:p>
        </w:tc>
        <w:tc>
          <w:tcPr>
            <w:tcW w:w="2675" w:type="dxa"/>
          </w:tcPr>
          <w:p w14:paraId="70CE0A6A" w14:textId="77777777" w:rsidR="003636D9" w:rsidRPr="003636D9" w:rsidRDefault="003636D9" w:rsidP="003636D9">
            <w:pPr>
              <w:pStyle w:val="NormalWeb"/>
              <w:spacing w:before="0" w:beforeAutospacing="0" w:after="30" w:afterAutospacing="0"/>
              <w:jc w:val="both"/>
              <w:rPr>
                <w:color w:val="000000"/>
              </w:rPr>
            </w:pPr>
            <w:r w:rsidRPr="003636D9">
              <w:rPr>
                <w:color w:val="000000"/>
              </w:rPr>
              <w:t>Exemplo</w:t>
            </w:r>
          </w:p>
        </w:tc>
        <w:tc>
          <w:tcPr>
            <w:tcW w:w="2148" w:type="dxa"/>
          </w:tcPr>
          <w:p w14:paraId="2B72665E" w14:textId="77777777" w:rsidR="003636D9" w:rsidRPr="003636D9" w:rsidRDefault="003636D9" w:rsidP="003636D9">
            <w:pPr>
              <w:pStyle w:val="NormalWeb"/>
              <w:spacing w:before="0" w:beforeAutospacing="0" w:after="30" w:afterAutospacing="0"/>
              <w:jc w:val="both"/>
              <w:rPr>
                <w:color w:val="000000"/>
              </w:rPr>
            </w:pPr>
            <w:r w:rsidRPr="003636D9">
              <w:rPr>
                <w:color w:val="000000"/>
              </w:rPr>
              <w:t>Resultado</w:t>
            </w:r>
          </w:p>
        </w:tc>
      </w:tr>
      <w:tr w:rsidR="003636D9" w:rsidRPr="003636D9" w14:paraId="495C6547" w14:textId="77777777" w:rsidTr="003636D9">
        <w:tc>
          <w:tcPr>
            <w:tcW w:w="1882" w:type="dxa"/>
          </w:tcPr>
          <w:p w14:paraId="1B2357CC" w14:textId="77777777" w:rsidR="003636D9" w:rsidRPr="003636D9" w:rsidRDefault="003636D9" w:rsidP="003636D9">
            <w:pPr>
              <w:pStyle w:val="NormalWeb"/>
              <w:spacing w:before="0" w:beforeAutospacing="0" w:after="30" w:afterAutospacing="0"/>
              <w:jc w:val="both"/>
              <w:rPr>
                <w:color w:val="000000"/>
              </w:rPr>
            </w:pPr>
            <w:r w:rsidRPr="003636D9">
              <w:rPr>
                <w:color w:val="000000"/>
              </w:rPr>
              <w:t>E</w:t>
            </w:r>
          </w:p>
        </w:tc>
        <w:tc>
          <w:tcPr>
            <w:tcW w:w="2645" w:type="dxa"/>
          </w:tcPr>
          <w:p w14:paraId="35EBF4D1" w14:textId="77777777" w:rsidR="003636D9" w:rsidRPr="003636D9" w:rsidRDefault="003636D9" w:rsidP="003636D9">
            <w:pPr>
              <w:pStyle w:val="NormalWeb"/>
              <w:spacing w:before="0" w:beforeAutospacing="0" w:after="30" w:afterAutospacing="0"/>
              <w:jc w:val="both"/>
              <w:rPr>
                <w:color w:val="000000"/>
              </w:rPr>
            </w:pPr>
            <w:r w:rsidRPr="003636D9">
              <w:rPr>
                <w:color w:val="000000"/>
              </w:rPr>
              <w:t>Se ambas forem verdadeiras</w:t>
            </w:r>
          </w:p>
        </w:tc>
        <w:tc>
          <w:tcPr>
            <w:tcW w:w="2675" w:type="dxa"/>
          </w:tcPr>
          <w:p w14:paraId="381BC93F" w14:textId="77777777" w:rsidR="003636D9" w:rsidRPr="003636D9" w:rsidRDefault="003636D9" w:rsidP="003636D9">
            <w:pPr>
              <w:pStyle w:val="NormalWeb"/>
              <w:spacing w:before="0" w:beforeAutospacing="0" w:after="30" w:afterAutospacing="0"/>
              <w:jc w:val="both"/>
              <w:rPr>
                <w:color w:val="000000"/>
              </w:rPr>
            </w:pPr>
            <w:r w:rsidRPr="003636D9">
              <w:rPr>
                <w:color w:val="000000"/>
              </w:rPr>
              <w:t>2 &gt; 1 e 2&gt;=2</w:t>
            </w:r>
          </w:p>
        </w:tc>
        <w:tc>
          <w:tcPr>
            <w:tcW w:w="2148" w:type="dxa"/>
          </w:tcPr>
          <w:p w14:paraId="1D044F21" w14:textId="77777777" w:rsidR="003636D9" w:rsidRPr="003636D9" w:rsidRDefault="003636D9" w:rsidP="003636D9">
            <w:pPr>
              <w:pStyle w:val="NormalWeb"/>
              <w:spacing w:before="0" w:beforeAutospacing="0" w:after="30" w:afterAutospacing="0"/>
              <w:jc w:val="both"/>
              <w:rPr>
                <w:color w:val="000000"/>
              </w:rPr>
            </w:pPr>
            <w:r w:rsidRPr="003636D9">
              <w:rPr>
                <w:color w:val="000000"/>
              </w:rPr>
              <w:t>Verdadeiro</w:t>
            </w:r>
          </w:p>
        </w:tc>
      </w:tr>
      <w:tr w:rsidR="003636D9" w:rsidRPr="003636D9" w14:paraId="4D01F02C" w14:textId="77777777" w:rsidTr="003636D9">
        <w:tc>
          <w:tcPr>
            <w:tcW w:w="1882" w:type="dxa"/>
          </w:tcPr>
          <w:p w14:paraId="78A628C9" w14:textId="77777777" w:rsidR="003636D9" w:rsidRPr="003636D9" w:rsidRDefault="003636D9" w:rsidP="003636D9">
            <w:pPr>
              <w:pStyle w:val="NormalWeb"/>
              <w:spacing w:before="0" w:beforeAutospacing="0" w:after="30" w:afterAutospacing="0"/>
              <w:jc w:val="both"/>
              <w:rPr>
                <w:color w:val="000000"/>
              </w:rPr>
            </w:pPr>
            <w:r w:rsidRPr="003636D9">
              <w:rPr>
                <w:color w:val="000000"/>
              </w:rPr>
              <w:lastRenderedPageBreak/>
              <w:t>Ou</w:t>
            </w:r>
          </w:p>
        </w:tc>
        <w:tc>
          <w:tcPr>
            <w:tcW w:w="2645" w:type="dxa"/>
          </w:tcPr>
          <w:p w14:paraId="1977989D" w14:textId="77777777" w:rsidR="003636D9" w:rsidRPr="003636D9" w:rsidRDefault="003636D9" w:rsidP="003636D9">
            <w:pPr>
              <w:pStyle w:val="NormalWeb"/>
              <w:spacing w:before="0" w:beforeAutospacing="0" w:after="30" w:afterAutospacing="0"/>
              <w:jc w:val="both"/>
              <w:rPr>
                <w:color w:val="000000"/>
              </w:rPr>
            </w:pPr>
            <w:r w:rsidRPr="003636D9">
              <w:rPr>
                <w:color w:val="000000"/>
              </w:rPr>
              <w:t>Se uma das duas for verdadeira</w:t>
            </w:r>
          </w:p>
        </w:tc>
        <w:tc>
          <w:tcPr>
            <w:tcW w:w="2675" w:type="dxa"/>
          </w:tcPr>
          <w:p w14:paraId="1C26809A" w14:textId="77777777" w:rsidR="003636D9" w:rsidRPr="003636D9" w:rsidRDefault="003636D9" w:rsidP="003636D9">
            <w:pPr>
              <w:pStyle w:val="NormalWeb"/>
              <w:spacing w:before="0" w:beforeAutospacing="0" w:after="30" w:afterAutospacing="0"/>
              <w:jc w:val="both"/>
              <w:rPr>
                <w:color w:val="000000"/>
              </w:rPr>
            </w:pPr>
            <w:r w:rsidRPr="003636D9">
              <w:rPr>
                <w:color w:val="000000"/>
              </w:rPr>
              <w:t>2 &gt;= 2 ou 1&gt;3</w:t>
            </w:r>
          </w:p>
        </w:tc>
        <w:tc>
          <w:tcPr>
            <w:tcW w:w="2148" w:type="dxa"/>
          </w:tcPr>
          <w:p w14:paraId="0C2044F4" w14:textId="77777777" w:rsidR="003636D9" w:rsidRPr="003636D9" w:rsidRDefault="003636D9" w:rsidP="003636D9">
            <w:pPr>
              <w:pStyle w:val="NormalWeb"/>
              <w:spacing w:before="0" w:beforeAutospacing="0" w:after="30" w:afterAutospacing="0"/>
              <w:jc w:val="both"/>
              <w:rPr>
                <w:color w:val="000000"/>
              </w:rPr>
            </w:pPr>
            <w:r w:rsidRPr="003636D9">
              <w:rPr>
                <w:color w:val="000000"/>
              </w:rPr>
              <w:t>Verdadeiro</w:t>
            </w:r>
          </w:p>
        </w:tc>
      </w:tr>
    </w:tbl>
    <w:p w14:paraId="5E67B647" w14:textId="77777777" w:rsidR="003636D9" w:rsidRPr="003636D9" w:rsidRDefault="003636D9" w:rsidP="003636D9">
      <w:pPr>
        <w:pStyle w:val="NormalWeb"/>
        <w:shd w:val="clear" w:color="auto" w:fill="FFFFFF"/>
        <w:spacing w:before="0" w:beforeAutospacing="0" w:after="30" w:afterAutospacing="0"/>
        <w:jc w:val="both"/>
        <w:rPr>
          <w:b/>
          <w:color w:val="000000"/>
          <w:sz w:val="32"/>
          <w:szCs w:val="32"/>
        </w:rPr>
      </w:pPr>
    </w:p>
    <w:p w14:paraId="4BC8AA05" w14:textId="34468CB7" w:rsidR="003636D9" w:rsidRPr="003636D9" w:rsidRDefault="003636D9" w:rsidP="003636D9">
      <w:pPr>
        <w:pStyle w:val="NormalWeb"/>
        <w:shd w:val="clear" w:color="auto" w:fill="FFFFFF"/>
        <w:spacing w:before="0" w:beforeAutospacing="0" w:after="30" w:afterAutospacing="0"/>
        <w:jc w:val="both"/>
        <w:rPr>
          <w:color w:val="000000"/>
        </w:rPr>
      </w:pPr>
      <w:r w:rsidRPr="003636D9">
        <w:rPr>
          <w:b/>
          <w:color w:val="000000"/>
          <w:sz w:val="32"/>
          <w:szCs w:val="32"/>
        </w:rPr>
        <w:tab/>
      </w:r>
      <w:r w:rsidRPr="003636D9">
        <w:rPr>
          <w:color w:val="000000"/>
        </w:rPr>
        <w:t xml:space="preserve">Repare nos exemplos, para saber a saída, devemos fazer essa operação por etapas. No caso </w:t>
      </w:r>
      <w:r w:rsidRPr="00750784">
        <w:rPr>
          <w:i/>
          <w:color w:val="000000"/>
        </w:rPr>
        <w:t>2 &gt; 1 e 2&gt;=2</w:t>
      </w:r>
      <w:r w:rsidRPr="003636D9">
        <w:rPr>
          <w:color w:val="000000"/>
        </w:rPr>
        <w:t>, temos duas expressões booleanas. Como já sabemos resolvê-las podemos dizer que o problema fica Verdadeiro</w:t>
      </w:r>
      <w:r w:rsidR="00750784">
        <w:rPr>
          <w:color w:val="000000"/>
        </w:rPr>
        <w:t xml:space="preserve"> e Verdadeiro. Observa-se </w:t>
      </w:r>
      <w:r w:rsidRPr="003636D9">
        <w:rPr>
          <w:color w:val="000000"/>
        </w:rPr>
        <w:t xml:space="preserve">que ambas as expressões têm uma saída verdadeira e estão ligadas pelo operador </w:t>
      </w:r>
      <w:r w:rsidRPr="003636D9">
        <w:rPr>
          <w:i/>
          <w:color w:val="000000"/>
        </w:rPr>
        <w:t>e</w:t>
      </w:r>
      <w:r w:rsidRPr="003636D9">
        <w:rPr>
          <w:color w:val="000000"/>
        </w:rPr>
        <w:t xml:space="preserve">, logo, o resultado </w:t>
      </w:r>
      <w:proofErr w:type="gramStart"/>
      <w:r w:rsidRPr="003636D9">
        <w:rPr>
          <w:color w:val="000000"/>
        </w:rPr>
        <w:t>será Verdadeiro</w:t>
      </w:r>
      <w:proofErr w:type="gramEnd"/>
      <w:r w:rsidRPr="003636D9">
        <w:rPr>
          <w:color w:val="000000"/>
        </w:rPr>
        <w:t>.</w:t>
      </w:r>
    </w:p>
    <w:p w14:paraId="6C2F4EB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6DEAC413" w14:textId="7D88C67F"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Funções</w:t>
      </w:r>
      <w:ins w:id="25" w:author="granix pacheco" w:date="2016-02-08T11:20:00Z">
        <w:r w:rsidRPr="003636D9">
          <w:rPr>
            <w:b/>
            <w:color w:val="000000"/>
            <w:sz w:val="32"/>
            <w:szCs w:val="32"/>
          </w:rPr>
          <w:t xml:space="preserve"> </w:t>
        </w:r>
      </w:ins>
      <w:r w:rsidRPr="003636D9">
        <w:rPr>
          <w:b/>
          <w:color w:val="000000"/>
          <w:sz w:val="32"/>
          <w:szCs w:val="32"/>
        </w:rPr>
        <w:t>ou Métodos:</w:t>
      </w:r>
    </w:p>
    <w:p w14:paraId="6270FCC5" w14:textId="21401621" w:rsidR="003636D9" w:rsidRPr="003636D9" w:rsidRDefault="003636D9" w:rsidP="003636D9">
      <w:pPr>
        <w:pStyle w:val="NormalWeb"/>
        <w:shd w:val="clear" w:color="auto" w:fill="FFFFFF"/>
        <w:spacing w:before="0" w:beforeAutospacing="0" w:after="30" w:afterAutospacing="0"/>
        <w:ind w:firstLine="720"/>
        <w:jc w:val="both"/>
        <w:rPr>
          <w:ins w:id="26" w:author="granix pacheco" w:date="2016-02-07T09:28:00Z"/>
          <w:color w:val="000000"/>
        </w:rPr>
      </w:pPr>
      <w:r w:rsidRPr="003636D9">
        <w:rPr>
          <w:color w:val="000000"/>
        </w:rPr>
        <w:t xml:space="preserve">Funções ou métodos consistem basicamente em um determinado bloco de código escrito pelo desenvolvedor para evitar repetir um conjunto de instruções. O Brino requer o uso de pelo menos duas funções. Essa ferramenta é extremamente importante para reduzir o tamanho dos códigos e otimizar a utilização da memória do computador. Para se declarar uma função, é necessário dizer que tipo de dado ela nos retornará, ou seja, qual a resposta que ela nos fornece após efetuar todas as suas instruções, que pode ser qualquer tipo de variável ou </w:t>
      </w:r>
      <w:proofErr w:type="spellStart"/>
      <w:r w:rsidRPr="003636D9">
        <w:rPr>
          <w:i/>
          <w:color w:val="000000"/>
        </w:rPr>
        <w:t>SemRetorno</w:t>
      </w:r>
      <w:proofErr w:type="spellEnd"/>
      <w:r w:rsidRPr="003636D9">
        <w:rPr>
          <w:i/>
          <w:color w:val="000000"/>
        </w:rPr>
        <w:t xml:space="preserve"> </w:t>
      </w:r>
      <w:r w:rsidRPr="003636D9">
        <w:rPr>
          <w:color w:val="000000"/>
        </w:rPr>
        <w:t>se ela não responde nada</w:t>
      </w:r>
      <w:r w:rsidR="00750784">
        <w:rPr>
          <w:color w:val="000000"/>
        </w:rPr>
        <w:t xml:space="preserve"> e seu nome</w:t>
      </w:r>
      <w:r w:rsidRPr="003636D9">
        <w:rPr>
          <w:color w:val="000000"/>
        </w:rPr>
        <w:t>. Além do retorno, precisamos declarar os dados, ou argumentos, que ela receberá para efetuar suas operações. A declaração de uma função segue o modelo:</w:t>
      </w:r>
    </w:p>
    <w:p w14:paraId="239DF2C0"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3636D9" w:rsidRPr="003636D9" w14:paraId="288DA8A3" w14:textId="77777777" w:rsidTr="003636D9">
        <w:tc>
          <w:tcPr>
            <w:tcW w:w="9350" w:type="dxa"/>
          </w:tcPr>
          <w:p w14:paraId="7D7679C7" w14:textId="77777777" w:rsidR="003636D9" w:rsidRPr="003636D9" w:rsidRDefault="003636D9" w:rsidP="003636D9">
            <w:pPr>
              <w:pStyle w:val="NormalWeb"/>
              <w:spacing w:before="0" w:beforeAutospacing="0" w:after="30" w:afterAutospacing="0"/>
              <w:jc w:val="both"/>
              <w:rPr>
                <w:color w:val="000000"/>
              </w:rPr>
            </w:pPr>
            <w:proofErr w:type="spellStart"/>
            <w:r w:rsidRPr="003636D9">
              <w:rPr>
                <w:color w:val="000000"/>
              </w:rPr>
              <w:t>TipoDeRetorno</w:t>
            </w:r>
            <w:proofErr w:type="spellEnd"/>
            <w:r w:rsidRPr="003636D9">
              <w:rPr>
                <w:color w:val="000000"/>
              </w:rPr>
              <w:t xml:space="preserve"> &lt;nome</w:t>
            </w:r>
            <w:proofErr w:type="gramStart"/>
            <w:r w:rsidRPr="003636D9">
              <w:rPr>
                <w:color w:val="000000"/>
              </w:rPr>
              <w:t>&gt;(</w:t>
            </w:r>
            <w:proofErr w:type="spellStart"/>
            <w:proofErr w:type="gramEnd"/>
            <w:r w:rsidRPr="003636D9">
              <w:rPr>
                <w:color w:val="000000"/>
              </w:rPr>
              <w:t>TipoDeVariável</w:t>
            </w:r>
            <w:proofErr w:type="spellEnd"/>
            <w:r w:rsidRPr="003636D9">
              <w:rPr>
                <w:color w:val="000000"/>
              </w:rPr>
              <w:t xml:space="preserve"> &lt;nome_argumento_1&gt;, ..., argumento n){</w:t>
            </w:r>
          </w:p>
          <w:p w14:paraId="452AB2D1"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 Bloco de instruções da função ou método.</w:t>
            </w:r>
          </w:p>
          <w:p w14:paraId="121AC895"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5D8B4B02"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43C964BE"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O Brino possui duas funções obrigatórias que iremos debater:</w:t>
      </w:r>
    </w:p>
    <w:p w14:paraId="202A9EC6" w14:textId="10272D87" w:rsidR="003636D9" w:rsidRPr="003636D9" w:rsidRDefault="000B0415" w:rsidP="003636D9">
      <w:pPr>
        <w:pStyle w:val="NormalWeb"/>
        <w:numPr>
          <w:ilvl w:val="0"/>
          <w:numId w:val="22"/>
        </w:numPr>
        <w:shd w:val="clear" w:color="auto" w:fill="FFFFFF"/>
        <w:spacing w:before="0" w:beforeAutospacing="0" w:after="30" w:afterAutospacing="0"/>
        <w:jc w:val="both"/>
        <w:rPr>
          <w:color w:val="000000"/>
        </w:rPr>
      </w:pPr>
      <w:proofErr w:type="spellStart"/>
      <w:proofErr w:type="gramStart"/>
      <w:r>
        <w:rPr>
          <w:color w:val="000000"/>
        </w:rPr>
        <w:t>Configurac</w:t>
      </w:r>
      <w:r w:rsidR="003636D9" w:rsidRPr="003636D9">
        <w:rPr>
          <w:color w:val="000000"/>
        </w:rPr>
        <w:t>ao</w:t>
      </w:r>
      <w:proofErr w:type="spellEnd"/>
      <w:r w:rsidR="003636D9" w:rsidRPr="003636D9">
        <w:rPr>
          <w:color w:val="000000"/>
        </w:rPr>
        <w:t>(</w:t>
      </w:r>
      <w:proofErr w:type="gramEnd"/>
      <w:r w:rsidR="003636D9" w:rsidRPr="003636D9">
        <w:rPr>
          <w:color w:val="000000"/>
        </w:rPr>
        <w:t xml:space="preserve">): </w:t>
      </w:r>
    </w:p>
    <w:p w14:paraId="1E19CBE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Executada uma vez quando o Arduino é inicializado. É responsável por preparar o hardware para a execução do loop principal. O método de </w:t>
      </w:r>
      <w:proofErr w:type="spellStart"/>
      <w:proofErr w:type="gramStart"/>
      <w:r w:rsidRPr="003636D9">
        <w:rPr>
          <w:color w:val="000000"/>
        </w:rPr>
        <w:t>Configuracao</w:t>
      </w:r>
      <w:proofErr w:type="spellEnd"/>
      <w:r w:rsidRPr="003636D9">
        <w:rPr>
          <w:color w:val="000000"/>
        </w:rPr>
        <w:t>(</w:t>
      </w:r>
      <w:proofErr w:type="gramEnd"/>
      <w:r w:rsidRPr="003636D9">
        <w:rPr>
          <w:color w:val="000000"/>
        </w:rPr>
        <w:t>) é executado uma única vez quando o Arduino é ligado e é ignorado até que seja reiniciado. É nele que definimos a conexão com a porta USB, os modos de operação dos pinos, entre outros parâmetros.</w:t>
      </w:r>
    </w:p>
    <w:p w14:paraId="5EB10D33" w14:textId="77777777" w:rsidR="003636D9" w:rsidRPr="003636D9" w:rsidRDefault="003636D9" w:rsidP="003636D9">
      <w:pPr>
        <w:pStyle w:val="NormalWeb"/>
        <w:shd w:val="clear" w:color="auto" w:fill="FFFFFF"/>
        <w:spacing w:before="0" w:beforeAutospacing="0" w:after="30" w:afterAutospacing="0"/>
        <w:ind w:left="1800"/>
        <w:jc w:val="both"/>
        <w:rPr>
          <w:color w:val="000000"/>
        </w:rPr>
      </w:pPr>
    </w:p>
    <w:tbl>
      <w:tblPr>
        <w:tblStyle w:val="Tabelacomgrade"/>
        <w:tblW w:w="0" w:type="auto"/>
        <w:tblInd w:w="1836" w:type="dxa"/>
        <w:tblLook w:val="04A0" w:firstRow="1" w:lastRow="0" w:firstColumn="1" w:lastColumn="0" w:noHBand="0" w:noVBand="1"/>
      </w:tblPr>
      <w:tblGrid>
        <w:gridCol w:w="5665"/>
      </w:tblGrid>
      <w:tr w:rsidR="003636D9" w:rsidRPr="003636D9" w14:paraId="57A0D325" w14:textId="77777777" w:rsidTr="003636D9">
        <w:tc>
          <w:tcPr>
            <w:tcW w:w="5665" w:type="dxa"/>
          </w:tcPr>
          <w:p w14:paraId="49545004"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w:t>
            </w:r>
          </w:p>
          <w:p w14:paraId="428E9846" w14:textId="77777777" w:rsidR="003636D9" w:rsidRPr="003636D9" w:rsidRDefault="003636D9" w:rsidP="003636D9">
            <w:pPr>
              <w:pStyle w:val="NormalWeb"/>
              <w:spacing w:before="0" w:beforeAutospacing="0" w:after="30" w:afterAutospacing="0"/>
              <w:jc w:val="both"/>
              <w:rPr>
                <w:color w:val="000000"/>
              </w:rPr>
            </w:pPr>
            <w:r w:rsidRPr="003636D9">
              <w:rPr>
                <w:color w:val="000000"/>
              </w:rPr>
              <w:t>// Esse bloco é repetido apenas uma vez na inicialização.</w:t>
            </w:r>
          </w:p>
          <w:p w14:paraId="737481B4"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4FD11CEA" w14:textId="77777777" w:rsidR="003636D9" w:rsidRPr="003636D9" w:rsidRDefault="003636D9" w:rsidP="003636D9">
      <w:pPr>
        <w:pStyle w:val="NormalWeb"/>
        <w:shd w:val="clear" w:color="auto" w:fill="FFFFFF"/>
        <w:spacing w:before="0" w:beforeAutospacing="0" w:after="30" w:afterAutospacing="0"/>
        <w:ind w:left="1800"/>
        <w:jc w:val="both"/>
        <w:rPr>
          <w:color w:val="000000"/>
        </w:rPr>
      </w:pPr>
    </w:p>
    <w:p w14:paraId="244F1B1F" w14:textId="77777777" w:rsidR="003636D9" w:rsidRPr="003636D9" w:rsidRDefault="003636D9" w:rsidP="003636D9">
      <w:pPr>
        <w:pStyle w:val="NormalWeb"/>
        <w:numPr>
          <w:ilvl w:val="0"/>
          <w:numId w:val="22"/>
        </w:numPr>
        <w:shd w:val="clear" w:color="auto" w:fill="FFFFFF"/>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09D02D23"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O método </w:t>
      </w:r>
      <w:proofErr w:type="gramStart"/>
      <w:r w:rsidRPr="003636D9">
        <w:rPr>
          <w:color w:val="000000"/>
        </w:rPr>
        <w:t>Principal(</w:t>
      </w:r>
      <w:proofErr w:type="gramEnd"/>
      <w:r w:rsidRPr="003636D9">
        <w:rPr>
          <w:color w:val="000000"/>
        </w:rPr>
        <w:t>) é um dos mais usados para se colocar a parte principal do programa. Ele é executado a partir do momento que o Arduino é ligado, após a execução da configuração, até o momento em que ele é desligado podendo ser repetido incontáveis vezes. Nele colocamos todas as operações necessárias para o funcionamento contínuo do projeto.</w:t>
      </w:r>
    </w:p>
    <w:p w14:paraId="12604606"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Ind w:w="1843" w:type="dxa"/>
        <w:tblLook w:val="04A0" w:firstRow="1" w:lastRow="0" w:firstColumn="1" w:lastColumn="0" w:noHBand="0" w:noVBand="1"/>
      </w:tblPr>
      <w:tblGrid>
        <w:gridCol w:w="5712"/>
      </w:tblGrid>
      <w:tr w:rsidR="003636D9" w:rsidRPr="003636D9" w14:paraId="2C785C3E" w14:textId="77777777" w:rsidTr="003636D9">
        <w:tc>
          <w:tcPr>
            <w:tcW w:w="5712" w:type="dxa"/>
          </w:tcPr>
          <w:p w14:paraId="126B1166"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308738E4" w14:textId="77777777" w:rsidR="003636D9" w:rsidRPr="003636D9" w:rsidRDefault="003636D9" w:rsidP="003636D9">
            <w:pPr>
              <w:pStyle w:val="NormalWeb"/>
              <w:spacing w:before="0" w:beforeAutospacing="0" w:after="30" w:afterAutospacing="0"/>
              <w:jc w:val="both"/>
              <w:rPr>
                <w:color w:val="000000"/>
              </w:rPr>
            </w:pPr>
            <w:r w:rsidRPr="003636D9">
              <w:rPr>
                <w:color w:val="000000"/>
              </w:rPr>
              <w:t>// Esse bloco é repetido continuamente.</w:t>
            </w:r>
          </w:p>
          <w:p w14:paraId="4E9E5D91"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207784D3" w14:textId="77777777" w:rsidR="003636D9" w:rsidRPr="003636D9" w:rsidRDefault="003636D9" w:rsidP="003636D9">
      <w:pPr>
        <w:pStyle w:val="NormalWeb"/>
        <w:shd w:val="clear" w:color="auto" w:fill="FFFFFF"/>
        <w:spacing w:before="0" w:beforeAutospacing="0" w:after="30" w:afterAutospacing="0"/>
        <w:jc w:val="both"/>
        <w:rPr>
          <w:b/>
          <w:color w:val="000000"/>
          <w:sz w:val="36"/>
          <w:szCs w:val="36"/>
          <w:u w:val="single"/>
        </w:rPr>
      </w:pPr>
    </w:p>
    <w:p w14:paraId="5211B110" w14:textId="77777777" w:rsidR="003636D9" w:rsidRPr="003636D9" w:rsidRDefault="003636D9" w:rsidP="003636D9">
      <w:pPr>
        <w:pStyle w:val="NormalWeb"/>
        <w:shd w:val="clear" w:color="auto" w:fill="FFFFFF"/>
        <w:spacing w:before="0" w:beforeAutospacing="0" w:after="30" w:afterAutospacing="0"/>
        <w:jc w:val="both"/>
        <w:rPr>
          <w:b/>
          <w:sz w:val="36"/>
          <w:szCs w:val="36"/>
          <w:u w:val="single"/>
        </w:rPr>
      </w:pPr>
    </w:p>
    <w:p w14:paraId="0270E578" w14:textId="77777777" w:rsidR="00D45940" w:rsidRPr="003636D9" w:rsidRDefault="00D45940" w:rsidP="0035205C">
      <w:pPr>
        <w:pStyle w:val="NormalWeb"/>
        <w:numPr>
          <w:ilvl w:val="0"/>
          <w:numId w:val="119"/>
        </w:numPr>
        <w:shd w:val="clear" w:color="auto" w:fill="FFFFFF"/>
        <w:spacing w:before="0" w:beforeAutospacing="0" w:after="30" w:afterAutospacing="0"/>
        <w:jc w:val="both"/>
        <w:rPr>
          <w:b/>
          <w:sz w:val="36"/>
          <w:szCs w:val="36"/>
          <w:u w:val="single"/>
        </w:rPr>
      </w:pPr>
      <w:r w:rsidRPr="003636D9">
        <w:rPr>
          <w:b/>
          <w:sz w:val="36"/>
          <w:szCs w:val="36"/>
          <w:u w:val="single"/>
        </w:rPr>
        <w:t>Introdução a eletrônica básica</w:t>
      </w:r>
    </w:p>
    <w:p w14:paraId="401FEA1C" w14:textId="77777777" w:rsidR="00D45940" w:rsidRDefault="00D45940" w:rsidP="00D45940">
      <w:pPr>
        <w:pStyle w:val="NormalWeb"/>
        <w:shd w:val="clear" w:color="auto" w:fill="FFFFFF"/>
        <w:spacing w:before="0" w:beforeAutospacing="0" w:after="30" w:afterAutospacing="0"/>
        <w:jc w:val="both"/>
        <w:rPr>
          <w:b/>
          <w:sz w:val="36"/>
          <w:szCs w:val="36"/>
          <w:u w:val="single"/>
        </w:rPr>
      </w:pPr>
    </w:p>
    <w:p w14:paraId="2621ECFD" w14:textId="77777777" w:rsidR="00D45940" w:rsidRPr="003636D9" w:rsidRDefault="00D45940" w:rsidP="00D45940">
      <w:pPr>
        <w:pStyle w:val="NormalWeb"/>
        <w:shd w:val="clear" w:color="auto" w:fill="FFFFFF"/>
        <w:spacing w:before="0" w:beforeAutospacing="0" w:after="30" w:afterAutospacing="0"/>
        <w:jc w:val="both"/>
        <w:rPr>
          <w:b/>
          <w:sz w:val="36"/>
          <w:szCs w:val="36"/>
          <w:u w:val="single"/>
        </w:rPr>
      </w:pPr>
    </w:p>
    <w:p w14:paraId="236512E3" w14:textId="37B4E6BC" w:rsidR="00D45940" w:rsidRPr="003636D9" w:rsidRDefault="00D45940" w:rsidP="00D45940">
      <w:pPr>
        <w:pStyle w:val="NormalWeb"/>
        <w:shd w:val="clear" w:color="auto" w:fill="FFFFFF"/>
        <w:spacing w:before="0" w:beforeAutospacing="0" w:after="30" w:afterAutospacing="0"/>
        <w:jc w:val="both"/>
      </w:pPr>
      <w:r w:rsidRPr="003636D9">
        <w:tab/>
        <w:t>Uma parte muito importante da robótica é a eletrônica</w:t>
      </w:r>
      <w:ins w:id="27" w:author="Mateus Berardo de Souza Terra" w:date="2016-02-08T19:07:00Z">
        <w:r w:rsidRPr="003636D9">
          <w:t>, ou o hardware,</w:t>
        </w:r>
      </w:ins>
      <w:r w:rsidRPr="003636D9">
        <w:t xml:space="preserve"> pois ela que é capaz de inte</w:t>
      </w:r>
      <w:r w:rsidR="00750784">
        <w:t>ragir com o meio externo</w:t>
      </w:r>
      <w:r w:rsidRPr="003636D9">
        <w:t xml:space="preserve">. É por meio de atuadores (motores e </w:t>
      </w:r>
      <w:proofErr w:type="spellStart"/>
      <w:r w:rsidRPr="003636D9">
        <w:t>servomotores</w:t>
      </w:r>
      <w:proofErr w:type="spellEnd"/>
      <w:r w:rsidRPr="003636D9">
        <w:t>) e sensores que ele será capaz de ana</w:t>
      </w:r>
      <w:r w:rsidR="00750784">
        <w:t>lisar e se locomover lidando com o ambiente à</w:t>
      </w:r>
      <w:r w:rsidRPr="003636D9">
        <w:t xml:space="preserve"> sua volta. Esse é um assunto muito amplo e que pode requerer muitos cálculos, ma</w:t>
      </w:r>
      <w:r w:rsidR="007E7879">
        <w:t>s como esse material possui cará</w:t>
      </w:r>
      <w:r w:rsidRPr="003636D9">
        <w:t>ter apenas introdutório, só abordaremos as partes realmente necessárias como:</w:t>
      </w:r>
    </w:p>
    <w:p w14:paraId="7792495B" w14:textId="77777777" w:rsidR="00D45940" w:rsidRPr="003636D9" w:rsidRDefault="00D45940" w:rsidP="00D45940">
      <w:pPr>
        <w:pStyle w:val="NormalWeb"/>
        <w:numPr>
          <w:ilvl w:val="0"/>
          <w:numId w:val="5"/>
        </w:numPr>
        <w:shd w:val="clear" w:color="auto" w:fill="FFFFFF"/>
        <w:spacing w:before="0" w:beforeAutospacing="0" w:after="30" w:afterAutospacing="0"/>
        <w:jc w:val="both"/>
      </w:pPr>
      <w:r w:rsidRPr="003636D9">
        <w:t>Grandezas</w:t>
      </w:r>
      <w:ins w:id="28" w:author="granix pacheco" w:date="2016-02-07T09:46:00Z">
        <w:r w:rsidRPr="003636D9">
          <w:t>;</w:t>
        </w:r>
      </w:ins>
      <w:r w:rsidRPr="003636D9">
        <w:t xml:space="preserve"> </w:t>
      </w:r>
    </w:p>
    <w:p w14:paraId="238ACC13" w14:textId="7900299F" w:rsidR="00303294" w:rsidRPr="003636D9" w:rsidRDefault="00D45940" w:rsidP="00303294">
      <w:pPr>
        <w:pStyle w:val="NormalWeb"/>
        <w:numPr>
          <w:ilvl w:val="1"/>
          <w:numId w:val="5"/>
        </w:numPr>
        <w:shd w:val="clear" w:color="auto" w:fill="FFFFFF"/>
        <w:spacing w:before="0" w:beforeAutospacing="0" w:after="30" w:afterAutospacing="0"/>
        <w:jc w:val="both"/>
      </w:pPr>
      <w:r w:rsidRPr="003636D9">
        <w:t>Corrente Elétrica (I);</w:t>
      </w:r>
    </w:p>
    <w:p w14:paraId="3F633359"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Resistência (R);</w:t>
      </w:r>
    </w:p>
    <w:p w14:paraId="5BB5B140"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Tensão (U);</w:t>
      </w:r>
    </w:p>
    <w:p w14:paraId="645DCEDF" w14:textId="77777777" w:rsidR="00D45940" w:rsidRPr="003636D9" w:rsidRDefault="00D45940" w:rsidP="00D45940">
      <w:pPr>
        <w:pStyle w:val="NormalWeb"/>
        <w:numPr>
          <w:ilvl w:val="0"/>
          <w:numId w:val="5"/>
        </w:numPr>
        <w:shd w:val="clear" w:color="auto" w:fill="FFFFFF"/>
        <w:spacing w:before="0" w:beforeAutospacing="0" w:after="30" w:afterAutospacing="0"/>
        <w:jc w:val="both"/>
      </w:pPr>
      <w:r w:rsidRPr="003636D9">
        <w:t>Componentes:</w:t>
      </w:r>
    </w:p>
    <w:p w14:paraId="7DD62D0E"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Resistores;</w:t>
      </w:r>
    </w:p>
    <w:p w14:paraId="1C8B6F72" w14:textId="77777777" w:rsidR="00D45940" w:rsidRDefault="00D45940" w:rsidP="00D45940">
      <w:pPr>
        <w:pStyle w:val="NormalWeb"/>
        <w:numPr>
          <w:ilvl w:val="2"/>
          <w:numId w:val="5"/>
        </w:numPr>
        <w:shd w:val="clear" w:color="auto" w:fill="FFFFFF"/>
        <w:spacing w:before="0" w:beforeAutospacing="0" w:after="30" w:afterAutospacing="0"/>
        <w:jc w:val="both"/>
      </w:pPr>
      <w:r w:rsidRPr="003636D9">
        <w:t>LDR;</w:t>
      </w:r>
    </w:p>
    <w:p w14:paraId="1649BE23" w14:textId="14F98D46" w:rsidR="00303294" w:rsidRPr="003636D9" w:rsidRDefault="00303294" w:rsidP="00D45940">
      <w:pPr>
        <w:pStyle w:val="NormalWeb"/>
        <w:numPr>
          <w:ilvl w:val="2"/>
          <w:numId w:val="5"/>
        </w:numPr>
        <w:shd w:val="clear" w:color="auto" w:fill="FFFFFF"/>
        <w:spacing w:before="0" w:beforeAutospacing="0" w:after="30" w:afterAutospacing="0"/>
        <w:jc w:val="both"/>
      </w:pPr>
      <w:r>
        <w:t>Potenciômetro;</w:t>
      </w:r>
    </w:p>
    <w:p w14:paraId="2C3F178C" w14:textId="77777777" w:rsidR="00D45940" w:rsidRPr="003636D9" w:rsidRDefault="00D45940" w:rsidP="00D45940">
      <w:pPr>
        <w:pStyle w:val="NormalWeb"/>
        <w:numPr>
          <w:ilvl w:val="1"/>
          <w:numId w:val="5"/>
        </w:numPr>
        <w:shd w:val="clear" w:color="auto" w:fill="FFFFFF"/>
        <w:spacing w:before="0" w:beforeAutospacing="0" w:after="30" w:afterAutospacing="0"/>
        <w:jc w:val="both"/>
      </w:pPr>
      <w:proofErr w:type="spellStart"/>
      <w:r w:rsidRPr="003636D9">
        <w:t>Buzzer</w:t>
      </w:r>
      <w:proofErr w:type="spellEnd"/>
      <w:r w:rsidRPr="003636D9">
        <w:t>;</w:t>
      </w:r>
    </w:p>
    <w:p w14:paraId="0B771301" w14:textId="77777777" w:rsidR="00D45940" w:rsidRDefault="00D45940" w:rsidP="00D45940">
      <w:pPr>
        <w:pStyle w:val="NormalWeb"/>
        <w:numPr>
          <w:ilvl w:val="1"/>
          <w:numId w:val="5"/>
        </w:numPr>
        <w:shd w:val="clear" w:color="auto" w:fill="FFFFFF"/>
        <w:spacing w:before="0" w:beforeAutospacing="0" w:after="30" w:afterAutospacing="0"/>
        <w:jc w:val="both"/>
      </w:pPr>
      <w:r w:rsidRPr="003636D9">
        <w:t>Interruptores;</w:t>
      </w:r>
    </w:p>
    <w:p w14:paraId="44AD85DB" w14:textId="235CD720" w:rsidR="00303294" w:rsidRPr="003636D9" w:rsidRDefault="00303294" w:rsidP="00303294">
      <w:pPr>
        <w:pStyle w:val="NormalWeb"/>
        <w:numPr>
          <w:ilvl w:val="0"/>
          <w:numId w:val="121"/>
        </w:numPr>
        <w:shd w:val="clear" w:color="auto" w:fill="FFFFFF"/>
        <w:spacing w:before="0" w:beforeAutospacing="0" w:after="30" w:afterAutospacing="0"/>
        <w:jc w:val="both"/>
      </w:pPr>
      <w:r>
        <w:t>Relés;</w:t>
      </w:r>
    </w:p>
    <w:p w14:paraId="7220C93A" w14:textId="77777777" w:rsidR="00D45940" w:rsidRDefault="00D45940" w:rsidP="00D45940">
      <w:pPr>
        <w:pStyle w:val="NormalWeb"/>
        <w:numPr>
          <w:ilvl w:val="1"/>
          <w:numId w:val="5"/>
        </w:numPr>
        <w:shd w:val="clear" w:color="auto" w:fill="FFFFFF"/>
        <w:spacing w:before="0" w:beforeAutospacing="0" w:after="30" w:afterAutospacing="0"/>
        <w:jc w:val="both"/>
      </w:pPr>
      <w:r w:rsidRPr="003636D9">
        <w:t>Capacitores;</w:t>
      </w:r>
    </w:p>
    <w:p w14:paraId="3BB5AB69" w14:textId="6AD9E66D" w:rsidR="00303294" w:rsidRDefault="00303294" w:rsidP="00303294">
      <w:pPr>
        <w:pStyle w:val="NormalWeb"/>
        <w:numPr>
          <w:ilvl w:val="0"/>
          <w:numId w:val="121"/>
        </w:numPr>
        <w:shd w:val="clear" w:color="auto" w:fill="FFFFFF"/>
        <w:spacing w:before="0" w:beforeAutospacing="0" w:after="30" w:afterAutospacing="0"/>
        <w:jc w:val="both"/>
      </w:pPr>
      <w:r>
        <w:t>Cerâmica;</w:t>
      </w:r>
    </w:p>
    <w:p w14:paraId="4469DE1B" w14:textId="6ED462F4" w:rsidR="00303294" w:rsidRPr="003636D9" w:rsidRDefault="00303294" w:rsidP="00303294">
      <w:pPr>
        <w:pStyle w:val="NormalWeb"/>
        <w:numPr>
          <w:ilvl w:val="0"/>
          <w:numId w:val="121"/>
        </w:numPr>
        <w:shd w:val="clear" w:color="auto" w:fill="FFFFFF"/>
        <w:spacing w:before="0" w:beforeAutospacing="0" w:after="30" w:afterAutospacing="0"/>
        <w:jc w:val="both"/>
      </w:pPr>
      <w:r>
        <w:t>Eletrolítico;</w:t>
      </w:r>
    </w:p>
    <w:p w14:paraId="6ED4BB4A"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Diodos;</w:t>
      </w:r>
    </w:p>
    <w:p w14:paraId="72220495" w14:textId="77777777" w:rsidR="00D45940" w:rsidRDefault="00D45940" w:rsidP="00D45940">
      <w:pPr>
        <w:pStyle w:val="NormalWeb"/>
        <w:numPr>
          <w:ilvl w:val="2"/>
          <w:numId w:val="5"/>
        </w:numPr>
        <w:shd w:val="clear" w:color="auto" w:fill="FFFFFF"/>
        <w:spacing w:before="0" w:beforeAutospacing="0" w:after="30" w:afterAutospacing="0"/>
        <w:jc w:val="both"/>
      </w:pPr>
      <w:proofErr w:type="spellStart"/>
      <w:r w:rsidRPr="003636D9">
        <w:t>LEDs</w:t>
      </w:r>
      <w:proofErr w:type="spellEnd"/>
      <w:r w:rsidRPr="003636D9">
        <w:t>;</w:t>
      </w:r>
    </w:p>
    <w:p w14:paraId="7E8D78DA" w14:textId="0B68B2F0" w:rsidR="00D45940" w:rsidRDefault="00D45940" w:rsidP="00D45940">
      <w:pPr>
        <w:pStyle w:val="NormalWeb"/>
        <w:numPr>
          <w:ilvl w:val="1"/>
          <w:numId w:val="5"/>
        </w:numPr>
        <w:shd w:val="clear" w:color="auto" w:fill="FFFFFF"/>
        <w:spacing w:before="0" w:beforeAutospacing="0" w:after="30" w:afterAutospacing="0"/>
        <w:jc w:val="both"/>
      </w:pPr>
      <w:r>
        <w:t>Motores</w:t>
      </w:r>
    </w:p>
    <w:p w14:paraId="64E51496" w14:textId="7F3370C2" w:rsidR="00303294" w:rsidRDefault="00303294" w:rsidP="00303294">
      <w:pPr>
        <w:pStyle w:val="NormalWeb"/>
        <w:numPr>
          <w:ilvl w:val="0"/>
          <w:numId w:val="122"/>
        </w:numPr>
        <w:shd w:val="clear" w:color="auto" w:fill="FFFFFF"/>
        <w:spacing w:before="0" w:beforeAutospacing="0" w:after="30" w:afterAutospacing="0"/>
        <w:jc w:val="both"/>
      </w:pPr>
      <w:r>
        <w:t>CC simples;</w:t>
      </w:r>
    </w:p>
    <w:p w14:paraId="7379AC7F" w14:textId="2C5637AB" w:rsidR="00303294" w:rsidRDefault="00303294" w:rsidP="00303294">
      <w:pPr>
        <w:pStyle w:val="NormalWeb"/>
        <w:numPr>
          <w:ilvl w:val="0"/>
          <w:numId w:val="122"/>
        </w:numPr>
        <w:shd w:val="clear" w:color="auto" w:fill="FFFFFF"/>
        <w:spacing w:before="0" w:beforeAutospacing="0" w:after="30" w:afterAutospacing="0"/>
        <w:jc w:val="both"/>
      </w:pPr>
      <w:r>
        <w:t>Servo;</w:t>
      </w:r>
    </w:p>
    <w:p w14:paraId="02A25365" w14:textId="1A393581" w:rsidR="00303294" w:rsidRDefault="00303294" w:rsidP="00303294">
      <w:pPr>
        <w:pStyle w:val="NormalWeb"/>
        <w:numPr>
          <w:ilvl w:val="0"/>
          <w:numId w:val="122"/>
        </w:numPr>
        <w:shd w:val="clear" w:color="auto" w:fill="FFFFFF"/>
        <w:spacing w:before="0" w:beforeAutospacing="0" w:after="30" w:afterAutospacing="0"/>
        <w:jc w:val="both"/>
      </w:pPr>
      <w:r>
        <w:t>De passo;</w:t>
      </w:r>
    </w:p>
    <w:p w14:paraId="4AA55749" w14:textId="3941DE43" w:rsidR="00D45940" w:rsidRPr="003636D9" w:rsidRDefault="00D45940" w:rsidP="00D45940">
      <w:pPr>
        <w:pStyle w:val="NormalWeb"/>
        <w:numPr>
          <w:ilvl w:val="1"/>
          <w:numId w:val="5"/>
        </w:numPr>
        <w:shd w:val="clear" w:color="auto" w:fill="FFFFFF"/>
        <w:spacing w:before="0" w:beforeAutospacing="0" w:after="30" w:afterAutospacing="0"/>
        <w:jc w:val="both"/>
      </w:pPr>
      <w:r>
        <w:t>Baterias</w:t>
      </w:r>
    </w:p>
    <w:p w14:paraId="2C2C4717" w14:textId="77777777" w:rsidR="00D45940" w:rsidRDefault="00D45940" w:rsidP="00D45940">
      <w:pPr>
        <w:pStyle w:val="NormalWeb"/>
        <w:numPr>
          <w:ilvl w:val="0"/>
          <w:numId w:val="5"/>
        </w:numPr>
        <w:shd w:val="clear" w:color="auto" w:fill="FFFFFF"/>
        <w:spacing w:before="0" w:beforeAutospacing="0" w:after="30" w:afterAutospacing="0"/>
        <w:jc w:val="both"/>
      </w:pPr>
      <w:r w:rsidRPr="003636D9">
        <w:t>Associação de componentes;</w:t>
      </w:r>
    </w:p>
    <w:p w14:paraId="2EF89053" w14:textId="066C7999" w:rsidR="00D45940" w:rsidRDefault="00D45940" w:rsidP="00D45940">
      <w:pPr>
        <w:pStyle w:val="NormalWeb"/>
        <w:shd w:val="clear" w:color="auto" w:fill="FFFFFF"/>
        <w:spacing w:before="0" w:beforeAutospacing="0" w:after="30" w:afterAutospacing="0"/>
        <w:ind w:left="2160"/>
        <w:jc w:val="both"/>
      </w:pPr>
    </w:p>
    <w:p w14:paraId="0A819BC2" w14:textId="77777777" w:rsidR="00D026A2" w:rsidRDefault="00D026A2" w:rsidP="00D45940">
      <w:pPr>
        <w:pStyle w:val="NormalWeb"/>
        <w:shd w:val="clear" w:color="auto" w:fill="FFFFFF"/>
        <w:spacing w:before="0" w:beforeAutospacing="0" w:after="30" w:afterAutospacing="0"/>
        <w:ind w:left="2160"/>
        <w:jc w:val="both"/>
      </w:pPr>
    </w:p>
    <w:p w14:paraId="6BF62C47" w14:textId="48E2213D" w:rsidR="00D45940" w:rsidRPr="00D45940" w:rsidRDefault="00D45940" w:rsidP="00D45940">
      <w:pPr>
        <w:pStyle w:val="NormalWeb"/>
        <w:numPr>
          <w:ilvl w:val="1"/>
          <w:numId w:val="106"/>
        </w:numPr>
        <w:shd w:val="clear" w:color="auto" w:fill="FFFFFF"/>
        <w:spacing w:before="0" w:beforeAutospacing="0" w:after="30" w:afterAutospacing="0"/>
        <w:jc w:val="both"/>
      </w:pPr>
      <w:r>
        <w:rPr>
          <w:b/>
          <w:sz w:val="32"/>
          <w:szCs w:val="32"/>
        </w:rPr>
        <w:t xml:space="preserve"> </w:t>
      </w:r>
      <w:r w:rsidRPr="00D45940">
        <w:rPr>
          <w:b/>
          <w:sz w:val="32"/>
          <w:szCs w:val="32"/>
        </w:rPr>
        <w:t>Grandezas:</w:t>
      </w:r>
    </w:p>
    <w:p w14:paraId="10C58DC8" w14:textId="77777777" w:rsidR="00D45940" w:rsidRPr="00D45940" w:rsidRDefault="00D45940" w:rsidP="00D45940">
      <w:pPr>
        <w:pStyle w:val="NormalWeb"/>
        <w:shd w:val="clear" w:color="auto" w:fill="FFFFFF"/>
        <w:spacing w:before="0" w:beforeAutospacing="0" w:after="30" w:afterAutospacing="0"/>
        <w:ind w:left="1485"/>
        <w:jc w:val="both"/>
      </w:pPr>
    </w:p>
    <w:p w14:paraId="5E0D8FBC" w14:textId="77777777" w:rsidR="00D45940" w:rsidRDefault="00D45940" w:rsidP="00D45940">
      <w:pPr>
        <w:pStyle w:val="NormalWeb"/>
        <w:shd w:val="clear" w:color="auto" w:fill="FFFFFF"/>
        <w:spacing w:before="0" w:beforeAutospacing="0" w:after="30" w:afterAutospacing="0"/>
        <w:ind w:firstLine="720"/>
        <w:jc w:val="both"/>
        <w:rPr>
          <w:color w:val="222222"/>
          <w:shd w:val="clear" w:color="auto" w:fill="FFFFFF"/>
        </w:rPr>
      </w:pPr>
      <w:r w:rsidRPr="003636D9">
        <w:t xml:space="preserve">Eletrônica é o ramo da física </w:t>
      </w:r>
      <w:r w:rsidRPr="003636D9">
        <w:rPr>
          <w:color w:val="222222"/>
          <w:shd w:val="clear" w:color="auto" w:fill="FFFFFF"/>
        </w:rPr>
        <w:t>estuda as propriedades e aplicações de mecanismos cujo funcionamento baseia-se do movimento de elétrons. Nesta unidade veremos as principais grandezas pertencentes à essa ciência.</w:t>
      </w:r>
    </w:p>
    <w:p w14:paraId="05DCEC07" w14:textId="77777777" w:rsidR="00D45940" w:rsidRPr="003636D9" w:rsidRDefault="00D45940" w:rsidP="00D45940">
      <w:pPr>
        <w:pStyle w:val="NormalWeb"/>
        <w:shd w:val="clear" w:color="auto" w:fill="FFFFFF"/>
        <w:spacing w:before="0" w:beforeAutospacing="0" w:after="30" w:afterAutospacing="0"/>
        <w:ind w:firstLine="720"/>
        <w:jc w:val="both"/>
      </w:pPr>
    </w:p>
    <w:p w14:paraId="49500786" w14:textId="1AA1FA59" w:rsidR="00D45940" w:rsidRPr="003636D9" w:rsidRDefault="00D45940" w:rsidP="00D45940">
      <w:pPr>
        <w:pStyle w:val="NormalWeb"/>
        <w:numPr>
          <w:ilvl w:val="2"/>
          <w:numId w:val="106"/>
        </w:numPr>
        <w:shd w:val="clear" w:color="auto" w:fill="FFFFFF"/>
        <w:tabs>
          <w:tab w:val="left" w:pos="3449"/>
        </w:tabs>
        <w:spacing w:before="0" w:beforeAutospacing="0" w:after="30" w:afterAutospacing="0"/>
        <w:jc w:val="both"/>
        <w:rPr>
          <w:b/>
          <w:sz w:val="32"/>
          <w:szCs w:val="32"/>
        </w:rPr>
      </w:pPr>
      <w:r w:rsidRPr="003636D9">
        <w:rPr>
          <w:b/>
          <w:sz w:val="32"/>
          <w:szCs w:val="32"/>
        </w:rPr>
        <w:lastRenderedPageBreak/>
        <w:t>Corrente Elétrica (I):</w:t>
      </w:r>
    </w:p>
    <w:p w14:paraId="1E3D6C8F" w14:textId="2E14C832" w:rsidR="00D45940" w:rsidRPr="003636D9" w:rsidRDefault="00D45940" w:rsidP="00D45940">
      <w:pPr>
        <w:pStyle w:val="NormalWeb"/>
        <w:shd w:val="clear" w:color="auto" w:fill="FFFFFF"/>
        <w:tabs>
          <w:tab w:val="left" w:pos="3449"/>
        </w:tabs>
        <w:spacing w:before="0" w:beforeAutospacing="0" w:after="30" w:afterAutospacing="0"/>
        <w:ind w:firstLine="426"/>
        <w:jc w:val="both"/>
      </w:pPr>
      <w:r w:rsidRPr="003636D9">
        <w:t>A corrente elétrica é o fluxo ordenado de cargas por um condutor, ou seja, para os nossos estudos ela pode ser definida o fluxo de elétrons por materiais como fios e componentes. Ela ocorre entre dois pontos com potenciais diferentes e pode ser medida em Ampere (A). Uma forma de pensar nela é comparando-</w:t>
      </w:r>
      <w:r w:rsidR="007E7879">
        <w:t>a com a á</w:t>
      </w:r>
      <w:r w:rsidRPr="003636D9">
        <w:t xml:space="preserve">gua. A corrente seria a quantidade de água que passa pelo cano, e o cano o </w:t>
      </w:r>
      <w:r w:rsidR="00303294">
        <w:t>seu condutor. A corrente pode ser um dos seguintes tipos</w:t>
      </w:r>
      <w:r w:rsidRPr="003636D9">
        <w:t>:</w:t>
      </w:r>
    </w:p>
    <w:p w14:paraId="357A6B5D" w14:textId="60DA69A2" w:rsidR="00D45940" w:rsidRPr="003636D9" w:rsidRDefault="00D45940" w:rsidP="00303294">
      <w:pPr>
        <w:pStyle w:val="NormalWeb"/>
        <w:numPr>
          <w:ilvl w:val="3"/>
          <w:numId w:val="106"/>
        </w:numPr>
        <w:shd w:val="clear" w:color="auto" w:fill="FFFFFF"/>
        <w:tabs>
          <w:tab w:val="left" w:pos="2410"/>
          <w:tab w:val="left" w:pos="3449"/>
        </w:tabs>
        <w:spacing w:before="0" w:beforeAutospacing="0" w:after="30" w:afterAutospacing="0"/>
        <w:jc w:val="both"/>
        <w:rPr>
          <w:b/>
          <w:sz w:val="28"/>
          <w:szCs w:val="28"/>
        </w:rPr>
      </w:pPr>
      <w:r w:rsidRPr="003636D9">
        <w:rPr>
          <w:b/>
          <w:sz w:val="28"/>
          <w:szCs w:val="28"/>
        </w:rPr>
        <w:t>Contínua (C.C.):</w:t>
      </w:r>
    </w:p>
    <w:p w14:paraId="34759837" w14:textId="5DB23235" w:rsidR="00D45940" w:rsidRPr="003636D9" w:rsidRDefault="00303294" w:rsidP="00D45940">
      <w:pPr>
        <w:pStyle w:val="NormalWeb"/>
        <w:shd w:val="clear" w:color="auto" w:fill="FFFFFF"/>
        <w:tabs>
          <w:tab w:val="left" w:pos="3449"/>
        </w:tabs>
        <w:spacing w:before="0" w:beforeAutospacing="0" w:after="30" w:afterAutospacing="0"/>
        <w:ind w:firstLine="556"/>
        <w:jc w:val="both"/>
      </w:pPr>
      <w:r>
        <w:t>A corrente contí</w:t>
      </w:r>
      <w:r w:rsidR="00D45940" w:rsidRPr="003636D9">
        <w:t>nua ocorre quando o fluxo das cargas ocorre sempre na mesma direção, ou seja, quando os po</w:t>
      </w:r>
      <w:r>
        <w:t>los se mantê</w:t>
      </w:r>
      <w:r w:rsidR="00D45940" w:rsidRPr="003636D9">
        <w:t>m constantes. Ela é constituída pelos polos positivo e negativo e é usada em bat</w:t>
      </w:r>
      <w:r>
        <w:t>erias e pilhas. Abaixo, vê-se</w:t>
      </w:r>
      <w:r w:rsidR="00D45940" w:rsidRPr="003636D9">
        <w:t xml:space="preserve"> um gráfico do valor corrente em relação com o tempo:</w:t>
      </w:r>
    </w:p>
    <w:p w14:paraId="2281E805" w14:textId="77777777" w:rsidR="00D026A2" w:rsidRPr="000F1E4F" w:rsidRDefault="00D026A2" w:rsidP="00D45940">
      <w:pPr>
        <w:pStyle w:val="NormalWeb"/>
        <w:shd w:val="clear" w:color="auto" w:fill="FFFFFF"/>
        <w:tabs>
          <w:tab w:val="left" w:pos="3449"/>
        </w:tabs>
        <w:spacing w:before="0" w:beforeAutospacing="0" w:after="30" w:afterAutospacing="0"/>
        <w:ind w:left="720"/>
        <w:jc w:val="both"/>
        <w:rPr>
          <w:noProof/>
          <w:color w:val="0000FF"/>
          <w:sz w:val="27"/>
          <w:szCs w:val="27"/>
        </w:rPr>
      </w:pPr>
    </w:p>
    <w:p w14:paraId="1E5D501F" w14:textId="667B47E4" w:rsidR="00D45940" w:rsidRDefault="00D45940" w:rsidP="00D45940">
      <w:pPr>
        <w:pStyle w:val="NormalWeb"/>
        <w:shd w:val="clear" w:color="auto" w:fill="FFFFFF"/>
        <w:tabs>
          <w:tab w:val="left" w:pos="3449"/>
        </w:tabs>
        <w:spacing w:before="0" w:beforeAutospacing="0" w:after="30" w:afterAutospacing="0"/>
        <w:ind w:left="720"/>
        <w:jc w:val="both"/>
      </w:pPr>
      <w:r w:rsidRPr="003636D9">
        <w:rPr>
          <w:noProof/>
          <w:color w:val="0000FF"/>
          <w:sz w:val="27"/>
          <w:szCs w:val="27"/>
          <w:lang w:eastAsia="pt-BR"/>
        </w:rPr>
        <w:drawing>
          <wp:inline distT="0" distB="0" distL="0" distR="0" wp14:anchorId="0103FFB8" wp14:editId="1175DB9C">
            <wp:extent cx="2059588" cy="1216550"/>
            <wp:effectExtent l="0" t="0" r="0" b="3175"/>
            <wp:docPr id="31" name="Imagem 31" descr="http://www.sofisica.com.br/conteudos/Eletromagnetismo/Eletrodinamica/figuras/ccca1.gif">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ofisica.com.br/conteudos/Eletromagnetismo/Eletrodinamica/figuras/ccca1.gif">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77550" cy="1227160"/>
                    </a:xfrm>
                    <a:prstGeom prst="rect">
                      <a:avLst/>
                    </a:prstGeom>
                    <a:noFill/>
                    <a:ln>
                      <a:noFill/>
                    </a:ln>
                  </pic:spPr>
                </pic:pic>
              </a:graphicData>
            </a:graphic>
          </wp:inline>
        </w:drawing>
      </w:r>
    </w:p>
    <w:p w14:paraId="51F75CE2" w14:textId="77777777" w:rsidR="00D45940" w:rsidRDefault="00D45940" w:rsidP="00D45940">
      <w:pPr>
        <w:pStyle w:val="NormalWeb"/>
        <w:shd w:val="clear" w:color="auto" w:fill="FFFFFF"/>
        <w:tabs>
          <w:tab w:val="left" w:pos="3449"/>
        </w:tabs>
        <w:spacing w:before="0" w:beforeAutospacing="0" w:after="30" w:afterAutospacing="0"/>
        <w:ind w:left="720"/>
        <w:jc w:val="both"/>
      </w:pPr>
    </w:p>
    <w:p w14:paraId="32213DDF" w14:textId="77777777" w:rsidR="00D45940" w:rsidRPr="003636D9" w:rsidRDefault="00D45940" w:rsidP="00D45940">
      <w:pPr>
        <w:pStyle w:val="NormalWeb"/>
        <w:shd w:val="clear" w:color="auto" w:fill="FFFFFF"/>
        <w:tabs>
          <w:tab w:val="left" w:pos="3449"/>
        </w:tabs>
        <w:spacing w:before="0" w:beforeAutospacing="0" w:after="30" w:afterAutospacing="0"/>
        <w:ind w:left="720"/>
        <w:jc w:val="both"/>
      </w:pPr>
    </w:p>
    <w:p w14:paraId="20DA115F" w14:textId="77777777" w:rsidR="00D026A2" w:rsidRDefault="00D026A2" w:rsidP="00303294">
      <w:pPr>
        <w:pStyle w:val="NormalWeb"/>
        <w:shd w:val="clear" w:color="auto" w:fill="FFFFFF"/>
        <w:tabs>
          <w:tab w:val="left" w:pos="3449"/>
        </w:tabs>
        <w:spacing w:before="0" w:beforeAutospacing="0" w:after="30" w:afterAutospacing="0"/>
        <w:jc w:val="both"/>
      </w:pPr>
    </w:p>
    <w:p w14:paraId="71CDEA51" w14:textId="4FAC5231" w:rsidR="00D45940" w:rsidRPr="00D45940" w:rsidRDefault="00D45940" w:rsidP="00303294">
      <w:pPr>
        <w:pStyle w:val="NormalWeb"/>
        <w:shd w:val="clear" w:color="auto" w:fill="FFFFFF"/>
        <w:tabs>
          <w:tab w:val="left" w:pos="3449"/>
        </w:tabs>
        <w:spacing w:before="0" w:beforeAutospacing="0" w:after="30" w:afterAutospacing="0"/>
        <w:jc w:val="both"/>
        <w:rPr>
          <w:b/>
          <w:sz w:val="28"/>
          <w:szCs w:val="28"/>
        </w:rPr>
      </w:pPr>
      <w:r w:rsidRPr="00303294">
        <w:rPr>
          <w:b/>
          <w:u w:val="single"/>
        </w:rPr>
        <w:t>PWM</w:t>
      </w:r>
      <w:r w:rsidRPr="00D45940">
        <w:rPr>
          <w:b/>
          <w:sz w:val="28"/>
          <w:szCs w:val="28"/>
        </w:rPr>
        <w:t>:</w:t>
      </w:r>
    </w:p>
    <w:p w14:paraId="74A7DA8F" w14:textId="77777777" w:rsidR="00D026A2" w:rsidRDefault="00D026A2" w:rsidP="00D45940">
      <w:pPr>
        <w:pStyle w:val="NormalWeb"/>
        <w:shd w:val="clear" w:color="auto" w:fill="FFFFFF"/>
        <w:tabs>
          <w:tab w:val="left" w:pos="3449"/>
        </w:tabs>
        <w:spacing w:before="0" w:beforeAutospacing="0" w:after="30" w:afterAutospacing="0"/>
        <w:jc w:val="both"/>
      </w:pPr>
    </w:p>
    <w:p w14:paraId="03A31B97" w14:textId="3A0BE047" w:rsidR="00D45940" w:rsidRPr="003636D9" w:rsidRDefault="00D45940" w:rsidP="00D45940">
      <w:pPr>
        <w:pStyle w:val="NormalWeb"/>
        <w:shd w:val="clear" w:color="auto" w:fill="FFFFFF"/>
        <w:tabs>
          <w:tab w:val="left" w:pos="3449"/>
        </w:tabs>
        <w:spacing w:before="0" w:beforeAutospacing="0" w:after="30" w:afterAutospacing="0"/>
        <w:jc w:val="both"/>
        <w:rPr>
          <w:iCs/>
          <w:lang w:val="pt-PT"/>
        </w:rPr>
      </w:pPr>
      <w:r w:rsidRPr="003636D9">
        <w:t xml:space="preserve">         PWM (</w:t>
      </w:r>
      <w:r w:rsidRPr="003636D9">
        <w:rPr>
          <w:iCs/>
          <w:lang w:val="pt-PT"/>
        </w:rPr>
        <w:t>Pulse-Width Modulation) significa modulação por largura de pulso e pode ser usado para fazer comunicações ou para controlar o valor da alimentação. Ele consiste em ligar e desligar várias vezes consecutiva</w:t>
      </w:r>
      <w:r w:rsidR="00303294">
        <w:rPr>
          <w:iCs/>
          <w:lang w:val="pt-PT"/>
        </w:rPr>
        <w:t>s</w:t>
      </w:r>
      <w:r w:rsidRPr="003636D9">
        <w:rPr>
          <w:iCs/>
          <w:lang w:val="pt-PT"/>
        </w:rPr>
        <w:t xml:space="preserve"> uma voltagem em um curto período de tempo, fazendo com que aparentasse de que se usou um valor intermedi</w:t>
      </w:r>
      <w:r w:rsidR="00303294">
        <w:rPr>
          <w:iCs/>
          <w:lang w:val="pt-PT"/>
        </w:rPr>
        <w:t>ário. É utilizado</w:t>
      </w:r>
      <w:r w:rsidRPr="003636D9">
        <w:rPr>
          <w:iCs/>
          <w:lang w:val="pt-PT"/>
        </w:rPr>
        <w:t xml:space="preserve"> no controle de alguns motores.</w:t>
      </w:r>
    </w:p>
    <w:p w14:paraId="0B5F6938" w14:textId="72A6F831" w:rsidR="00D026A2" w:rsidRDefault="00D026A2" w:rsidP="00D45940">
      <w:pPr>
        <w:pStyle w:val="NormalWeb"/>
        <w:shd w:val="clear" w:color="auto" w:fill="FFFFFF"/>
        <w:tabs>
          <w:tab w:val="left" w:pos="3449"/>
        </w:tabs>
        <w:spacing w:before="0" w:beforeAutospacing="0" w:after="30" w:afterAutospacing="0"/>
        <w:jc w:val="both"/>
        <w:rPr>
          <w:iCs/>
          <w:lang w:val="pt-PT"/>
        </w:rPr>
      </w:pPr>
    </w:p>
    <w:p w14:paraId="0A8C71BB" w14:textId="77777777" w:rsidR="00D026A2" w:rsidRDefault="00D026A2" w:rsidP="00D45940">
      <w:pPr>
        <w:pStyle w:val="NormalWeb"/>
        <w:shd w:val="clear" w:color="auto" w:fill="FFFFFF"/>
        <w:tabs>
          <w:tab w:val="left" w:pos="3449"/>
        </w:tabs>
        <w:spacing w:before="0" w:beforeAutospacing="0" w:after="30" w:afterAutospacing="0"/>
        <w:jc w:val="both"/>
        <w:rPr>
          <w:iCs/>
          <w:lang w:val="pt-PT"/>
        </w:rPr>
      </w:pPr>
    </w:p>
    <w:p w14:paraId="23663491" w14:textId="75E5C910" w:rsidR="00D45940" w:rsidRPr="003636D9" w:rsidRDefault="00D45940" w:rsidP="00D45940">
      <w:pPr>
        <w:pStyle w:val="NormalWeb"/>
        <w:shd w:val="clear" w:color="auto" w:fill="FFFFFF"/>
        <w:tabs>
          <w:tab w:val="left" w:pos="3449"/>
        </w:tabs>
        <w:spacing w:before="0" w:beforeAutospacing="0" w:after="30" w:afterAutospacing="0"/>
        <w:jc w:val="both"/>
        <w:rPr>
          <w:iCs/>
          <w:lang w:val="pt-PT"/>
        </w:rPr>
      </w:pPr>
      <w:r w:rsidRPr="003636D9">
        <w:rPr>
          <w:iCs/>
          <w:noProof/>
          <w:lang w:eastAsia="pt-BR"/>
        </w:rPr>
        <w:drawing>
          <wp:inline distT="0" distB="0" distL="0" distR="0" wp14:anchorId="7176B820" wp14:editId="7282A1C4">
            <wp:extent cx="2268621" cy="1316052"/>
            <wp:effectExtent l="0" t="0" r="0" b="0"/>
            <wp:docPr id="37" name="Imagem 37" descr="C:\Users\granix\AppData\Local\Packages\microsoft.windowscommunicationsapps_8wekyb3d8bbwe\LocalState\Files\601\464\IMG_20160211_215732 [62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nix\AppData\Local\Packages\microsoft.windowscommunicationsapps_8wekyb3d8bbwe\LocalState\Files\601\464\IMG_20160211_215732 [6255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01730" cy="1335259"/>
                    </a:xfrm>
                    <a:prstGeom prst="rect">
                      <a:avLst/>
                    </a:prstGeom>
                    <a:noFill/>
                    <a:ln>
                      <a:noFill/>
                    </a:ln>
                  </pic:spPr>
                </pic:pic>
              </a:graphicData>
            </a:graphic>
          </wp:inline>
        </w:drawing>
      </w:r>
    </w:p>
    <w:p w14:paraId="22FB67CF" w14:textId="77777777" w:rsidR="00D45940" w:rsidRPr="003636D9" w:rsidRDefault="00D45940" w:rsidP="00D45940">
      <w:pPr>
        <w:pStyle w:val="NormalWeb"/>
        <w:shd w:val="clear" w:color="auto" w:fill="FFFFFF"/>
        <w:tabs>
          <w:tab w:val="left" w:pos="3449"/>
        </w:tabs>
        <w:spacing w:before="0" w:beforeAutospacing="0" w:after="30" w:afterAutospacing="0"/>
        <w:jc w:val="both"/>
      </w:pPr>
    </w:p>
    <w:p w14:paraId="21CA2E78" w14:textId="31A682E6" w:rsidR="00D45940" w:rsidRPr="003636D9" w:rsidRDefault="00D45940" w:rsidP="00303294">
      <w:pPr>
        <w:pStyle w:val="NormalWeb"/>
        <w:numPr>
          <w:ilvl w:val="3"/>
          <w:numId w:val="106"/>
        </w:numPr>
        <w:shd w:val="clear" w:color="auto" w:fill="FFFFFF"/>
        <w:tabs>
          <w:tab w:val="left" w:pos="3449"/>
        </w:tabs>
        <w:spacing w:before="0" w:beforeAutospacing="0" w:after="30" w:afterAutospacing="0"/>
        <w:jc w:val="both"/>
        <w:rPr>
          <w:ins w:id="29" w:author="granix pacheco" w:date="2016-02-07T09:49:00Z"/>
          <w:b/>
          <w:sz w:val="32"/>
          <w:szCs w:val="32"/>
        </w:rPr>
      </w:pPr>
      <w:r w:rsidRPr="003636D9">
        <w:rPr>
          <w:b/>
          <w:sz w:val="32"/>
          <w:szCs w:val="32"/>
        </w:rPr>
        <w:t>Corrente Alternada (C.A.):</w:t>
      </w:r>
    </w:p>
    <w:p w14:paraId="646562E5" w14:textId="2FDAD1DE" w:rsidR="00D45940" w:rsidRPr="003636D9" w:rsidRDefault="00D45940" w:rsidP="00D45940">
      <w:pPr>
        <w:pStyle w:val="NormalWeb"/>
        <w:shd w:val="clear" w:color="auto" w:fill="FFFFFF"/>
        <w:spacing w:before="0" w:beforeAutospacing="0" w:after="30" w:afterAutospacing="0"/>
        <w:ind w:firstLine="720"/>
        <w:jc w:val="both"/>
      </w:pPr>
      <w:r w:rsidRPr="003636D9">
        <w:t>A corrente alternada, diferentemente da contínua, altera o seu sentido com o decorrer com o tempo, fazendo com que as cargas fiquem indo e vindo. Ela é composta por fases e, muitas vezes, pelo fio neutro. Ela possu</w:t>
      </w:r>
      <w:r w:rsidR="00303294">
        <w:t>i menor perda quando comparada à</w:t>
      </w:r>
      <w:r w:rsidRPr="003636D9">
        <w:t xml:space="preserve"> corrente contínua e, por isso, é usada principalmente em linhas de transmissões e tomadas. A sua forma de onda mais comum é a </w:t>
      </w:r>
      <w:r w:rsidRPr="003636D9">
        <w:lastRenderedPageBreak/>
        <w:t>senoidal (representada abaixo), por ser a mais eficiente. Mas, em certas aplicações, outras formas podem ser utilizadas.</w:t>
      </w:r>
    </w:p>
    <w:p w14:paraId="208FD8F7" w14:textId="77777777" w:rsidR="00D45940" w:rsidRPr="003636D9" w:rsidRDefault="00D45940" w:rsidP="00D45940">
      <w:pPr>
        <w:pStyle w:val="NormalWeb"/>
        <w:shd w:val="clear" w:color="auto" w:fill="FFFFFF"/>
        <w:spacing w:before="0" w:beforeAutospacing="0" w:after="30" w:afterAutospacing="0"/>
        <w:ind w:left="360" w:firstLine="360"/>
        <w:jc w:val="both"/>
      </w:pPr>
      <w:r w:rsidRPr="003636D9">
        <w:rPr>
          <w:noProof/>
          <w:lang w:eastAsia="pt-BR"/>
        </w:rPr>
        <w:drawing>
          <wp:inline distT="0" distB="0" distL="0" distR="0" wp14:anchorId="1884C149" wp14:editId="37F7C258">
            <wp:extent cx="2345493" cy="1898707"/>
            <wp:effectExtent l="0" t="0" r="0" b="6350"/>
            <wp:docPr id="34" name="Imagem 34" descr="C:\Users\granix\AppData\Local\Packages\microsoft.windowscommunicationsapps_8wekyb3d8bbwe\LocalState\Files\601\464\sketch-1455233969850 [59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nix\AppData\Local\Packages\microsoft.windowscommunicationsapps_8wekyb3d8bbwe\LocalState\Files\601\464\sketch-1455233969850 [5929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64243" cy="1913885"/>
                    </a:xfrm>
                    <a:prstGeom prst="rect">
                      <a:avLst/>
                    </a:prstGeom>
                    <a:noFill/>
                    <a:ln>
                      <a:noFill/>
                    </a:ln>
                  </pic:spPr>
                </pic:pic>
              </a:graphicData>
            </a:graphic>
          </wp:inline>
        </w:drawing>
      </w:r>
    </w:p>
    <w:p w14:paraId="4983332D" w14:textId="32B874D3" w:rsidR="00D45940" w:rsidRPr="003636D9" w:rsidRDefault="00D45940" w:rsidP="00131C56">
      <w:pPr>
        <w:pStyle w:val="NormalWeb"/>
        <w:numPr>
          <w:ilvl w:val="2"/>
          <w:numId w:val="123"/>
        </w:numPr>
        <w:shd w:val="clear" w:color="auto" w:fill="FFFFFF"/>
        <w:spacing w:before="0" w:beforeAutospacing="0" w:after="30" w:afterAutospacing="0"/>
        <w:jc w:val="both"/>
        <w:rPr>
          <w:b/>
          <w:sz w:val="32"/>
          <w:szCs w:val="32"/>
        </w:rPr>
      </w:pPr>
      <w:r w:rsidRPr="003636D9">
        <w:rPr>
          <w:b/>
          <w:sz w:val="32"/>
          <w:szCs w:val="32"/>
        </w:rPr>
        <w:t>Resistência (R):</w:t>
      </w:r>
    </w:p>
    <w:p w14:paraId="494F2F12" w14:textId="4414F71C" w:rsidR="00D45940" w:rsidRPr="003636D9" w:rsidRDefault="00D45940" w:rsidP="00D45940">
      <w:pPr>
        <w:pStyle w:val="NormalWeb"/>
        <w:shd w:val="clear" w:color="auto" w:fill="FFFFFF"/>
        <w:spacing w:before="0" w:beforeAutospacing="0" w:after="30" w:afterAutospacing="0"/>
        <w:ind w:firstLine="720"/>
        <w:jc w:val="both"/>
        <w:rPr>
          <w:rStyle w:val="tgc"/>
          <w:color w:val="222222"/>
          <w:lang w:val="pt-PT"/>
        </w:rPr>
      </w:pPr>
      <w:r w:rsidRPr="003636D9">
        <w:t xml:space="preserve">A resistência elétrica é a capacidade de um corpo qualquer de se opor a corrente elétrica mesmo quando uma diferença de </w:t>
      </w:r>
      <w:r w:rsidR="00303294">
        <w:t>potencial é aplicada. Na analogia</w:t>
      </w:r>
      <w:r w:rsidRPr="003636D9">
        <w:t xml:space="preserve"> com a água</w:t>
      </w:r>
      <w:r w:rsidR="00303294">
        <w:t>,</w:t>
      </w:r>
      <w:r w:rsidRPr="003636D9">
        <w:t xml:space="preserve"> a resistência está diretamente relacionada a espessura do cano, permiti</w:t>
      </w:r>
      <w:r w:rsidR="00303294">
        <w:t>ndo que passe mais ou menos líquido</w:t>
      </w:r>
      <w:r w:rsidRPr="003636D9">
        <w:t>. Ela é medida em ohm (</w:t>
      </w:r>
      <w:r w:rsidRPr="003636D9">
        <w:rPr>
          <w:rStyle w:val="tgc"/>
          <w:color w:val="222222"/>
          <w:lang w:val="pt-PT"/>
        </w:rPr>
        <w:t xml:space="preserve">Ω) </w:t>
      </w:r>
      <w:r w:rsidR="00131C56">
        <w:rPr>
          <w:rStyle w:val="tgc"/>
          <w:color w:val="222222"/>
          <w:lang w:val="pt-PT"/>
        </w:rPr>
        <w:t>e está diretamente relacionada à</w:t>
      </w:r>
      <w:r w:rsidRPr="003636D9">
        <w:rPr>
          <w:rStyle w:val="tgc"/>
          <w:color w:val="222222"/>
          <w:lang w:val="pt-PT"/>
        </w:rPr>
        <w:t xml:space="preserve"> lei de Ohm, que será explicada mais a frente.</w:t>
      </w:r>
    </w:p>
    <w:p w14:paraId="7DCDAAB0" w14:textId="77777777" w:rsidR="00D45940" w:rsidRPr="003636D9" w:rsidRDefault="00D45940" w:rsidP="00D45940">
      <w:pPr>
        <w:pStyle w:val="NormalWeb"/>
        <w:shd w:val="clear" w:color="auto" w:fill="FFFFFF"/>
        <w:spacing w:before="0" w:beforeAutospacing="0" w:after="30" w:afterAutospacing="0"/>
        <w:ind w:firstLine="720"/>
        <w:jc w:val="both"/>
      </w:pPr>
    </w:p>
    <w:p w14:paraId="561A2A62" w14:textId="77777777" w:rsidR="00D45940" w:rsidRPr="003636D9" w:rsidRDefault="00D45940" w:rsidP="00131C56">
      <w:pPr>
        <w:pStyle w:val="NormalWeb"/>
        <w:numPr>
          <w:ilvl w:val="2"/>
          <w:numId w:val="123"/>
        </w:numPr>
        <w:shd w:val="clear" w:color="auto" w:fill="FFFFFF"/>
        <w:spacing w:before="0" w:beforeAutospacing="0" w:after="30" w:afterAutospacing="0"/>
        <w:jc w:val="both"/>
        <w:rPr>
          <w:b/>
          <w:sz w:val="32"/>
          <w:szCs w:val="32"/>
        </w:rPr>
      </w:pPr>
      <w:r w:rsidRPr="003636D9">
        <w:rPr>
          <w:b/>
          <w:sz w:val="32"/>
          <w:szCs w:val="32"/>
        </w:rPr>
        <w:t>Tensão (U):</w:t>
      </w:r>
    </w:p>
    <w:p w14:paraId="44D8C299" w14:textId="67566751" w:rsidR="00D45940" w:rsidRPr="003636D9" w:rsidRDefault="00D45940" w:rsidP="00D45940">
      <w:pPr>
        <w:pStyle w:val="NormalWeb"/>
        <w:shd w:val="clear" w:color="auto" w:fill="FFFFFF"/>
        <w:spacing w:before="0" w:beforeAutospacing="0" w:after="30" w:afterAutospacing="0"/>
        <w:ind w:firstLine="720"/>
        <w:jc w:val="both"/>
      </w:pPr>
      <w:r w:rsidRPr="003636D9">
        <w:t xml:space="preserve">A tensão, também conhecida como DDP (Diferença De Potencial) ou voltagem, assim </w:t>
      </w:r>
      <w:r w:rsidRPr="003636D9">
        <w:rPr>
          <w:lang w:val="pt-PT"/>
        </w:rPr>
        <w:t>como o nome já sugere, representa a diferença de potencial entre dois pontos, ou seja, é</w:t>
      </w:r>
      <w:r w:rsidRPr="003636D9">
        <w:t xml:space="preserve"> a quantidade de energia gerada para movimentar uma </w:t>
      </w:r>
      <w:hyperlink r:id="rId32" w:history="1">
        <w:r w:rsidRPr="003636D9">
          <w:rPr>
            <w:rStyle w:val="Hyperlink"/>
            <w:color w:val="auto"/>
            <w:u w:val="none"/>
          </w:rPr>
          <w:t>carga elétrica</w:t>
        </w:r>
      </w:hyperlink>
      <w:r w:rsidR="00AB7CD3">
        <w:t>. A tensão é medida em Volt (V)</w:t>
      </w:r>
      <w:r w:rsidR="007E7879">
        <w:t>,</w:t>
      </w:r>
      <w:r w:rsidR="00AB7CD3">
        <w:t xml:space="preserve"> </w:t>
      </w:r>
      <w:r w:rsidRPr="003636D9">
        <w:t xml:space="preserve">em homenagem ao </w:t>
      </w:r>
      <w:r w:rsidRPr="003636D9">
        <w:rPr>
          <w:lang w:val="pt-PT"/>
        </w:rPr>
        <w:t xml:space="preserve">físico italiano </w:t>
      </w:r>
      <w:r w:rsidRPr="003636D9">
        <w:fldChar w:fldCharType="begin"/>
      </w:r>
      <w:r w:rsidRPr="003636D9">
        <w:instrText xml:space="preserve"> HYPERLINK "https://pt.wikipedia.org/wiki/Alessandro_Volta" \o "Alessandro Volta" </w:instrText>
      </w:r>
      <w:r w:rsidRPr="003636D9">
        <w:fldChar w:fldCharType="separate"/>
      </w:r>
      <w:r w:rsidRPr="003636D9">
        <w:rPr>
          <w:rStyle w:val="Hyperlink"/>
          <w:color w:val="auto"/>
          <w:u w:val="none"/>
          <w:lang w:val="pt-PT"/>
        </w:rPr>
        <w:t>Alessandro Volta</w:t>
      </w:r>
      <w:r w:rsidRPr="003636D9">
        <w:rPr>
          <w:rStyle w:val="Hyperlink"/>
          <w:color w:val="auto"/>
          <w:u w:val="none"/>
          <w:lang w:val="pt-PT"/>
        </w:rPr>
        <w:fldChar w:fldCharType="end"/>
      </w:r>
      <w:r w:rsidR="007E7879">
        <w:t>, u</w:t>
      </w:r>
      <w:r w:rsidRPr="003636D9">
        <w:t>m jeito de pensar nela é como a força que “empurra” as cargas. Na comparação com a hidráulica, ela seria a diferença de altura de duas caixas d’água</w:t>
      </w:r>
      <w:r w:rsidR="00131C56">
        <w:t>, que gera</w:t>
      </w:r>
      <w:r w:rsidRPr="003636D9">
        <w:t xml:space="preserve"> uma energia potencial nas moléculas.</w:t>
      </w:r>
    </w:p>
    <w:p w14:paraId="2F55D49D" w14:textId="77777777" w:rsidR="00131C56" w:rsidRDefault="00131C56" w:rsidP="00131C56">
      <w:pPr>
        <w:pStyle w:val="NormalWeb"/>
        <w:shd w:val="clear" w:color="auto" w:fill="FFFFFF"/>
        <w:spacing w:before="0" w:beforeAutospacing="0" w:after="30" w:afterAutospacing="0"/>
        <w:jc w:val="both"/>
        <w:rPr>
          <w:b/>
          <w:sz w:val="28"/>
          <w:szCs w:val="28"/>
        </w:rPr>
      </w:pPr>
      <w:r>
        <w:rPr>
          <w:b/>
          <w:sz w:val="28"/>
          <w:szCs w:val="28"/>
        </w:rPr>
        <w:t xml:space="preserve">                                    </w:t>
      </w:r>
    </w:p>
    <w:p w14:paraId="4AAE4EFC" w14:textId="6B659336" w:rsidR="00D45940" w:rsidRDefault="00131C56" w:rsidP="00131C56">
      <w:pPr>
        <w:pStyle w:val="NormalWeb"/>
        <w:shd w:val="clear" w:color="auto" w:fill="FFFFFF"/>
        <w:spacing w:before="0" w:beforeAutospacing="0" w:after="30" w:afterAutospacing="0"/>
        <w:jc w:val="both"/>
        <w:rPr>
          <w:b/>
          <w:sz w:val="28"/>
          <w:szCs w:val="28"/>
        </w:rPr>
      </w:pPr>
      <w:r>
        <w:rPr>
          <w:b/>
          <w:sz w:val="28"/>
          <w:szCs w:val="28"/>
        </w:rPr>
        <w:t xml:space="preserve">  </w:t>
      </w:r>
      <w:r>
        <w:rPr>
          <w:b/>
          <w:sz w:val="28"/>
          <w:szCs w:val="28"/>
        </w:rPr>
        <w:tab/>
      </w:r>
      <w:r>
        <w:rPr>
          <w:b/>
          <w:sz w:val="28"/>
          <w:szCs w:val="28"/>
        </w:rPr>
        <w:tab/>
      </w:r>
      <w:r>
        <w:rPr>
          <w:b/>
          <w:sz w:val="28"/>
          <w:szCs w:val="28"/>
        </w:rPr>
        <w:tab/>
        <w:t xml:space="preserve"> 4.1.4.1 </w:t>
      </w:r>
      <w:r w:rsidR="00D45940" w:rsidRPr="003636D9">
        <w:rPr>
          <w:b/>
          <w:sz w:val="28"/>
          <w:szCs w:val="28"/>
        </w:rPr>
        <w:t>Polos</w:t>
      </w:r>
      <w:r w:rsidR="00D45940">
        <w:rPr>
          <w:b/>
          <w:sz w:val="28"/>
          <w:szCs w:val="28"/>
        </w:rPr>
        <w:t xml:space="preserve"> Elétricos</w:t>
      </w:r>
    </w:p>
    <w:p w14:paraId="416C0ABF" w14:textId="77777777" w:rsidR="00D45940" w:rsidRPr="003636D9" w:rsidRDefault="00D45940" w:rsidP="00D45940">
      <w:pPr>
        <w:pStyle w:val="NormalWeb"/>
        <w:shd w:val="clear" w:color="auto" w:fill="FFFFFF"/>
        <w:spacing w:before="0" w:beforeAutospacing="0" w:after="30" w:afterAutospacing="0"/>
        <w:ind w:left="1843"/>
        <w:jc w:val="both"/>
        <w:rPr>
          <w:b/>
          <w:sz w:val="28"/>
          <w:szCs w:val="28"/>
        </w:rPr>
      </w:pPr>
    </w:p>
    <w:p w14:paraId="1C18E680" w14:textId="27F62FBE" w:rsidR="00D45940" w:rsidRPr="003636D9" w:rsidRDefault="00D45940" w:rsidP="00D45940">
      <w:pPr>
        <w:pStyle w:val="NormalWeb"/>
        <w:shd w:val="clear" w:color="auto" w:fill="FFFFFF"/>
        <w:spacing w:before="0" w:beforeAutospacing="0" w:after="30" w:afterAutospacing="0"/>
        <w:ind w:firstLine="708"/>
        <w:jc w:val="both"/>
      </w:pPr>
      <w:r w:rsidRPr="003636D9">
        <w:t xml:space="preserve">A ideia de polos elétricos está diretamente relacionada com a tensão. Há dois principais polos na corrente contínua, o positivo (+) e o negativo (-), que no nosso caso será o </w:t>
      </w:r>
      <w:proofErr w:type="spellStart"/>
      <w:r w:rsidRPr="003636D9">
        <w:t>ground</w:t>
      </w:r>
      <w:proofErr w:type="spellEnd"/>
      <w:r w:rsidRPr="003636D9">
        <w:t xml:space="preserve"> (GND). O negativo se caracteriza como o polo de menor potencial elétrico (V-), que no Arduino possui 0 volts. Já o positivo, é o polo de maior poten</w:t>
      </w:r>
      <w:r w:rsidR="00131C56">
        <w:t>cial elétrico que no Arduino é</w:t>
      </w:r>
      <w:r w:rsidRPr="003636D9">
        <w:t xml:space="preserve"> normalmente de 5 ou 3,3V. A voltagem de um circuito pode ser medida a partir da diferença desses 2 polos pela fórmula:</w:t>
      </w:r>
    </w:p>
    <w:p w14:paraId="024F84E3" w14:textId="77777777" w:rsidR="00D45940" w:rsidRPr="003636D9" w:rsidRDefault="00D45940" w:rsidP="00D45940">
      <w:pPr>
        <w:pStyle w:val="NormalWeb"/>
        <w:shd w:val="clear" w:color="auto" w:fill="FFFFFF"/>
        <w:spacing w:before="0" w:beforeAutospacing="0" w:after="30" w:afterAutospacing="0"/>
        <w:ind w:firstLine="708"/>
        <w:jc w:val="both"/>
      </w:pPr>
      <w:r w:rsidRPr="003636D9">
        <w:rPr>
          <w:b/>
        </w:rPr>
        <w:t>U= (V+) – (V-)</w:t>
      </w:r>
    </w:p>
    <w:p w14:paraId="3FA99769" w14:textId="77777777" w:rsidR="00D45940" w:rsidRPr="003636D9" w:rsidRDefault="00D45940" w:rsidP="00D45940">
      <w:pPr>
        <w:pStyle w:val="NormalWeb"/>
        <w:shd w:val="clear" w:color="auto" w:fill="FFFFFF"/>
        <w:spacing w:before="0" w:beforeAutospacing="0" w:after="30" w:afterAutospacing="0"/>
        <w:ind w:firstLine="720"/>
        <w:jc w:val="both"/>
        <w:rPr>
          <w:b/>
          <w:sz w:val="28"/>
          <w:szCs w:val="28"/>
        </w:rPr>
      </w:pPr>
    </w:p>
    <w:p w14:paraId="682271A8" w14:textId="77777777" w:rsidR="00D45940" w:rsidRPr="003636D9" w:rsidRDefault="00D45940" w:rsidP="00D45940">
      <w:pPr>
        <w:pStyle w:val="NormalWeb"/>
        <w:shd w:val="clear" w:color="auto" w:fill="FFFFFF"/>
        <w:spacing w:before="0" w:beforeAutospacing="0" w:after="30" w:afterAutospacing="0"/>
        <w:ind w:firstLine="720"/>
        <w:jc w:val="both"/>
      </w:pPr>
    </w:p>
    <w:p w14:paraId="0C6F3B10" w14:textId="77777777" w:rsidR="00D45940" w:rsidRPr="003636D9" w:rsidRDefault="00D45940" w:rsidP="00131C56">
      <w:pPr>
        <w:pStyle w:val="NormalWeb"/>
        <w:numPr>
          <w:ilvl w:val="1"/>
          <w:numId w:val="123"/>
        </w:numPr>
        <w:shd w:val="clear" w:color="auto" w:fill="FFFFFF"/>
        <w:spacing w:before="0" w:beforeAutospacing="0" w:after="30" w:afterAutospacing="0"/>
        <w:ind w:left="709" w:hanging="566"/>
        <w:jc w:val="both"/>
        <w:rPr>
          <w:b/>
          <w:sz w:val="32"/>
          <w:szCs w:val="32"/>
        </w:rPr>
      </w:pPr>
      <w:r w:rsidRPr="003636D9">
        <w:rPr>
          <w:b/>
          <w:sz w:val="32"/>
          <w:szCs w:val="32"/>
        </w:rPr>
        <w:t>Componentes:</w:t>
      </w:r>
    </w:p>
    <w:p w14:paraId="2239800C" w14:textId="77777777" w:rsidR="00D45940" w:rsidRPr="003636D9" w:rsidRDefault="00D45940" w:rsidP="00D45940">
      <w:pPr>
        <w:pStyle w:val="NormalWeb"/>
        <w:shd w:val="clear" w:color="auto" w:fill="FFFFFF"/>
        <w:spacing w:before="0" w:beforeAutospacing="0" w:after="30" w:afterAutospacing="0"/>
        <w:jc w:val="both"/>
      </w:pPr>
    </w:p>
    <w:p w14:paraId="12F21EC9" w14:textId="77777777" w:rsidR="00D45940" w:rsidRPr="003636D9" w:rsidRDefault="00D45940" w:rsidP="00131C56">
      <w:pPr>
        <w:pStyle w:val="NormalWeb"/>
        <w:numPr>
          <w:ilvl w:val="2"/>
          <w:numId w:val="123"/>
        </w:numPr>
        <w:shd w:val="clear" w:color="auto" w:fill="FFFFFF"/>
        <w:spacing w:before="0" w:beforeAutospacing="0" w:after="30" w:afterAutospacing="0"/>
        <w:ind w:left="1560" w:hanging="840"/>
        <w:jc w:val="both"/>
        <w:rPr>
          <w:b/>
          <w:sz w:val="32"/>
          <w:szCs w:val="32"/>
        </w:rPr>
      </w:pPr>
      <w:r w:rsidRPr="003636D9">
        <w:rPr>
          <w:b/>
          <w:sz w:val="32"/>
          <w:szCs w:val="32"/>
        </w:rPr>
        <w:t>Resistores:</w:t>
      </w:r>
    </w:p>
    <w:p w14:paraId="6D93B100" w14:textId="77777777" w:rsidR="00D45940" w:rsidRDefault="00D45940" w:rsidP="00D45940">
      <w:pPr>
        <w:pStyle w:val="NormalWeb"/>
        <w:shd w:val="clear" w:color="auto" w:fill="FFFFFF"/>
        <w:spacing w:before="0" w:beforeAutospacing="0" w:after="30" w:afterAutospacing="0"/>
        <w:ind w:firstLine="720"/>
        <w:jc w:val="both"/>
      </w:pPr>
      <w:r w:rsidRPr="003636D9">
        <w:t xml:space="preserve">Um resistor é um componente que apresenta uma certa dificuldade ou resistência à passagem de corrente. Os resistores são amplamente utilizados em circuitos, seja para regular a tensão ou a corrente. A resistência de um resistor é medida em ohms. Para identificar os diferentes </w:t>
      </w:r>
      <w:r w:rsidRPr="003636D9">
        <w:lastRenderedPageBreak/>
        <w:t xml:space="preserve">resistores de acordo com sua resistência, utilizam-se listras coloridas que seguem um código convencionado. </w:t>
      </w:r>
    </w:p>
    <w:p w14:paraId="26769ADE" w14:textId="77777777" w:rsidR="00D45940" w:rsidRPr="003636D9" w:rsidRDefault="00D45940" w:rsidP="00D45940">
      <w:pPr>
        <w:pStyle w:val="NormalWeb"/>
        <w:shd w:val="clear" w:color="auto" w:fill="FFFFFF"/>
        <w:spacing w:before="0" w:beforeAutospacing="0" w:after="30" w:afterAutospacing="0"/>
        <w:ind w:firstLine="720"/>
        <w:jc w:val="both"/>
      </w:pPr>
    </w:p>
    <w:p w14:paraId="55FA3EBD" w14:textId="7A7F7B8C" w:rsidR="00D45940" w:rsidRPr="003636D9" w:rsidRDefault="00D45940" w:rsidP="00D45940">
      <w:pPr>
        <w:pStyle w:val="NormalWeb"/>
        <w:shd w:val="clear" w:color="auto" w:fill="FFFFFF"/>
        <w:spacing w:before="0" w:beforeAutospacing="0" w:after="30" w:afterAutospacing="0"/>
        <w:ind w:firstLine="720"/>
        <w:jc w:val="both"/>
      </w:pPr>
      <w:r w:rsidRPr="003636D9">
        <w:rPr>
          <w:b/>
        </w:rPr>
        <w:t>Nota</w:t>
      </w:r>
      <w:r w:rsidRPr="003636D9">
        <w:t>: A tabe</w:t>
      </w:r>
      <w:r w:rsidR="00131C56">
        <w:t>la está localizada no capítulo 7.2</w:t>
      </w:r>
      <w:r w:rsidRPr="003636D9">
        <w:t xml:space="preserve"> para consulta.</w:t>
      </w:r>
    </w:p>
    <w:p w14:paraId="6D4EB48F" w14:textId="77777777" w:rsidR="00D026A2" w:rsidRDefault="00D026A2" w:rsidP="00D45940">
      <w:pPr>
        <w:pStyle w:val="NormalWeb"/>
        <w:shd w:val="clear" w:color="auto" w:fill="FFFFFF"/>
        <w:spacing w:before="0" w:beforeAutospacing="0" w:after="30" w:afterAutospacing="0"/>
        <w:ind w:firstLine="720"/>
        <w:jc w:val="both"/>
      </w:pPr>
    </w:p>
    <w:p w14:paraId="7C45CEAB" w14:textId="682EFA8C" w:rsidR="00D45940" w:rsidRPr="003636D9" w:rsidRDefault="00D45940" w:rsidP="00D45940">
      <w:pPr>
        <w:pStyle w:val="NormalWeb"/>
        <w:shd w:val="clear" w:color="auto" w:fill="FFFFFF"/>
        <w:spacing w:before="0" w:beforeAutospacing="0" w:after="30" w:afterAutospacing="0"/>
        <w:ind w:firstLine="720"/>
        <w:jc w:val="both"/>
      </w:pPr>
      <w:r w:rsidRPr="003636D9">
        <w:t>Os resistores podem ser associados para obter valores não disponíveis comercialmente, ou específicos para o projeto. Esse processo está explicado no capítulo de associações.</w:t>
      </w:r>
    </w:p>
    <w:p w14:paraId="1D16798C" w14:textId="77777777" w:rsidR="00D45940" w:rsidRPr="003636D9" w:rsidRDefault="00D45940" w:rsidP="00D45940">
      <w:pPr>
        <w:pStyle w:val="NormalWeb"/>
        <w:shd w:val="clear" w:color="auto" w:fill="FFFFFF"/>
        <w:spacing w:before="0" w:beforeAutospacing="0" w:after="30" w:afterAutospacing="0"/>
        <w:ind w:firstLine="720"/>
        <w:jc w:val="both"/>
      </w:pPr>
    </w:p>
    <w:p w14:paraId="0241BA6B" w14:textId="77777777" w:rsidR="00D45940" w:rsidRPr="003636D9" w:rsidRDefault="00D45940" w:rsidP="00D45940">
      <w:pPr>
        <w:pStyle w:val="NormalWeb"/>
        <w:shd w:val="clear" w:color="auto" w:fill="FFFFFF"/>
        <w:spacing w:before="0" w:beforeAutospacing="0" w:after="30" w:afterAutospacing="0"/>
        <w:ind w:firstLine="720"/>
        <w:jc w:val="both"/>
      </w:pPr>
      <w:r w:rsidRPr="003636D9">
        <w:t xml:space="preserve">Além dos resistores comuns, existem resistores que variam a sua resistência de acordo com fenômenos físicos como a luminosidade, no caso do LDR, ou a temperatura, no caso do </w:t>
      </w:r>
      <w:proofErr w:type="spellStart"/>
      <w:r w:rsidRPr="003636D9">
        <w:t>Termistor</w:t>
      </w:r>
      <w:proofErr w:type="spellEnd"/>
      <w:r w:rsidRPr="003636D9">
        <w:t>. Devido à suas propriedades, tais resistores são muito utilizados como sensores na robótica. Depois de alguns capítulos, você perceberá que grande parte dos sensores são resistivos. Agora falaremos um pouco sobre o LDR e sobre o potenciômetro, os resistores variáveis mais utilizados:</w:t>
      </w:r>
    </w:p>
    <w:p w14:paraId="2E994415"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48D5AFB9" w14:textId="493C3B09" w:rsidR="00D45940" w:rsidRPr="003636D9" w:rsidRDefault="00D45940" w:rsidP="00D45940">
      <w:pPr>
        <w:pStyle w:val="NormalWeb"/>
        <w:shd w:val="clear" w:color="auto" w:fill="FFFFFF"/>
        <w:spacing w:before="0" w:beforeAutospacing="0" w:after="30" w:afterAutospacing="0"/>
        <w:ind w:left="720" w:firstLine="720"/>
        <w:jc w:val="both"/>
        <w:rPr>
          <w:b/>
          <w:sz w:val="32"/>
          <w:szCs w:val="32"/>
        </w:rPr>
      </w:pPr>
      <w:r>
        <w:rPr>
          <w:b/>
          <w:sz w:val="32"/>
          <w:szCs w:val="32"/>
        </w:rPr>
        <w:t>4.</w:t>
      </w:r>
      <w:r w:rsidR="000D7193">
        <w:rPr>
          <w:b/>
          <w:sz w:val="32"/>
          <w:szCs w:val="32"/>
        </w:rPr>
        <w:t>2</w:t>
      </w:r>
      <w:r>
        <w:rPr>
          <w:b/>
          <w:sz w:val="32"/>
          <w:szCs w:val="32"/>
        </w:rPr>
        <w:t xml:space="preserve">.1.1 </w:t>
      </w:r>
      <w:r w:rsidRPr="003636D9">
        <w:rPr>
          <w:b/>
          <w:sz w:val="32"/>
          <w:szCs w:val="32"/>
        </w:rPr>
        <w:t>LDR:</w:t>
      </w:r>
    </w:p>
    <w:p w14:paraId="48C331BC" w14:textId="57864923" w:rsidR="00D45940" w:rsidRPr="003636D9" w:rsidRDefault="00D45940" w:rsidP="00D45940">
      <w:pPr>
        <w:spacing w:after="30"/>
        <w:ind w:firstLine="720"/>
        <w:jc w:val="both"/>
        <w:rPr>
          <w:rFonts w:ascii="Times New Roman" w:eastAsia="Times New Roman" w:hAnsi="Times New Roman" w:cs="Times New Roman"/>
          <w:color w:val="222222"/>
          <w:sz w:val="24"/>
          <w:szCs w:val="24"/>
          <w:lang w:eastAsia="pt-BR"/>
        </w:rPr>
      </w:pPr>
      <w:r w:rsidRPr="003636D9">
        <w:rPr>
          <w:rFonts w:ascii="Times New Roman" w:eastAsia="Times New Roman" w:hAnsi="Times New Roman" w:cs="Times New Roman"/>
          <w:color w:val="222222"/>
          <w:sz w:val="24"/>
          <w:szCs w:val="24"/>
          <w:lang w:eastAsia="pt-BR"/>
        </w:rPr>
        <w:t>Um LDR (</w:t>
      </w:r>
      <w:r w:rsidRPr="003636D9">
        <w:rPr>
          <w:rFonts w:ascii="Times New Roman" w:hAnsi="Times New Roman" w:cs="Times New Roman"/>
          <w:bCs/>
          <w:iCs/>
          <w:sz w:val="24"/>
          <w:szCs w:val="24"/>
        </w:rPr>
        <w:t>L</w:t>
      </w:r>
      <w:r w:rsidR="00131C56">
        <w:rPr>
          <w:rFonts w:ascii="Times New Roman" w:hAnsi="Times New Roman" w:cs="Times New Roman"/>
          <w:iCs/>
          <w:sz w:val="24"/>
          <w:szCs w:val="24"/>
        </w:rPr>
        <w:t xml:space="preserve">ight </w:t>
      </w:r>
      <w:proofErr w:type="spellStart"/>
      <w:ins w:id="30" w:author="Mateus Berardo de Souza Terra" w:date="2016-02-08T19:26:00Z">
        <w:r w:rsidRPr="003636D9">
          <w:rPr>
            <w:rFonts w:ascii="Times New Roman" w:hAnsi="Times New Roman" w:cs="Times New Roman"/>
            <w:bCs/>
            <w:iCs/>
            <w:sz w:val="24"/>
            <w:szCs w:val="24"/>
          </w:rPr>
          <w:t>D</w:t>
        </w:r>
        <w:r w:rsidRPr="003636D9">
          <w:rPr>
            <w:rFonts w:ascii="Times New Roman" w:hAnsi="Times New Roman" w:cs="Times New Roman"/>
            <w:iCs/>
            <w:sz w:val="24"/>
            <w:szCs w:val="24"/>
          </w:rPr>
          <w:t>ependent</w:t>
        </w:r>
      </w:ins>
      <w:proofErr w:type="spellEnd"/>
      <w:r w:rsidRPr="003636D9">
        <w:rPr>
          <w:rFonts w:ascii="Times New Roman" w:hAnsi="Times New Roman" w:cs="Times New Roman"/>
          <w:iCs/>
          <w:sz w:val="24"/>
          <w:szCs w:val="24"/>
        </w:rPr>
        <w:t xml:space="preserve"> </w:t>
      </w:r>
      <w:r w:rsidRPr="003636D9">
        <w:rPr>
          <w:rFonts w:ascii="Times New Roman" w:hAnsi="Times New Roman" w:cs="Times New Roman"/>
          <w:bCs/>
          <w:iCs/>
          <w:sz w:val="24"/>
          <w:szCs w:val="24"/>
        </w:rPr>
        <w:t>R</w:t>
      </w:r>
      <w:r w:rsidRPr="003636D9">
        <w:rPr>
          <w:rFonts w:ascii="Times New Roman" w:hAnsi="Times New Roman" w:cs="Times New Roman"/>
          <w:iCs/>
          <w:sz w:val="24"/>
          <w:szCs w:val="24"/>
        </w:rPr>
        <w:t xml:space="preserve">esistor) é um </w:t>
      </w:r>
      <w:r w:rsidRPr="003636D9">
        <w:rPr>
          <w:rStyle w:val="no-conversion"/>
          <w:rFonts w:ascii="Times New Roman" w:hAnsi="Times New Roman" w:cs="Times New Roman"/>
          <w:bCs/>
          <w:sz w:val="24"/>
          <w:szCs w:val="24"/>
        </w:rPr>
        <w:t>Resistor Dependente de Luz</w:t>
      </w:r>
      <w:r w:rsidRPr="003636D9">
        <w:rPr>
          <w:rStyle w:val="no-conversion"/>
          <w:rFonts w:ascii="Times New Roman" w:hAnsi="Times New Roman" w:cs="Times New Roman"/>
          <w:sz w:val="24"/>
          <w:szCs w:val="24"/>
        </w:rPr>
        <w:t xml:space="preserve"> ou </w:t>
      </w:r>
      <w:proofErr w:type="spellStart"/>
      <w:r w:rsidR="00131C56">
        <w:rPr>
          <w:rStyle w:val="no-conversion"/>
          <w:rFonts w:ascii="Times New Roman" w:hAnsi="Times New Roman" w:cs="Times New Roman"/>
          <w:bCs/>
          <w:sz w:val="24"/>
          <w:szCs w:val="24"/>
        </w:rPr>
        <w:t>Fotorresistor</w:t>
      </w:r>
      <w:proofErr w:type="spellEnd"/>
      <w:r w:rsidRPr="003636D9">
        <w:rPr>
          <w:rStyle w:val="no-conversion"/>
          <w:rFonts w:ascii="Times New Roman" w:hAnsi="Times New Roman" w:cs="Times New Roman"/>
          <w:bCs/>
          <w:sz w:val="24"/>
          <w:szCs w:val="24"/>
        </w:rPr>
        <w:t xml:space="preserve">. Ele tem a capacidade de variar a sua resistência em função da luz que incide sobre si. </w:t>
      </w:r>
      <w:r w:rsidRPr="003636D9">
        <w:rPr>
          <w:rFonts w:ascii="Times New Roman" w:hAnsi="Times New Roman" w:cs="Times New Roman"/>
          <w:sz w:val="24"/>
          <w:szCs w:val="24"/>
        </w:rPr>
        <w:t>Tipicamente, à medida que a intensidade da luz aumenta, a sua resistência diminui, permitindo que mais corrente flua por ele. O LDR pode ser usado para confecção de sensore</w:t>
      </w:r>
      <w:r w:rsidR="00131C56">
        <w:rPr>
          <w:rFonts w:ascii="Times New Roman" w:hAnsi="Times New Roman" w:cs="Times New Roman"/>
          <w:sz w:val="24"/>
          <w:szCs w:val="24"/>
        </w:rPr>
        <w:t>s de luminosidade</w:t>
      </w:r>
      <w:ins w:id="31" w:author="granix pacheco" w:date="2016-02-08T14:35:00Z">
        <w:r w:rsidRPr="003636D9">
          <w:rPr>
            <w:rFonts w:ascii="Times New Roman" w:hAnsi="Times New Roman" w:cs="Times New Roman"/>
            <w:sz w:val="24"/>
            <w:szCs w:val="24"/>
          </w:rPr>
          <w:t>.</w:t>
        </w:r>
      </w:ins>
      <w:r w:rsidRPr="003636D9">
        <w:rPr>
          <w:rFonts w:ascii="Times New Roman" w:hAnsi="Times New Roman" w:cs="Times New Roman"/>
          <w:sz w:val="24"/>
          <w:szCs w:val="24"/>
        </w:rPr>
        <w:t xml:space="preserve"> Abaixo podemos ver a imagem de um LDR e seu símbolo esquemático.</w:t>
      </w:r>
    </w:p>
    <w:p w14:paraId="0357D7DC" w14:textId="77777777" w:rsidR="00D45940" w:rsidRPr="003636D9" w:rsidRDefault="00D45940" w:rsidP="00D026A2">
      <w:pPr>
        <w:spacing w:after="30"/>
        <w:jc w:val="center"/>
        <w:rPr>
          <w:rFonts w:ascii="Times New Roman" w:eastAsia="Times New Roman" w:hAnsi="Times New Roman" w:cs="Times New Roman"/>
          <w:color w:val="222222"/>
          <w:sz w:val="27"/>
          <w:szCs w:val="27"/>
          <w:lang w:eastAsia="pt-BR"/>
        </w:rPr>
      </w:pPr>
      <w:r w:rsidRPr="003636D9">
        <w:rPr>
          <w:rFonts w:ascii="Times New Roman" w:hAnsi="Times New Roman" w:cs="Times New Roman"/>
          <w:noProof/>
          <w:color w:val="0000FF"/>
          <w:lang w:eastAsia="pt-BR"/>
        </w:rPr>
        <w:drawing>
          <wp:inline distT="0" distB="0" distL="0" distR="0" wp14:anchorId="36E785FB" wp14:editId="6B0BCA1E">
            <wp:extent cx="1270838" cy="1017639"/>
            <wp:effectExtent l="0" t="0" r="0" b="0"/>
            <wp:docPr id="15" name="Imagem 15" descr="https://upload.wikimedia.org/wikipedia/commons/thumb/1/13/Photoresistor.svg/263px-Photoresistor.svg.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3/Photoresistor.svg/263px-Photoresistor.svg.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78577" cy="1023836"/>
                    </a:xfrm>
                    <a:prstGeom prst="rect">
                      <a:avLst/>
                    </a:prstGeom>
                    <a:noFill/>
                    <a:ln>
                      <a:noFill/>
                    </a:ln>
                  </pic:spPr>
                </pic:pic>
              </a:graphicData>
            </a:graphic>
          </wp:inline>
        </w:drawing>
      </w:r>
      <w:r w:rsidRPr="003636D9">
        <w:rPr>
          <w:rFonts w:ascii="Times New Roman" w:eastAsia="Times New Roman" w:hAnsi="Times New Roman" w:cs="Times New Roman"/>
          <w:noProof/>
          <w:color w:val="0000FF"/>
          <w:sz w:val="27"/>
          <w:szCs w:val="27"/>
          <w:lang w:eastAsia="pt-BR"/>
        </w:rPr>
        <w:drawing>
          <wp:inline distT="0" distB="0" distL="0" distR="0" wp14:anchorId="3E55DC3B" wp14:editId="7EEE9CAB">
            <wp:extent cx="1031793" cy="1031793"/>
            <wp:effectExtent l="0" t="0" r="0" b="0"/>
            <wp:docPr id="16" name="Imagem 16" descr="https://encrypted-tbn1.gstatic.com/images?q=tbn:ANd9GcShgkvAhO2qAUtYoF53OKTLtdrnL6jUkC85uysCyBU8i5NRD_5u">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1.gstatic.com/images?q=tbn:ANd9GcShgkvAhO2qAUtYoF53OKTLtdrnL6jUkC85uysCyBU8i5NRD_5u">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52278" cy="1052278"/>
                    </a:xfrm>
                    <a:prstGeom prst="rect">
                      <a:avLst/>
                    </a:prstGeom>
                    <a:noFill/>
                    <a:ln>
                      <a:noFill/>
                    </a:ln>
                  </pic:spPr>
                </pic:pic>
              </a:graphicData>
            </a:graphic>
          </wp:inline>
        </w:drawing>
      </w:r>
    </w:p>
    <w:p w14:paraId="5C00CF3D" w14:textId="77777777" w:rsidR="00D45940" w:rsidRPr="003636D9" w:rsidRDefault="00D45940" w:rsidP="00D45940">
      <w:pPr>
        <w:pStyle w:val="PargrafodaLista"/>
        <w:spacing w:after="30"/>
        <w:jc w:val="both"/>
        <w:rPr>
          <w:rFonts w:ascii="Times New Roman" w:hAnsi="Times New Roman" w:cs="Times New Roman"/>
          <w:b/>
          <w:sz w:val="32"/>
          <w:szCs w:val="32"/>
        </w:rPr>
      </w:pPr>
    </w:p>
    <w:p w14:paraId="261B3978" w14:textId="06B64895" w:rsidR="00D45940" w:rsidRPr="003636D9" w:rsidRDefault="00D45940" w:rsidP="00D45940">
      <w:pPr>
        <w:spacing w:after="30"/>
        <w:jc w:val="both"/>
        <w:rPr>
          <w:rFonts w:ascii="Times New Roman" w:hAnsi="Times New Roman" w:cs="Times New Roman"/>
          <w:b/>
          <w:sz w:val="32"/>
          <w:szCs w:val="32"/>
        </w:rPr>
      </w:pPr>
      <w:r w:rsidRPr="003636D9">
        <w:rPr>
          <w:rFonts w:ascii="Times New Roman" w:hAnsi="Times New Roman" w:cs="Times New Roman"/>
          <w:b/>
          <w:sz w:val="32"/>
          <w:szCs w:val="32"/>
        </w:rPr>
        <w:tab/>
      </w:r>
      <w:r>
        <w:rPr>
          <w:rFonts w:ascii="Times New Roman" w:hAnsi="Times New Roman" w:cs="Times New Roman"/>
          <w:b/>
          <w:sz w:val="32"/>
          <w:szCs w:val="32"/>
        </w:rPr>
        <w:tab/>
      </w:r>
      <w:r w:rsidRPr="003636D9">
        <w:rPr>
          <w:rFonts w:ascii="Times New Roman" w:hAnsi="Times New Roman" w:cs="Times New Roman"/>
          <w:b/>
          <w:sz w:val="32"/>
          <w:szCs w:val="32"/>
        </w:rPr>
        <w:t>4.</w:t>
      </w:r>
      <w:r w:rsidR="000D7193">
        <w:rPr>
          <w:rFonts w:ascii="Times New Roman" w:hAnsi="Times New Roman" w:cs="Times New Roman"/>
          <w:b/>
          <w:sz w:val="32"/>
          <w:szCs w:val="32"/>
        </w:rPr>
        <w:t>2</w:t>
      </w:r>
      <w:r w:rsidRPr="003636D9">
        <w:rPr>
          <w:rFonts w:ascii="Times New Roman" w:hAnsi="Times New Roman" w:cs="Times New Roman"/>
          <w:b/>
          <w:sz w:val="32"/>
          <w:szCs w:val="32"/>
        </w:rPr>
        <w:t>.1.2 Potenciômetro:</w:t>
      </w:r>
    </w:p>
    <w:p w14:paraId="7D78700E" w14:textId="6847150B"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Esse tipo de resistor possui sua resistência interna que varia em função d</w:t>
      </w:r>
      <w:r w:rsidR="00131C56">
        <w:rPr>
          <w:rFonts w:ascii="Times New Roman" w:hAnsi="Times New Roman" w:cs="Times New Roman"/>
          <w:sz w:val="24"/>
          <w:szCs w:val="24"/>
        </w:rPr>
        <w:t>e uma parte mecânica, ou seja, à</w:t>
      </w:r>
      <w:r w:rsidRPr="003636D9">
        <w:rPr>
          <w:rFonts w:ascii="Times New Roman" w:hAnsi="Times New Roman" w:cs="Times New Roman"/>
          <w:sz w:val="24"/>
          <w:szCs w:val="24"/>
        </w:rPr>
        <w:t xml:space="preserve"> medida que seu eixo gira, ele altera sua resistência. Tal característica o torna muito útil em interações homem/máquina ou como sensor para definir a posição de uma parte mecânica. Sua simbologia em esquemáticos está re</w:t>
      </w:r>
      <w:r w:rsidR="00131C56">
        <w:rPr>
          <w:rFonts w:ascii="Times New Roman" w:hAnsi="Times New Roman" w:cs="Times New Roman"/>
          <w:sz w:val="24"/>
          <w:szCs w:val="24"/>
        </w:rPr>
        <w:t>presentada a seguir (à</w:t>
      </w:r>
      <w:r w:rsidRPr="003636D9">
        <w:rPr>
          <w:rFonts w:ascii="Times New Roman" w:hAnsi="Times New Roman" w:cs="Times New Roman"/>
          <w:sz w:val="24"/>
          <w:szCs w:val="24"/>
        </w:rPr>
        <w:t xml:space="preserve"> esquerda):</w:t>
      </w:r>
    </w:p>
    <w:p w14:paraId="106FC386" w14:textId="77777777" w:rsidR="00D45940" w:rsidRPr="003636D9" w:rsidRDefault="00D45940" w:rsidP="00D026A2">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22FD5923" wp14:editId="6C5167DB">
            <wp:extent cx="1625388" cy="828937"/>
            <wp:effectExtent l="0" t="0" r="0" b="9525"/>
            <wp:docPr id="25" name="Imagem 25" descr="http://www.if.ufrgs.br/mpef/mef004/20061/Cesar/Potenciometro07.gif">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f.ufrgs.br/mpef/mef004/20061/Cesar/Potenciometro07.gif">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29964" cy="831271"/>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rPr>
        <w:drawing>
          <wp:inline distT="0" distB="0" distL="0" distR="0" wp14:anchorId="0A0A3C17" wp14:editId="45AFF7D3">
            <wp:extent cx="1168611" cy="1168611"/>
            <wp:effectExtent l="0" t="0" r="0" b="0"/>
            <wp:docPr id="40" name="Imagem 40" descr="http://mlb-s2-p.mlstatic.com/potenciometros-en-pecas-componentes-eletricos-22688-MLB20233907238_012015-Y.jpg">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lb-s2-p.mlstatic.com/potenciometros-en-pecas-componentes-eletricos-22688-MLB20233907238_012015-Y.jpg">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73287" cy="1173287"/>
                    </a:xfrm>
                    <a:prstGeom prst="rect">
                      <a:avLst/>
                    </a:prstGeom>
                    <a:noFill/>
                    <a:ln>
                      <a:noFill/>
                    </a:ln>
                  </pic:spPr>
                </pic:pic>
              </a:graphicData>
            </a:graphic>
          </wp:inline>
        </w:drawing>
      </w:r>
    </w:p>
    <w:p w14:paraId="2AAC97AA" w14:textId="77777777" w:rsidR="00D45940" w:rsidRPr="003636D9" w:rsidRDefault="00D45940" w:rsidP="00D45940">
      <w:pPr>
        <w:pStyle w:val="PargrafodaLista"/>
        <w:spacing w:after="30"/>
        <w:jc w:val="both"/>
        <w:rPr>
          <w:rFonts w:ascii="Times New Roman" w:hAnsi="Times New Roman" w:cs="Times New Roman"/>
          <w:b/>
          <w:sz w:val="32"/>
          <w:szCs w:val="32"/>
        </w:rPr>
      </w:pPr>
    </w:p>
    <w:p w14:paraId="4C4DC98C" w14:textId="77777777" w:rsidR="00D026A2" w:rsidRDefault="00D026A2" w:rsidP="00D45940">
      <w:pPr>
        <w:pStyle w:val="NormalWeb"/>
        <w:shd w:val="clear" w:color="auto" w:fill="FFFFFF"/>
        <w:spacing w:before="0" w:beforeAutospacing="0" w:after="30" w:afterAutospacing="0"/>
        <w:ind w:left="720"/>
        <w:jc w:val="both"/>
        <w:rPr>
          <w:b/>
          <w:sz w:val="32"/>
          <w:szCs w:val="32"/>
        </w:rPr>
      </w:pPr>
    </w:p>
    <w:p w14:paraId="420D389D" w14:textId="77777777" w:rsidR="00D026A2" w:rsidRDefault="00D026A2" w:rsidP="00D45940">
      <w:pPr>
        <w:pStyle w:val="NormalWeb"/>
        <w:shd w:val="clear" w:color="auto" w:fill="FFFFFF"/>
        <w:spacing w:before="0" w:beforeAutospacing="0" w:after="30" w:afterAutospacing="0"/>
        <w:ind w:left="720"/>
        <w:jc w:val="both"/>
        <w:rPr>
          <w:b/>
          <w:sz w:val="32"/>
          <w:szCs w:val="32"/>
        </w:rPr>
      </w:pPr>
    </w:p>
    <w:p w14:paraId="3A432023" w14:textId="42048272" w:rsidR="00D45940" w:rsidRPr="003636D9" w:rsidRDefault="00D45940" w:rsidP="00D45940">
      <w:pPr>
        <w:pStyle w:val="NormalWeb"/>
        <w:shd w:val="clear" w:color="auto" w:fill="FFFFFF"/>
        <w:spacing w:before="0" w:beforeAutospacing="0" w:after="30" w:afterAutospacing="0"/>
        <w:ind w:left="720"/>
        <w:jc w:val="both"/>
        <w:rPr>
          <w:b/>
          <w:sz w:val="32"/>
          <w:szCs w:val="32"/>
        </w:rPr>
      </w:pPr>
      <w:r>
        <w:rPr>
          <w:b/>
          <w:sz w:val="32"/>
          <w:szCs w:val="32"/>
        </w:rPr>
        <w:lastRenderedPageBreak/>
        <w:t>4.</w:t>
      </w:r>
      <w:r w:rsidR="000D7193">
        <w:rPr>
          <w:b/>
          <w:sz w:val="32"/>
          <w:szCs w:val="32"/>
        </w:rPr>
        <w:t>2</w:t>
      </w:r>
      <w:r>
        <w:rPr>
          <w:b/>
          <w:sz w:val="32"/>
          <w:szCs w:val="32"/>
        </w:rPr>
        <w:t xml:space="preserve">.2 </w:t>
      </w:r>
      <w:proofErr w:type="spellStart"/>
      <w:r w:rsidRPr="003636D9">
        <w:rPr>
          <w:b/>
          <w:sz w:val="32"/>
          <w:szCs w:val="32"/>
        </w:rPr>
        <w:t>Buzzer</w:t>
      </w:r>
      <w:proofErr w:type="spellEnd"/>
      <w:r w:rsidRPr="003636D9">
        <w:rPr>
          <w:b/>
          <w:sz w:val="32"/>
          <w:szCs w:val="32"/>
        </w:rPr>
        <w:t>:</w:t>
      </w:r>
    </w:p>
    <w:p w14:paraId="1F7E0AAB" w14:textId="77777777" w:rsidR="00D026A2" w:rsidRDefault="00D026A2" w:rsidP="00D45940">
      <w:pPr>
        <w:pStyle w:val="NormalWeb"/>
        <w:shd w:val="clear" w:color="auto" w:fill="FFFFFF"/>
        <w:spacing w:before="0" w:beforeAutospacing="0" w:after="30" w:afterAutospacing="0"/>
        <w:ind w:firstLine="720"/>
        <w:jc w:val="both"/>
        <w:rPr>
          <w:rFonts w:eastAsiaTheme="minorHAnsi"/>
        </w:rPr>
      </w:pPr>
    </w:p>
    <w:p w14:paraId="3C34AE37" w14:textId="0FE3569A" w:rsidR="00D45940" w:rsidRPr="003636D9" w:rsidRDefault="00D45940" w:rsidP="00D45940">
      <w:pPr>
        <w:pStyle w:val="NormalWeb"/>
        <w:shd w:val="clear" w:color="auto" w:fill="FFFFFF"/>
        <w:spacing w:before="0" w:beforeAutospacing="0" w:after="30" w:afterAutospacing="0"/>
        <w:ind w:firstLine="720"/>
        <w:jc w:val="both"/>
        <w:rPr>
          <w:rStyle w:val="ya-q-full-text"/>
        </w:rPr>
      </w:pPr>
      <w:r w:rsidRPr="003636D9">
        <w:rPr>
          <w:rFonts w:eastAsiaTheme="minorHAnsi"/>
        </w:rPr>
        <w:t xml:space="preserve">Um </w:t>
      </w:r>
      <w:proofErr w:type="spellStart"/>
      <w:r w:rsidRPr="003636D9">
        <w:rPr>
          <w:rFonts w:eastAsiaTheme="minorHAnsi"/>
        </w:rPr>
        <w:t>buzzer</w:t>
      </w:r>
      <w:proofErr w:type="spellEnd"/>
      <w:r w:rsidRPr="003636D9">
        <w:rPr>
          <w:rFonts w:eastAsiaTheme="minorHAnsi"/>
        </w:rPr>
        <w:t xml:space="preserve"> é um componente capaz de produzir sons na frequência recebida atuando de maneira semelhante a uma caixa de som, porém com um consumo menor. Ele possui polaridade definida (a perna mais longa é o positivo) e é composto </w:t>
      </w:r>
      <w:r w:rsidRPr="003636D9">
        <w:rPr>
          <w:rStyle w:val="ya-q-full-text"/>
        </w:rPr>
        <w:t>2 camadas de metal e uma camada interna de cristal piezoeléctrico.</w:t>
      </w:r>
    </w:p>
    <w:p w14:paraId="4C0C431B" w14:textId="77777777" w:rsidR="00D45940" w:rsidRPr="003636D9" w:rsidRDefault="00D45940" w:rsidP="00D026A2">
      <w:pPr>
        <w:pStyle w:val="NormalWeb"/>
        <w:shd w:val="clear" w:color="auto" w:fill="FFFFFF"/>
        <w:spacing w:before="0" w:beforeAutospacing="0" w:after="30" w:afterAutospacing="0"/>
        <w:ind w:firstLine="720"/>
        <w:jc w:val="center"/>
      </w:pPr>
    </w:p>
    <w:p w14:paraId="56F16862" w14:textId="77777777" w:rsidR="00D026A2" w:rsidRPr="000F1E4F" w:rsidRDefault="00D026A2" w:rsidP="00D026A2">
      <w:pPr>
        <w:spacing w:after="30"/>
        <w:jc w:val="center"/>
        <w:rPr>
          <w:rFonts w:ascii="Times New Roman" w:hAnsi="Times New Roman" w:cs="Times New Roman"/>
          <w:noProof/>
          <w:color w:val="0000FF"/>
        </w:rPr>
      </w:pPr>
    </w:p>
    <w:p w14:paraId="0D773575" w14:textId="6048765B" w:rsidR="00D45940" w:rsidRPr="003636D9" w:rsidRDefault="00D45940" w:rsidP="00D026A2">
      <w:pPr>
        <w:spacing w:after="30"/>
        <w:jc w:val="center"/>
        <w:rPr>
          <w:rFonts w:ascii="Times New Roman" w:eastAsia="Times New Roman" w:hAnsi="Times New Roman" w:cs="Times New Roman"/>
          <w:color w:val="222222"/>
          <w:sz w:val="27"/>
          <w:szCs w:val="27"/>
          <w:lang w:eastAsia="pt-BR"/>
        </w:rPr>
      </w:pPr>
      <w:r w:rsidRPr="003636D9">
        <w:rPr>
          <w:rFonts w:ascii="Times New Roman" w:hAnsi="Times New Roman" w:cs="Times New Roman"/>
          <w:noProof/>
          <w:color w:val="0000FF"/>
          <w:lang w:eastAsia="pt-BR"/>
        </w:rPr>
        <w:drawing>
          <wp:inline distT="0" distB="0" distL="0" distR="0" wp14:anchorId="0AC33FB5" wp14:editId="7F6FC55D">
            <wp:extent cx="951230" cy="1400810"/>
            <wp:effectExtent l="0" t="0" r="1270" b="8890"/>
            <wp:docPr id="8" name="Imagem 8" descr="https://upload.wikimedia.org/wikipedia/commons/thumb/9/96/BuzzerSymbol.png/150px-BuzzerSymbol.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6/BuzzerSymbol.png/150px-BuzzerSymbol.pn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1230" cy="1400810"/>
                    </a:xfrm>
                    <a:prstGeom prst="rect">
                      <a:avLst/>
                    </a:prstGeom>
                    <a:noFill/>
                    <a:ln>
                      <a:noFill/>
                    </a:ln>
                  </pic:spPr>
                </pic:pic>
              </a:graphicData>
            </a:graphic>
          </wp:inline>
        </w:drawing>
      </w:r>
      <w:r w:rsidRPr="003636D9">
        <w:rPr>
          <w:rFonts w:ascii="Times New Roman" w:eastAsia="Times New Roman" w:hAnsi="Times New Roman" w:cs="Times New Roman"/>
          <w:noProof/>
          <w:color w:val="0000FF"/>
          <w:sz w:val="27"/>
          <w:szCs w:val="27"/>
          <w:lang w:eastAsia="pt-BR"/>
        </w:rPr>
        <w:drawing>
          <wp:inline distT="0" distB="0" distL="0" distR="0" wp14:anchorId="7DF36CFA" wp14:editId="7EA8BE1C">
            <wp:extent cx="1245276" cy="1245276"/>
            <wp:effectExtent l="0" t="0" r="0" b="0"/>
            <wp:docPr id="14" name="Imagem 14" descr="https://encrypted-tbn3.gstatic.com/images?q=tbn:ANd9GcQal93ez5ied9Y2m1ChsTUK2GNJDfUHk14-WpvzgEY09gGQK3SE">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3.gstatic.com/images?q=tbn:ANd9GcQal93ez5ied9Y2m1ChsTUK2GNJDfUHk14-WpvzgEY09gGQK3SE">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58133" cy="1258133"/>
                    </a:xfrm>
                    <a:prstGeom prst="rect">
                      <a:avLst/>
                    </a:prstGeom>
                    <a:noFill/>
                    <a:ln>
                      <a:noFill/>
                    </a:ln>
                  </pic:spPr>
                </pic:pic>
              </a:graphicData>
            </a:graphic>
          </wp:inline>
        </w:drawing>
      </w:r>
    </w:p>
    <w:p w14:paraId="314A8A65"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13AC03B6"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49170760" w14:textId="4FD3B8E5" w:rsidR="00D45940" w:rsidRPr="003636D9" w:rsidRDefault="00D45940" w:rsidP="00D45940">
      <w:pPr>
        <w:pStyle w:val="NormalWeb"/>
        <w:shd w:val="clear" w:color="auto" w:fill="FFFFFF"/>
        <w:spacing w:before="0" w:beforeAutospacing="0" w:after="30" w:afterAutospacing="0"/>
        <w:ind w:left="720"/>
        <w:jc w:val="both"/>
        <w:rPr>
          <w:b/>
          <w:sz w:val="32"/>
          <w:szCs w:val="32"/>
        </w:rPr>
      </w:pPr>
      <w:r>
        <w:rPr>
          <w:b/>
          <w:sz w:val="32"/>
          <w:szCs w:val="32"/>
        </w:rPr>
        <w:t>4.</w:t>
      </w:r>
      <w:r w:rsidR="000D7193">
        <w:rPr>
          <w:b/>
          <w:sz w:val="32"/>
          <w:szCs w:val="32"/>
        </w:rPr>
        <w:t>2</w:t>
      </w:r>
      <w:r>
        <w:rPr>
          <w:b/>
          <w:sz w:val="32"/>
          <w:szCs w:val="32"/>
        </w:rPr>
        <w:t xml:space="preserve">.3 </w:t>
      </w:r>
      <w:r w:rsidR="00131C56">
        <w:rPr>
          <w:b/>
          <w:sz w:val="32"/>
          <w:szCs w:val="32"/>
        </w:rPr>
        <w:t>Interruptores</w:t>
      </w:r>
      <w:r w:rsidRPr="003636D9">
        <w:rPr>
          <w:b/>
          <w:sz w:val="32"/>
          <w:szCs w:val="32"/>
        </w:rPr>
        <w:t>:</w:t>
      </w:r>
    </w:p>
    <w:p w14:paraId="1382D8CD" w14:textId="77777777" w:rsidR="00D45940" w:rsidRPr="003636D9" w:rsidRDefault="00D45940" w:rsidP="00D45940">
      <w:pPr>
        <w:pStyle w:val="NormalWeb"/>
        <w:shd w:val="clear" w:color="auto" w:fill="FFFFFF"/>
        <w:spacing w:before="0" w:beforeAutospacing="0" w:after="30" w:afterAutospacing="0"/>
        <w:ind w:firstLine="720"/>
        <w:jc w:val="both"/>
      </w:pPr>
      <w:r w:rsidRPr="003636D9">
        <w:t>Componente responsável por manter o circuito aberto ou fechado, quando acionado, fecha o circuito e permite a passagem de corrente.</w:t>
      </w:r>
    </w:p>
    <w:p w14:paraId="1DC3EBAB" w14:textId="77777777" w:rsidR="00D45940" w:rsidRPr="003636D9" w:rsidRDefault="00D45940" w:rsidP="00D45940">
      <w:pPr>
        <w:pStyle w:val="NormalWeb"/>
        <w:shd w:val="clear" w:color="auto" w:fill="FFFFFF"/>
        <w:spacing w:before="0" w:beforeAutospacing="0" w:after="30" w:afterAutospacing="0"/>
        <w:ind w:firstLine="720"/>
        <w:jc w:val="both"/>
      </w:pPr>
      <w:r w:rsidRPr="003636D9">
        <w:t xml:space="preserve">                     </w:t>
      </w:r>
      <w:r w:rsidRPr="003636D9">
        <w:rPr>
          <w:noProof/>
          <w:color w:val="0000FF"/>
          <w:sz w:val="27"/>
          <w:szCs w:val="27"/>
          <w:lang w:eastAsia="pt-BR"/>
        </w:rPr>
        <w:drawing>
          <wp:inline distT="0" distB="0" distL="0" distR="0" wp14:anchorId="2A922BCA" wp14:editId="44A6A259">
            <wp:extent cx="2101645" cy="1116291"/>
            <wp:effectExtent l="0" t="0" r="0" b="8255"/>
            <wp:docPr id="13" name="Imagem 13" descr="C:\Users\granix\Downloads\sketch-1454945256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ranix\Downloads\sketch-145494525647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25350" cy="1181997"/>
                    </a:xfrm>
                    <a:prstGeom prst="rect">
                      <a:avLst/>
                    </a:prstGeom>
                    <a:noFill/>
                    <a:ln>
                      <a:noFill/>
                    </a:ln>
                  </pic:spPr>
                </pic:pic>
              </a:graphicData>
            </a:graphic>
          </wp:inline>
        </w:drawing>
      </w:r>
      <w:r w:rsidRPr="003636D9">
        <w:rPr>
          <w:noProof/>
          <w:color w:val="0000FF"/>
          <w:sz w:val="27"/>
          <w:szCs w:val="27"/>
          <w:lang w:eastAsia="pt-BR"/>
        </w:rPr>
        <w:drawing>
          <wp:anchor distT="0" distB="0" distL="114300" distR="114300" simplePos="0" relativeHeight="251694080" behindDoc="0" locked="0" layoutInCell="1" allowOverlap="1" wp14:anchorId="47AF127D" wp14:editId="22651D4E">
            <wp:simplePos x="0" y="0"/>
            <wp:positionH relativeFrom="column">
              <wp:posOffset>3126189</wp:posOffset>
            </wp:positionH>
            <wp:positionV relativeFrom="paragraph">
              <wp:posOffset>261149</wp:posOffset>
            </wp:positionV>
            <wp:extent cx="1267732" cy="671052"/>
            <wp:effectExtent l="0" t="0" r="0" b="0"/>
            <wp:wrapNone/>
            <wp:docPr id="7" name="Imagem 7" descr="http://blog.vidadesilicio.com.br/wp-content/uploads/2014/06/button_pullup.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blog.vidadesilicio.com.br/wp-content/uploads/2014/06/button_pullup.png">
                      <a:hlinkClick r:id="rId46"/>
                    </pic:cNvPr>
                    <pic:cNvPicPr>
                      <a:picLocks noChangeAspect="1" noChangeArrowheads="1"/>
                    </pic:cNvPicPr>
                  </pic:nvPicPr>
                  <pic:blipFill rotWithShape="1">
                    <a:blip r:embed="rId47">
                      <a:extLst>
                        <a:ext uri="{28A0092B-C50C-407E-A947-70E740481C1C}">
                          <a14:useLocalDpi xmlns:a14="http://schemas.microsoft.com/office/drawing/2010/main" val="0"/>
                        </a:ext>
                      </a:extLst>
                    </a:blip>
                    <a:srcRect l="24294" t="44688" r="46875" b="37376"/>
                    <a:stretch/>
                  </pic:blipFill>
                  <pic:spPr bwMode="auto">
                    <a:xfrm>
                      <a:off x="0" y="0"/>
                      <a:ext cx="1267732" cy="6710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34C5A2" w14:textId="77777777" w:rsidR="00D45940" w:rsidRPr="003636D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038E8869" w14:textId="77777777" w:rsidR="00D45940"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2C665BA8" w14:textId="77777777" w:rsidR="00D45940" w:rsidRPr="003636D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0E13CC3C" w14:textId="77777777" w:rsidR="00D45940" w:rsidRPr="003636D9" w:rsidRDefault="00D45940" w:rsidP="00D45940">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t>Circuito aberto/fechado</w:t>
      </w:r>
    </w:p>
    <w:p w14:paraId="6DD7192A" w14:textId="77777777" w:rsidR="00D45940" w:rsidRDefault="00D45940" w:rsidP="00D45940">
      <w:pPr>
        <w:spacing w:after="30"/>
        <w:ind w:firstLine="708"/>
        <w:jc w:val="both"/>
        <w:rPr>
          <w:rFonts w:ascii="Times New Roman" w:hAnsi="Times New Roman" w:cs="Times New Roman"/>
          <w:sz w:val="24"/>
          <w:szCs w:val="24"/>
        </w:rPr>
      </w:pPr>
    </w:p>
    <w:p w14:paraId="288EE277" w14:textId="1861685E"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Uma das maneiras mais simples de controlar um circuito elétrico é o ligando e desligando. Para isso pode ser utilizado um interruptor que abre e fecha o circuito, ou seja, permite ou não a passagem de corrente</w:t>
      </w:r>
      <w:r w:rsidR="00131C56">
        <w:rPr>
          <w:rFonts w:ascii="Times New Roman" w:hAnsi="Times New Roman" w:cs="Times New Roman"/>
          <w:sz w:val="24"/>
          <w:szCs w:val="24"/>
        </w:rPr>
        <w:t xml:space="preserve">. O circuito aberto bloqueia </w:t>
      </w:r>
      <w:r w:rsidRPr="003636D9">
        <w:rPr>
          <w:rFonts w:ascii="Times New Roman" w:hAnsi="Times New Roman" w:cs="Times New Roman"/>
          <w:sz w:val="24"/>
          <w:szCs w:val="24"/>
        </w:rPr>
        <w:t xml:space="preserve">a passagem da corrente, ou seja, existe uma descontinuidade no “caminho” da energia. </w:t>
      </w:r>
    </w:p>
    <w:p w14:paraId="0C92B986" w14:textId="7A8540FA"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Suponha que você tenha uma lanterna, e obviamente, você não deseja que ela fique apenas ligada ou desligada, mas sim que essa mudança possa ocorrer facilmente. Para resolver esse problema existe o botão dela, o nosso interruptor, que é capaz de fechar ou abrir o circuito. Para exemplificar esse problema temos os esquemáticos de uma</w:t>
      </w:r>
      <w:r w:rsidR="00131C56">
        <w:rPr>
          <w:rFonts w:ascii="Times New Roman" w:hAnsi="Times New Roman" w:cs="Times New Roman"/>
          <w:sz w:val="24"/>
          <w:szCs w:val="24"/>
        </w:rPr>
        <w:t xml:space="preserve"> “lanterna” simples abaixo, em que</w:t>
      </w:r>
      <w:r w:rsidRPr="003636D9">
        <w:rPr>
          <w:rFonts w:ascii="Times New Roman" w:hAnsi="Times New Roman" w:cs="Times New Roman"/>
          <w:sz w:val="24"/>
          <w:szCs w:val="24"/>
        </w:rPr>
        <w:t xml:space="preserve"> o </w:t>
      </w:r>
      <w:r w:rsidRPr="003636D9">
        <w:rPr>
          <w:rFonts w:ascii="Times New Roman" w:hAnsi="Times New Roman" w:cs="Times New Roman"/>
          <w:sz w:val="24"/>
          <w:szCs w:val="24"/>
        </w:rPr>
        <w:lastRenderedPageBreak/>
        <w:t>da esquerda representa o circuito aberto (sem a passagem da corrente e, consequente mente, sem brilho na lâmpada) e o da direita o circuito fechado (com a lâmpada brilhante).</w:t>
      </w:r>
    </w:p>
    <w:p w14:paraId="73E4140B" w14:textId="77777777" w:rsidR="00D45940" w:rsidRPr="003636D9" w:rsidRDefault="00D45940" w:rsidP="00D45940">
      <w:pPr>
        <w:spacing w:after="30"/>
        <w:jc w:val="both"/>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1C21EF49" wp14:editId="5CE594F7">
            <wp:extent cx="1836420" cy="1224280"/>
            <wp:effectExtent l="0" t="0" r="0" b="0"/>
            <wp:docPr id="56" name="Imagem 56" descr="http://tecnologiadoglobo.com/wp-content/imagens/2013/07/Circuito-de-Lanterna-com-interruptor-aberto-lampada-apagada.jp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ecnologiadoglobo.com/wp-content/imagens/2013/07/Circuito-de-Lanterna-com-interruptor-aberto-lampada-apagada.jpg">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36420" cy="1224280"/>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rPr>
        <w:drawing>
          <wp:inline distT="0" distB="0" distL="0" distR="0" wp14:anchorId="6E90B293" wp14:editId="401FB25B">
            <wp:extent cx="1889760" cy="1243263"/>
            <wp:effectExtent l="0" t="0" r="0" b="0"/>
            <wp:docPr id="61" name="Imagem 61" descr="http://tecnologiadoglobo.com/wp-content/imagens/2013/07/Circuito-de-Lanterna-com-interruptor-fechado-lampada-acesa.jp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ecnologiadoglobo.com/wp-content/imagens/2013/07/Circuito-de-Lanterna-com-interruptor-fechado-lampada-acesa.jpg">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25045" cy="1266477"/>
                    </a:xfrm>
                    <a:prstGeom prst="rect">
                      <a:avLst/>
                    </a:prstGeom>
                    <a:noFill/>
                    <a:ln>
                      <a:noFill/>
                    </a:ln>
                  </pic:spPr>
                </pic:pic>
              </a:graphicData>
            </a:graphic>
          </wp:inline>
        </w:drawing>
      </w:r>
    </w:p>
    <w:p w14:paraId="0FE1E1B3" w14:textId="77777777" w:rsidR="00D45940" w:rsidRPr="003636D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679C36EA" w14:textId="0B76ED09" w:rsidR="00D45940" w:rsidRPr="003636D9" w:rsidRDefault="00D45940" w:rsidP="00D45940">
      <w:pPr>
        <w:pStyle w:val="NormalWeb"/>
        <w:shd w:val="clear" w:color="auto" w:fill="FFFFFF"/>
        <w:spacing w:before="0" w:beforeAutospacing="0" w:after="30" w:afterAutospacing="0"/>
        <w:ind w:left="720" w:firstLine="720"/>
        <w:jc w:val="both"/>
        <w:rPr>
          <w:b/>
          <w:sz w:val="32"/>
          <w:szCs w:val="32"/>
        </w:rPr>
      </w:pPr>
      <w:r>
        <w:rPr>
          <w:b/>
          <w:sz w:val="32"/>
          <w:szCs w:val="32"/>
        </w:rPr>
        <w:t>4.</w:t>
      </w:r>
      <w:r w:rsidR="000D7193">
        <w:rPr>
          <w:b/>
          <w:sz w:val="32"/>
          <w:szCs w:val="32"/>
        </w:rPr>
        <w:t>2</w:t>
      </w:r>
      <w:r>
        <w:rPr>
          <w:b/>
          <w:sz w:val="32"/>
          <w:szCs w:val="32"/>
        </w:rPr>
        <w:t xml:space="preserve">.3.1 </w:t>
      </w:r>
      <w:r w:rsidRPr="003636D9">
        <w:rPr>
          <w:b/>
          <w:sz w:val="32"/>
          <w:szCs w:val="32"/>
        </w:rPr>
        <w:t xml:space="preserve">Relés: </w:t>
      </w:r>
    </w:p>
    <w:p w14:paraId="6EF39342" w14:textId="77777777" w:rsidR="00D45940" w:rsidRPr="003636D9" w:rsidRDefault="00D45940" w:rsidP="00D45940">
      <w:pPr>
        <w:pStyle w:val="NormalWeb"/>
        <w:shd w:val="clear" w:color="auto" w:fill="FFFFFF"/>
        <w:spacing w:before="0" w:beforeAutospacing="0" w:after="30" w:afterAutospacing="0"/>
        <w:ind w:firstLine="708"/>
        <w:jc w:val="both"/>
      </w:pPr>
      <w:r w:rsidRPr="003636D9">
        <w:t>Um relé é um interruptor eletromecânico que é acionado por uma corrente elétrica mudando a posição da chave, assim permitindo ou não a passagem de uma corrente elétrica. Ele possui diversas aplicações, com um destaque especial no uso de baixas correntes para o controle de correntes maiores como, por exemplo, na automação residencial e no controle de portas de elevadores.</w:t>
      </w:r>
    </w:p>
    <w:p w14:paraId="11654C88" w14:textId="77777777" w:rsidR="00D45940" w:rsidRPr="003636D9" w:rsidRDefault="00D45940" w:rsidP="00AB7CD3">
      <w:pPr>
        <w:pStyle w:val="NormalWeb"/>
        <w:shd w:val="clear" w:color="auto" w:fill="FFFFFF"/>
        <w:spacing w:before="0" w:beforeAutospacing="0" w:after="30" w:afterAutospacing="0"/>
        <w:ind w:firstLine="708"/>
        <w:jc w:val="center"/>
      </w:pPr>
      <w:r w:rsidRPr="003636D9">
        <w:rPr>
          <w:noProof/>
          <w:color w:val="0000FF"/>
          <w:sz w:val="27"/>
          <w:szCs w:val="27"/>
          <w:lang w:eastAsia="pt-BR"/>
        </w:rPr>
        <w:drawing>
          <wp:inline distT="0" distB="0" distL="0" distR="0" wp14:anchorId="1B0A17C4" wp14:editId="6D3E7159">
            <wp:extent cx="1559859" cy="1673143"/>
            <wp:effectExtent l="0" t="0" r="2540" b="3810"/>
            <wp:docPr id="26" name="Imagem 26" descr="http://img2.mlstatic.com/modulo-rele-1-canal-5v-para-arduino-pic-e-outros-mcs_MLB-O-3308823421_102012.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mlstatic.com/modulo-rele-1-canal-5v-para-arduino-pic-e-outros-mcs_MLB-O-3308823421_102012.jpg">
                      <a:hlinkClick r:id="rId52"/>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59859" cy="1673143"/>
                    </a:xfrm>
                    <a:prstGeom prst="rect">
                      <a:avLst/>
                    </a:prstGeom>
                    <a:noFill/>
                    <a:ln>
                      <a:noFill/>
                    </a:ln>
                  </pic:spPr>
                </pic:pic>
              </a:graphicData>
            </a:graphic>
          </wp:inline>
        </w:drawing>
      </w:r>
    </w:p>
    <w:p w14:paraId="2CAEF8EE" w14:textId="6154B977" w:rsidR="00D45940" w:rsidRPr="00D45940" w:rsidRDefault="00D45940" w:rsidP="00AB7CD3">
      <w:pPr>
        <w:spacing w:after="30"/>
        <w:jc w:val="both"/>
        <w:rPr>
          <w:rFonts w:ascii="Times New Roman" w:eastAsia="Times New Roman" w:hAnsi="Times New Roman" w:cs="Times New Roman"/>
          <w:b/>
          <w:vanish/>
          <w:sz w:val="32"/>
          <w:szCs w:val="32"/>
        </w:rPr>
      </w:pPr>
      <w:r w:rsidRPr="003636D9">
        <w:rPr>
          <w:rFonts w:ascii="Times New Roman" w:hAnsi="Times New Roman" w:cs="Times New Roman"/>
        </w:rPr>
        <w:tab/>
      </w:r>
    </w:p>
    <w:p w14:paraId="75F7B39D" w14:textId="77777777" w:rsidR="00D45940" w:rsidRPr="00D45940" w:rsidRDefault="00D45940" w:rsidP="00D45940">
      <w:pPr>
        <w:pStyle w:val="PargrafodaLista"/>
        <w:numPr>
          <w:ilvl w:val="1"/>
          <w:numId w:val="99"/>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6C38EC3C" w14:textId="77777777" w:rsidR="00D45940" w:rsidRPr="00D45940" w:rsidRDefault="00D45940" w:rsidP="00D45940">
      <w:pPr>
        <w:pStyle w:val="PargrafodaLista"/>
        <w:numPr>
          <w:ilvl w:val="1"/>
          <w:numId w:val="99"/>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34716973" w14:textId="77777777" w:rsidR="00D45940" w:rsidRPr="00AB7CD3" w:rsidRDefault="00D45940" w:rsidP="00AB7CD3">
      <w:pPr>
        <w:shd w:val="clear" w:color="auto" w:fill="FFFFFF"/>
        <w:spacing w:after="30" w:line="240" w:lineRule="auto"/>
        <w:jc w:val="both"/>
        <w:rPr>
          <w:b/>
          <w:sz w:val="32"/>
          <w:szCs w:val="32"/>
        </w:rPr>
      </w:pPr>
    </w:p>
    <w:p w14:paraId="09A7935A" w14:textId="667FAECF" w:rsidR="00AB7CD3" w:rsidRPr="00AB7CD3" w:rsidRDefault="00AB7CD3" w:rsidP="00AB7CD3">
      <w:pPr>
        <w:pStyle w:val="NormalWeb"/>
        <w:numPr>
          <w:ilvl w:val="2"/>
          <w:numId w:val="123"/>
        </w:numPr>
        <w:shd w:val="clear" w:color="auto" w:fill="FFFFFF"/>
        <w:spacing w:before="0" w:beforeAutospacing="0" w:after="30" w:afterAutospacing="0"/>
        <w:ind w:left="1418"/>
        <w:jc w:val="both"/>
        <w:rPr>
          <w:b/>
          <w:sz w:val="32"/>
          <w:szCs w:val="32"/>
        </w:rPr>
      </w:pPr>
      <w:r w:rsidRPr="00AB7CD3">
        <w:rPr>
          <w:b/>
          <w:bCs/>
          <w:sz w:val="32"/>
          <w:szCs w:val="32"/>
        </w:rPr>
        <w:t>Pontes H:</w:t>
      </w:r>
    </w:p>
    <w:p w14:paraId="4B623029" w14:textId="77777777" w:rsidR="00AB7CD3" w:rsidRPr="00AB7CD3" w:rsidRDefault="00AB7CD3" w:rsidP="00AB7CD3">
      <w:pPr>
        <w:pStyle w:val="NormalWeb"/>
        <w:shd w:val="clear" w:color="auto" w:fill="FFFFFF"/>
        <w:spacing w:before="0" w:beforeAutospacing="0" w:after="30" w:afterAutospacing="0"/>
        <w:ind w:left="698"/>
        <w:jc w:val="both"/>
        <w:rPr>
          <w:b/>
          <w:sz w:val="32"/>
          <w:szCs w:val="32"/>
        </w:rPr>
      </w:pPr>
    </w:p>
    <w:p w14:paraId="7CCC98E4" w14:textId="77777777" w:rsidR="00AB7CD3" w:rsidRPr="00AB7CD3" w:rsidRDefault="00AB7CD3" w:rsidP="00AB7CD3">
      <w:pPr>
        <w:jc w:val="both"/>
        <w:rPr>
          <w:rFonts w:ascii="Times New Roman" w:hAnsi="Times New Roman" w:cs="Times New Roman"/>
          <w:sz w:val="24"/>
          <w:szCs w:val="24"/>
        </w:rPr>
      </w:pPr>
      <w:r w:rsidRPr="00AB7CD3">
        <w:rPr>
          <w:rFonts w:ascii="Times New Roman" w:hAnsi="Times New Roman" w:cs="Times New Roman"/>
          <w:sz w:val="24"/>
          <w:szCs w:val="24"/>
        </w:rPr>
        <w:tab/>
      </w:r>
      <w:r w:rsidRPr="00AB7CD3">
        <w:rPr>
          <w:rFonts w:ascii="Times New Roman" w:eastAsia="Times New Roman" w:hAnsi="Times New Roman" w:cs="Times New Roman"/>
          <w:sz w:val="24"/>
          <w:szCs w:val="24"/>
        </w:rPr>
        <w:t>A ponte H é um circuito comumente utilizado para o controle de motores de corrente contínua (conhecidos como motor CC). Ela é utilizada por permitir o controle de velocidade/direção dos motores e por facilitar o uso de uma alimentação externa, tendo em vista que a baixa corrente que o Arduino pode fornecer geralmente não é o bastante para alimentar esses atuadores.</w:t>
      </w:r>
    </w:p>
    <w:p w14:paraId="501261AE" w14:textId="77777777" w:rsidR="00AB7CD3" w:rsidRPr="00AB7CD3" w:rsidRDefault="00AB7CD3" w:rsidP="00AB7CD3">
      <w:pPr>
        <w:ind w:firstLine="720"/>
        <w:jc w:val="both"/>
        <w:rPr>
          <w:rFonts w:ascii="Arial" w:hAnsi="Arial" w:cs="Arial"/>
          <w:noProof/>
          <w:sz w:val="27"/>
          <w:szCs w:val="27"/>
          <w:lang w:eastAsia="pt-BR"/>
        </w:rPr>
      </w:pPr>
      <w:r w:rsidRPr="00AB7CD3">
        <w:rPr>
          <w:rFonts w:ascii="Times New Roman" w:eastAsia="Times New Roman" w:hAnsi="Times New Roman" w:cs="Times New Roman"/>
          <w:sz w:val="24"/>
          <w:szCs w:val="24"/>
        </w:rPr>
        <w:t>A imagem abaixo mostra a representação de uma ponte H simples, que recebe esse nome em função de seu formato. Podemos observar o motor no centro dela e os polos de alimentação encima (positivo) e em baixo (negativo) e quatro interruptores que podem controlar qual dos polos chega a cada lado do motor.</w:t>
      </w:r>
      <w:r w:rsidRPr="00AB7CD3">
        <w:rPr>
          <w:rFonts w:ascii="Arial" w:eastAsia="Arial" w:hAnsi="Arial" w:cs="Arial"/>
          <w:noProof/>
          <w:sz w:val="27"/>
          <w:szCs w:val="27"/>
          <w:lang w:eastAsia="pt-BR"/>
        </w:rPr>
        <w:t xml:space="preserve"> </w:t>
      </w:r>
    </w:p>
    <w:p w14:paraId="6C3A3DFA" w14:textId="77777777" w:rsidR="00AB7CD3" w:rsidRPr="00AB7CD3" w:rsidRDefault="00AB7CD3" w:rsidP="00AB7CD3">
      <w:pPr>
        <w:ind w:firstLine="720"/>
        <w:jc w:val="both"/>
        <w:rPr>
          <w:rFonts w:ascii="Times New Roman" w:hAnsi="Times New Roman" w:cs="Times New Roman"/>
          <w:sz w:val="24"/>
          <w:szCs w:val="24"/>
        </w:rPr>
      </w:pPr>
      <w:r w:rsidRPr="00AB7CD3">
        <w:rPr>
          <w:rFonts w:ascii="Times New Roman" w:eastAsia="Times New Roman" w:hAnsi="Times New Roman" w:cs="Times New Roman"/>
          <w:sz w:val="24"/>
          <w:szCs w:val="24"/>
        </w:rPr>
        <w:t>Ao ligarmos as portas S1 e S3 o motor gira para um lado e quando ligamos as portas S2 e S4 ele gira para o outro lado, ou seja, ao fazer isso invertemos a polaridade que chega ao motor. E, para fazer com que o motor pare, basta ligar as portas S1 e S2 ou as portas S3 e S4 pois assim não haverá diferença de potencial entre os terminais.</w:t>
      </w:r>
    </w:p>
    <w:p w14:paraId="1168A3FF" w14:textId="77777777" w:rsidR="00AB7CD3" w:rsidRPr="00AB7CD3" w:rsidRDefault="00AB7CD3" w:rsidP="00AB7CD3">
      <w:pPr>
        <w:jc w:val="center"/>
        <w:rPr>
          <w:rFonts w:ascii="Times New Roman" w:hAnsi="Times New Roman" w:cs="Times New Roman"/>
          <w:sz w:val="24"/>
          <w:szCs w:val="24"/>
        </w:rPr>
      </w:pPr>
      <w:r w:rsidRPr="00F9512D">
        <w:rPr>
          <w:noProof/>
          <w:lang w:eastAsia="pt-BR"/>
        </w:rPr>
        <w:lastRenderedPageBreak/>
        <w:drawing>
          <wp:inline distT="0" distB="0" distL="0" distR="0" wp14:anchorId="45FBA69D" wp14:editId="6233B3E5">
            <wp:extent cx="2543077" cy="2734583"/>
            <wp:effectExtent l="0" t="0" r="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53126" cy="2745389"/>
                    </a:xfrm>
                    <a:prstGeom prst="rect">
                      <a:avLst/>
                    </a:prstGeom>
                    <a:noFill/>
                    <a:ln>
                      <a:noFill/>
                    </a:ln>
                  </pic:spPr>
                </pic:pic>
              </a:graphicData>
            </a:graphic>
          </wp:inline>
        </w:drawing>
      </w:r>
    </w:p>
    <w:p w14:paraId="766830FF" w14:textId="77777777" w:rsidR="00AB7CD3" w:rsidRPr="00AB7CD3" w:rsidRDefault="00AB7CD3" w:rsidP="00AB7CD3">
      <w:pPr>
        <w:jc w:val="both"/>
        <w:rPr>
          <w:rFonts w:ascii="Times New Roman" w:hAnsi="Times New Roman" w:cs="Times New Roman"/>
          <w:sz w:val="24"/>
          <w:szCs w:val="24"/>
        </w:rPr>
      </w:pPr>
      <w:r w:rsidRPr="00AB7CD3">
        <w:rPr>
          <w:rFonts w:ascii="Times New Roman" w:hAnsi="Times New Roman" w:cs="Times New Roman"/>
          <w:sz w:val="24"/>
          <w:szCs w:val="24"/>
        </w:rPr>
        <w:tab/>
      </w:r>
    </w:p>
    <w:p w14:paraId="162C8BCB" w14:textId="77777777" w:rsidR="00AB7CD3" w:rsidRDefault="00AB7CD3" w:rsidP="00AB7CD3">
      <w:pPr>
        <w:jc w:val="both"/>
        <w:rPr>
          <w:rFonts w:ascii="Times New Roman" w:eastAsia="Times New Roman" w:hAnsi="Times New Roman" w:cs="Times New Roman"/>
          <w:sz w:val="24"/>
          <w:szCs w:val="24"/>
        </w:rPr>
      </w:pPr>
      <w:r w:rsidRPr="00AB7CD3">
        <w:rPr>
          <w:rFonts w:ascii="Times New Roman" w:hAnsi="Times New Roman" w:cs="Times New Roman"/>
          <w:sz w:val="24"/>
          <w:szCs w:val="24"/>
        </w:rPr>
        <w:tab/>
      </w:r>
      <w:r w:rsidRPr="00AB7CD3">
        <w:rPr>
          <w:rFonts w:ascii="Times New Roman" w:eastAsia="Times New Roman" w:hAnsi="Times New Roman" w:cs="Times New Roman"/>
          <w:b/>
          <w:bCs/>
          <w:sz w:val="24"/>
          <w:szCs w:val="24"/>
        </w:rPr>
        <w:t xml:space="preserve">Nota: </w:t>
      </w:r>
      <w:r w:rsidRPr="00AB7CD3">
        <w:rPr>
          <w:rFonts w:ascii="Times New Roman" w:eastAsia="Times New Roman" w:hAnsi="Times New Roman" w:cs="Times New Roman"/>
          <w:sz w:val="24"/>
          <w:szCs w:val="24"/>
        </w:rPr>
        <w:t>O funcionamento interno desse dispositivo pode ser melhor entendido ao se observar o projeto 8 da apostila.</w:t>
      </w:r>
    </w:p>
    <w:p w14:paraId="0A5BE5F2" w14:textId="77777777" w:rsidR="00AB7CD3" w:rsidRPr="00AB7CD3" w:rsidRDefault="00AB7CD3" w:rsidP="00AB7CD3">
      <w:pPr>
        <w:jc w:val="both"/>
        <w:rPr>
          <w:rFonts w:ascii="Times New Roman" w:hAnsi="Times New Roman" w:cs="Times New Roman"/>
          <w:sz w:val="24"/>
          <w:szCs w:val="24"/>
        </w:rPr>
      </w:pPr>
    </w:p>
    <w:p w14:paraId="12516288" w14:textId="77777777" w:rsidR="00AB7CD3" w:rsidRPr="00AB7CD3" w:rsidRDefault="00AB7CD3" w:rsidP="00AB7CD3">
      <w:pPr>
        <w:pStyle w:val="PargrafodaLista"/>
        <w:numPr>
          <w:ilvl w:val="3"/>
          <w:numId w:val="123"/>
        </w:numPr>
        <w:ind w:left="2268" w:hanging="938"/>
        <w:jc w:val="both"/>
        <w:rPr>
          <w:rFonts w:ascii="Times New Roman" w:hAnsi="Times New Roman" w:cs="Times New Roman"/>
          <w:b/>
          <w:sz w:val="28"/>
          <w:szCs w:val="28"/>
        </w:rPr>
      </w:pPr>
      <w:r w:rsidRPr="00AB7CD3">
        <w:rPr>
          <w:rFonts w:ascii="Times New Roman" w:eastAsia="Times New Roman" w:hAnsi="Times New Roman" w:cs="Times New Roman"/>
          <w:b/>
          <w:bCs/>
          <w:sz w:val="28"/>
          <w:szCs w:val="28"/>
        </w:rPr>
        <w:t>L293D:</w:t>
      </w:r>
    </w:p>
    <w:p w14:paraId="573DAEA8" w14:textId="77777777" w:rsidR="00AB7CD3" w:rsidRPr="00E31766" w:rsidRDefault="00AB7CD3" w:rsidP="00AB7CD3">
      <w:pPr>
        <w:jc w:val="both"/>
        <w:rPr>
          <w:rFonts w:ascii="Times New Roman" w:hAnsi="Times New Roman" w:cs="Times New Roman"/>
          <w:sz w:val="24"/>
          <w:szCs w:val="24"/>
        </w:rPr>
      </w:pPr>
      <w:r w:rsidRPr="00E31766">
        <w:rPr>
          <w:rFonts w:ascii="Times New Roman" w:hAnsi="Times New Roman" w:cs="Times New Roman"/>
          <w:sz w:val="24"/>
          <w:szCs w:val="24"/>
        </w:rPr>
        <w:tab/>
      </w:r>
      <w:r w:rsidRPr="00E31766">
        <w:rPr>
          <w:rFonts w:ascii="Times New Roman" w:eastAsia="Times New Roman" w:hAnsi="Times New Roman" w:cs="Times New Roman"/>
          <w:sz w:val="24"/>
          <w:szCs w:val="24"/>
        </w:rPr>
        <w:t xml:space="preserve">O L293D é um Circuito Integrado (CI) utilizado para o controle de motores CC. Ele é uma ponte H dupla, ou seja, ele pode controlar até dois motores. A corrente exigida pelos motores é superior a corrente fornecida pela maioria dos </w:t>
      </w:r>
      <w:proofErr w:type="spellStart"/>
      <w:r w:rsidRPr="00E31766">
        <w:rPr>
          <w:rFonts w:ascii="Times New Roman" w:eastAsia="Times New Roman" w:hAnsi="Times New Roman" w:cs="Times New Roman"/>
          <w:sz w:val="24"/>
          <w:szCs w:val="24"/>
        </w:rPr>
        <w:t>Arduinos</w:t>
      </w:r>
      <w:proofErr w:type="spellEnd"/>
      <w:r w:rsidRPr="00E31766">
        <w:rPr>
          <w:rFonts w:ascii="Times New Roman" w:eastAsia="Times New Roman" w:hAnsi="Times New Roman" w:cs="Times New Roman"/>
          <w:sz w:val="24"/>
          <w:szCs w:val="24"/>
        </w:rPr>
        <w:t>, exigindo um regulador de tensão ou outro tipo de alimentação externa para o seu correto funcionamento.</w:t>
      </w:r>
    </w:p>
    <w:p w14:paraId="74624629" w14:textId="77777777" w:rsidR="00AB7CD3" w:rsidRPr="00F9512D" w:rsidRDefault="00AB7CD3" w:rsidP="00AB7CD3">
      <w:pPr>
        <w:ind w:firstLine="708"/>
        <w:jc w:val="both"/>
        <w:rPr>
          <w:rFonts w:ascii="Times New Roman" w:hAnsi="Times New Roman" w:cs="Times New Roman"/>
          <w:sz w:val="24"/>
          <w:szCs w:val="24"/>
        </w:rPr>
      </w:pPr>
      <w:r w:rsidRPr="00E31766">
        <w:rPr>
          <w:rFonts w:ascii="Times New Roman" w:eastAsia="Times New Roman" w:hAnsi="Times New Roman" w:cs="Times New Roman"/>
          <w:sz w:val="24"/>
          <w:szCs w:val="24"/>
        </w:rPr>
        <w:t xml:space="preserve">No CI apresentado na imagem abaixo, é possível controlar a velocidade dos motores utilizando um pulso PWM nos pinos de controle de velocidade. As portas </w:t>
      </w:r>
      <w:proofErr w:type="spellStart"/>
      <w:r w:rsidRPr="00E31766">
        <w:rPr>
          <w:rFonts w:ascii="Times New Roman" w:eastAsia="Times New Roman" w:hAnsi="Times New Roman" w:cs="Times New Roman"/>
          <w:sz w:val="24"/>
          <w:szCs w:val="24"/>
        </w:rPr>
        <w:t>Vcc</w:t>
      </w:r>
      <w:proofErr w:type="spellEnd"/>
      <w:r w:rsidRPr="00E31766">
        <w:rPr>
          <w:rFonts w:ascii="Times New Roman" w:eastAsia="Times New Roman" w:hAnsi="Times New Roman" w:cs="Times New Roman"/>
          <w:sz w:val="24"/>
          <w:szCs w:val="24"/>
        </w:rPr>
        <w:t xml:space="preserve"> 1 </w:t>
      </w:r>
      <w:r w:rsidRPr="00F9512D">
        <w:rPr>
          <w:rFonts w:ascii="Times New Roman" w:eastAsia="Times New Roman" w:hAnsi="Times New Roman" w:cs="Times New Roman"/>
          <w:sz w:val="24"/>
          <w:szCs w:val="24"/>
        </w:rPr>
        <w:t xml:space="preserve">e </w:t>
      </w:r>
      <w:proofErr w:type="spellStart"/>
      <w:r w:rsidRPr="00F9512D">
        <w:rPr>
          <w:rFonts w:ascii="Times New Roman" w:eastAsia="Times New Roman" w:hAnsi="Times New Roman" w:cs="Times New Roman"/>
          <w:sz w:val="24"/>
          <w:szCs w:val="24"/>
        </w:rPr>
        <w:t>Vcc</w:t>
      </w:r>
      <w:proofErr w:type="spellEnd"/>
      <w:r w:rsidRPr="00F9512D">
        <w:rPr>
          <w:rFonts w:ascii="Times New Roman" w:eastAsia="Times New Roman" w:hAnsi="Times New Roman" w:cs="Times New Roman"/>
          <w:sz w:val="24"/>
          <w:szCs w:val="24"/>
        </w:rPr>
        <w:t xml:space="preserve"> 2 são as </w:t>
      </w:r>
      <w:r w:rsidRPr="00E31766">
        <w:rPr>
          <w:rFonts w:ascii="Times New Roman" w:eastAsia="Times New Roman" w:hAnsi="Times New Roman" w:cs="Times New Roman"/>
          <w:sz w:val="24"/>
          <w:szCs w:val="24"/>
        </w:rPr>
        <w:t xml:space="preserve">portas de entrada da voltagem alimentando o lado esquerdo (entradas e saídas 1 e 2) e direito (entradas e saídas 3 e 4) respectivamente. As terminações GND são responsáveis por fechar o circuito, sendo sempre responsável pelas entradas e saídas mais próximas. </w:t>
      </w:r>
    </w:p>
    <w:p w14:paraId="792A78A5" w14:textId="77777777" w:rsidR="00AB7CD3" w:rsidRPr="00F9512D" w:rsidRDefault="00AB7CD3" w:rsidP="00AB7CD3"/>
    <w:p w14:paraId="6D63458E" w14:textId="77777777" w:rsidR="00AB7CD3" w:rsidRPr="00F9512D" w:rsidRDefault="00AB7CD3" w:rsidP="00AB7CD3">
      <w:pPr>
        <w:jc w:val="center"/>
      </w:pPr>
      <w:r w:rsidRPr="00F9512D">
        <w:rPr>
          <w:noProof/>
          <w:lang w:eastAsia="pt-BR"/>
        </w:rPr>
        <w:lastRenderedPageBreak/>
        <w:drawing>
          <wp:inline distT="0" distB="0" distL="0" distR="0" wp14:anchorId="14703CEB" wp14:editId="30DDBF3D">
            <wp:extent cx="2430780" cy="2291309"/>
            <wp:effectExtent l="0" t="0" r="7620" b="0"/>
            <wp:docPr id="86" name="Imagem 86" descr="C:\Users\granix\Pictures\obr\L293D datasheet 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anix\Pictures\obr\L293D datasheet P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44611" cy="2304346"/>
                    </a:xfrm>
                    <a:prstGeom prst="rect">
                      <a:avLst/>
                    </a:prstGeom>
                    <a:noFill/>
                    <a:ln>
                      <a:noFill/>
                    </a:ln>
                  </pic:spPr>
                </pic:pic>
              </a:graphicData>
            </a:graphic>
          </wp:inline>
        </w:drawing>
      </w:r>
    </w:p>
    <w:p w14:paraId="6618E81B" w14:textId="77777777" w:rsidR="00AB7CD3" w:rsidRDefault="00AB7CD3" w:rsidP="00AB7CD3">
      <w:pPr>
        <w:pStyle w:val="NormalWeb"/>
        <w:shd w:val="clear" w:color="auto" w:fill="FFFFFF"/>
        <w:spacing w:before="0" w:beforeAutospacing="0" w:after="30" w:afterAutospacing="0"/>
        <w:ind w:left="698"/>
        <w:jc w:val="both"/>
        <w:rPr>
          <w:b/>
          <w:sz w:val="32"/>
          <w:szCs w:val="32"/>
        </w:rPr>
      </w:pPr>
    </w:p>
    <w:p w14:paraId="3F1AFEA3" w14:textId="77777777" w:rsidR="00AB7CD3" w:rsidRDefault="00AB7CD3" w:rsidP="00AB7CD3">
      <w:pPr>
        <w:pStyle w:val="NormalWeb"/>
        <w:shd w:val="clear" w:color="auto" w:fill="FFFFFF"/>
        <w:spacing w:before="0" w:beforeAutospacing="0" w:after="30" w:afterAutospacing="0"/>
        <w:ind w:left="698"/>
        <w:jc w:val="both"/>
        <w:rPr>
          <w:b/>
          <w:sz w:val="32"/>
          <w:szCs w:val="32"/>
        </w:rPr>
      </w:pPr>
    </w:p>
    <w:p w14:paraId="1AFE67F5" w14:textId="744B5C6B" w:rsidR="00AB7CD3" w:rsidRPr="00AB7CD3" w:rsidRDefault="00AB7CD3" w:rsidP="00AB7CD3">
      <w:pPr>
        <w:pStyle w:val="NormalWeb"/>
        <w:numPr>
          <w:ilvl w:val="2"/>
          <w:numId w:val="123"/>
        </w:numPr>
        <w:shd w:val="clear" w:color="auto" w:fill="FFFFFF"/>
        <w:spacing w:before="0" w:beforeAutospacing="0" w:after="30" w:afterAutospacing="0"/>
        <w:ind w:left="1418"/>
        <w:jc w:val="both"/>
        <w:rPr>
          <w:b/>
          <w:sz w:val="32"/>
          <w:szCs w:val="32"/>
        </w:rPr>
      </w:pPr>
      <w:r>
        <w:rPr>
          <w:b/>
          <w:sz w:val="32"/>
          <w:szCs w:val="32"/>
        </w:rPr>
        <w:t>C</w:t>
      </w:r>
      <w:ins w:id="32" w:author="granix pacheco" w:date="2016-02-08T08:36:00Z">
        <w:r w:rsidRPr="00131C56">
          <w:rPr>
            <w:b/>
            <w:color w:val="000000" w:themeColor="text1"/>
            <w:sz w:val="32"/>
            <w:szCs w:val="32"/>
          </w:rPr>
          <w:t>apacitores</w:t>
        </w:r>
      </w:ins>
      <w:r w:rsidRPr="003636D9">
        <w:rPr>
          <w:b/>
          <w:sz w:val="32"/>
          <w:szCs w:val="32"/>
        </w:rPr>
        <w:t>:</w:t>
      </w:r>
    </w:p>
    <w:p w14:paraId="445AD6DD" w14:textId="77777777" w:rsidR="00D45940" w:rsidRPr="003636D9" w:rsidRDefault="00D45940" w:rsidP="00D45940">
      <w:pPr>
        <w:pStyle w:val="NormalWeb"/>
        <w:shd w:val="clear" w:color="auto" w:fill="FFFFFF"/>
        <w:spacing w:before="0" w:beforeAutospacing="0" w:after="30" w:afterAutospacing="0"/>
        <w:ind w:left="720"/>
        <w:jc w:val="both"/>
        <w:rPr>
          <w:b/>
        </w:rPr>
      </w:pPr>
    </w:p>
    <w:p w14:paraId="528E856C" w14:textId="77777777" w:rsidR="00D45940" w:rsidRPr="003636D9" w:rsidRDefault="00D45940" w:rsidP="00D45940">
      <w:pPr>
        <w:pStyle w:val="NormalWeb"/>
        <w:shd w:val="clear" w:color="auto" w:fill="FFFFFF"/>
        <w:spacing w:before="0" w:beforeAutospacing="0" w:after="30" w:afterAutospacing="0"/>
        <w:ind w:firstLine="720"/>
        <w:jc w:val="both"/>
        <w:rPr>
          <w:rStyle w:val="tgc"/>
          <w:color w:val="222222"/>
          <w:lang w:val="pt-PT"/>
        </w:rPr>
      </w:pPr>
      <w:r w:rsidRPr="003636D9">
        <w:rPr>
          <w:rStyle w:val="tgc"/>
          <w:color w:val="222222"/>
          <w:lang w:val="pt-PT"/>
        </w:rPr>
        <w:t xml:space="preserve">Capacitores são dispositivos capazes de armazenar energia elétrica na forma de campo eletroestático. Tal habilidade, chamada capacitância, é qualificada de acordo com a quantidade de carga armazenada. A unidade de medida é o Farad. A seguir discutiremos dois dos tipos de capacitores, que são os mais utilizados em pequenos projetos: </w:t>
      </w:r>
    </w:p>
    <w:p w14:paraId="40A172F3" w14:textId="77777777" w:rsidR="00D45940" w:rsidRPr="003636D9" w:rsidRDefault="00D45940" w:rsidP="00D45940">
      <w:pPr>
        <w:pStyle w:val="NormalWeb"/>
        <w:shd w:val="clear" w:color="auto" w:fill="FFFFFF"/>
        <w:spacing w:before="0" w:beforeAutospacing="0" w:after="30" w:afterAutospacing="0"/>
        <w:ind w:firstLine="720"/>
        <w:jc w:val="both"/>
      </w:pPr>
      <w:r w:rsidRPr="003636D9">
        <w:rPr>
          <w:rStyle w:val="tgc"/>
          <w:b/>
          <w:color w:val="222222"/>
          <w:lang w:val="pt-PT"/>
        </w:rPr>
        <w:t>Nota:</w:t>
      </w:r>
      <w:r w:rsidRPr="003636D9">
        <w:rPr>
          <w:rStyle w:val="tgc"/>
          <w:color w:val="222222"/>
          <w:lang w:val="pt-PT"/>
        </w:rPr>
        <w:t xml:space="preserve"> Capacitores carregados apresentam resistência infinita em circuitos de corrente contínua.</w:t>
      </w:r>
    </w:p>
    <w:p w14:paraId="0CC3B1A4" w14:textId="77777777" w:rsidR="00D45940" w:rsidRPr="003636D9" w:rsidRDefault="00D45940" w:rsidP="00D45940">
      <w:pPr>
        <w:pStyle w:val="NormalWeb"/>
        <w:shd w:val="clear" w:color="auto" w:fill="FFFFFF"/>
        <w:spacing w:before="0" w:beforeAutospacing="0" w:after="30" w:afterAutospacing="0"/>
        <w:ind w:left="993"/>
        <w:jc w:val="both"/>
        <w:rPr>
          <w:b/>
          <w:sz w:val="32"/>
          <w:szCs w:val="32"/>
        </w:rPr>
      </w:pPr>
      <w:r w:rsidRPr="003636D9">
        <w:rPr>
          <w:noProof/>
          <w:color w:val="0000FF"/>
          <w:sz w:val="27"/>
          <w:szCs w:val="27"/>
          <w:lang w:eastAsia="pt-BR"/>
        </w:rPr>
        <w:drawing>
          <wp:inline distT="0" distB="0" distL="0" distR="0" wp14:anchorId="0F8F578D" wp14:editId="091E6536">
            <wp:extent cx="2363272" cy="1803429"/>
            <wp:effectExtent l="0" t="0" r="0" b="6350"/>
            <wp:docPr id="33" name="Imagem 33" descr="http://www.sabereletrica.com.br/wp-content/uploads/2015/03/tipos-de-capacitores.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abereletrica.com.br/wp-content/uploads/2015/03/tipos-de-capacitores.jp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25726" cy="1851088"/>
                    </a:xfrm>
                    <a:prstGeom prst="rect">
                      <a:avLst/>
                    </a:prstGeom>
                    <a:noFill/>
                    <a:ln>
                      <a:noFill/>
                    </a:ln>
                  </pic:spPr>
                </pic:pic>
              </a:graphicData>
            </a:graphic>
          </wp:inline>
        </w:drawing>
      </w:r>
      <w:r w:rsidRPr="003636D9">
        <w:rPr>
          <w:noProof/>
          <w:color w:val="0000FF"/>
          <w:sz w:val="27"/>
          <w:szCs w:val="27"/>
          <w:lang w:eastAsia="pt-BR"/>
        </w:rPr>
        <w:t xml:space="preserve"> </w:t>
      </w:r>
      <w:r w:rsidRPr="003636D9">
        <w:rPr>
          <w:color w:val="222222"/>
          <w:sz w:val="27"/>
          <w:szCs w:val="27"/>
          <w:lang w:val="pt-PT"/>
        </w:rPr>
        <w:t xml:space="preserve"> </w:t>
      </w:r>
      <w:r w:rsidRPr="003636D9">
        <w:rPr>
          <w:noProof/>
          <w:color w:val="0000FF"/>
          <w:sz w:val="27"/>
          <w:szCs w:val="27"/>
          <w:lang w:eastAsia="pt-BR"/>
        </w:rPr>
        <w:drawing>
          <wp:inline distT="0" distB="0" distL="0" distR="0" wp14:anchorId="6E1D89CD" wp14:editId="7E3C7EB8">
            <wp:extent cx="2837204" cy="1589510"/>
            <wp:effectExtent l="0" t="0" r="1270" b="0"/>
            <wp:docPr id="32" name="Imagem 32" descr="http://www.pcs.usp.br/~labdig/imagens/capacitor.codigo.valor.jp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cs.usp.br/~labdig/imagens/capacitor.codigo.valor.jpg">
                      <a:hlinkClick r:id="rId58"/>
                    </pic:cNvPr>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758" t="18419"/>
                    <a:stretch/>
                  </pic:blipFill>
                  <pic:spPr bwMode="auto">
                    <a:xfrm>
                      <a:off x="0" y="0"/>
                      <a:ext cx="2877936" cy="1612330"/>
                    </a:xfrm>
                    <a:prstGeom prst="rect">
                      <a:avLst/>
                    </a:prstGeom>
                    <a:noFill/>
                    <a:ln>
                      <a:noFill/>
                    </a:ln>
                    <a:extLst>
                      <a:ext uri="{53640926-AAD7-44D8-BBD7-CCE9431645EC}">
                        <a14:shadowObscured xmlns:a14="http://schemas.microsoft.com/office/drawing/2010/main"/>
                      </a:ext>
                    </a:extLst>
                  </pic:spPr>
                </pic:pic>
              </a:graphicData>
            </a:graphic>
          </wp:inline>
        </w:drawing>
      </w:r>
    </w:p>
    <w:p w14:paraId="4A82A07E"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3737A7EB" w14:textId="0831A098" w:rsidR="000472F9" w:rsidRDefault="00D45940" w:rsidP="00D45940">
      <w:pPr>
        <w:pStyle w:val="NormalWeb"/>
        <w:shd w:val="clear" w:color="auto" w:fill="FFFFFF"/>
        <w:spacing w:before="0" w:beforeAutospacing="0" w:after="30" w:afterAutospacing="0"/>
        <w:ind w:left="1080" w:firstLine="360"/>
        <w:jc w:val="both"/>
        <w:rPr>
          <w:b/>
          <w:sz w:val="32"/>
          <w:szCs w:val="32"/>
        </w:rPr>
      </w:pPr>
      <w:r>
        <w:rPr>
          <w:b/>
          <w:sz w:val="32"/>
          <w:szCs w:val="32"/>
        </w:rPr>
        <w:t>4.</w:t>
      </w:r>
      <w:r w:rsidR="000D7193">
        <w:rPr>
          <w:b/>
          <w:sz w:val="32"/>
          <w:szCs w:val="32"/>
        </w:rPr>
        <w:t>2</w:t>
      </w:r>
      <w:r>
        <w:rPr>
          <w:b/>
          <w:sz w:val="32"/>
          <w:szCs w:val="32"/>
        </w:rPr>
        <w:t>.4</w:t>
      </w:r>
      <w:r w:rsidRPr="003636D9">
        <w:rPr>
          <w:b/>
          <w:sz w:val="32"/>
          <w:szCs w:val="32"/>
        </w:rPr>
        <w:t>.1</w:t>
      </w:r>
      <w:r>
        <w:rPr>
          <w:b/>
          <w:sz w:val="32"/>
          <w:szCs w:val="32"/>
        </w:rPr>
        <w:t xml:space="preserve"> </w:t>
      </w:r>
      <w:r w:rsidRPr="003636D9">
        <w:rPr>
          <w:b/>
          <w:sz w:val="32"/>
          <w:szCs w:val="32"/>
        </w:rPr>
        <w:t xml:space="preserve">Capacitor de cerâmica: </w:t>
      </w:r>
    </w:p>
    <w:p w14:paraId="72EA9E83" w14:textId="77777777" w:rsidR="00D026A2" w:rsidRDefault="00D026A2" w:rsidP="00D45940">
      <w:pPr>
        <w:pStyle w:val="NormalWeb"/>
        <w:shd w:val="clear" w:color="auto" w:fill="FFFFFF"/>
        <w:spacing w:before="0" w:beforeAutospacing="0" w:after="30" w:afterAutospacing="0"/>
        <w:ind w:left="1080" w:firstLine="360"/>
        <w:jc w:val="both"/>
        <w:rPr>
          <w:b/>
          <w:sz w:val="32"/>
          <w:szCs w:val="32"/>
        </w:rPr>
      </w:pPr>
    </w:p>
    <w:p w14:paraId="1053D94B" w14:textId="4ABF4107" w:rsidR="00D45940" w:rsidRDefault="00D45940" w:rsidP="00D026A2">
      <w:pPr>
        <w:pStyle w:val="NormalWeb"/>
        <w:shd w:val="clear" w:color="auto" w:fill="FFFFFF"/>
        <w:spacing w:before="0" w:beforeAutospacing="0" w:after="30" w:afterAutospacing="0"/>
        <w:ind w:firstLine="720"/>
        <w:jc w:val="both"/>
      </w:pPr>
      <w:r w:rsidRPr="003636D9">
        <w:t>Também conhecidos como capacitores</w:t>
      </w:r>
      <w:r w:rsidR="000472F9">
        <w:t xml:space="preserve"> cerâmicos, destacam-se como os </w:t>
      </w:r>
      <w:r w:rsidRPr="003636D9">
        <w:t>capacitores mais utilizados atualmente. Presentes desde circuitos de corrente contínua (C.C.), até circuitos de altas frequências. Não possui polaridade, ou seja, funciona nos dois sentidos.</w:t>
      </w:r>
    </w:p>
    <w:p w14:paraId="262E7898" w14:textId="77777777" w:rsidR="00D026A2" w:rsidRDefault="00D026A2" w:rsidP="00D026A2">
      <w:pPr>
        <w:pStyle w:val="NormalWeb"/>
        <w:shd w:val="clear" w:color="auto" w:fill="FFFFFF"/>
        <w:spacing w:before="0" w:beforeAutospacing="0" w:after="30" w:afterAutospacing="0"/>
        <w:ind w:firstLine="720"/>
        <w:jc w:val="both"/>
      </w:pPr>
    </w:p>
    <w:p w14:paraId="651AB5AC" w14:textId="57A52547" w:rsidR="00131C56" w:rsidRDefault="00131C56" w:rsidP="00D45940">
      <w:pPr>
        <w:pStyle w:val="NormalWeb"/>
        <w:shd w:val="clear" w:color="auto" w:fill="FFFFFF"/>
        <w:spacing w:before="0" w:beforeAutospacing="0" w:after="30" w:afterAutospacing="0"/>
        <w:jc w:val="both"/>
      </w:pPr>
      <w:r>
        <w:tab/>
      </w:r>
      <w:r w:rsidRPr="00131C56">
        <w:rPr>
          <w:b/>
        </w:rPr>
        <w:t>Nota:</w:t>
      </w:r>
      <w:r>
        <w:rPr>
          <w:b/>
        </w:rPr>
        <w:t xml:space="preserve"> </w:t>
      </w:r>
      <w:r>
        <w:t>O valor dele é tabelado. Para encontrá-lo use o código escrito nele.</w:t>
      </w:r>
    </w:p>
    <w:p w14:paraId="759403FC" w14:textId="77777777" w:rsidR="00D026A2" w:rsidRPr="00131C56" w:rsidRDefault="00D026A2" w:rsidP="00D45940">
      <w:pPr>
        <w:pStyle w:val="NormalWeb"/>
        <w:shd w:val="clear" w:color="auto" w:fill="FFFFFF"/>
        <w:spacing w:before="0" w:beforeAutospacing="0" w:after="30" w:afterAutospacing="0"/>
        <w:jc w:val="both"/>
        <w:rPr>
          <w:sz w:val="32"/>
          <w:szCs w:val="32"/>
        </w:rPr>
      </w:pPr>
    </w:p>
    <w:p w14:paraId="7D63EAE1" w14:textId="77777777" w:rsidR="000472F9" w:rsidRDefault="00D45940" w:rsidP="000472F9">
      <w:pPr>
        <w:pStyle w:val="NormalWeb"/>
        <w:shd w:val="clear" w:color="auto" w:fill="FFFFFF"/>
        <w:spacing w:before="0" w:beforeAutospacing="0" w:after="30" w:afterAutospacing="0"/>
        <w:ind w:left="720" w:firstLine="720"/>
        <w:jc w:val="both"/>
        <w:rPr>
          <w:b/>
          <w:sz w:val="32"/>
          <w:szCs w:val="32"/>
        </w:rPr>
      </w:pPr>
      <w:r>
        <w:rPr>
          <w:b/>
          <w:sz w:val="32"/>
          <w:szCs w:val="32"/>
        </w:rPr>
        <w:lastRenderedPageBreak/>
        <w:t>4.</w:t>
      </w:r>
      <w:r w:rsidR="000D7193">
        <w:rPr>
          <w:b/>
          <w:sz w:val="32"/>
          <w:szCs w:val="32"/>
        </w:rPr>
        <w:t>2</w:t>
      </w:r>
      <w:r>
        <w:rPr>
          <w:b/>
          <w:sz w:val="32"/>
          <w:szCs w:val="32"/>
        </w:rPr>
        <w:t xml:space="preserve">.4.2 </w:t>
      </w:r>
      <w:r w:rsidRPr="003636D9">
        <w:rPr>
          <w:b/>
          <w:sz w:val="32"/>
          <w:szCs w:val="32"/>
        </w:rPr>
        <w:t xml:space="preserve">Capacitor eletrolítico: </w:t>
      </w:r>
    </w:p>
    <w:p w14:paraId="32B3FA90" w14:textId="77777777" w:rsidR="00D026A2" w:rsidRDefault="00D026A2" w:rsidP="00D026A2">
      <w:pPr>
        <w:pStyle w:val="NormalWeb"/>
        <w:shd w:val="clear" w:color="auto" w:fill="FFFFFF"/>
        <w:spacing w:before="0" w:beforeAutospacing="0" w:after="30" w:afterAutospacing="0"/>
        <w:jc w:val="both"/>
      </w:pPr>
    </w:p>
    <w:p w14:paraId="7BC3CBB6" w14:textId="538BBBE4" w:rsidR="00D45940" w:rsidRPr="003636D9" w:rsidRDefault="00D45940" w:rsidP="00D026A2">
      <w:pPr>
        <w:pStyle w:val="NormalWeb"/>
        <w:shd w:val="clear" w:color="auto" w:fill="FFFFFF"/>
        <w:spacing w:before="0" w:beforeAutospacing="0" w:after="30" w:afterAutospacing="0"/>
        <w:ind w:firstLine="576"/>
        <w:jc w:val="both"/>
        <w:rPr>
          <w:b/>
          <w:sz w:val="32"/>
          <w:szCs w:val="32"/>
        </w:rPr>
      </w:pPr>
      <w:r w:rsidRPr="003636D9">
        <w:t>Não</w:t>
      </w:r>
      <w:r>
        <w:t xml:space="preserve"> recomendados para projetos que</w:t>
      </w:r>
      <w:r w:rsidR="000472F9">
        <w:t xml:space="preserve"> </w:t>
      </w:r>
      <w:r w:rsidRPr="003636D9">
        <w:t>envolvam sinais de</w:t>
      </w:r>
      <w:r>
        <w:t xml:space="preserve"> </w:t>
      </w:r>
      <w:r w:rsidRPr="003636D9">
        <w:t>frequências elevadas, sendo para esses mais recomendados outros capacitores. Possuem destaque para conexões entre circuitos e filtrage</w:t>
      </w:r>
      <w:r w:rsidR="000472F9">
        <w:t>m de sinais de baixa frequência e possui polaridade (faixa e perna maior).</w:t>
      </w:r>
    </w:p>
    <w:p w14:paraId="216B1189" w14:textId="77777777" w:rsidR="00D45940" w:rsidRPr="003636D9" w:rsidRDefault="00D45940" w:rsidP="00D45940">
      <w:pPr>
        <w:pStyle w:val="NormalWeb"/>
        <w:shd w:val="clear" w:color="auto" w:fill="FFFFFF"/>
        <w:spacing w:before="0" w:beforeAutospacing="0" w:after="30" w:afterAutospacing="0"/>
        <w:jc w:val="both"/>
        <w:rPr>
          <w:b/>
          <w:sz w:val="32"/>
          <w:szCs w:val="32"/>
          <w:rPrChange w:id="33" w:author="Mateus Berardo de Souza Terra" w:date="2016-02-08T20:05:00Z">
            <w:rPr/>
          </w:rPrChange>
        </w:rPr>
      </w:pPr>
    </w:p>
    <w:p w14:paraId="7DD95FA7" w14:textId="77777777" w:rsidR="00D45940" w:rsidRPr="00D45940" w:rsidRDefault="00D45940" w:rsidP="00D45940">
      <w:pPr>
        <w:pStyle w:val="PargrafodaLista"/>
        <w:numPr>
          <w:ilvl w:val="0"/>
          <w:numId w:val="100"/>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4801A9B9" w14:textId="77777777" w:rsidR="00D45940" w:rsidRPr="00D45940" w:rsidRDefault="00D45940" w:rsidP="00D45940">
      <w:pPr>
        <w:pStyle w:val="PargrafodaLista"/>
        <w:numPr>
          <w:ilvl w:val="1"/>
          <w:numId w:val="100"/>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5823DC5E" w14:textId="77777777" w:rsidR="00D45940" w:rsidRPr="00D45940" w:rsidRDefault="00D45940" w:rsidP="00D45940">
      <w:pPr>
        <w:pStyle w:val="PargrafodaLista"/>
        <w:numPr>
          <w:ilvl w:val="1"/>
          <w:numId w:val="100"/>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238C7788" w14:textId="31C712ED" w:rsidR="00D45940" w:rsidRPr="000472F9" w:rsidRDefault="000472F9">
      <w:pPr>
        <w:shd w:val="clear" w:color="auto" w:fill="FFFFFF"/>
        <w:spacing w:after="30" w:line="240" w:lineRule="auto"/>
        <w:ind w:left="576"/>
        <w:jc w:val="both"/>
        <w:rPr>
          <w:b/>
          <w:sz w:val="32"/>
          <w:szCs w:val="32"/>
        </w:rPr>
        <w:pPrChange w:id="34" w:author="Mateus Berardo de Souza Terra" w:date="2016-02-08T22:26:00Z">
          <w:pPr>
            <w:pStyle w:val="NormalWeb"/>
            <w:numPr>
              <w:numId w:val="25"/>
            </w:numPr>
            <w:shd w:val="clear" w:color="auto" w:fill="FFFFFF"/>
            <w:spacing w:before="0" w:beforeAutospacing="0" w:after="160" w:afterAutospacing="0"/>
            <w:ind w:left="720" w:hanging="360"/>
            <w:jc w:val="both"/>
          </w:pPr>
        </w:pPrChange>
      </w:pPr>
      <w:r>
        <w:rPr>
          <w:b/>
          <w:sz w:val="32"/>
          <w:szCs w:val="32"/>
        </w:rPr>
        <w:t xml:space="preserve">4.2.5 </w:t>
      </w:r>
      <w:r w:rsidR="00D45940" w:rsidRPr="000472F9">
        <w:rPr>
          <w:b/>
          <w:sz w:val="32"/>
          <w:szCs w:val="32"/>
          <w:rPrChange w:id="35" w:author="Mateus Berardo de Souza Terra" w:date="2016-02-08T20:05:00Z">
            <w:rPr/>
          </w:rPrChange>
        </w:rPr>
        <w:t>Diodos:</w:t>
      </w:r>
    </w:p>
    <w:p w14:paraId="5ED2702D" w14:textId="77777777" w:rsidR="00D45940" w:rsidRDefault="00D45940">
      <w:pPr>
        <w:pStyle w:val="NormalWeb"/>
        <w:shd w:val="clear" w:color="auto" w:fill="FFFFFF"/>
        <w:spacing w:before="0" w:beforeAutospacing="0" w:after="30" w:afterAutospacing="0"/>
        <w:ind w:firstLine="720"/>
        <w:jc w:val="both"/>
        <w:rPr>
          <w:bCs/>
        </w:rPr>
        <w:pPrChange w:id="36" w:author="granix pacheco" w:date="2016-02-08T13:11:00Z">
          <w:pPr>
            <w:pStyle w:val="NormalWeb"/>
            <w:numPr>
              <w:numId w:val="25"/>
            </w:numPr>
            <w:shd w:val="clear" w:color="auto" w:fill="FFFFFF"/>
            <w:spacing w:before="0" w:beforeAutospacing="0" w:after="160" w:afterAutospacing="0"/>
            <w:ind w:left="720" w:hanging="360"/>
            <w:jc w:val="both"/>
          </w:pPr>
        </w:pPrChange>
      </w:pPr>
      <w:r w:rsidRPr="003636D9">
        <w:rPr>
          <w:bCs/>
        </w:rPr>
        <w:t>O diodo é um componente de dois terminais que conduz a corrente em apenas um sentido, bloqueando a sua passagem no sentido oposto. Ele é um semicondutor muito usado em retificadores e em circuitos de proteção. E</w:t>
      </w:r>
      <w:r w:rsidRPr="003636D9">
        <w:rPr>
          <w:bCs/>
          <w:rPrChange w:id="37" w:author="Mateus Berardo de Souza Terra" w:date="2016-02-08T20:05:00Z">
            <w:rPr>
              <w:rFonts w:ascii="Arial" w:hAnsi="Arial" w:cs="Arial"/>
              <w:b/>
              <w:bCs/>
              <w:color w:val="555555"/>
              <w:sz w:val="19"/>
              <w:szCs w:val="19"/>
            </w:rPr>
          </w:rPrChange>
        </w:rPr>
        <w:t>xistem diversos modelos</w:t>
      </w:r>
      <w:r w:rsidRPr="003636D9">
        <w:rPr>
          <w:bCs/>
        </w:rPr>
        <w:t>,</w:t>
      </w:r>
      <w:r w:rsidRPr="003636D9">
        <w:rPr>
          <w:bCs/>
          <w:rPrChange w:id="38" w:author="Mateus Berardo de Souza Terra" w:date="2016-02-08T20:05:00Z">
            <w:rPr>
              <w:rFonts w:ascii="Arial" w:hAnsi="Arial" w:cs="Arial"/>
              <w:b/>
              <w:bCs/>
              <w:color w:val="555555"/>
              <w:sz w:val="19"/>
              <w:szCs w:val="19"/>
            </w:rPr>
          </w:rPrChange>
        </w:rPr>
        <w:t xml:space="preserve"> com diversas funções</w:t>
      </w:r>
      <w:r w:rsidRPr="003636D9">
        <w:rPr>
          <w:bCs/>
        </w:rPr>
        <w:t>.</w:t>
      </w:r>
    </w:p>
    <w:p w14:paraId="42D7D3A2" w14:textId="77777777" w:rsidR="00D45940" w:rsidRPr="003636D9" w:rsidRDefault="00D45940" w:rsidP="00D45940">
      <w:pPr>
        <w:pStyle w:val="NormalWeb"/>
        <w:shd w:val="clear" w:color="auto" w:fill="FFFFFF"/>
        <w:spacing w:before="0" w:beforeAutospacing="0" w:after="30" w:afterAutospacing="0"/>
        <w:ind w:firstLine="720"/>
        <w:jc w:val="both"/>
        <w:rPr>
          <w:bCs/>
        </w:rPr>
      </w:pPr>
    </w:p>
    <w:p w14:paraId="4A264B09" w14:textId="6A22E2CE" w:rsidR="00D45940" w:rsidRDefault="00D45940" w:rsidP="00D45940">
      <w:pPr>
        <w:pStyle w:val="NormalWeb"/>
        <w:shd w:val="clear" w:color="auto" w:fill="FFFFFF"/>
        <w:spacing w:before="0" w:beforeAutospacing="0" w:after="30" w:afterAutospacing="0"/>
        <w:ind w:firstLine="720"/>
        <w:jc w:val="both"/>
        <w:rPr>
          <w:bCs/>
        </w:rPr>
      </w:pPr>
      <w:r w:rsidRPr="003636D9">
        <w:rPr>
          <w:b/>
          <w:bCs/>
        </w:rPr>
        <w:t>Nota:</w:t>
      </w:r>
      <w:r w:rsidRPr="003636D9">
        <w:rPr>
          <w:bCs/>
        </w:rPr>
        <w:t xml:space="preserve"> </w:t>
      </w:r>
      <w:proofErr w:type="gramStart"/>
      <w:r w:rsidRPr="003636D9">
        <w:rPr>
          <w:bCs/>
        </w:rPr>
        <w:t>seus uso</w:t>
      </w:r>
      <w:proofErr w:type="gramEnd"/>
      <w:r w:rsidRPr="003636D9">
        <w:rPr>
          <w:bCs/>
        </w:rPr>
        <w:t xml:space="preserve"> geralmente implica em uma pequena queda de tensão</w:t>
      </w:r>
      <w:r w:rsidR="000472F9">
        <w:rPr>
          <w:bCs/>
        </w:rPr>
        <w:t xml:space="preserve"> (0,7 V).</w:t>
      </w:r>
    </w:p>
    <w:p w14:paraId="1382FECC" w14:textId="77777777" w:rsidR="00D45940" w:rsidRPr="003636D9" w:rsidRDefault="00D45940" w:rsidP="00D45940">
      <w:pPr>
        <w:pStyle w:val="NormalWeb"/>
        <w:shd w:val="clear" w:color="auto" w:fill="FFFFFF"/>
        <w:spacing w:before="0" w:beforeAutospacing="0" w:after="30" w:afterAutospacing="0"/>
        <w:ind w:firstLine="720"/>
        <w:jc w:val="both"/>
        <w:rPr>
          <w:bCs/>
        </w:rPr>
      </w:pPr>
    </w:p>
    <w:p w14:paraId="3A196632" w14:textId="77777777" w:rsidR="00D45940" w:rsidRPr="003636D9" w:rsidRDefault="00D45940" w:rsidP="00D45940">
      <w:pPr>
        <w:spacing w:after="30"/>
        <w:jc w:val="both"/>
        <w:rPr>
          <w:rFonts w:ascii="Times New Roman" w:hAnsi="Times New Roman" w:cs="Times New Roman"/>
          <w:color w:val="222222"/>
          <w:sz w:val="27"/>
          <w:szCs w:val="27"/>
          <w:rPrChange w:id="39" w:author="Mateus Berardo de Souza Terra" w:date="2016-02-08T20:05:00Z">
            <w:rPr>
              <w:rFonts w:ascii="Arial" w:hAnsi="Arial" w:cs="Arial"/>
              <w:color w:val="222222"/>
              <w:sz w:val="27"/>
              <w:szCs w:val="27"/>
              <w:lang w:val="pt-PT"/>
            </w:rPr>
          </w:rPrChange>
        </w:rPr>
      </w:pPr>
      <w:r w:rsidRPr="003636D9">
        <w:rPr>
          <w:rFonts w:ascii="Times New Roman" w:hAnsi="Times New Roman" w:cs="Times New Roman"/>
          <w:color w:val="222222"/>
          <w:sz w:val="27"/>
          <w:szCs w:val="27"/>
        </w:rPr>
        <w:t xml:space="preserve">                         </w:t>
      </w:r>
      <w:r w:rsidRPr="003636D9">
        <w:rPr>
          <w:rFonts w:ascii="Times New Roman" w:hAnsi="Times New Roman" w:cs="Times New Roman"/>
          <w:noProof/>
          <w:color w:val="222222"/>
          <w:sz w:val="27"/>
          <w:szCs w:val="27"/>
          <w:lang w:eastAsia="pt-BR"/>
        </w:rPr>
        <w:drawing>
          <wp:inline distT="0" distB="0" distL="0" distR="0" wp14:anchorId="71D665C8" wp14:editId="490B9D1F">
            <wp:extent cx="1899507" cy="952623"/>
            <wp:effectExtent l="0" t="0" r="5715" b="0"/>
            <wp:docPr id="12" name="Imagem 12" descr="C:\Users\granix\Downloads\sketch-145494470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ranix\Downloads\sketch-145494470465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12366" cy="959072"/>
                    </a:xfrm>
                    <a:prstGeom prst="rect">
                      <a:avLst/>
                    </a:prstGeom>
                    <a:noFill/>
                    <a:ln>
                      <a:noFill/>
                    </a:ln>
                  </pic:spPr>
                </pic:pic>
              </a:graphicData>
            </a:graphic>
          </wp:inline>
        </w:drawing>
      </w:r>
      <w:r w:rsidRPr="003636D9">
        <w:rPr>
          <w:rFonts w:ascii="Times New Roman" w:hAnsi="Times New Roman" w:cs="Times New Roman"/>
          <w:color w:val="222222"/>
          <w:sz w:val="27"/>
          <w:szCs w:val="27"/>
          <w:rPrChange w:id="40" w:author="Mateus Berardo de Souza Terra" w:date="2016-02-08T20:05:00Z">
            <w:rPr>
              <w:rFonts w:ascii="Arial" w:hAnsi="Arial" w:cs="Arial"/>
              <w:color w:val="222222"/>
              <w:sz w:val="27"/>
              <w:szCs w:val="27"/>
              <w:lang w:val="pt-PT"/>
            </w:rPr>
          </w:rPrChange>
        </w:rPr>
        <w:t xml:space="preserve"> </w:t>
      </w:r>
      <w:r w:rsidRPr="003636D9">
        <w:rPr>
          <w:rFonts w:ascii="Times New Roman" w:hAnsi="Times New Roman" w:cs="Times New Roman"/>
          <w:noProof/>
          <w:color w:val="0000FF"/>
          <w:sz w:val="27"/>
          <w:szCs w:val="27"/>
          <w:lang w:eastAsia="pt-BR"/>
        </w:rPr>
        <w:drawing>
          <wp:inline distT="0" distB="0" distL="0" distR="0" wp14:anchorId="5D9784A7" wp14:editId="18C8E512">
            <wp:extent cx="1265614" cy="949612"/>
            <wp:effectExtent l="0" t="0" r="0" b="3175"/>
            <wp:docPr id="11" name="Imagem 11" descr="http://d1gsvnjtkwr6dd.cloudfront.net/large/SC-DI-1N5404_LRG.jp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1gsvnjtkwr6dd.cloudfront.net/large/SC-DI-1N5404_LRG.jpg">
                      <a:hlinkClick r:id="rId61"/>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03205" cy="977818"/>
                    </a:xfrm>
                    <a:prstGeom prst="rect">
                      <a:avLst/>
                    </a:prstGeom>
                    <a:noFill/>
                    <a:ln>
                      <a:noFill/>
                    </a:ln>
                  </pic:spPr>
                </pic:pic>
              </a:graphicData>
            </a:graphic>
          </wp:inline>
        </w:drawing>
      </w:r>
    </w:p>
    <w:p w14:paraId="600A5CAE" w14:textId="77777777" w:rsidR="00D45940" w:rsidRDefault="00D45940" w:rsidP="00D45940">
      <w:pPr>
        <w:spacing w:after="30"/>
        <w:jc w:val="both"/>
        <w:rPr>
          <w:rFonts w:ascii="Times New Roman" w:hAnsi="Times New Roman" w:cs="Times New Roman"/>
          <w:color w:val="222222"/>
          <w:sz w:val="27"/>
          <w:szCs w:val="27"/>
        </w:rPr>
      </w:pPr>
    </w:p>
    <w:p w14:paraId="055D4EA8" w14:textId="77777777" w:rsidR="00465B8D" w:rsidRDefault="00465B8D" w:rsidP="00D45940">
      <w:pPr>
        <w:spacing w:after="30"/>
        <w:jc w:val="both"/>
        <w:rPr>
          <w:rFonts w:ascii="Times New Roman" w:hAnsi="Times New Roman" w:cs="Times New Roman"/>
          <w:color w:val="222222"/>
          <w:sz w:val="27"/>
          <w:szCs w:val="27"/>
        </w:rPr>
      </w:pPr>
    </w:p>
    <w:p w14:paraId="7B726267" w14:textId="1C084C21" w:rsidR="00D45940" w:rsidRPr="003636D9" w:rsidRDefault="00D45940" w:rsidP="00D45940">
      <w:pPr>
        <w:spacing w:after="30"/>
        <w:jc w:val="both"/>
        <w:rPr>
          <w:rFonts w:ascii="Times New Roman" w:eastAsia="Times New Roman" w:hAnsi="Times New Roman" w:cs="Times New Roman"/>
          <w:vanish/>
          <w:color w:val="222222"/>
          <w:sz w:val="27"/>
          <w:szCs w:val="27"/>
          <w:lang w:eastAsia="pt-BR"/>
          <w:rPrChange w:id="41" w:author="Mateus Berardo de Souza Terra" w:date="2016-02-08T20:05:00Z">
            <w:rPr>
              <w:rFonts w:ascii="Arial" w:eastAsia="Times New Roman" w:hAnsi="Arial" w:cs="Arial"/>
              <w:vanish/>
              <w:color w:val="222222"/>
              <w:sz w:val="27"/>
              <w:szCs w:val="27"/>
              <w:lang w:val="pt-PT" w:eastAsia="pt-BR"/>
            </w:rPr>
          </w:rPrChange>
        </w:rPr>
      </w:pPr>
      <w:r w:rsidRPr="003636D9">
        <w:rPr>
          <w:rFonts w:ascii="Times New Roman" w:hAnsi="Times New Roman" w:cs="Times New Roman"/>
          <w:vanish/>
          <w:color w:val="222222"/>
          <w:sz w:val="27"/>
          <w:szCs w:val="27"/>
          <w:rPrChange w:id="42" w:author="Mateus Berardo de Souza Terra" w:date="2016-02-08T20:05:00Z">
            <w:rPr>
              <w:rFonts w:ascii="Arial" w:hAnsi="Arial" w:cs="Arial"/>
              <w:vanish/>
              <w:color w:val="222222"/>
              <w:sz w:val="27"/>
              <w:szCs w:val="27"/>
              <w:lang w:val="pt-PT"/>
            </w:rPr>
          </w:rPrChange>
        </w:rPr>
        <w:t xml:space="preserve"> </w:t>
      </w:r>
      <w:r w:rsidRPr="003636D9">
        <w:rPr>
          <w:rFonts w:ascii="Times New Roman" w:eastAsia="Times New Roman" w:hAnsi="Times New Roman" w:cs="Times New Roman"/>
          <w:noProof/>
          <w:vanish/>
          <w:color w:val="0000FF"/>
          <w:sz w:val="27"/>
          <w:szCs w:val="27"/>
          <w:lang w:eastAsia="pt-BR"/>
          <w:rPrChange w:id="43" w:author="Unknown">
            <w:rPr>
              <w:noProof/>
              <w:lang w:eastAsia="pt-BR"/>
            </w:rPr>
          </w:rPrChange>
        </w:rPr>
        <w:drawing>
          <wp:inline distT="0" distB="0" distL="0" distR="0" wp14:anchorId="6E089451" wp14:editId="5A2ECAC8">
            <wp:extent cx="4992370" cy="3745865"/>
            <wp:effectExtent l="0" t="0" r="0" b="6985"/>
            <wp:docPr id="10" name="Imagem 10" descr="https://encrypted-tbn1.gstatic.com/images?q=tbn:ANd9GcRUghYffSaHyGXrI-zM7gDgW9F_xP_aiclMkXqPFRed3sjBUt4V">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encrypted-tbn1.gstatic.com/images?q=tbn:ANd9GcRUghYffSaHyGXrI-zM7gDgW9F_xP_aiclMkXqPFRed3sjBUt4V">
                      <a:hlinkClick r:id="rId61"/>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2370" cy="3745865"/>
                    </a:xfrm>
                    <a:prstGeom prst="rect">
                      <a:avLst/>
                    </a:prstGeom>
                    <a:noFill/>
                    <a:ln>
                      <a:noFill/>
                    </a:ln>
                  </pic:spPr>
                </pic:pic>
              </a:graphicData>
            </a:graphic>
          </wp:inline>
        </w:drawing>
      </w:r>
    </w:p>
    <w:p w14:paraId="6E360C3E" w14:textId="77777777" w:rsidR="00D45940" w:rsidRPr="003636D9" w:rsidRDefault="00D45940" w:rsidP="00D45940">
      <w:pPr>
        <w:spacing w:after="30"/>
        <w:jc w:val="both"/>
        <w:rPr>
          <w:rFonts w:ascii="Times New Roman" w:eastAsia="Times New Roman" w:hAnsi="Times New Roman" w:cs="Times New Roman"/>
          <w:vanish/>
          <w:color w:val="222222"/>
          <w:sz w:val="27"/>
          <w:szCs w:val="27"/>
          <w:lang w:eastAsia="pt-BR"/>
          <w:rPrChange w:id="44" w:author="Mateus Berardo de Souza Terra" w:date="2016-02-08T20:05:00Z">
            <w:rPr>
              <w:rFonts w:ascii="Arial" w:eastAsia="Times New Roman" w:hAnsi="Arial" w:cs="Arial"/>
              <w:vanish/>
              <w:color w:val="222222"/>
              <w:sz w:val="27"/>
              <w:szCs w:val="27"/>
              <w:lang w:val="pt-PT" w:eastAsia="pt-BR"/>
            </w:rPr>
          </w:rPrChange>
        </w:rPr>
      </w:pPr>
      <w:r w:rsidRPr="003636D9">
        <w:rPr>
          <w:rFonts w:ascii="Times New Roman" w:hAnsi="Times New Roman" w:cs="Times New Roman"/>
          <w:vanish/>
          <w:color w:val="222222"/>
          <w:sz w:val="27"/>
          <w:szCs w:val="27"/>
          <w:rPrChange w:id="45" w:author="Mateus Berardo de Souza Terra" w:date="2016-02-08T20:05:00Z">
            <w:rPr>
              <w:rFonts w:ascii="Arial" w:hAnsi="Arial" w:cs="Arial"/>
              <w:vanish/>
              <w:color w:val="222222"/>
              <w:sz w:val="27"/>
              <w:szCs w:val="27"/>
              <w:lang w:val="pt-PT"/>
            </w:rPr>
          </w:rPrChange>
        </w:rPr>
        <w:t xml:space="preserve"> </w:t>
      </w:r>
      <w:r w:rsidRPr="003636D9">
        <w:rPr>
          <w:rFonts w:ascii="Times New Roman" w:eastAsia="Times New Roman" w:hAnsi="Times New Roman" w:cs="Times New Roman"/>
          <w:noProof/>
          <w:vanish/>
          <w:color w:val="0000FF"/>
          <w:sz w:val="27"/>
          <w:szCs w:val="27"/>
          <w:lang w:eastAsia="pt-BR"/>
          <w:rPrChange w:id="46" w:author="Unknown">
            <w:rPr>
              <w:noProof/>
              <w:lang w:eastAsia="pt-BR"/>
            </w:rPr>
          </w:rPrChange>
        </w:rPr>
        <w:drawing>
          <wp:inline distT="0" distB="0" distL="0" distR="0" wp14:anchorId="50262F1A" wp14:editId="63E9C71E">
            <wp:extent cx="4992370" cy="3745865"/>
            <wp:effectExtent l="0" t="0" r="0" b="6985"/>
            <wp:docPr id="9" name="Imagem 9" descr="https://encrypted-tbn1.gstatic.com/images?q=tbn:ANd9GcRUghYffSaHyGXrI-zM7gDgW9F_xP_aiclMkXqPFRed3sjBUt4V">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ncrypted-tbn1.gstatic.com/images?q=tbn:ANd9GcRUghYffSaHyGXrI-zM7gDgW9F_xP_aiclMkXqPFRed3sjBUt4V">
                      <a:hlinkClick r:id="rId61"/>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2370" cy="3745865"/>
                    </a:xfrm>
                    <a:prstGeom prst="rect">
                      <a:avLst/>
                    </a:prstGeom>
                    <a:noFill/>
                    <a:ln>
                      <a:noFill/>
                    </a:ln>
                  </pic:spPr>
                </pic:pic>
              </a:graphicData>
            </a:graphic>
          </wp:inline>
        </w:drawing>
      </w:r>
    </w:p>
    <w:p w14:paraId="2A80860F" w14:textId="77777777" w:rsidR="00D45940" w:rsidRPr="003636D9" w:rsidDel="00743F38" w:rsidRDefault="00D45940">
      <w:pPr>
        <w:pStyle w:val="NormalWeb"/>
        <w:shd w:val="clear" w:color="auto" w:fill="FFFFFF"/>
        <w:tabs>
          <w:tab w:val="left" w:pos="3449"/>
        </w:tabs>
        <w:spacing w:before="0" w:beforeAutospacing="0" w:after="30" w:afterAutospacing="0"/>
        <w:jc w:val="both"/>
        <w:rPr>
          <w:del w:id="47" w:author="Mateus Berardo de Souza Terra" w:date="2016-02-08T22:27:00Z"/>
          <w:b/>
          <w:sz w:val="32"/>
          <w:szCs w:val="32"/>
        </w:rPr>
        <w:pPrChange w:id="48" w:author="Mateus Berardo de Souza Terra" w:date="2016-02-08T22:27:00Z">
          <w:pPr>
            <w:pStyle w:val="NormalWeb"/>
            <w:shd w:val="clear" w:color="auto" w:fill="FFFFFF"/>
            <w:spacing w:before="0" w:beforeAutospacing="0" w:after="160" w:afterAutospacing="0"/>
            <w:jc w:val="both"/>
          </w:pPr>
        </w:pPrChange>
      </w:pPr>
    </w:p>
    <w:p w14:paraId="1FA3B7B5" w14:textId="77777777" w:rsidR="00D45940" w:rsidRPr="003636D9" w:rsidRDefault="00D45940">
      <w:pPr>
        <w:pStyle w:val="NormalWeb"/>
        <w:shd w:val="clear" w:color="auto" w:fill="FFFFFF"/>
        <w:spacing w:before="0" w:beforeAutospacing="0" w:after="30" w:afterAutospacing="0"/>
        <w:ind w:left="1224"/>
        <w:jc w:val="both"/>
        <w:rPr>
          <w:ins w:id="49" w:author="Mateus Berardo de Souza Terra" w:date="2016-02-08T22:27:00Z"/>
        </w:rPr>
        <w:pPrChange w:id="50" w:author="Mateus Berardo de Souza Terra" w:date="2016-02-08T22:27:00Z">
          <w:pPr>
            <w:pStyle w:val="NormalWeb"/>
            <w:numPr>
              <w:numId w:val="25"/>
            </w:numPr>
            <w:shd w:val="clear" w:color="auto" w:fill="FFFFFF"/>
            <w:spacing w:before="0" w:beforeAutospacing="0" w:after="160" w:afterAutospacing="0"/>
            <w:ind w:left="720" w:hanging="360"/>
            <w:jc w:val="both"/>
          </w:pPr>
        </w:pPrChange>
      </w:pPr>
    </w:p>
    <w:p w14:paraId="66CB4E74"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208D9EB8"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40EC5DE"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5C9CB5C"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598B700C"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55565E4A" w14:textId="77777777" w:rsidR="00D45940" w:rsidRPr="003636D9" w:rsidRDefault="00D45940" w:rsidP="00D45940">
      <w:pPr>
        <w:pStyle w:val="PargrafodaLista"/>
        <w:numPr>
          <w:ilvl w:val="1"/>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6D6C263B" w14:textId="77777777" w:rsidR="00D45940" w:rsidRPr="003636D9" w:rsidRDefault="00D45940" w:rsidP="00D45940">
      <w:pPr>
        <w:pStyle w:val="PargrafodaLista"/>
        <w:numPr>
          <w:ilvl w:val="1"/>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69038E1B"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486F9892"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C3CEF0E"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48ABDA01"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03D74430"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45FA785" w14:textId="39F2F932" w:rsidR="00D45940" w:rsidRPr="003636D9" w:rsidRDefault="00D45940">
      <w:pPr>
        <w:pStyle w:val="NormalWeb"/>
        <w:shd w:val="clear" w:color="auto" w:fill="FFFFFF"/>
        <w:tabs>
          <w:tab w:val="left" w:pos="3449"/>
        </w:tabs>
        <w:spacing w:before="0" w:beforeAutospacing="0" w:after="30" w:afterAutospacing="0"/>
        <w:ind w:left="1980"/>
        <w:jc w:val="both"/>
        <w:rPr>
          <w:b/>
          <w:sz w:val="32"/>
          <w:szCs w:val="32"/>
        </w:rPr>
        <w:pPrChange w:id="51" w:author="Mateus Berardo de Souza Terra" w:date="2016-02-08T22:28:00Z">
          <w:pPr>
            <w:pStyle w:val="NormalWeb"/>
            <w:shd w:val="clear" w:color="auto" w:fill="FFFFFF"/>
            <w:spacing w:before="0" w:beforeAutospacing="0" w:after="160" w:afterAutospacing="0"/>
            <w:jc w:val="both"/>
          </w:pPr>
        </w:pPrChange>
      </w:pPr>
      <w:r>
        <w:rPr>
          <w:b/>
          <w:sz w:val="32"/>
          <w:szCs w:val="32"/>
        </w:rPr>
        <w:t>4.</w:t>
      </w:r>
      <w:r w:rsidR="000D7193">
        <w:rPr>
          <w:b/>
          <w:sz w:val="32"/>
          <w:szCs w:val="32"/>
        </w:rPr>
        <w:t>2</w:t>
      </w:r>
      <w:r>
        <w:rPr>
          <w:b/>
          <w:sz w:val="32"/>
          <w:szCs w:val="32"/>
        </w:rPr>
        <w:t xml:space="preserve">.5.1 </w:t>
      </w:r>
      <w:proofErr w:type="spellStart"/>
      <w:r w:rsidRPr="003636D9">
        <w:rPr>
          <w:b/>
          <w:sz w:val="32"/>
          <w:szCs w:val="32"/>
          <w:rPrChange w:id="52" w:author="Mateus Berardo de Souza Terra" w:date="2016-02-08T20:05:00Z">
            <w:rPr/>
          </w:rPrChange>
        </w:rPr>
        <w:t>LEDs</w:t>
      </w:r>
      <w:proofErr w:type="spellEnd"/>
      <w:r w:rsidRPr="003636D9">
        <w:rPr>
          <w:b/>
          <w:sz w:val="32"/>
          <w:szCs w:val="32"/>
          <w:rPrChange w:id="53" w:author="Mateus Berardo de Souza Terra" w:date="2016-02-08T20:05:00Z">
            <w:rPr/>
          </w:rPrChange>
        </w:rPr>
        <w:t>:</w:t>
      </w:r>
      <w:r w:rsidRPr="003636D9">
        <w:rPr>
          <w:b/>
          <w:sz w:val="32"/>
          <w:szCs w:val="32"/>
        </w:rPr>
        <w:tab/>
      </w:r>
    </w:p>
    <w:p w14:paraId="76CFD5CF" w14:textId="77777777" w:rsidR="00465B8D" w:rsidRDefault="00465B8D" w:rsidP="00465B8D">
      <w:pPr>
        <w:pStyle w:val="NormalWeb"/>
        <w:shd w:val="clear" w:color="auto" w:fill="FFFFFF"/>
        <w:tabs>
          <w:tab w:val="left" w:pos="3449"/>
        </w:tabs>
        <w:spacing w:before="0" w:beforeAutospacing="0" w:after="30" w:afterAutospacing="0"/>
        <w:ind w:firstLine="709"/>
        <w:jc w:val="both"/>
      </w:pPr>
    </w:p>
    <w:p w14:paraId="14AAA177" w14:textId="2389C178" w:rsidR="00D45940" w:rsidRPr="003636D9" w:rsidRDefault="00D45940">
      <w:pPr>
        <w:pStyle w:val="NormalWeb"/>
        <w:shd w:val="clear" w:color="auto" w:fill="FFFFFF"/>
        <w:tabs>
          <w:tab w:val="left" w:pos="3449"/>
        </w:tabs>
        <w:spacing w:before="0" w:beforeAutospacing="0" w:after="30" w:afterAutospacing="0"/>
        <w:ind w:firstLine="709"/>
        <w:jc w:val="both"/>
        <w:rPr>
          <w:rStyle w:val="Forte"/>
          <w:b w:val="0"/>
        </w:rPr>
        <w:pPrChange w:id="54" w:author="granix pacheco" w:date="2016-02-08T12:11:00Z">
          <w:pPr>
            <w:pStyle w:val="NormalWeb"/>
            <w:shd w:val="clear" w:color="auto" w:fill="FFFFFF"/>
            <w:spacing w:before="0" w:beforeAutospacing="0" w:after="160" w:afterAutospacing="0"/>
            <w:jc w:val="both"/>
          </w:pPr>
        </w:pPrChange>
      </w:pPr>
      <w:r w:rsidRPr="003636D9">
        <w:rPr>
          <w:rPrChange w:id="55" w:author="Mateus Berardo de Souza Terra" w:date="2016-02-08T20:05:00Z">
            <w:rPr>
              <w:b/>
              <w:bCs/>
            </w:rPr>
          </w:rPrChange>
        </w:rPr>
        <w:t xml:space="preserve">Um </w:t>
      </w:r>
      <w:r w:rsidRPr="003636D9">
        <w:t>LED (</w:t>
      </w:r>
      <w:ins w:id="56" w:author="Mateus Berardo de Souza Terra" w:date="2016-02-08T19:11:00Z">
        <w:r w:rsidRPr="003636D9">
          <w:rPr>
            <w:rStyle w:val="Forte"/>
            <w:b w:val="0"/>
          </w:rPr>
          <w:t>L</w:t>
        </w:r>
      </w:ins>
      <w:ins w:id="57" w:author="granix pacheco" w:date="2016-02-08T11:48:00Z">
        <w:del w:id="58" w:author="Mateus Berardo de Souza Terra" w:date="2016-02-08T19:11:00Z">
          <w:r w:rsidRPr="003636D9" w:rsidDel="006D3AB1">
            <w:rPr>
              <w:rStyle w:val="Forte"/>
              <w:b w:val="0"/>
              <w:rPrChange w:id="59" w:author="Mateus Berardo de Souza Terra" w:date="2016-02-08T20:05:00Z">
                <w:rPr>
                  <w:rStyle w:val="Forte"/>
                </w:rPr>
              </w:rPrChange>
            </w:rPr>
            <w:delText>l</w:delText>
          </w:r>
        </w:del>
        <w:r w:rsidRPr="003636D9">
          <w:rPr>
            <w:rStyle w:val="Forte"/>
            <w:b w:val="0"/>
            <w:rPrChange w:id="60" w:author="Mateus Berardo de Souza Terra" w:date="2016-02-08T20:05:00Z">
              <w:rPr>
                <w:rStyle w:val="Forte"/>
              </w:rPr>
            </w:rPrChange>
          </w:rPr>
          <w:t xml:space="preserve">ight </w:t>
        </w:r>
      </w:ins>
      <w:proofErr w:type="spellStart"/>
      <w:ins w:id="61" w:author="Mateus Berardo de Souza Terra" w:date="2016-02-08T19:11:00Z">
        <w:r w:rsidRPr="003636D9">
          <w:rPr>
            <w:rStyle w:val="Forte"/>
            <w:b w:val="0"/>
          </w:rPr>
          <w:t>E</w:t>
        </w:r>
      </w:ins>
      <w:ins w:id="62" w:author="granix pacheco" w:date="2016-02-08T11:48:00Z">
        <w:del w:id="63" w:author="Mateus Berardo de Souza Terra" w:date="2016-02-08T19:11:00Z">
          <w:r w:rsidRPr="003636D9" w:rsidDel="006D3AB1">
            <w:rPr>
              <w:rStyle w:val="Forte"/>
              <w:b w:val="0"/>
              <w:rPrChange w:id="64" w:author="Mateus Berardo de Souza Terra" w:date="2016-02-08T20:05:00Z">
                <w:rPr>
                  <w:rStyle w:val="Forte"/>
                </w:rPr>
              </w:rPrChange>
            </w:rPr>
            <w:delText>e</w:delText>
          </w:r>
        </w:del>
        <w:r w:rsidRPr="003636D9">
          <w:rPr>
            <w:rStyle w:val="Forte"/>
            <w:b w:val="0"/>
            <w:rPrChange w:id="65" w:author="Mateus Berardo de Souza Terra" w:date="2016-02-08T20:05:00Z">
              <w:rPr>
                <w:rStyle w:val="Forte"/>
              </w:rPr>
            </w:rPrChange>
          </w:rPr>
          <w:t>mitting</w:t>
        </w:r>
        <w:proofErr w:type="spellEnd"/>
        <w:r w:rsidRPr="003636D9">
          <w:rPr>
            <w:rStyle w:val="Forte"/>
            <w:b w:val="0"/>
            <w:rPrChange w:id="66" w:author="Mateus Berardo de Souza Terra" w:date="2016-02-08T20:05:00Z">
              <w:rPr>
                <w:rStyle w:val="Forte"/>
              </w:rPr>
            </w:rPrChange>
          </w:rPr>
          <w:t xml:space="preserve"> </w:t>
        </w:r>
      </w:ins>
      <w:proofErr w:type="spellStart"/>
      <w:ins w:id="67" w:author="Mateus Berardo de Souza Terra" w:date="2016-02-08T19:11:00Z">
        <w:r w:rsidRPr="003636D9">
          <w:rPr>
            <w:rStyle w:val="Forte"/>
            <w:b w:val="0"/>
          </w:rPr>
          <w:t>D</w:t>
        </w:r>
      </w:ins>
      <w:del w:id="68" w:author="Mateus Berardo de Souza Terra" w:date="2016-02-08T19:11:00Z">
        <w:r w:rsidRPr="003636D9" w:rsidDel="006D3AB1">
          <w:rPr>
            <w:rStyle w:val="Forte"/>
            <w:b w:val="0"/>
            <w:rPrChange w:id="69" w:author="Mateus Berardo de Souza Terra" w:date="2016-02-08T20:05:00Z">
              <w:rPr>
                <w:rStyle w:val="Forte"/>
              </w:rPr>
            </w:rPrChange>
          </w:rPr>
          <w:delText>d</w:delText>
        </w:r>
      </w:del>
      <w:r w:rsidRPr="003636D9">
        <w:rPr>
          <w:rStyle w:val="Forte"/>
          <w:b w:val="0"/>
          <w:rPrChange w:id="70" w:author="Mateus Berardo de Souza Terra" w:date="2016-02-08T20:05:00Z">
            <w:rPr>
              <w:rStyle w:val="Forte"/>
            </w:rPr>
          </w:rPrChange>
        </w:rPr>
        <w:t>iode</w:t>
      </w:r>
      <w:proofErr w:type="spellEnd"/>
      <w:r w:rsidRPr="003636D9">
        <w:rPr>
          <w:rStyle w:val="Forte"/>
          <w:b w:val="0"/>
          <w:rPrChange w:id="71" w:author="Mateus Berardo de Souza Terra" w:date="2016-02-08T20:05:00Z">
            <w:rPr>
              <w:rStyle w:val="Forte"/>
            </w:rPr>
          </w:rPrChange>
        </w:rPr>
        <w:t>) é um diodo</w:t>
      </w:r>
      <w:r w:rsidRPr="003636D9">
        <w:rPr>
          <w:rStyle w:val="Forte"/>
        </w:rPr>
        <w:t xml:space="preserve"> </w:t>
      </w:r>
      <w:r w:rsidRPr="003636D9">
        <w:rPr>
          <w:rStyle w:val="Forte"/>
          <w:b w:val="0"/>
        </w:rPr>
        <w:t>emissor de luz. Isso significa que ele tem as propriedades de um diodo (des</w:t>
      </w:r>
      <w:r w:rsidR="000472F9">
        <w:rPr>
          <w:rStyle w:val="Forte"/>
          <w:b w:val="0"/>
        </w:rPr>
        <w:t>crito acima) e é capaz de liberar</w:t>
      </w:r>
      <w:r w:rsidRPr="003636D9">
        <w:rPr>
          <w:rStyle w:val="Forte"/>
          <w:b w:val="0"/>
        </w:rPr>
        <w:t xml:space="preserve"> luz própria, como uma pequena lâmpada. Ele é um semicondutor e a sua simbologia está representada a seguir junto a uma imagem identificando os seus polos:</w:t>
      </w:r>
    </w:p>
    <w:p w14:paraId="7101075A" w14:textId="089279CC" w:rsidR="00D45940" w:rsidRDefault="00D45940" w:rsidP="00465B8D">
      <w:pPr>
        <w:pStyle w:val="NormalWeb"/>
        <w:shd w:val="clear" w:color="auto" w:fill="FFFFFF"/>
        <w:tabs>
          <w:tab w:val="left" w:pos="3449"/>
        </w:tabs>
        <w:spacing w:before="0" w:beforeAutospacing="0" w:after="30" w:afterAutospacing="0"/>
        <w:ind w:firstLine="709"/>
        <w:jc w:val="center"/>
        <w:rPr>
          <w:bCs/>
          <w:u w:val="single"/>
        </w:rPr>
      </w:pPr>
      <w:ins w:id="72" w:author="granix pacheco" w:date="2016-02-08T12:11:00Z">
        <w:r w:rsidRPr="003636D9">
          <w:rPr>
            <w:noProof/>
            <w:lang w:eastAsia="pt-BR"/>
            <w:rPrChange w:id="73" w:author="Mateus Berardo de Souza Terra" w:date="2016-02-08T20:05:00Z">
              <w:rPr>
                <w:noProof/>
                <w:u w:val="single"/>
                <w:lang w:eastAsia="pt-BR"/>
              </w:rPr>
            </w:rPrChange>
          </w:rPr>
          <w:drawing>
            <wp:inline distT="0" distB="0" distL="0" distR="0" wp14:anchorId="1A88BF77" wp14:editId="0B25EB7C">
              <wp:extent cx="2389239" cy="1507494"/>
              <wp:effectExtent l="0" t="0" r="0" b="0"/>
              <wp:docPr id="2" name="Imagem 2" descr="C:\Users\granix\Downloads\sketch-1454940542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Downloads\sketch-1454940542963.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97940" cy="1512984"/>
                      </a:xfrm>
                      <a:prstGeom prst="rect">
                        <a:avLst/>
                      </a:prstGeom>
                      <a:noFill/>
                      <a:ln>
                        <a:noFill/>
                      </a:ln>
                    </pic:spPr>
                  </pic:pic>
                </a:graphicData>
              </a:graphic>
            </wp:inline>
          </w:drawing>
        </w:r>
      </w:ins>
    </w:p>
    <w:p w14:paraId="20DC0CFF" w14:textId="77777777" w:rsidR="00D45940" w:rsidRPr="003636D9" w:rsidRDefault="00D45940" w:rsidP="00D45940">
      <w:pPr>
        <w:pStyle w:val="NormalWeb"/>
        <w:shd w:val="clear" w:color="auto" w:fill="FFFFFF"/>
        <w:tabs>
          <w:tab w:val="left" w:pos="3449"/>
        </w:tabs>
        <w:spacing w:before="0" w:beforeAutospacing="0" w:after="30" w:afterAutospacing="0"/>
        <w:ind w:firstLine="709"/>
        <w:jc w:val="both"/>
        <w:rPr>
          <w:bCs/>
          <w:u w:val="single"/>
        </w:rPr>
      </w:pPr>
    </w:p>
    <w:p w14:paraId="4F83FF94" w14:textId="7A112C40" w:rsidR="00D45940" w:rsidRDefault="00D45940" w:rsidP="00D45940">
      <w:pPr>
        <w:pStyle w:val="NormalWeb"/>
        <w:shd w:val="clear" w:color="auto" w:fill="FFFFFF"/>
        <w:tabs>
          <w:tab w:val="left" w:pos="3449"/>
        </w:tabs>
        <w:spacing w:before="0" w:beforeAutospacing="0" w:after="30" w:afterAutospacing="0"/>
        <w:ind w:firstLine="792"/>
        <w:jc w:val="both"/>
      </w:pPr>
      <w:r w:rsidRPr="003636D9">
        <w:rPr>
          <w:b/>
        </w:rPr>
        <w:t>Nota:</w:t>
      </w:r>
      <w:r w:rsidRPr="003636D9">
        <w:t xml:space="preserve"> O valor de tensão e corrente de cada LED pode se</w:t>
      </w:r>
      <w:r w:rsidR="000472F9">
        <w:t>r consultado no capí</w:t>
      </w:r>
      <w:r w:rsidRPr="003636D9">
        <w:t xml:space="preserve">tulo 9, na parte de </w:t>
      </w:r>
      <w:proofErr w:type="spellStart"/>
      <w:r w:rsidRPr="003636D9">
        <w:t>LEDs</w:t>
      </w:r>
      <w:proofErr w:type="spellEnd"/>
      <w:r w:rsidRPr="003636D9">
        <w:t>.</w:t>
      </w:r>
    </w:p>
    <w:p w14:paraId="212F1E8E" w14:textId="77777777" w:rsidR="00D45940" w:rsidRPr="003636D9" w:rsidRDefault="00D45940" w:rsidP="00D45940">
      <w:pPr>
        <w:pStyle w:val="NormalWeb"/>
        <w:shd w:val="clear" w:color="auto" w:fill="FFFFFF"/>
        <w:tabs>
          <w:tab w:val="left" w:pos="3449"/>
        </w:tabs>
        <w:spacing w:before="0" w:beforeAutospacing="0" w:after="30" w:afterAutospacing="0"/>
        <w:ind w:firstLine="792"/>
        <w:jc w:val="both"/>
      </w:pPr>
    </w:p>
    <w:p w14:paraId="4567CAA1" w14:textId="39D5665E" w:rsidR="000472F9" w:rsidRPr="000472F9" w:rsidRDefault="000472F9" w:rsidP="000472F9">
      <w:pPr>
        <w:spacing w:after="30"/>
        <w:ind w:left="1800"/>
        <w:jc w:val="both"/>
        <w:rPr>
          <w:rFonts w:ascii="Times New Roman" w:hAnsi="Times New Roman" w:cs="Times New Roman"/>
          <w:b/>
          <w:sz w:val="32"/>
          <w:szCs w:val="32"/>
          <w:u w:val="single"/>
        </w:rPr>
      </w:pPr>
      <w:proofErr w:type="spellStart"/>
      <w:r w:rsidRPr="000472F9">
        <w:rPr>
          <w:rFonts w:ascii="Times New Roman" w:hAnsi="Times New Roman" w:cs="Times New Roman"/>
          <w:b/>
          <w:sz w:val="24"/>
          <w:szCs w:val="24"/>
          <w:u w:val="single"/>
        </w:rPr>
        <w:t>R</w:t>
      </w:r>
      <w:r w:rsidR="00D45940" w:rsidRPr="000472F9">
        <w:rPr>
          <w:rFonts w:ascii="Times New Roman" w:hAnsi="Times New Roman" w:cs="Times New Roman"/>
          <w:b/>
          <w:sz w:val="24"/>
          <w:szCs w:val="24"/>
          <w:u w:val="single"/>
        </w:rPr>
        <w:t>GBs</w:t>
      </w:r>
      <w:proofErr w:type="spellEnd"/>
      <w:r w:rsidR="00D45940" w:rsidRPr="000472F9">
        <w:rPr>
          <w:rFonts w:ascii="Times New Roman" w:hAnsi="Times New Roman" w:cs="Times New Roman"/>
          <w:b/>
          <w:sz w:val="32"/>
          <w:szCs w:val="32"/>
          <w:u w:val="single"/>
        </w:rPr>
        <w:t>:</w:t>
      </w:r>
    </w:p>
    <w:p w14:paraId="6F0D005B" w14:textId="77777777" w:rsidR="00D45940" w:rsidRPr="00D45940" w:rsidRDefault="00D45940" w:rsidP="00D45940">
      <w:pPr>
        <w:pStyle w:val="PargrafodaLista"/>
        <w:spacing w:after="30"/>
        <w:ind w:left="3744"/>
        <w:jc w:val="both"/>
        <w:rPr>
          <w:rFonts w:ascii="Times New Roman" w:hAnsi="Times New Roman" w:cs="Times New Roman"/>
          <w:b/>
          <w:sz w:val="32"/>
          <w:szCs w:val="32"/>
        </w:rPr>
      </w:pPr>
    </w:p>
    <w:p w14:paraId="5065A498" w14:textId="272FCA29" w:rsidR="00D45940" w:rsidRPr="003636D9" w:rsidRDefault="00D45940" w:rsidP="00D45940">
      <w:pPr>
        <w:spacing w:after="30"/>
        <w:ind w:firstLine="708"/>
        <w:jc w:val="both"/>
        <w:rPr>
          <w:rFonts w:ascii="Times New Roman" w:hAnsi="Times New Roman" w:cs="Times New Roman"/>
          <w:sz w:val="24"/>
          <w:szCs w:val="24"/>
        </w:rPr>
      </w:pPr>
      <w:proofErr w:type="spellStart"/>
      <w:r w:rsidRPr="003636D9">
        <w:rPr>
          <w:rFonts w:ascii="Times New Roman" w:hAnsi="Times New Roman" w:cs="Times New Roman"/>
          <w:sz w:val="24"/>
          <w:szCs w:val="24"/>
        </w:rPr>
        <w:t>LEDs</w:t>
      </w:r>
      <w:proofErr w:type="spellEnd"/>
      <w:r w:rsidRPr="003636D9">
        <w:rPr>
          <w:rFonts w:ascii="Times New Roman" w:hAnsi="Times New Roman" w:cs="Times New Roman"/>
          <w:sz w:val="24"/>
          <w:szCs w:val="24"/>
        </w:rPr>
        <w:t xml:space="preserve"> </w:t>
      </w:r>
      <w:proofErr w:type="spellStart"/>
      <w:r w:rsidRPr="003636D9">
        <w:rPr>
          <w:rFonts w:ascii="Times New Roman" w:hAnsi="Times New Roman" w:cs="Times New Roman"/>
          <w:sz w:val="24"/>
          <w:szCs w:val="24"/>
        </w:rPr>
        <w:t>RGBs</w:t>
      </w:r>
      <w:proofErr w:type="spellEnd"/>
      <w:r w:rsidRPr="003636D9">
        <w:rPr>
          <w:rFonts w:ascii="Times New Roman" w:hAnsi="Times New Roman" w:cs="Times New Roman"/>
          <w:sz w:val="24"/>
          <w:szCs w:val="24"/>
        </w:rPr>
        <w:t xml:space="preserve"> são basicamente três </w:t>
      </w:r>
      <w:proofErr w:type="spellStart"/>
      <w:r w:rsidRPr="003636D9">
        <w:rPr>
          <w:rFonts w:ascii="Times New Roman" w:hAnsi="Times New Roman" w:cs="Times New Roman"/>
          <w:sz w:val="24"/>
          <w:szCs w:val="24"/>
        </w:rPr>
        <w:t>LEDs</w:t>
      </w:r>
      <w:proofErr w:type="spellEnd"/>
      <w:r w:rsidRPr="003636D9">
        <w:rPr>
          <w:rFonts w:ascii="Times New Roman" w:hAnsi="Times New Roman" w:cs="Times New Roman"/>
          <w:sz w:val="24"/>
          <w:szCs w:val="24"/>
        </w:rPr>
        <w:t xml:space="preserve"> associados, sendo </w:t>
      </w:r>
      <w:r w:rsidR="000472F9">
        <w:rPr>
          <w:rFonts w:ascii="Times New Roman" w:hAnsi="Times New Roman" w:cs="Times New Roman"/>
          <w:sz w:val="24"/>
          <w:szCs w:val="24"/>
        </w:rPr>
        <w:t>um deles</w:t>
      </w:r>
      <w:r w:rsidRPr="003636D9">
        <w:rPr>
          <w:rFonts w:ascii="Times New Roman" w:hAnsi="Times New Roman" w:cs="Times New Roman"/>
          <w:sz w:val="24"/>
          <w:szCs w:val="24"/>
        </w:rPr>
        <w:t xml:space="preserve"> vermelho, um verde e um azul. Com esse componente podemos emitir luzes de cores distintas, basta regular a intensidade de cada LED presente </w:t>
      </w:r>
      <w:r w:rsidR="000472F9">
        <w:rPr>
          <w:rFonts w:ascii="Times New Roman" w:hAnsi="Times New Roman" w:cs="Times New Roman"/>
          <w:sz w:val="24"/>
          <w:szCs w:val="24"/>
        </w:rPr>
        <w:t>no RGB. Este</w:t>
      </w:r>
      <w:r w:rsidRPr="003636D9">
        <w:rPr>
          <w:rFonts w:ascii="Times New Roman" w:hAnsi="Times New Roman" w:cs="Times New Roman"/>
          <w:sz w:val="24"/>
          <w:szCs w:val="24"/>
        </w:rPr>
        <w:t xml:space="preserve"> possui quatro pernas </w:t>
      </w:r>
      <w:r w:rsidR="000472F9">
        <w:rPr>
          <w:rFonts w:ascii="Times New Roman" w:hAnsi="Times New Roman" w:cs="Times New Roman"/>
          <w:sz w:val="24"/>
          <w:szCs w:val="24"/>
        </w:rPr>
        <w:t xml:space="preserve">sendo a mais longa o </w:t>
      </w:r>
      <w:r w:rsidRPr="003636D9">
        <w:rPr>
          <w:rFonts w:ascii="Times New Roman" w:hAnsi="Times New Roman" w:cs="Times New Roman"/>
          <w:sz w:val="24"/>
          <w:szCs w:val="24"/>
        </w:rPr>
        <w:t>cátodo ou o ânodo</w:t>
      </w:r>
      <w:r>
        <w:rPr>
          <w:rFonts w:ascii="Times New Roman" w:hAnsi="Times New Roman" w:cs="Times New Roman"/>
          <w:sz w:val="24"/>
          <w:szCs w:val="24"/>
        </w:rPr>
        <w:t xml:space="preserve"> comum</w:t>
      </w:r>
      <w:r w:rsidRPr="003636D9">
        <w:rPr>
          <w:rFonts w:ascii="Times New Roman" w:hAnsi="Times New Roman" w:cs="Times New Roman"/>
          <w:sz w:val="24"/>
          <w:szCs w:val="24"/>
        </w:rPr>
        <w:t>.</w:t>
      </w:r>
    </w:p>
    <w:p w14:paraId="66684C95" w14:textId="77777777" w:rsidR="00D45940" w:rsidRPr="003636D9" w:rsidRDefault="00D45940" w:rsidP="00D45940">
      <w:pPr>
        <w:pStyle w:val="NormalWeb"/>
        <w:shd w:val="clear" w:color="auto" w:fill="FFFFFF"/>
        <w:tabs>
          <w:tab w:val="left" w:pos="3449"/>
        </w:tabs>
        <w:spacing w:before="0" w:beforeAutospacing="0" w:after="30" w:afterAutospacing="0"/>
        <w:ind w:firstLine="792"/>
        <w:jc w:val="both"/>
      </w:pPr>
      <w:r w:rsidRPr="003636D9">
        <w:rPr>
          <w:noProof/>
          <w:color w:val="0000FF"/>
          <w:sz w:val="27"/>
          <w:szCs w:val="27"/>
          <w:lang w:eastAsia="pt-BR"/>
        </w:rPr>
        <w:drawing>
          <wp:anchor distT="0" distB="0" distL="114300" distR="114300" simplePos="0" relativeHeight="251698176" behindDoc="0" locked="0" layoutInCell="1" allowOverlap="1" wp14:anchorId="48C7B0D0" wp14:editId="2FD70151">
            <wp:simplePos x="0" y="0"/>
            <wp:positionH relativeFrom="column">
              <wp:posOffset>2171700</wp:posOffset>
            </wp:positionH>
            <wp:positionV relativeFrom="paragraph">
              <wp:posOffset>11430</wp:posOffset>
            </wp:positionV>
            <wp:extent cx="1056262" cy="1056262"/>
            <wp:effectExtent l="0" t="0" r="0" b="0"/>
            <wp:wrapSquare wrapText="bothSides"/>
            <wp:docPr id="62" name="Imagem 62" descr="http://www.tandyonline.co.uk/media/catalog/product/cache/1/image/9df78eab33525d08d6e5fb8d27136e95/r/g/rgb-led.pn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ndyonline.co.uk/media/catalog/product/cache/1/image/9df78eab33525d08d6e5fb8d27136e95/r/g/rgb-led.png">
                      <a:hlinkClick r:id="rId65" tgtFrame="&quot;_blank&quo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56262" cy="1056262"/>
                    </a:xfrm>
                    <a:prstGeom prst="rect">
                      <a:avLst/>
                    </a:prstGeom>
                    <a:noFill/>
                    <a:ln>
                      <a:noFill/>
                    </a:ln>
                  </pic:spPr>
                </pic:pic>
              </a:graphicData>
            </a:graphic>
          </wp:anchor>
        </w:drawing>
      </w:r>
    </w:p>
    <w:p w14:paraId="4A4EE983"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50612A52"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3AA15C90" w14:textId="77777777" w:rsidR="00D45940" w:rsidRDefault="00D45940" w:rsidP="00D45940">
      <w:pPr>
        <w:pStyle w:val="NormalWeb"/>
        <w:shd w:val="clear" w:color="auto" w:fill="FFFFFF"/>
        <w:spacing w:before="0" w:beforeAutospacing="0" w:after="30" w:afterAutospacing="0"/>
        <w:jc w:val="both"/>
        <w:rPr>
          <w:b/>
          <w:sz w:val="32"/>
          <w:szCs w:val="32"/>
        </w:rPr>
      </w:pPr>
    </w:p>
    <w:p w14:paraId="3226F9A8" w14:textId="77777777" w:rsidR="00D45940" w:rsidRPr="003636D9" w:rsidRDefault="00D45940" w:rsidP="00D45940">
      <w:pPr>
        <w:pStyle w:val="NormalWeb"/>
        <w:shd w:val="clear" w:color="auto" w:fill="FFFFFF"/>
        <w:spacing w:before="0" w:beforeAutospacing="0" w:after="30" w:afterAutospacing="0"/>
        <w:jc w:val="both"/>
        <w:rPr>
          <w:ins w:id="74" w:author="granix pacheco" w:date="2016-02-07T09:49:00Z"/>
          <w:b/>
          <w:sz w:val="32"/>
          <w:szCs w:val="32"/>
        </w:rPr>
      </w:pPr>
    </w:p>
    <w:p w14:paraId="5B68D2CF" w14:textId="2FAD73ED" w:rsidR="00D45940" w:rsidRPr="00D45940" w:rsidRDefault="00D45940" w:rsidP="000472F9">
      <w:pPr>
        <w:pStyle w:val="NormalWeb"/>
        <w:numPr>
          <w:ilvl w:val="2"/>
          <w:numId w:val="124"/>
        </w:numPr>
        <w:shd w:val="clear" w:color="auto" w:fill="FFFFFF"/>
        <w:spacing w:before="0" w:beforeAutospacing="0" w:after="30" w:afterAutospacing="0"/>
        <w:jc w:val="both"/>
        <w:rPr>
          <w:b/>
          <w:sz w:val="36"/>
          <w:szCs w:val="36"/>
        </w:rPr>
      </w:pPr>
      <w:r w:rsidRPr="00D45940">
        <w:rPr>
          <w:b/>
          <w:sz w:val="32"/>
          <w:szCs w:val="32"/>
        </w:rPr>
        <w:t>Motores</w:t>
      </w:r>
    </w:p>
    <w:p w14:paraId="5F6C2883" w14:textId="2633DAA0"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 xml:space="preserve">Nesse capítulo iremos abordar os motores elétricos, </w:t>
      </w:r>
      <w:r w:rsidR="000472F9">
        <w:rPr>
          <w:rFonts w:ascii="Times New Roman" w:hAnsi="Times New Roman" w:cs="Times New Roman"/>
        </w:rPr>
        <w:t xml:space="preserve">dispositivos capazes de transformar energia elétrica em mecânica e vice-versa. </w:t>
      </w:r>
      <w:r w:rsidRPr="003636D9">
        <w:rPr>
          <w:rFonts w:ascii="Times New Roman" w:hAnsi="Times New Roman" w:cs="Times New Roman"/>
        </w:rPr>
        <w:t xml:space="preserve">Eles podem ser classificados como atuadores e são um componente que deve ser escolhido com calma.  A seguir veremos os principais tipos de motores </w:t>
      </w:r>
      <w:proofErr w:type="gramStart"/>
      <w:r w:rsidRPr="003636D9">
        <w:rPr>
          <w:rFonts w:ascii="Times New Roman" w:hAnsi="Times New Roman" w:cs="Times New Roman"/>
        </w:rPr>
        <w:t>C.C..</w:t>
      </w:r>
      <w:proofErr w:type="gramEnd"/>
    </w:p>
    <w:p w14:paraId="535B1736" w14:textId="75D49D87" w:rsidR="00D45940" w:rsidRPr="003636D9" w:rsidRDefault="000472F9" w:rsidP="00D45940">
      <w:pPr>
        <w:pStyle w:val="Standard"/>
        <w:numPr>
          <w:ilvl w:val="0"/>
          <w:numId w:val="67"/>
        </w:numPr>
        <w:spacing w:after="30"/>
        <w:jc w:val="both"/>
        <w:rPr>
          <w:rFonts w:ascii="Times New Roman" w:hAnsi="Times New Roman" w:cs="Times New Roman"/>
        </w:rPr>
      </w:pPr>
      <w:r>
        <w:rPr>
          <w:rFonts w:ascii="Times New Roman" w:hAnsi="Times New Roman" w:cs="Times New Roman"/>
        </w:rPr>
        <w:t>Motores C.C. simples;</w:t>
      </w:r>
    </w:p>
    <w:p w14:paraId="6896427D" w14:textId="77777777" w:rsidR="00D45940" w:rsidRPr="003636D9" w:rsidRDefault="00D45940" w:rsidP="00D45940">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Servo motores;</w:t>
      </w:r>
    </w:p>
    <w:p w14:paraId="6781A760" w14:textId="77777777" w:rsidR="00D45940" w:rsidRPr="003636D9" w:rsidRDefault="00D45940" w:rsidP="00D45940">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Motores de passo.</w:t>
      </w:r>
    </w:p>
    <w:p w14:paraId="73FEF247" w14:textId="77777777" w:rsidR="00D45940" w:rsidRPr="003636D9" w:rsidRDefault="00D45940" w:rsidP="00D45940">
      <w:pPr>
        <w:pStyle w:val="Standard"/>
        <w:tabs>
          <w:tab w:val="left" w:pos="2676"/>
        </w:tabs>
        <w:spacing w:after="30"/>
        <w:ind w:left="360"/>
        <w:jc w:val="both"/>
        <w:rPr>
          <w:rFonts w:ascii="Times New Roman" w:hAnsi="Times New Roman" w:cs="Times New Roman"/>
        </w:rPr>
      </w:pPr>
      <w:r w:rsidRPr="003636D9">
        <w:rPr>
          <w:rFonts w:ascii="Times New Roman" w:hAnsi="Times New Roman" w:cs="Times New Roman"/>
        </w:rPr>
        <w:tab/>
      </w:r>
    </w:p>
    <w:p w14:paraId="16A176EC" w14:textId="77777777" w:rsidR="00D45940" w:rsidRPr="003636D9" w:rsidRDefault="00D45940" w:rsidP="00D45940">
      <w:pPr>
        <w:pStyle w:val="Standard"/>
        <w:spacing w:after="30"/>
        <w:ind w:left="360"/>
        <w:jc w:val="both"/>
        <w:rPr>
          <w:rFonts w:ascii="Times New Roman" w:hAnsi="Times New Roman" w:cs="Times New Roman"/>
          <w:sz w:val="32"/>
          <w:szCs w:val="32"/>
        </w:rPr>
      </w:pPr>
    </w:p>
    <w:p w14:paraId="4B5BE937" w14:textId="4A9E6174" w:rsidR="00D45940" w:rsidRDefault="00D45940" w:rsidP="00D45940">
      <w:pPr>
        <w:pStyle w:val="Standard"/>
        <w:spacing w:after="30"/>
        <w:ind w:left="1080"/>
        <w:jc w:val="both"/>
        <w:rPr>
          <w:rFonts w:ascii="Times New Roman" w:hAnsi="Times New Roman" w:cs="Times New Roman"/>
          <w:b/>
          <w:sz w:val="32"/>
          <w:szCs w:val="32"/>
        </w:rPr>
      </w:pPr>
      <w:r>
        <w:rPr>
          <w:rFonts w:ascii="Times New Roman" w:hAnsi="Times New Roman" w:cs="Times New Roman"/>
          <w:b/>
          <w:sz w:val="32"/>
          <w:szCs w:val="32"/>
        </w:rPr>
        <w:t>4.</w:t>
      </w:r>
      <w:r w:rsidR="000D7193">
        <w:rPr>
          <w:rFonts w:ascii="Times New Roman" w:hAnsi="Times New Roman" w:cs="Times New Roman"/>
          <w:b/>
          <w:sz w:val="32"/>
          <w:szCs w:val="32"/>
        </w:rPr>
        <w:t>2</w:t>
      </w:r>
      <w:r>
        <w:rPr>
          <w:rFonts w:ascii="Times New Roman" w:hAnsi="Times New Roman" w:cs="Times New Roman"/>
          <w:b/>
          <w:sz w:val="32"/>
          <w:szCs w:val="32"/>
        </w:rPr>
        <w:t xml:space="preserve">.6.1 </w:t>
      </w:r>
      <w:r w:rsidR="000472F9">
        <w:rPr>
          <w:rFonts w:ascii="Times New Roman" w:hAnsi="Times New Roman" w:cs="Times New Roman"/>
          <w:b/>
          <w:sz w:val="32"/>
          <w:szCs w:val="32"/>
        </w:rPr>
        <w:t>Motores C.C. simples:</w:t>
      </w:r>
    </w:p>
    <w:p w14:paraId="390D8D5C" w14:textId="77777777" w:rsidR="00465B8D" w:rsidRPr="003636D9" w:rsidRDefault="00465B8D" w:rsidP="00D45940">
      <w:pPr>
        <w:pStyle w:val="Standard"/>
        <w:spacing w:after="30"/>
        <w:ind w:left="1080"/>
        <w:jc w:val="both"/>
        <w:rPr>
          <w:rFonts w:ascii="Times New Roman" w:hAnsi="Times New Roman" w:cs="Times New Roman"/>
          <w:b/>
          <w:sz w:val="32"/>
          <w:szCs w:val="32"/>
        </w:rPr>
      </w:pPr>
    </w:p>
    <w:p w14:paraId="200EC6A3" w14:textId="3C22DCA9" w:rsidR="00D45940" w:rsidRPr="003636D9" w:rsidRDefault="00D45940" w:rsidP="00D45940">
      <w:pPr>
        <w:pStyle w:val="Standard"/>
        <w:spacing w:after="30"/>
        <w:jc w:val="both"/>
        <w:rPr>
          <w:rFonts w:ascii="Times New Roman" w:hAnsi="Times New Roman" w:cs="Times New Roman"/>
        </w:rPr>
      </w:pPr>
      <w:r w:rsidRPr="003636D9">
        <w:rPr>
          <w:rFonts w:ascii="Times New Roman" w:hAnsi="Times New Roman" w:cs="Times New Roman"/>
        </w:rPr>
        <w:tab/>
        <w:t>Os motores “normais” de corrente continua possuem baixa potência e alta velocidade, tornando necessário, o uso de uma caixa de redução, que nada mais é do que um conjunto de engrenagens que mudam a velocidade e a p</w:t>
      </w:r>
      <w:r w:rsidR="000472F9">
        <w:rPr>
          <w:rFonts w:ascii="Times New Roman" w:hAnsi="Times New Roman" w:cs="Times New Roman"/>
        </w:rPr>
        <w:t>otência a mesma proporção. O controle</w:t>
      </w:r>
      <w:r w:rsidRPr="003636D9">
        <w:rPr>
          <w:rFonts w:ascii="Times New Roman" w:hAnsi="Times New Roman" w:cs="Times New Roman"/>
        </w:rPr>
        <w:t xml:space="preserve"> desse tipo motor com o arduino normalmente requer uma ponte H.</w:t>
      </w:r>
    </w:p>
    <w:p w14:paraId="71E72504" w14:textId="77777777" w:rsidR="00D45940" w:rsidRPr="003636D9" w:rsidRDefault="00D45940" w:rsidP="00AB7CD3">
      <w:pPr>
        <w:pStyle w:val="Standard"/>
        <w:spacing w:after="30"/>
        <w:ind w:left="36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65A4D86" wp14:editId="315D0A5D">
            <wp:extent cx="1562100" cy="966036"/>
            <wp:effectExtent l="0" t="0" r="0" b="5715"/>
            <wp:docPr id="28" name="Imagem 28" descr="https://s3-sa-east-1.amazonaws.com/multilogica-files/img_produtos/Motor_CC_6V_M.jp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sa-east-1.amazonaws.com/multilogica-files/img_produtos/Motor_CC_6V_M.jp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80664" cy="977516"/>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bidi="ar-SA"/>
        </w:rPr>
        <w:drawing>
          <wp:inline distT="0" distB="0" distL="0" distR="0" wp14:anchorId="59634EDA" wp14:editId="51D4DC75">
            <wp:extent cx="1005840" cy="1005840"/>
            <wp:effectExtent l="0" t="0" r="3810" b="3810"/>
            <wp:docPr id="29" name="Imagem 29" descr="http://s3.amazonaws.com/img.iluria.com/product/11D0DB/298609/450xN.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amazonaws.com/img.iluria.com/product/11D0DB/298609/450xN.jpg">
                      <a:hlinkClick r:id="rId69"/>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4B84076F" w14:textId="77777777" w:rsidR="00D45940" w:rsidRPr="003636D9" w:rsidRDefault="00D45940" w:rsidP="00D45940">
      <w:pPr>
        <w:pStyle w:val="Standard"/>
        <w:spacing w:after="30"/>
        <w:ind w:left="360"/>
        <w:jc w:val="both"/>
        <w:rPr>
          <w:rFonts w:ascii="Times New Roman" w:hAnsi="Times New Roman" w:cs="Times New Roman"/>
        </w:rPr>
      </w:pPr>
    </w:p>
    <w:p w14:paraId="231E0644" w14:textId="77777777" w:rsidR="00D45940" w:rsidRPr="003636D9" w:rsidRDefault="00D45940" w:rsidP="00D45940">
      <w:pPr>
        <w:pStyle w:val="Standard"/>
        <w:spacing w:after="30"/>
        <w:ind w:left="360"/>
        <w:jc w:val="both"/>
        <w:rPr>
          <w:rFonts w:ascii="Times New Roman" w:hAnsi="Times New Roman" w:cs="Times New Roman"/>
        </w:rPr>
      </w:pPr>
    </w:p>
    <w:p w14:paraId="51E3297B" w14:textId="3A7F2A55" w:rsidR="00D45940" w:rsidRPr="003636D9" w:rsidRDefault="00D45940" w:rsidP="000D7193">
      <w:pPr>
        <w:pStyle w:val="Standard"/>
        <w:numPr>
          <w:ilvl w:val="3"/>
          <w:numId w:val="113"/>
        </w:numPr>
        <w:spacing w:after="30"/>
        <w:jc w:val="both"/>
        <w:rPr>
          <w:rFonts w:ascii="Times New Roman" w:hAnsi="Times New Roman" w:cs="Times New Roman"/>
          <w:b/>
          <w:sz w:val="32"/>
          <w:szCs w:val="32"/>
        </w:rPr>
      </w:pPr>
      <w:r w:rsidRPr="003636D9">
        <w:rPr>
          <w:rFonts w:ascii="Times New Roman" w:hAnsi="Times New Roman" w:cs="Times New Roman"/>
          <w:b/>
          <w:sz w:val="32"/>
          <w:szCs w:val="32"/>
        </w:rPr>
        <w:t>Servo motores:</w:t>
      </w:r>
    </w:p>
    <w:p w14:paraId="705F8870" w14:textId="77777777" w:rsidR="00D45940" w:rsidRDefault="00D45940" w:rsidP="00D45940">
      <w:pPr>
        <w:pStyle w:val="Standard"/>
        <w:spacing w:after="30"/>
        <w:ind w:firstLine="709"/>
        <w:jc w:val="both"/>
        <w:rPr>
          <w:rFonts w:ascii="Times New Roman" w:hAnsi="Times New Roman" w:cs="Times New Roman"/>
        </w:rPr>
      </w:pPr>
    </w:p>
    <w:p w14:paraId="12BB382A" w14:textId="66BA0F5C" w:rsidR="00D45940" w:rsidRPr="003636D9" w:rsidRDefault="00D45940" w:rsidP="00D45940">
      <w:pPr>
        <w:pStyle w:val="Standard"/>
        <w:spacing w:after="30"/>
        <w:ind w:firstLine="709"/>
        <w:jc w:val="both"/>
        <w:rPr>
          <w:rFonts w:ascii="Times New Roman" w:hAnsi="Times New Roman" w:cs="Times New Roman"/>
        </w:rPr>
      </w:pPr>
      <w:r w:rsidRPr="003636D9">
        <w:rPr>
          <w:rFonts w:ascii="Times New Roman" w:hAnsi="Times New Roman" w:cs="Times New Roman"/>
        </w:rPr>
        <w:t>Servo motores são motores de corrente contínua com uma caixa de redução acoplada e um circuito controlador. Existem dois tipos de ser</w:t>
      </w:r>
      <w:r w:rsidR="000472F9">
        <w:rPr>
          <w:rFonts w:ascii="Times New Roman" w:hAnsi="Times New Roman" w:cs="Times New Roman"/>
        </w:rPr>
        <w:t>vo motores:</w:t>
      </w:r>
    </w:p>
    <w:p w14:paraId="1C023730" w14:textId="77777777" w:rsidR="00D45940" w:rsidRDefault="00D45940" w:rsidP="00D45940">
      <w:pPr>
        <w:pStyle w:val="Standard"/>
        <w:spacing w:after="30"/>
        <w:ind w:firstLine="720"/>
        <w:jc w:val="both"/>
        <w:rPr>
          <w:rFonts w:ascii="Times New Roman" w:hAnsi="Times New Roman" w:cs="Times New Roman"/>
          <w:b/>
        </w:rPr>
      </w:pPr>
    </w:p>
    <w:p w14:paraId="33666CFD" w14:textId="77777777"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b/>
        </w:rPr>
        <w:t>Nota:</w:t>
      </w:r>
      <w:r w:rsidRPr="003636D9">
        <w:rPr>
          <w:rFonts w:ascii="Times New Roman" w:hAnsi="Times New Roman" w:cs="Times New Roman"/>
        </w:rPr>
        <w:t xml:space="preserve"> Fique atento quanto ao consumo deles, eles podem precisar de uma alimentação </w:t>
      </w:r>
      <w:r w:rsidRPr="003636D9">
        <w:rPr>
          <w:rFonts w:ascii="Times New Roman" w:hAnsi="Times New Roman" w:cs="Times New Roman"/>
        </w:rPr>
        <w:lastRenderedPageBreak/>
        <w:t>externa.</w:t>
      </w:r>
    </w:p>
    <w:p w14:paraId="7B6FF58E" w14:textId="77777777" w:rsidR="00D45940" w:rsidRPr="003636D9" w:rsidRDefault="00D45940" w:rsidP="00D45940">
      <w:pPr>
        <w:pStyle w:val="Standard"/>
        <w:spacing w:after="30"/>
        <w:ind w:left="360"/>
        <w:jc w:val="both"/>
        <w:rPr>
          <w:rFonts w:ascii="Times New Roman" w:hAnsi="Times New Roman" w:cs="Times New Roman"/>
          <w:sz w:val="32"/>
          <w:szCs w:val="32"/>
        </w:rPr>
      </w:pPr>
      <w:r w:rsidRPr="003636D9">
        <w:rPr>
          <w:rFonts w:ascii="Times New Roman" w:hAnsi="Times New Roman" w:cs="Times New Roman"/>
          <w:sz w:val="32"/>
          <w:szCs w:val="32"/>
        </w:rPr>
        <w:tab/>
      </w:r>
    </w:p>
    <w:p w14:paraId="112C4C03" w14:textId="2F59D1CC" w:rsidR="00D45940" w:rsidRPr="000472F9" w:rsidRDefault="00D45940" w:rsidP="000472F9">
      <w:pPr>
        <w:pStyle w:val="Standard"/>
        <w:spacing w:after="30"/>
        <w:ind w:left="2400"/>
        <w:jc w:val="both"/>
        <w:rPr>
          <w:rFonts w:ascii="Times New Roman" w:hAnsi="Times New Roman" w:cs="Times New Roman"/>
          <w:b/>
          <w:u w:val="single"/>
        </w:rPr>
      </w:pPr>
      <w:r w:rsidRPr="000472F9">
        <w:rPr>
          <w:rFonts w:ascii="Times New Roman" w:hAnsi="Times New Roman" w:cs="Times New Roman"/>
          <w:b/>
          <w:u w:val="single"/>
        </w:rPr>
        <w:t>Rotação limitada:</w:t>
      </w:r>
    </w:p>
    <w:p w14:paraId="6B6CD9A4" w14:textId="2C52AF46"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Esse é o tipo mais</w:t>
      </w:r>
      <w:r w:rsidR="000472F9">
        <w:rPr>
          <w:rFonts w:ascii="Times New Roman" w:hAnsi="Times New Roman" w:cs="Times New Roman"/>
        </w:rPr>
        <w:t xml:space="preserve"> comum de servo motor. Sabendo</w:t>
      </w:r>
      <w:r w:rsidRPr="003636D9">
        <w:rPr>
          <w:rFonts w:ascii="Times New Roman" w:hAnsi="Times New Roman" w:cs="Times New Roman"/>
        </w:rPr>
        <w:t xml:space="preserve"> o ângulo em que ele se encontra e, por meio de um sinal</w:t>
      </w:r>
      <w:r w:rsidR="000472F9">
        <w:rPr>
          <w:rFonts w:ascii="Times New Roman" w:hAnsi="Times New Roman" w:cs="Times New Roman"/>
        </w:rPr>
        <w:t>,</w:t>
      </w:r>
      <w:r w:rsidRPr="003636D9">
        <w:rPr>
          <w:rFonts w:ascii="Times New Roman" w:hAnsi="Times New Roman" w:cs="Times New Roman"/>
        </w:rPr>
        <w:t xml:space="preserve"> pode alterar a sua posição para o ângulo desejado. Esse tipo de motor usa uma porta PWM e geralmente tem sua movimentação em ângulos</w:t>
      </w:r>
      <w:r w:rsidR="000472F9">
        <w:rPr>
          <w:rFonts w:ascii="Times New Roman" w:hAnsi="Times New Roman" w:cs="Times New Roman"/>
        </w:rPr>
        <w:t xml:space="preserve"> </w:t>
      </w:r>
      <w:r w:rsidR="002A0F2C">
        <w:rPr>
          <w:rFonts w:ascii="Times New Roman" w:hAnsi="Times New Roman" w:cs="Times New Roman"/>
        </w:rPr>
        <w:t>entre 0° e 18</w:t>
      </w:r>
      <w:r w:rsidRPr="003636D9">
        <w:rPr>
          <w:rFonts w:ascii="Times New Roman" w:hAnsi="Times New Roman" w:cs="Times New Roman"/>
        </w:rPr>
        <w:t>0°</w:t>
      </w:r>
      <w:r w:rsidR="002A0F2C">
        <w:rPr>
          <w:rFonts w:ascii="Times New Roman" w:hAnsi="Times New Roman" w:cs="Times New Roman"/>
        </w:rPr>
        <w:t xml:space="preserve"> ou entre 0° e </w:t>
      </w:r>
      <w:r w:rsidR="002A0F2C" w:rsidRPr="003636D9">
        <w:rPr>
          <w:rFonts w:ascii="Times New Roman" w:hAnsi="Times New Roman" w:cs="Times New Roman"/>
        </w:rPr>
        <w:t>360°</w:t>
      </w:r>
      <w:r w:rsidRPr="003636D9">
        <w:rPr>
          <w:rFonts w:ascii="Times New Roman" w:hAnsi="Times New Roman" w:cs="Times New Roman"/>
        </w:rPr>
        <w:t>.</w:t>
      </w:r>
    </w:p>
    <w:p w14:paraId="49E65E84" w14:textId="77777777" w:rsidR="00D45940" w:rsidRPr="003636D9" w:rsidRDefault="00D45940" w:rsidP="00AB7CD3">
      <w:pPr>
        <w:pStyle w:val="Standard"/>
        <w:spacing w:after="30"/>
        <w:ind w:firstLine="72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E1A577B" wp14:editId="039B07DE">
            <wp:extent cx="1510572" cy="1386840"/>
            <wp:effectExtent l="0" t="0" r="0" b="3810"/>
            <wp:docPr id="36" name="Imagem 36" descr="Resultado de imagem para servomotores">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m para servomotores">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40607" cy="1414415"/>
                    </a:xfrm>
                    <a:prstGeom prst="rect">
                      <a:avLst/>
                    </a:prstGeom>
                    <a:noFill/>
                    <a:ln>
                      <a:noFill/>
                    </a:ln>
                  </pic:spPr>
                </pic:pic>
              </a:graphicData>
            </a:graphic>
          </wp:inline>
        </w:drawing>
      </w:r>
    </w:p>
    <w:p w14:paraId="25C4C433" w14:textId="77777777" w:rsidR="00D45940" w:rsidRPr="003636D9" w:rsidRDefault="00D45940" w:rsidP="00D45940">
      <w:pPr>
        <w:pStyle w:val="Standard"/>
        <w:spacing w:after="30"/>
        <w:ind w:firstLine="720"/>
        <w:jc w:val="both"/>
        <w:rPr>
          <w:rFonts w:ascii="Times New Roman" w:hAnsi="Times New Roman" w:cs="Times New Roman"/>
        </w:rPr>
      </w:pPr>
    </w:p>
    <w:p w14:paraId="08A78EA1" w14:textId="1E81D8F8" w:rsidR="00D45940" w:rsidRPr="000472F9" w:rsidRDefault="000D7193" w:rsidP="000D7193">
      <w:pPr>
        <w:pStyle w:val="Standard"/>
        <w:spacing w:after="30"/>
        <w:ind w:firstLine="720"/>
        <w:jc w:val="both"/>
        <w:rPr>
          <w:rFonts w:ascii="Times New Roman" w:hAnsi="Times New Roman" w:cs="Times New Roman"/>
          <w:b/>
          <w:u w:val="single"/>
        </w:rPr>
      </w:pPr>
      <w:r>
        <w:rPr>
          <w:rFonts w:ascii="Times New Roman" w:hAnsi="Times New Roman" w:cs="Times New Roman"/>
          <w:b/>
          <w:sz w:val="32"/>
          <w:szCs w:val="32"/>
        </w:rPr>
        <w:t xml:space="preserve">   </w:t>
      </w:r>
      <w:r w:rsidR="000472F9">
        <w:rPr>
          <w:rFonts w:ascii="Times New Roman" w:hAnsi="Times New Roman" w:cs="Times New Roman"/>
          <w:b/>
          <w:sz w:val="32"/>
          <w:szCs w:val="32"/>
        </w:rPr>
        <w:tab/>
      </w:r>
      <w:r w:rsidR="000472F9">
        <w:rPr>
          <w:rFonts w:ascii="Times New Roman" w:hAnsi="Times New Roman" w:cs="Times New Roman"/>
          <w:b/>
          <w:sz w:val="32"/>
          <w:szCs w:val="32"/>
        </w:rPr>
        <w:tab/>
      </w:r>
      <w:r w:rsidR="00D45940">
        <w:rPr>
          <w:rFonts w:ascii="Times New Roman" w:hAnsi="Times New Roman" w:cs="Times New Roman"/>
          <w:b/>
          <w:sz w:val="32"/>
          <w:szCs w:val="32"/>
        </w:rPr>
        <w:t xml:space="preserve"> </w:t>
      </w:r>
      <w:r w:rsidR="000472F9">
        <w:rPr>
          <w:rFonts w:ascii="Times New Roman" w:hAnsi="Times New Roman" w:cs="Times New Roman"/>
          <w:b/>
          <w:sz w:val="32"/>
          <w:szCs w:val="32"/>
        </w:rPr>
        <w:t xml:space="preserve"> </w:t>
      </w:r>
      <w:r w:rsidR="00D45940" w:rsidRPr="000472F9">
        <w:rPr>
          <w:rFonts w:ascii="Times New Roman" w:hAnsi="Times New Roman" w:cs="Times New Roman"/>
          <w:b/>
          <w:u w:val="single"/>
        </w:rPr>
        <w:t>Rotação contínua:</w:t>
      </w:r>
    </w:p>
    <w:p w14:paraId="1F176F83" w14:textId="1FA33E22" w:rsidR="00D45940" w:rsidRPr="003636D9" w:rsidRDefault="00D45940" w:rsidP="00D45940">
      <w:pPr>
        <w:pStyle w:val="Standard"/>
        <w:spacing w:after="30"/>
        <w:jc w:val="both"/>
        <w:rPr>
          <w:rFonts w:ascii="Times New Roman" w:hAnsi="Times New Roman" w:cs="Times New Roman"/>
        </w:rPr>
      </w:pPr>
      <w:r w:rsidRPr="003636D9">
        <w:rPr>
          <w:rFonts w:ascii="Times New Roman" w:hAnsi="Times New Roman" w:cs="Times New Roman"/>
        </w:rPr>
        <w:tab/>
        <w:t>Esse tipo de motor não possui nenhum l</w:t>
      </w:r>
      <w:r w:rsidR="000472F9">
        <w:rPr>
          <w:rFonts w:ascii="Times New Roman" w:hAnsi="Times New Roman" w:cs="Times New Roman"/>
        </w:rPr>
        <w:t>imite de angulação, porém não</w:t>
      </w:r>
      <w:r w:rsidRPr="003636D9">
        <w:rPr>
          <w:rFonts w:ascii="Times New Roman" w:hAnsi="Times New Roman" w:cs="Times New Roman"/>
        </w:rPr>
        <w:t xml:space="preserve"> é possível controlar o ângulo deles, mas sim o seu sentido de rotação</w:t>
      </w:r>
      <w:r w:rsidR="000472F9">
        <w:rPr>
          <w:rFonts w:ascii="Times New Roman" w:hAnsi="Times New Roman" w:cs="Times New Roman"/>
        </w:rPr>
        <w:t xml:space="preserve"> e velocidade</w:t>
      </w:r>
      <w:r w:rsidRPr="003636D9">
        <w:rPr>
          <w:rFonts w:ascii="Times New Roman" w:hAnsi="Times New Roman" w:cs="Times New Roman"/>
        </w:rPr>
        <w:t>.</w:t>
      </w:r>
    </w:p>
    <w:p w14:paraId="611DB0D5" w14:textId="77777777" w:rsidR="00D45940" w:rsidRPr="003636D9" w:rsidRDefault="00D45940" w:rsidP="00AB7CD3">
      <w:pPr>
        <w:pStyle w:val="Standard"/>
        <w:spacing w:after="3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D897EA0" wp14:editId="4ECBBC0E">
            <wp:extent cx="1318260" cy="1165620"/>
            <wp:effectExtent l="0" t="0" r="0" b="0"/>
            <wp:docPr id="30" name="Imagem 30" descr="http://www.solucoesindustriais.com.br/images/produtos/imagens_906/p_motores-servo-4.jp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olucoesindustriais.com.br/images/produtos/imagens_906/p_motores-servo-4.jpg">
                      <a:hlinkClick r:id="rId73"/>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39490" cy="1184391"/>
                    </a:xfrm>
                    <a:prstGeom prst="rect">
                      <a:avLst/>
                    </a:prstGeom>
                    <a:noFill/>
                    <a:ln>
                      <a:noFill/>
                    </a:ln>
                  </pic:spPr>
                </pic:pic>
              </a:graphicData>
            </a:graphic>
          </wp:inline>
        </w:drawing>
      </w:r>
    </w:p>
    <w:p w14:paraId="4B15B6B7" w14:textId="462BC5BD" w:rsidR="00D45940" w:rsidRPr="000472F9" w:rsidRDefault="000472F9" w:rsidP="00D45940">
      <w:pPr>
        <w:pStyle w:val="Standard"/>
        <w:spacing w:after="30"/>
        <w:ind w:left="360"/>
        <w:jc w:val="both"/>
        <w:rPr>
          <w:rFonts w:ascii="Times New Roman" w:hAnsi="Times New Roman" w:cs="Times New Roman"/>
        </w:rPr>
      </w:pPr>
      <w:r>
        <w:rPr>
          <w:rFonts w:ascii="Times New Roman" w:hAnsi="Times New Roman" w:cs="Times New Roman"/>
          <w:b/>
          <w:sz w:val="32"/>
          <w:szCs w:val="32"/>
        </w:rPr>
        <w:t xml:space="preserve">    </w:t>
      </w:r>
      <w:r w:rsidRPr="000472F9">
        <w:rPr>
          <w:rFonts w:ascii="Times New Roman" w:hAnsi="Times New Roman" w:cs="Times New Roman"/>
          <w:b/>
        </w:rPr>
        <w:t>Nota:</w:t>
      </w:r>
      <w:r>
        <w:rPr>
          <w:rFonts w:ascii="Times New Roman" w:hAnsi="Times New Roman" w:cs="Times New Roman"/>
          <w:b/>
        </w:rPr>
        <w:t xml:space="preserve"> </w:t>
      </w:r>
      <w:r>
        <w:rPr>
          <w:rFonts w:ascii="Times New Roman" w:hAnsi="Times New Roman" w:cs="Times New Roman"/>
        </w:rPr>
        <w:t>Ele pode precisar de calibração, que pode ser feita por meio de um orifício em sua lateral.</w:t>
      </w:r>
    </w:p>
    <w:p w14:paraId="1435342C" w14:textId="77777777" w:rsidR="000472F9" w:rsidRPr="003636D9" w:rsidRDefault="000472F9" w:rsidP="00D45940">
      <w:pPr>
        <w:pStyle w:val="Standard"/>
        <w:spacing w:after="30"/>
        <w:ind w:left="360"/>
        <w:jc w:val="both"/>
        <w:rPr>
          <w:rFonts w:ascii="Times New Roman" w:hAnsi="Times New Roman" w:cs="Times New Roman"/>
          <w:b/>
          <w:sz w:val="32"/>
          <w:szCs w:val="32"/>
        </w:rPr>
      </w:pPr>
    </w:p>
    <w:p w14:paraId="612A8F38" w14:textId="77777777" w:rsidR="00465B8D" w:rsidRPr="00465B8D" w:rsidRDefault="00465B8D" w:rsidP="00465B8D">
      <w:pPr>
        <w:pStyle w:val="PargrafodaLista"/>
        <w:widowControl w:val="0"/>
        <w:numPr>
          <w:ilvl w:val="3"/>
          <w:numId w:val="124"/>
        </w:numPr>
        <w:suppressAutoHyphens/>
        <w:autoSpaceDN w:val="0"/>
        <w:spacing w:after="30" w:line="240" w:lineRule="auto"/>
        <w:contextualSpacing w:val="0"/>
        <w:jc w:val="both"/>
        <w:textAlignment w:val="baseline"/>
        <w:rPr>
          <w:rFonts w:ascii="Times New Roman" w:eastAsia="Droid Sans Fallback" w:hAnsi="Times New Roman" w:cs="Times New Roman"/>
          <w:b/>
          <w:vanish/>
          <w:kern w:val="3"/>
          <w:sz w:val="32"/>
          <w:szCs w:val="32"/>
          <w:lang w:eastAsia="zh-CN" w:bidi="hi-IN"/>
        </w:rPr>
      </w:pPr>
    </w:p>
    <w:p w14:paraId="02528EDA" w14:textId="77777777" w:rsidR="00465B8D" w:rsidRPr="00465B8D" w:rsidRDefault="00465B8D" w:rsidP="00465B8D">
      <w:pPr>
        <w:pStyle w:val="PargrafodaLista"/>
        <w:widowControl w:val="0"/>
        <w:numPr>
          <w:ilvl w:val="3"/>
          <w:numId w:val="124"/>
        </w:numPr>
        <w:suppressAutoHyphens/>
        <w:autoSpaceDN w:val="0"/>
        <w:spacing w:after="30" w:line="240" w:lineRule="auto"/>
        <w:contextualSpacing w:val="0"/>
        <w:jc w:val="both"/>
        <w:textAlignment w:val="baseline"/>
        <w:rPr>
          <w:rFonts w:ascii="Times New Roman" w:eastAsia="Droid Sans Fallback" w:hAnsi="Times New Roman" w:cs="Times New Roman"/>
          <w:b/>
          <w:vanish/>
          <w:kern w:val="3"/>
          <w:sz w:val="32"/>
          <w:szCs w:val="32"/>
          <w:lang w:eastAsia="zh-CN" w:bidi="hi-IN"/>
        </w:rPr>
      </w:pPr>
    </w:p>
    <w:p w14:paraId="1B0F746F" w14:textId="38C540C5" w:rsidR="00D45940" w:rsidRPr="00465B8D" w:rsidRDefault="00D45940" w:rsidP="00465B8D">
      <w:pPr>
        <w:pStyle w:val="Standard"/>
        <w:numPr>
          <w:ilvl w:val="3"/>
          <w:numId w:val="124"/>
        </w:numPr>
        <w:spacing w:after="30"/>
        <w:jc w:val="both"/>
        <w:rPr>
          <w:rFonts w:ascii="Times New Roman" w:hAnsi="Times New Roman" w:cs="Times New Roman"/>
          <w:b/>
          <w:sz w:val="32"/>
          <w:szCs w:val="32"/>
        </w:rPr>
      </w:pPr>
      <w:r w:rsidRPr="00465B8D">
        <w:rPr>
          <w:rFonts w:ascii="Times New Roman" w:hAnsi="Times New Roman" w:cs="Times New Roman"/>
          <w:b/>
          <w:sz w:val="32"/>
          <w:szCs w:val="32"/>
        </w:rPr>
        <w:t>Motores de passo:</w:t>
      </w:r>
    </w:p>
    <w:p w14:paraId="3E8744DB" w14:textId="77777777" w:rsidR="000D7193" w:rsidRDefault="000D7193" w:rsidP="00D45940">
      <w:pPr>
        <w:pStyle w:val="Standard"/>
        <w:spacing w:after="30"/>
        <w:ind w:left="360"/>
        <w:jc w:val="both"/>
        <w:rPr>
          <w:rFonts w:ascii="Times New Roman" w:hAnsi="Times New Roman" w:cs="Times New Roman"/>
        </w:rPr>
      </w:pPr>
    </w:p>
    <w:p w14:paraId="3AF273A8" w14:textId="177B7FEB"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t xml:space="preserve">Os motores de passo são usados para realizações de movimentos muito precisos, </w:t>
      </w:r>
      <w:r w:rsidR="000472F9">
        <w:rPr>
          <w:rFonts w:ascii="Times New Roman" w:hAnsi="Times New Roman" w:cs="Times New Roman"/>
        </w:rPr>
        <w:t xml:space="preserve">utilizado </w:t>
      </w:r>
      <w:r w:rsidRPr="003636D9">
        <w:rPr>
          <w:rFonts w:ascii="Times New Roman" w:hAnsi="Times New Roman" w:cs="Times New Roman"/>
        </w:rPr>
        <w:t>para isso “passos”, que seriam pequenos movimentos do motor. Ele utiliza uma quantidade variada de fios que podem acionar as suas bobinas internas, possibilitando assim, controlar a sua posição por meio de padrões. São comumente encontrados, por exemplo, em impressoras.</w:t>
      </w:r>
    </w:p>
    <w:p w14:paraId="66694DB6" w14:textId="77777777" w:rsidR="000D7193" w:rsidRDefault="000D7193" w:rsidP="00D45940">
      <w:pPr>
        <w:pStyle w:val="Standard"/>
        <w:spacing w:after="30"/>
        <w:ind w:left="360"/>
        <w:jc w:val="both"/>
        <w:rPr>
          <w:rFonts w:ascii="Times New Roman" w:hAnsi="Times New Roman" w:cs="Times New Roman"/>
        </w:rPr>
      </w:pPr>
    </w:p>
    <w:p w14:paraId="024BC9C1" w14:textId="77777777"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r>
      <w:r w:rsidRPr="003636D9">
        <w:rPr>
          <w:rFonts w:ascii="Times New Roman" w:hAnsi="Times New Roman" w:cs="Times New Roman"/>
          <w:b/>
        </w:rPr>
        <w:t xml:space="preserve">Nota: </w:t>
      </w:r>
      <w:r w:rsidRPr="003636D9">
        <w:rPr>
          <w:rFonts w:ascii="Times New Roman" w:hAnsi="Times New Roman" w:cs="Times New Roman"/>
        </w:rPr>
        <w:t>Existem placas especiais para facilitar o seu controle.</w:t>
      </w:r>
    </w:p>
    <w:p w14:paraId="30879CCC" w14:textId="77777777" w:rsidR="00D45940" w:rsidRPr="003636D9" w:rsidRDefault="00D45940" w:rsidP="00AB7CD3">
      <w:pPr>
        <w:pStyle w:val="Standard"/>
        <w:spacing w:after="30"/>
        <w:ind w:left="36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78FA4FB5" wp14:editId="35D0BECD">
            <wp:extent cx="1348740" cy="1348740"/>
            <wp:effectExtent l="0" t="0" r="3810" b="3810"/>
            <wp:docPr id="35" name="Imagem 35" descr="http://www.techmount.com.br/image/cache/data/Fotos/Motor/Passo/motor-de-passo-5v-4-polos-arduino-pic_MLB-O-3275171481_102012-600x600.jp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mount.com.br/image/cache/data/Fotos/Motor/Passo/motor-de-passo-5v-4-polos-arduino-pic_MLB-O-3275171481_102012-600x600.jpg">
                      <a:hlinkClick r:id="rId75" tgtFrame="&quot;_blank&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48740" cy="1348740"/>
                    </a:xfrm>
                    <a:prstGeom prst="rect">
                      <a:avLst/>
                    </a:prstGeom>
                    <a:noFill/>
                    <a:ln>
                      <a:noFill/>
                    </a:ln>
                  </pic:spPr>
                </pic:pic>
              </a:graphicData>
            </a:graphic>
          </wp:inline>
        </w:drawing>
      </w:r>
    </w:p>
    <w:p w14:paraId="5D9713FA" w14:textId="77777777" w:rsidR="00D45940" w:rsidRPr="003636D9" w:rsidRDefault="00D45940" w:rsidP="00D45940">
      <w:pPr>
        <w:pStyle w:val="NormalWeb"/>
        <w:shd w:val="clear" w:color="auto" w:fill="FFFFFF"/>
        <w:spacing w:before="0" w:beforeAutospacing="0" w:after="30" w:afterAutospacing="0"/>
        <w:ind w:left="360"/>
        <w:jc w:val="both"/>
        <w:rPr>
          <w:b/>
          <w:sz w:val="36"/>
          <w:szCs w:val="36"/>
          <w:u w:val="single"/>
        </w:rPr>
      </w:pPr>
    </w:p>
    <w:p w14:paraId="07E654CF" w14:textId="1E706E36" w:rsidR="00D45940" w:rsidRDefault="000D7193" w:rsidP="000D7193">
      <w:pPr>
        <w:pStyle w:val="NormalWeb"/>
        <w:shd w:val="clear" w:color="auto" w:fill="FFFFFF"/>
        <w:spacing w:before="0" w:beforeAutospacing="0" w:after="30" w:afterAutospacing="0"/>
        <w:ind w:firstLine="708"/>
        <w:jc w:val="both"/>
        <w:rPr>
          <w:b/>
          <w:sz w:val="32"/>
          <w:szCs w:val="32"/>
        </w:rPr>
      </w:pPr>
      <w:r w:rsidRPr="000D7193">
        <w:rPr>
          <w:b/>
          <w:sz w:val="32"/>
          <w:szCs w:val="32"/>
        </w:rPr>
        <w:t>4.</w:t>
      </w:r>
      <w:r>
        <w:rPr>
          <w:b/>
          <w:sz w:val="32"/>
          <w:szCs w:val="32"/>
        </w:rPr>
        <w:t>2</w:t>
      </w:r>
      <w:r w:rsidRPr="000D7193">
        <w:rPr>
          <w:b/>
          <w:sz w:val="32"/>
          <w:szCs w:val="32"/>
        </w:rPr>
        <w:t xml:space="preserve">.7 </w:t>
      </w:r>
      <w:r w:rsidR="00D45940" w:rsidRPr="000D7193">
        <w:rPr>
          <w:b/>
          <w:sz w:val="32"/>
          <w:szCs w:val="32"/>
        </w:rPr>
        <w:t>Baterias</w:t>
      </w:r>
    </w:p>
    <w:p w14:paraId="097E4810" w14:textId="77777777" w:rsidR="00AB7CD3" w:rsidRPr="000D7193" w:rsidRDefault="00AB7CD3" w:rsidP="000D7193">
      <w:pPr>
        <w:pStyle w:val="NormalWeb"/>
        <w:shd w:val="clear" w:color="auto" w:fill="FFFFFF"/>
        <w:spacing w:before="0" w:beforeAutospacing="0" w:after="30" w:afterAutospacing="0"/>
        <w:ind w:firstLine="708"/>
        <w:jc w:val="both"/>
        <w:rPr>
          <w:b/>
          <w:sz w:val="32"/>
          <w:szCs w:val="32"/>
        </w:rPr>
      </w:pPr>
    </w:p>
    <w:p w14:paraId="2A504DC3" w14:textId="77777777" w:rsidR="00D45940" w:rsidRPr="003636D9" w:rsidRDefault="00D45940" w:rsidP="00D45940">
      <w:pPr>
        <w:spacing w:after="30"/>
        <w:ind w:firstLine="708"/>
        <w:jc w:val="both"/>
        <w:rPr>
          <w:rFonts w:ascii="Times New Roman" w:hAnsi="Times New Roman" w:cs="Times New Roman"/>
          <w:sz w:val="24"/>
          <w:szCs w:val="24"/>
        </w:rPr>
      </w:pPr>
    </w:p>
    <w:p w14:paraId="65C3ED08"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Um ponto muito importante no planejamento de um robô é a escolha de suas baterias. Pilhas são energia química armazenada que pode ser convertida facilmente em energia elétrica, enquanto baterias são conjuntos de pilhas ligadas entre si. Baterias podem influenciar muito no preço e no peso do robô e, quando mal escolhidas, podem causar diversos problemas incluindo a parada completa do robô. Os pontos mais importantes na escolha delas são:</w:t>
      </w:r>
    </w:p>
    <w:p w14:paraId="549FBF98" w14:textId="77777777" w:rsidR="000D7193" w:rsidRPr="003636D9" w:rsidRDefault="000D7193" w:rsidP="00D45940">
      <w:pPr>
        <w:spacing w:after="30"/>
        <w:ind w:firstLine="708"/>
        <w:jc w:val="both"/>
        <w:rPr>
          <w:rFonts w:ascii="Times New Roman" w:hAnsi="Times New Roman" w:cs="Times New Roman"/>
          <w:sz w:val="24"/>
          <w:szCs w:val="24"/>
        </w:rPr>
      </w:pPr>
    </w:p>
    <w:p w14:paraId="286938C7"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Corrente;</w:t>
      </w:r>
    </w:p>
    <w:p w14:paraId="67B40135"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Tensão;</w:t>
      </w:r>
    </w:p>
    <w:p w14:paraId="7F9F4310"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Peso;</w:t>
      </w:r>
    </w:p>
    <w:p w14:paraId="1BDCC3D6" w14:textId="1B2D80C9" w:rsidR="00D45940" w:rsidRDefault="000472F9" w:rsidP="00D45940">
      <w:pPr>
        <w:pStyle w:val="PargrafodaLista"/>
        <w:numPr>
          <w:ilvl w:val="0"/>
          <w:numId w:val="95"/>
        </w:numPr>
        <w:spacing w:after="30"/>
        <w:jc w:val="both"/>
        <w:rPr>
          <w:rFonts w:ascii="Times New Roman" w:hAnsi="Times New Roman" w:cs="Times New Roman"/>
          <w:sz w:val="24"/>
          <w:szCs w:val="24"/>
        </w:rPr>
      </w:pPr>
      <w:r>
        <w:rPr>
          <w:rFonts w:ascii="Times New Roman" w:hAnsi="Times New Roman" w:cs="Times New Roman"/>
          <w:sz w:val="24"/>
          <w:szCs w:val="24"/>
        </w:rPr>
        <w:t>Custo;</w:t>
      </w:r>
    </w:p>
    <w:p w14:paraId="0F8617B1" w14:textId="77777777" w:rsidR="000D7193" w:rsidRPr="003636D9" w:rsidRDefault="000D7193" w:rsidP="000D7193">
      <w:pPr>
        <w:pStyle w:val="PargrafodaLista"/>
        <w:spacing w:after="30"/>
        <w:ind w:left="1428"/>
        <w:jc w:val="both"/>
        <w:rPr>
          <w:rFonts w:ascii="Times New Roman" w:hAnsi="Times New Roman" w:cs="Times New Roman"/>
          <w:sz w:val="24"/>
          <w:szCs w:val="24"/>
        </w:rPr>
      </w:pPr>
    </w:p>
    <w:p w14:paraId="7F51A881"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Antes que possamos falar sobre baterias, deve-se ter em mente o efeito memória, popularmente conhecido como “bateria viciada”. Ele ocorre principalmente nos modelos mais antigos, chamados Níquel Cádmio, e geralmente quando não ocorre a descarga completa antes da recarga ou caso seu carregamento seja interrompido antes de estar completo. Esse mau uso faz com que a bateria “se acostume” a receber apenas uma parte da sua carga, reduzindo sua duração.</w:t>
      </w:r>
    </w:p>
    <w:p w14:paraId="7ABA4CCE"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Outro ponto que deve ser destacado é que as baterias sofrem um desgaste natural com o passar do tempo e algumas precisam ser armazenadas de maneiras específicas para que possam ser utilizadas por um longo período de tempo. A seguir iremos falar dos tipos de baterias mais comuns, citando as suas principais vantagens e desvantagens.</w:t>
      </w:r>
    </w:p>
    <w:p w14:paraId="2647A33D" w14:textId="77777777" w:rsidR="000D7193" w:rsidRPr="003636D9" w:rsidRDefault="000D7193" w:rsidP="00D45940">
      <w:pPr>
        <w:spacing w:after="30"/>
        <w:ind w:firstLine="708"/>
        <w:jc w:val="both"/>
        <w:rPr>
          <w:rFonts w:ascii="Times New Roman" w:hAnsi="Times New Roman" w:cs="Times New Roman"/>
          <w:sz w:val="24"/>
          <w:szCs w:val="24"/>
        </w:rPr>
      </w:pPr>
    </w:p>
    <w:p w14:paraId="5821630F"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Fique atento a forma correta de descarte de baterias, que deve ser feito em lugares específicos de coletas, pois elas podem ser muito agressivas ao meio ambiente</w:t>
      </w:r>
    </w:p>
    <w:p w14:paraId="5A40BEFE" w14:textId="77777777" w:rsidR="000D7193" w:rsidRDefault="000D7193" w:rsidP="00D45940">
      <w:pPr>
        <w:spacing w:after="30"/>
        <w:ind w:firstLine="708"/>
        <w:jc w:val="both"/>
        <w:rPr>
          <w:rFonts w:ascii="Times New Roman" w:hAnsi="Times New Roman" w:cs="Times New Roman"/>
          <w:b/>
          <w:sz w:val="24"/>
          <w:szCs w:val="24"/>
        </w:rPr>
      </w:pPr>
    </w:p>
    <w:p w14:paraId="13E229C4" w14:textId="5C8DD030"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Vale a pena lembrar que as pilhas e baterias do mesmo tipo podem ser associadas com o fim de obter maior tensão ou maior corr</w:t>
      </w:r>
      <w:r w:rsidR="00180C79">
        <w:rPr>
          <w:rFonts w:ascii="Times New Roman" w:hAnsi="Times New Roman" w:cs="Times New Roman"/>
          <w:sz w:val="24"/>
          <w:szCs w:val="24"/>
        </w:rPr>
        <w:t>ente/autonomia. O capítulo 4.3</w:t>
      </w:r>
      <w:r w:rsidRPr="003636D9">
        <w:rPr>
          <w:rFonts w:ascii="Times New Roman" w:hAnsi="Times New Roman" w:cs="Times New Roman"/>
          <w:sz w:val="24"/>
          <w:szCs w:val="24"/>
        </w:rPr>
        <w:t xml:space="preserve"> aborda esse tema.</w:t>
      </w:r>
    </w:p>
    <w:p w14:paraId="66690C95" w14:textId="77777777" w:rsidR="00D45940" w:rsidRPr="003636D9" w:rsidRDefault="00D45940" w:rsidP="00D45940">
      <w:pPr>
        <w:spacing w:after="30"/>
        <w:ind w:firstLine="708"/>
        <w:jc w:val="both"/>
        <w:rPr>
          <w:rFonts w:ascii="Times New Roman" w:hAnsi="Times New Roman" w:cs="Times New Roman"/>
          <w:sz w:val="24"/>
          <w:szCs w:val="24"/>
        </w:rPr>
      </w:pPr>
    </w:p>
    <w:p w14:paraId="67149BCC" w14:textId="77777777" w:rsidR="00D45940" w:rsidRPr="003636D9" w:rsidRDefault="00D45940" w:rsidP="00D45940">
      <w:pPr>
        <w:spacing w:after="30"/>
        <w:ind w:firstLine="708"/>
        <w:jc w:val="both"/>
        <w:rPr>
          <w:rStyle w:val="Forte"/>
          <w:rFonts w:ascii="Times New Roman" w:hAnsi="Times New Roman" w:cs="Times New Roman"/>
          <w:sz w:val="28"/>
          <w:szCs w:val="28"/>
          <w:bdr w:val="none" w:sz="0" w:space="0" w:color="auto" w:frame="1"/>
        </w:rPr>
      </w:pPr>
      <w:r w:rsidRPr="003636D9">
        <w:rPr>
          <w:rStyle w:val="Forte"/>
          <w:rFonts w:ascii="Times New Roman" w:hAnsi="Times New Roman" w:cs="Times New Roman"/>
          <w:sz w:val="28"/>
          <w:szCs w:val="28"/>
          <w:bdr w:val="none" w:sz="0" w:space="0" w:color="auto" w:frame="1"/>
        </w:rPr>
        <w:t>Níquel Cádmio (</w:t>
      </w:r>
      <w:proofErr w:type="spellStart"/>
      <w:r w:rsidRPr="003636D9">
        <w:rPr>
          <w:rStyle w:val="Forte"/>
          <w:rFonts w:ascii="Times New Roman" w:hAnsi="Times New Roman" w:cs="Times New Roman"/>
          <w:sz w:val="28"/>
          <w:szCs w:val="28"/>
          <w:bdr w:val="none" w:sz="0" w:space="0" w:color="auto" w:frame="1"/>
        </w:rPr>
        <w:t>NiCa</w:t>
      </w:r>
      <w:proofErr w:type="spellEnd"/>
      <w:r w:rsidRPr="003636D9">
        <w:rPr>
          <w:rStyle w:val="Forte"/>
          <w:rFonts w:ascii="Times New Roman" w:hAnsi="Times New Roman" w:cs="Times New Roman"/>
          <w:sz w:val="28"/>
          <w:szCs w:val="28"/>
          <w:bdr w:val="none" w:sz="0" w:space="0" w:color="auto" w:frame="1"/>
        </w:rPr>
        <w:t>):</w:t>
      </w:r>
    </w:p>
    <w:p w14:paraId="1CA9E1FD" w14:textId="27DB1ADE" w:rsidR="00D45940" w:rsidRPr="000D7193" w:rsidRDefault="00180C79" w:rsidP="00D45940">
      <w:pPr>
        <w:spacing w:after="30"/>
        <w:ind w:firstLine="708"/>
        <w:jc w:val="both"/>
        <w:rPr>
          <w:rStyle w:val="Forte"/>
          <w:rFonts w:ascii="Times New Roman" w:hAnsi="Times New Roman" w:cs="Times New Roman"/>
          <w:b w:val="0"/>
          <w:sz w:val="24"/>
          <w:szCs w:val="24"/>
          <w:bdr w:val="none" w:sz="0" w:space="0" w:color="auto" w:frame="1"/>
        </w:rPr>
      </w:pPr>
      <w:r>
        <w:rPr>
          <w:rStyle w:val="Forte"/>
          <w:rFonts w:ascii="Times New Roman" w:hAnsi="Times New Roman" w:cs="Times New Roman"/>
          <w:b w:val="0"/>
          <w:sz w:val="24"/>
          <w:szCs w:val="24"/>
          <w:bdr w:val="none" w:sz="0" w:space="0" w:color="auto" w:frame="1"/>
        </w:rPr>
        <w:t>Esse tipo de bateria já reinou</w:t>
      </w:r>
      <w:r w:rsidR="00D45940" w:rsidRPr="000D7193">
        <w:rPr>
          <w:rStyle w:val="Forte"/>
          <w:rFonts w:ascii="Times New Roman" w:hAnsi="Times New Roman" w:cs="Times New Roman"/>
          <w:b w:val="0"/>
          <w:sz w:val="24"/>
          <w:szCs w:val="24"/>
          <w:bdr w:val="none" w:sz="0" w:space="0" w:color="auto" w:frame="1"/>
        </w:rPr>
        <w:t xml:space="preserve"> o mercado e</w:t>
      </w:r>
      <w:r>
        <w:rPr>
          <w:rStyle w:val="Forte"/>
          <w:rFonts w:ascii="Times New Roman" w:hAnsi="Times New Roman" w:cs="Times New Roman"/>
          <w:b w:val="0"/>
          <w:sz w:val="24"/>
          <w:szCs w:val="24"/>
          <w:bdr w:val="none" w:sz="0" w:space="0" w:color="auto" w:frame="1"/>
        </w:rPr>
        <w:t>ntre os anos de 1990 e 2000, poré</w:t>
      </w:r>
      <w:r w:rsidR="00D45940" w:rsidRPr="000D7193">
        <w:rPr>
          <w:rStyle w:val="Forte"/>
          <w:rFonts w:ascii="Times New Roman" w:hAnsi="Times New Roman" w:cs="Times New Roman"/>
          <w:b w:val="0"/>
          <w:sz w:val="24"/>
          <w:szCs w:val="24"/>
          <w:bdr w:val="none" w:sz="0" w:space="0" w:color="auto" w:frame="1"/>
        </w:rPr>
        <w:t>m foram substituídas por modelos mais eficientes. Elas possuem um baixo custo e um peso médio, mas sofrem, quase sempre, com o efeito memória. Outra desvantagem desse tipo de bateria é a sua grande agressividade ao meio ambiente.</w:t>
      </w:r>
    </w:p>
    <w:p w14:paraId="3C4F6A92" w14:textId="77777777" w:rsidR="00D45940" w:rsidRPr="003636D9" w:rsidRDefault="00D45940" w:rsidP="00465B8D">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lastRenderedPageBreak/>
        <w:drawing>
          <wp:inline distT="0" distB="0" distL="0" distR="0" wp14:anchorId="2434959E" wp14:editId="105C8B65">
            <wp:extent cx="1485900" cy="1485900"/>
            <wp:effectExtent l="0" t="0" r="0" b="0"/>
            <wp:docPr id="41" name="Imagem 41" descr="http://www.multiprat-k.com.br/images/stories/virtuemart/product/Bateria_para_Tel_4d2894f78427c.jp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ultiprat-k.com.br/images/stories/virtuemart/product/Bateria_para_Tel_4d2894f78427c.jpg">
                      <a:hlinkClick r:id="rId77" tgtFrame="&quot;_blank&quo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00EC0B04" w14:textId="77777777" w:rsidR="000D7193" w:rsidRDefault="00D45940" w:rsidP="00D45940">
      <w:pPr>
        <w:spacing w:after="30"/>
        <w:jc w:val="both"/>
        <w:rPr>
          <w:rFonts w:ascii="Times New Roman" w:hAnsi="Times New Roman" w:cs="Times New Roman"/>
          <w:b/>
          <w:sz w:val="28"/>
          <w:szCs w:val="28"/>
        </w:rPr>
      </w:pPr>
      <w:r w:rsidRPr="003636D9">
        <w:rPr>
          <w:rFonts w:ascii="Times New Roman" w:hAnsi="Times New Roman" w:cs="Times New Roman"/>
          <w:b/>
          <w:sz w:val="28"/>
          <w:szCs w:val="28"/>
        </w:rPr>
        <w:tab/>
      </w:r>
    </w:p>
    <w:p w14:paraId="4DB83DB4" w14:textId="7A6F4BC7" w:rsidR="00D45940" w:rsidRPr="003636D9" w:rsidRDefault="00D45940" w:rsidP="000D7193">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Hidreto metálico de níquel (</w:t>
      </w:r>
      <w:proofErr w:type="spellStart"/>
      <w:r w:rsidRPr="003636D9">
        <w:rPr>
          <w:rFonts w:ascii="Times New Roman" w:hAnsi="Times New Roman" w:cs="Times New Roman"/>
          <w:b/>
          <w:sz w:val="28"/>
          <w:szCs w:val="28"/>
        </w:rPr>
        <w:t>Ni</w:t>
      </w:r>
      <w:proofErr w:type="spellEnd"/>
      <w:r w:rsidRPr="003636D9">
        <w:rPr>
          <w:rFonts w:ascii="Times New Roman" w:hAnsi="Times New Roman" w:cs="Times New Roman"/>
          <w:b/>
          <w:sz w:val="28"/>
          <w:szCs w:val="28"/>
        </w:rPr>
        <w:t>-MH):</w:t>
      </w:r>
    </w:p>
    <w:p w14:paraId="3023F3FD"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Essas baterias são muitos parecidas com a anterior, porém não sofrem tanto com o efeito memória e possuem maior carga por peso. Elas também são menos agressivas ao meio ambiente.</w:t>
      </w:r>
    </w:p>
    <w:p w14:paraId="6E540354"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495C4F9F" wp14:editId="75676DDC">
            <wp:extent cx="1630680" cy="1630680"/>
            <wp:effectExtent l="0" t="0" r="7620" b="7620"/>
            <wp:docPr id="42" name="Imagem 42" descr="http://www.manutencaoesuprimentos.com.br/imagens/uso-de-uma-bateria-de-nicd_.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anutencaoesuprimentos.com.br/imagens/uso-de-uma-bateria-de-nicd_.jpg">
                      <a:hlinkClick r:id="rId79" tgtFrame="&quot;_blank&quot;"/>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30680" cy="1630680"/>
                    </a:xfrm>
                    <a:prstGeom prst="rect">
                      <a:avLst/>
                    </a:prstGeom>
                    <a:noFill/>
                    <a:ln>
                      <a:noFill/>
                    </a:ln>
                  </pic:spPr>
                </pic:pic>
              </a:graphicData>
            </a:graphic>
          </wp:inline>
        </w:drawing>
      </w:r>
    </w:p>
    <w:p w14:paraId="2810A63A" w14:textId="77777777" w:rsidR="00D45940" w:rsidRPr="003636D9" w:rsidRDefault="00D45940" w:rsidP="00D45940">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Chumbo-Ácido:</w:t>
      </w:r>
    </w:p>
    <w:p w14:paraId="21C5CA86" w14:textId="46E4C8C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 xml:space="preserve">As baterias de chumbo são muito eficientes quando se trata de armazenar uma grande carga, porém são muito pesadas. Elas são muito utilizadas atualmente em automóveis e em empilhadeiras. As baterias de chumbo utilizadas </w:t>
      </w:r>
      <w:r w:rsidR="00180C79">
        <w:rPr>
          <w:rFonts w:ascii="Times New Roman" w:hAnsi="Times New Roman" w:cs="Times New Roman"/>
          <w:sz w:val="24"/>
          <w:szCs w:val="24"/>
        </w:rPr>
        <w:t>em carros possuem 12V de tensão e correntes de até 70ª.</w:t>
      </w:r>
    </w:p>
    <w:p w14:paraId="3BF74D26"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333333"/>
          <w:sz w:val="20"/>
          <w:szCs w:val="20"/>
          <w:lang w:eastAsia="pt-BR"/>
        </w:rPr>
        <w:drawing>
          <wp:inline distT="0" distB="0" distL="0" distR="0" wp14:anchorId="1BEE8EBB" wp14:editId="29E64E83">
            <wp:extent cx="1865999" cy="1668780"/>
            <wp:effectExtent l="0" t="0" r="1270" b="7620"/>
            <wp:docPr id="46" name="Imagem 46" descr="Bateria de chumbo usada em automóv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teria de chumbo usada em automóvei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74767" cy="1676621"/>
                    </a:xfrm>
                    <a:prstGeom prst="rect">
                      <a:avLst/>
                    </a:prstGeom>
                    <a:noFill/>
                    <a:ln>
                      <a:noFill/>
                    </a:ln>
                  </pic:spPr>
                </pic:pic>
              </a:graphicData>
            </a:graphic>
          </wp:inline>
        </w:drawing>
      </w:r>
    </w:p>
    <w:p w14:paraId="195775D0" w14:textId="77777777" w:rsidR="00D45940" w:rsidRPr="003636D9" w:rsidRDefault="00D45940" w:rsidP="00D45940">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Íons de lítio (Li-</w:t>
      </w:r>
      <w:proofErr w:type="spellStart"/>
      <w:r w:rsidRPr="003636D9">
        <w:rPr>
          <w:rFonts w:ascii="Times New Roman" w:hAnsi="Times New Roman" w:cs="Times New Roman"/>
          <w:b/>
          <w:sz w:val="28"/>
          <w:szCs w:val="28"/>
        </w:rPr>
        <w:t>Ion</w:t>
      </w:r>
      <w:proofErr w:type="spellEnd"/>
      <w:r w:rsidRPr="003636D9">
        <w:rPr>
          <w:rFonts w:ascii="Times New Roman" w:hAnsi="Times New Roman" w:cs="Times New Roman"/>
          <w:b/>
          <w:sz w:val="28"/>
          <w:szCs w:val="28"/>
        </w:rPr>
        <w:t>):</w:t>
      </w:r>
    </w:p>
    <w:p w14:paraId="4B4F5938"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Essas baterias são modernas e não sofrem com o efeito memória. Estão presentes em quase todos celulares e aparelhos portáteis atuais por serem leves e poderem armazenar grandes quantidades de energia. Elas possuem diversos tamanhos e as apresentadas abaixo possuem tensão média de 3,7V. Uma desvantagem é o seu custo que é mais elevado que os dos modelos anteriormente citados.</w:t>
      </w:r>
    </w:p>
    <w:p w14:paraId="3E1E9D13" w14:textId="77777777" w:rsidR="00D45940" w:rsidRDefault="00D45940" w:rsidP="00AB7CD3">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lastRenderedPageBreak/>
        <w:drawing>
          <wp:inline distT="0" distB="0" distL="0" distR="0" wp14:anchorId="035EC25F" wp14:editId="655374A0">
            <wp:extent cx="1537638" cy="1584951"/>
            <wp:effectExtent l="0" t="0" r="5715" b="0"/>
            <wp:docPr id="47" name="Imagem 47" descr="http://www.chinaleadacidbatteries.com/photo/pl704023-1100mah_charging_lithium_ion_cylindrica_battery_lir_17500_3_7v_for_office_automation.jpg">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hinaleadacidbatteries.com/photo/pl704023-1100mah_charging_lithium_ion_cylindrica_battery_lir_17500_3_7v_for_office_automation.jpg">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58848" cy="1606814"/>
                    </a:xfrm>
                    <a:prstGeom prst="rect">
                      <a:avLst/>
                    </a:prstGeom>
                    <a:noFill/>
                    <a:ln>
                      <a:noFill/>
                    </a:ln>
                  </pic:spPr>
                </pic:pic>
              </a:graphicData>
            </a:graphic>
          </wp:inline>
        </w:drawing>
      </w:r>
    </w:p>
    <w:p w14:paraId="2F232F31" w14:textId="77777777" w:rsidR="00AB7CD3" w:rsidRPr="003636D9" w:rsidRDefault="00AB7CD3" w:rsidP="00AB7CD3">
      <w:pPr>
        <w:spacing w:after="30"/>
        <w:jc w:val="center"/>
        <w:rPr>
          <w:rFonts w:ascii="Times New Roman" w:hAnsi="Times New Roman" w:cs="Times New Roman"/>
          <w:sz w:val="24"/>
          <w:szCs w:val="24"/>
        </w:rPr>
      </w:pPr>
    </w:p>
    <w:p w14:paraId="377CB2AD" w14:textId="77777777" w:rsidR="00D45940" w:rsidRPr="003636D9" w:rsidRDefault="00D45940" w:rsidP="000D7193">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Polímeros de Lítio (</w:t>
      </w:r>
      <w:proofErr w:type="spellStart"/>
      <w:r w:rsidRPr="003636D9">
        <w:rPr>
          <w:rFonts w:ascii="Times New Roman" w:hAnsi="Times New Roman" w:cs="Times New Roman"/>
          <w:b/>
          <w:sz w:val="28"/>
          <w:szCs w:val="28"/>
        </w:rPr>
        <w:t>Li-Po</w:t>
      </w:r>
      <w:proofErr w:type="spellEnd"/>
      <w:r w:rsidRPr="003636D9">
        <w:rPr>
          <w:rFonts w:ascii="Times New Roman" w:hAnsi="Times New Roman" w:cs="Times New Roman"/>
          <w:b/>
          <w:sz w:val="28"/>
          <w:szCs w:val="28"/>
        </w:rPr>
        <w:t>):</w:t>
      </w:r>
    </w:p>
    <w:p w14:paraId="45DF6958" w14:textId="2C1FE2B3"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Muitos as consideram as mais avançadas do mercado atual e são mais leves e potentes que suas rivais de Li-</w:t>
      </w:r>
      <w:proofErr w:type="spellStart"/>
      <w:r w:rsidRPr="003636D9">
        <w:rPr>
          <w:rFonts w:ascii="Times New Roman" w:hAnsi="Times New Roman" w:cs="Times New Roman"/>
          <w:sz w:val="24"/>
          <w:szCs w:val="24"/>
        </w:rPr>
        <w:t>Ion</w:t>
      </w:r>
      <w:proofErr w:type="spellEnd"/>
      <w:r w:rsidRPr="003636D9">
        <w:rPr>
          <w:rFonts w:ascii="Times New Roman" w:hAnsi="Times New Roman" w:cs="Times New Roman"/>
          <w:sz w:val="24"/>
          <w:szCs w:val="24"/>
        </w:rPr>
        <w:t>. Elas não sofrem com o efeito memória, mas pos</w:t>
      </w:r>
      <w:r w:rsidR="00180C79">
        <w:rPr>
          <w:rFonts w:ascii="Times New Roman" w:hAnsi="Times New Roman" w:cs="Times New Roman"/>
          <w:sz w:val="24"/>
          <w:szCs w:val="24"/>
        </w:rPr>
        <w:t>suem um custo muito elevado em função de</w:t>
      </w:r>
      <w:r w:rsidRPr="003636D9">
        <w:rPr>
          <w:rFonts w:ascii="Times New Roman" w:hAnsi="Times New Roman" w:cs="Times New Roman"/>
          <w:sz w:val="24"/>
          <w:szCs w:val="24"/>
        </w:rPr>
        <w:t xml:space="preserve"> seu custo de produção.</w:t>
      </w:r>
    </w:p>
    <w:p w14:paraId="26D92E49" w14:textId="77777777" w:rsidR="00D45940" w:rsidRPr="003636D9" w:rsidRDefault="00D45940" w:rsidP="00AB7CD3">
      <w:pPr>
        <w:spacing w:after="30"/>
        <w:ind w:hanging="142"/>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4DAE0E38" wp14:editId="296449FF">
            <wp:extent cx="2362200" cy="1771650"/>
            <wp:effectExtent l="0" t="0" r="0" b="0"/>
            <wp:docPr id="48" name="Imagem 48" descr="http://www.electan.com/images/Lipo2000.jpg">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lectan.com/images/Lipo2000.jpg">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62200" cy="1771650"/>
                    </a:xfrm>
                    <a:prstGeom prst="rect">
                      <a:avLst/>
                    </a:prstGeom>
                    <a:noFill/>
                    <a:ln>
                      <a:noFill/>
                    </a:ln>
                  </pic:spPr>
                </pic:pic>
              </a:graphicData>
            </a:graphic>
          </wp:inline>
        </w:drawing>
      </w:r>
    </w:p>
    <w:p w14:paraId="74D16DC6" w14:textId="77777777" w:rsidR="00D45940" w:rsidRPr="003636D9" w:rsidRDefault="00D45940" w:rsidP="00D45940">
      <w:pPr>
        <w:spacing w:after="30"/>
        <w:ind w:left="708" w:firstLine="708"/>
        <w:jc w:val="both"/>
        <w:rPr>
          <w:rFonts w:ascii="Times New Roman" w:hAnsi="Times New Roman" w:cs="Times New Roman"/>
          <w:sz w:val="24"/>
          <w:szCs w:val="24"/>
        </w:rPr>
      </w:pPr>
    </w:p>
    <w:p w14:paraId="216D3B2B"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A tensão das baterias de Lítio não pode passar de um limite, elas devem variar apenas dentro de uma margem estabelecida pelo fabricante. Uma descarga excessiva pode comprometer a sua capacidade de armazenamento e uma carga excessiva pode causar até a sua explosão.</w:t>
      </w:r>
    </w:p>
    <w:p w14:paraId="7683AC5F"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A simbologia usada para representar fontes de corrente continua está representada abaixo.</w:t>
      </w:r>
    </w:p>
    <w:p w14:paraId="3478AADA" w14:textId="77777777" w:rsidR="00D45940" w:rsidRPr="003636D9" w:rsidRDefault="00D45940" w:rsidP="00465B8D">
      <w:pPr>
        <w:spacing w:after="30"/>
        <w:ind w:firstLine="708"/>
        <w:jc w:val="center"/>
        <w:rPr>
          <w:rFonts w:ascii="Times New Roman" w:hAnsi="Times New Roman" w:cs="Times New Roman"/>
          <w:noProof/>
          <w:color w:val="0000FF"/>
          <w:sz w:val="27"/>
          <w:szCs w:val="27"/>
          <w:lang w:eastAsia="pt-BR"/>
        </w:rPr>
      </w:pPr>
      <w:r w:rsidRPr="003636D9">
        <w:rPr>
          <w:rFonts w:ascii="Times New Roman" w:hAnsi="Times New Roman" w:cs="Times New Roman"/>
          <w:noProof/>
          <w:color w:val="0000FF"/>
          <w:sz w:val="27"/>
          <w:szCs w:val="27"/>
          <w:lang w:eastAsia="pt-BR"/>
        </w:rPr>
        <w:drawing>
          <wp:inline distT="0" distB="0" distL="0" distR="0" wp14:anchorId="07777257" wp14:editId="0C6A17A6">
            <wp:extent cx="615481" cy="966769"/>
            <wp:effectExtent l="0" t="0" r="0" b="5080"/>
            <wp:docPr id="53" name="Imagem 53" descr="https://upload.wikimedia.org/wikipedia/commons/thumb/2/28/Battery_symbol2.svg/170px-Battery_symbol2.svg.png">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2/28/Battery_symbol2.svg/170px-Battery_symbol2.svg.png">
                      <a:hlinkClick r:id="rId86" tgtFrame="&quot;_blank&quot;"/>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2269" cy="993138"/>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rPr>
        <w:drawing>
          <wp:inline distT="0" distB="0" distL="0" distR="0" wp14:anchorId="5D19FCF1" wp14:editId="490987E3">
            <wp:extent cx="754380" cy="1074420"/>
            <wp:effectExtent l="0" t="0" r="0" b="0"/>
            <wp:docPr id="55" name="Imagem 55" descr="http://www.ufrgs.br/eng04030/Aulas/teoria/cap_01/imgs/ft010080.gif">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ufrgs.br/eng04030/Aulas/teoria/cap_01/imgs/ft010080.gif">
                      <a:hlinkClick r:id="rId88" tgtFrame="&quot;_blank&quot;"/>
                    </pic:cNvPr>
                    <pic:cNvPicPr>
                      <a:picLocks noChangeAspect="1" noChangeArrowheads="1"/>
                    </pic:cNvPicPr>
                  </pic:nvPicPr>
                  <pic:blipFill rotWithShape="1">
                    <a:blip r:embed="rId89">
                      <a:extLst>
                        <a:ext uri="{28A0092B-C50C-407E-A947-70E740481C1C}">
                          <a14:useLocalDpi xmlns:a14="http://schemas.microsoft.com/office/drawing/2010/main" val="0"/>
                        </a:ext>
                      </a:extLst>
                    </a:blip>
                    <a:srcRect l="1695" t="54294" r="82690" b="6648"/>
                    <a:stretch/>
                  </pic:blipFill>
                  <pic:spPr bwMode="auto">
                    <a:xfrm>
                      <a:off x="0" y="0"/>
                      <a:ext cx="754380" cy="1074420"/>
                    </a:xfrm>
                    <a:prstGeom prst="rect">
                      <a:avLst/>
                    </a:prstGeom>
                    <a:noFill/>
                    <a:ln>
                      <a:noFill/>
                    </a:ln>
                    <a:extLst>
                      <a:ext uri="{53640926-AAD7-44D8-BBD7-CCE9431645EC}">
                        <a14:shadowObscured xmlns:a14="http://schemas.microsoft.com/office/drawing/2010/main"/>
                      </a:ext>
                    </a:extLst>
                  </pic:spPr>
                </pic:pic>
              </a:graphicData>
            </a:graphic>
          </wp:inline>
        </w:drawing>
      </w:r>
    </w:p>
    <w:p w14:paraId="143F4E3B" w14:textId="77777777" w:rsidR="00D45940" w:rsidRPr="003636D9" w:rsidRDefault="00D45940" w:rsidP="00D45940">
      <w:pPr>
        <w:spacing w:after="30"/>
        <w:ind w:firstLine="708"/>
        <w:jc w:val="both"/>
        <w:rPr>
          <w:rFonts w:ascii="Times New Roman" w:hAnsi="Times New Roman" w:cs="Times New Roman"/>
          <w:noProof/>
          <w:color w:val="0000FF"/>
          <w:sz w:val="27"/>
          <w:szCs w:val="27"/>
          <w:lang w:eastAsia="pt-BR"/>
        </w:rPr>
      </w:pPr>
    </w:p>
    <w:p w14:paraId="5BA8E986" w14:textId="254E2F02" w:rsidR="00D45940" w:rsidRPr="00180C79" w:rsidRDefault="00D45940" w:rsidP="00D45940">
      <w:pPr>
        <w:spacing w:after="30"/>
        <w:ind w:firstLine="708"/>
        <w:jc w:val="both"/>
        <w:rPr>
          <w:rFonts w:ascii="Times New Roman" w:hAnsi="Times New Roman" w:cs="Times New Roman"/>
          <w:noProof/>
          <w:color w:val="FF0000"/>
          <w:sz w:val="24"/>
          <w:szCs w:val="24"/>
          <w:lang w:eastAsia="pt-BR"/>
        </w:rPr>
      </w:pPr>
      <w:r w:rsidRPr="00180C79">
        <w:rPr>
          <w:rFonts w:ascii="Times New Roman" w:hAnsi="Times New Roman" w:cs="Times New Roman"/>
          <w:b/>
          <w:noProof/>
          <w:color w:val="FF0000"/>
          <w:sz w:val="24"/>
          <w:szCs w:val="24"/>
          <w:highlight w:val="yellow"/>
          <w:lang w:eastAsia="pt-BR"/>
        </w:rPr>
        <w:t>Aviso: Use sempre fontes próprias para o seu tipo de bateria com a tensão e corrente indicada pelo fabricante</w:t>
      </w:r>
      <w:r w:rsidRPr="00180C79">
        <w:rPr>
          <w:rFonts w:ascii="Times New Roman" w:hAnsi="Times New Roman" w:cs="Times New Roman"/>
          <w:noProof/>
          <w:color w:val="FF0000"/>
          <w:sz w:val="24"/>
          <w:szCs w:val="24"/>
          <w:highlight w:val="yellow"/>
          <w:lang w:eastAsia="pt-BR"/>
        </w:rPr>
        <w:t xml:space="preserve"> </w:t>
      </w:r>
      <w:r w:rsidRPr="00180C79">
        <w:rPr>
          <w:rFonts w:ascii="Times New Roman" w:hAnsi="Times New Roman" w:cs="Times New Roman"/>
          <w:b/>
          <w:noProof/>
          <w:color w:val="FF0000"/>
          <w:sz w:val="24"/>
          <w:szCs w:val="24"/>
          <w:highlight w:val="yellow"/>
          <w:lang w:eastAsia="pt-BR"/>
        </w:rPr>
        <w:t xml:space="preserve">para evitar acidentes e prolongar a vida </w:t>
      </w:r>
      <w:r w:rsidR="000D7193" w:rsidRPr="00180C79">
        <w:rPr>
          <w:rFonts w:ascii="Times New Roman" w:hAnsi="Times New Roman" w:cs="Times New Roman"/>
          <w:b/>
          <w:noProof/>
          <w:color w:val="FF0000"/>
          <w:sz w:val="24"/>
          <w:szCs w:val="24"/>
          <w:highlight w:val="yellow"/>
          <w:lang w:eastAsia="pt-BR"/>
        </w:rPr>
        <w:t>ú</w:t>
      </w:r>
      <w:r w:rsidRPr="00180C79">
        <w:rPr>
          <w:rFonts w:ascii="Times New Roman" w:hAnsi="Times New Roman" w:cs="Times New Roman"/>
          <w:b/>
          <w:noProof/>
          <w:color w:val="FF0000"/>
          <w:sz w:val="24"/>
          <w:szCs w:val="24"/>
          <w:highlight w:val="yellow"/>
          <w:lang w:eastAsia="pt-BR"/>
        </w:rPr>
        <w:t>til do produto</w:t>
      </w:r>
      <w:r w:rsidRPr="00180C79">
        <w:rPr>
          <w:rFonts w:ascii="Times New Roman" w:hAnsi="Times New Roman" w:cs="Times New Roman"/>
          <w:noProof/>
          <w:color w:val="FF0000"/>
          <w:sz w:val="24"/>
          <w:szCs w:val="24"/>
          <w:highlight w:val="yellow"/>
          <w:lang w:eastAsia="pt-BR"/>
        </w:rPr>
        <w:t>.</w:t>
      </w:r>
    </w:p>
    <w:p w14:paraId="7A13AD71" w14:textId="77777777" w:rsidR="00D45940" w:rsidRPr="003636D9" w:rsidRDefault="00D45940" w:rsidP="00D45940">
      <w:pPr>
        <w:pStyle w:val="NormalWeb"/>
        <w:shd w:val="clear" w:color="auto" w:fill="FFFFFF"/>
        <w:spacing w:before="0" w:beforeAutospacing="0" w:after="30" w:afterAutospacing="0"/>
        <w:ind w:left="720"/>
        <w:jc w:val="both"/>
        <w:rPr>
          <w:b/>
          <w:sz w:val="36"/>
          <w:szCs w:val="36"/>
          <w:u w:val="single"/>
        </w:rPr>
      </w:pPr>
    </w:p>
    <w:p w14:paraId="5FF1BA3D" w14:textId="6397EE0E" w:rsidR="00D45940" w:rsidRPr="000D7193" w:rsidRDefault="00D45940" w:rsidP="000D7193">
      <w:pPr>
        <w:pStyle w:val="PargrafodaLista"/>
        <w:numPr>
          <w:ilvl w:val="1"/>
          <w:numId w:val="113"/>
        </w:numPr>
        <w:spacing w:after="30"/>
        <w:jc w:val="both"/>
        <w:rPr>
          <w:rFonts w:ascii="Times New Roman" w:hAnsi="Times New Roman" w:cs="Times New Roman"/>
          <w:b/>
          <w:sz w:val="32"/>
          <w:szCs w:val="32"/>
        </w:rPr>
      </w:pPr>
      <w:r w:rsidRPr="000D7193">
        <w:rPr>
          <w:rFonts w:ascii="Times New Roman" w:hAnsi="Times New Roman" w:cs="Times New Roman"/>
          <w:b/>
          <w:sz w:val="32"/>
          <w:szCs w:val="32"/>
        </w:rPr>
        <w:t>Associações:</w:t>
      </w:r>
    </w:p>
    <w:p w14:paraId="27164FA5" w14:textId="77777777" w:rsidR="000D7193" w:rsidRPr="000D7193" w:rsidRDefault="000D7193" w:rsidP="000D7193">
      <w:pPr>
        <w:pStyle w:val="PargrafodaLista"/>
        <w:spacing w:after="30"/>
        <w:ind w:left="1605"/>
        <w:jc w:val="both"/>
        <w:rPr>
          <w:rFonts w:ascii="Times New Roman" w:hAnsi="Times New Roman" w:cs="Times New Roman"/>
          <w:b/>
          <w:sz w:val="32"/>
          <w:szCs w:val="32"/>
        </w:rPr>
      </w:pPr>
    </w:p>
    <w:p w14:paraId="5782AF78"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lastRenderedPageBreak/>
        <w:t xml:space="preserve">Muitas vezes se torna necessária a associação de componentes ou de pilhas para se obter o valor necessário para o projeto pelo fato de nem todos os valores estarem disponíveis comercialmente ou em sua disposição. As associações podem acontecer de três formas, em série, em paralelo ou mistas, e cada uma possui suas características. </w:t>
      </w:r>
    </w:p>
    <w:p w14:paraId="5C07BCF7" w14:textId="77777777" w:rsidR="000D7193" w:rsidRPr="003636D9" w:rsidRDefault="000D7193" w:rsidP="00D45940">
      <w:pPr>
        <w:spacing w:after="30"/>
        <w:ind w:firstLine="708"/>
        <w:jc w:val="both"/>
        <w:rPr>
          <w:rFonts w:ascii="Times New Roman" w:hAnsi="Times New Roman" w:cs="Times New Roman"/>
          <w:sz w:val="24"/>
          <w:szCs w:val="24"/>
        </w:rPr>
      </w:pPr>
    </w:p>
    <w:p w14:paraId="4B926B5B" w14:textId="77777777"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 xml:space="preserve">Série: </w:t>
      </w:r>
      <w:r w:rsidRPr="003636D9">
        <w:rPr>
          <w:rFonts w:ascii="Times New Roman" w:hAnsi="Times New Roman" w:cs="Times New Roman"/>
          <w:sz w:val="24"/>
          <w:szCs w:val="24"/>
        </w:rPr>
        <w:t>A associação em serie ocorre quando um componente é colocado em seguida do outro.</w:t>
      </w:r>
    </w:p>
    <w:p w14:paraId="4B2D56F4" w14:textId="77777777"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Paralelo:</w:t>
      </w:r>
      <w:r w:rsidRPr="003636D9">
        <w:rPr>
          <w:rFonts w:ascii="Times New Roman" w:hAnsi="Times New Roman" w:cs="Times New Roman"/>
          <w:sz w:val="24"/>
          <w:szCs w:val="24"/>
        </w:rPr>
        <w:t xml:space="preserve"> A associação em paralelo ocorre quando os componentes são colocados um ao lado do outro.</w:t>
      </w:r>
    </w:p>
    <w:p w14:paraId="256DA0C4" w14:textId="38A3651E"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Mistas:</w:t>
      </w:r>
      <w:r w:rsidRPr="003636D9">
        <w:rPr>
          <w:rFonts w:ascii="Times New Roman" w:hAnsi="Times New Roman" w:cs="Times New Roman"/>
          <w:sz w:val="24"/>
          <w:szCs w:val="24"/>
        </w:rPr>
        <w:t xml:space="preserve"> C</w:t>
      </w:r>
      <w:r w:rsidR="00180C79">
        <w:rPr>
          <w:rFonts w:ascii="Times New Roman" w:hAnsi="Times New Roman" w:cs="Times New Roman"/>
          <w:sz w:val="24"/>
          <w:szCs w:val="24"/>
        </w:rPr>
        <w:t>onsiste no uso de ambas as combinações</w:t>
      </w:r>
      <w:r w:rsidRPr="003636D9">
        <w:rPr>
          <w:rFonts w:ascii="Times New Roman" w:hAnsi="Times New Roman" w:cs="Times New Roman"/>
          <w:sz w:val="24"/>
          <w:szCs w:val="24"/>
        </w:rPr>
        <w:t xml:space="preserve"> anteriores ao mesmo tempo.</w:t>
      </w:r>
    </w:p>
    <w:p w14:paraId="79BD35AC"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As características e as formas de associações serão melhores explicadas abaixo, quando cada componente for abordado.</w:t>
      </w:r>
    </w:p>
    <w:p w14:paraId="64D61B1E" w14:textId="77777777" w:rsidR="00465B8D" w:rsidRDefault="00465B8D" w:rsidP="00465B8D">
      <w:pPr>
        <w:spacing w:after="30"/>
        <w:ind w:left="1068"/>
        <w:jc w:val="both"/>
        <w:rPr>
          <w:rFonts w:ascii="Times New Roman" w:hAnsi="Times New Roman" w:cs="Times New Roman"/>
          <w:b/>
          <w:sz w:val="28"/>
          <w:szCs w:val="28"/>
        </w:rPr>
      </w:pPr>
    </w:p>
    <w:p w14:paraId="6AC109B5" w14:textId="06948DF5" w:rsidR="00D45940" w:rsidRPr="00465B8D" w:rsidRDefault="00D45940" w:rsidP="00465B8D">
      <w:pPr>
        <w:pStyle w:val="PargrafodaLista"/>
        <w:numPr>
          <w:ilvl w:val="2"/>
          <w:numId w:val="126"/>
        </w:numPr>
        <w:spacing w:after="30"/>
        <w:jc w:val="both"/>
        <w:rPr>
          <w:rFonts w:ascii="Times New Roman" w:hAnsi="Times New Roman" w:cs="Times New Roman"/>
          <w:sz w:val="24"/>
          <w:szCs w:val="24"/>
        </w:rPr>
      </w:pPr>
      <w:r w:rsidRPr="00465B8D">
        <w:rPr>
          <w:rFonts w:ascii="Times New Roman" w:hAnsi="Times New Roman" w:cs="Times New Roman"/>
          <w:b/>
          <w:sz w:val="28"/>
          <w:szCs w:val="28"/>
        </w:rPr>
        <w:t>Resistores:</w:t>
      </w:r>
    </w:p>
    <w:p w14:paraId="0C16A3A3" w14:textId="77777777" w:rsidR="00465B8D" w:rsidRPr="00465B8D" w:rsidRDefault="00465B8D" w:rsidP="00465B8D">
      <w:pPr>
        <w:pStyle w:val="PargrafodaLista"/>
        <w:spacing w:after="30"/>
        <w:ind w:left="2160"/>
        <w:jc w:val="both"/>
        <w:rPr>
          <w:rFonts w:ascii="Times New Roman" w:hAnsi="Times New Roman" w:cs="Times New Roman"/>
          <w:sz w:val="24"/>
          <w:szCs w:val="24"/>
        </w:rPr>
      </w:pPr>
    </w:p>
    <w:p w14:paraId="0A9E5945" w14:textId="77777777" w:rsidR="00D45940" w:rsidRPr="003636D9" w:rsidRDefault="00D45940" w:rsidP="00D45940">
      <w:pPr>
        <w:pStyle w:val="NormalWeb"/>
        <w:numPr>
          <w:ilvl w:val="0"/>
          <w:numId w:val="22"/>
        </w:numPr>
        <w:shd w:val="clear" w:color="auto" w:fill="FFFFFF"/>
        <w:spacing w:before="0" w:beforeAutospacing="0" w:after="30" w:afterAutospacing="0"/>
        <w:jc w:val="both"/>
      </w:pPr>
      <w:r w:rsidRPr="003636D9">
        <w:t xml:space="preserve">Em série: os resistores são conectados um na frente do outro de forma que a corrente percorre todos. A resistência equivalente é igual à </w:t>
      </w:r>
      <w:proofErr w:type="gramStart"/>
      <w:r w:rsidRPr="003636D9">
        <w:t>soma das n</w:t>
      </w:r>
      <w:proofErr w:type="gramEnd"/>
      <w:r w:rsidRPr="003636D9">
        <w:t xml:space="preserve"> resistências em série.</w:t>
      </w:r>
    </w:p>
    <w:p w14:paraId="77D370D9" w14:textId="77777777" w:rsidR="00D45940" w:rsidRPr="003636D9" w:rsidRDefault="00D45940" w:rsidP="00D45940">
      <w:pPr>
        <w:pStyle w:val="NormalWeb"/>
        <w:shd w:val="clear" w:color="auto" w:fill="FFFFFF"/>
        <w:spacing w:before="0" w:beforeAutospacing="0" w:after="30" w:afterAutospacing="0"/>
        <w:ind w:left="1800"/>
        <w:jc w:val="both"/>
      </w:pPr>
      <w:r w:rsidRPr="003636D9">
        <w:rPr>
          <w:noProof/>
          <w:lang w:eastAsia="pt-BR"/>
        </w:rPr>
        <w:drawing>
          <wp:anchor distT="0" distB="0" distL="114300" distR="114300" simplePos="0" relativeHeight="251695104" behindDoc="0" locked="0" layoutInCell="1" allowOverlap="1" wp14:anchorId="0DAEDD3E" wp14:editId="086A5BD5">
            <wp:simplePos x="0" y="0"/>
            <wp:positionH relativeFrom="column">
              <wp:posOffset>1143000</wp:posOffset>
            </wp:positionH>
            <wp:positionV relativeFrom="paragraph">
              <wp:posOffset>3810</wp:posOffset>
            </wp:positionV>
            <wp:extent cx="2023110" cy="1151890"/>
            <wp:effectExtent l="0" t="0" r="0" b="0"/>
            <wp:wrapSquare wrapText="bothSides"/>
            <wp:docPr id="20" name="Imagem 20" descr="http://s2.glbimg.com/Kk72Ky_iiJyutNsM5nBO4TySDZU=/0x0:498x284/300x171/s.glbimg.com/po/ek/f/original/2014/05/15/resistores_em_se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http://s2.glbimg.com/Kk72Ky_iiJyutNsM5nBO4TySDZU=/0x0:498x284/300x171/s.glbimg.com/po/ek/f/original/2014/05/15/resistores_em_seri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23110" cy="1151890"/>
                    </a:xfrm>
                    <a:prstGeom prst="rect">
                      <a:avLst/>
                    </a:prstGeom>
                    <a:noFill/>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eq</m:t>
            </m:r>
          </m:sub>
        </m:sSub>
        <m:r>
          <w:rPr>
            <w:rFonts w:ascii="Cambria Math" w:hAnsi="Cambria Math"/>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1</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2</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n</m:t>
            </m:r>
          </m:sub>
        </m:sSub>
      </m:oMath>
    </w:p>
    <w:p w14:paraId="059D2B4C" w14:textId="77777777" w:rsidR="00D45940" w:rsidRPr="003636D9" w:rsidRDefault="00D45940" w:rsidP="00D45940">
      <w:pPr>
        <w:pStyle w:val="NormalWeb"/>
        <w:shd w:val="clear" w:color="auto" w:fill="FFFFFF"/>
        <w:spacing w:before="0" w:beforeAutospacing="0" w:after="30" w:afterAutospacing="0"/>
        <w:ind w:firstLine="720"/>
        <w:jc w:val="both"/>
      </w:pPr>
      <w:r w:rsidRPr="003636D9">
        <w:t xml:space="preserve">                                                                                              </w:t>
      </w:r>
    </w:p>
    <w:p w14:paraId="7992BCD3" w14:textId="77777777" w:rsidR="00D45940" w:rsidRPr="003636D9" w:rsidRDefault="00D45940" w:rsidP="00D45940">
      <w:pPr>
        <w:pStyle w:val="NormalWeb"/>
        <w:shd w:val="clear" w:color="auto" w:fill="FFFFFF"/>
        <w:spacing w:before="0" w:beforeAutospacing="0" w:after="30" w:afterAutospacing="0"/>
        <w:ind w:firstLine="720"/>
        <w:jc w:val="both"/>
      </w:pPr>
    </w:p>
    <w:p w14:paraId="0D62F007" w14:textId="77777777" w:rsidR="00D45940" w:rsidRDefault="00D45940" w:rsidP="00D45940">
      <w:pPr>
        <w:pStyle w:val="NormalWeb"/>
        <w:shd w:val="clear" w:color="auto" w:fill="FFFFFF"/>
        <w:spacing w:before="0" w:beforeAutospacing="0" w:after="30" w:afterAutospacing="0"/>
        <w:ind w:firstLine="720"/>
        <w:jc w:val="both"/>
      </w:pPr>
    </w:p>
    <w:p w14:paraId="30FD9C9C" w14:textId="77777777" w:rsidR="000D7193" w:rsidRPr="003636D9" w:rsidRDefault="000D7193" w:rsidP="00D45940">
      <w:pPr>
        <w:pStyle w:val="NormalWeb"/>
        <w:shd w:val="clear" w:color="auto" w:fill="FFFFFF"/>
        <w:spacing w:before="0" w:beforeAutospacing="0" w:after="30" w:afterAutospacing="0"/>
        <w:ind w:firstLine="720"/>
        <w:jc w:val="both"/>
      </w:pPr>
    </w:p>
    <w:p w14:paraId="279EFC4F" w14:textId="77777777" w:rsidR="00D45940" w:rsidRPr="003636D9" w:rsidRDefault="00D45940" w:rsidP="00D45940">
      <w:pPr>
        <w:pStyle w:val="NormalWeb"/>
        <w:shd w:val="clear" w:color="auto" w:fill="FFFFFF"/>
        <w:spacing w:before="0" w:beforeAutospacing="0" w:after="30" w:afterAutospacing="0"/>
        <w:ind w:left="1440"/>
        <w:jc w:val="both"/>
      </w:pPr>
    </w:p>
    <w:p w14:paraId="19422C48" w14:textId="77777777" w:rsidR="00D45940" w:rsidRPr="003636D9" w:rsidRDefault="00D45940" w:rsidP="00D45940">
      <w:pPr>
        <w:pStyle w:val="NormalWeb"/>
        <w:numPr>
          <w:ilvl w:val="0"/>
          <w:numId w:val="22"/>
        </w:numPr>
        <w:shd w:val="clear" w:color="auto" w:fill="FFFFFF"/>
        <w:spacing w:before="0" w:beforeAutospacing="0" w:after="30" w:afterAutospacing="0"/>
        <w:jc w:val="both"/>
      </w:pPr>
      <w:r w:rsidRPr="003636D9">
        <w:t>Em paralelo: os resistores são conectados paralelamente, dessa forma, a corrente se divide entre eles. A resistência equivalente segue a fórmula a seguir:</w:t>
      </w:r>
    </w:p>
    <w:p w14:paraId="1AA987DF" w14:textId="77777777" w:rsidR="00D45940" w:rsidRPr="003636D9" w:rsidRDefault="00D45940" w:rsidP="00D45940">
      <w:pPr>
        <w:pStyle w:val="NormalWeb"/>
        <w:shd w:val="clear" w:color="auto" w:fill="FFFFFF"/>
        <w:spacing w:before="0" w:beforeAutospacing="0" w:after="30" w:afterAutospacing="0"/>
        <w:ind w:left="1800"/>
        <w:jc w:val="both"/>
      </w:pPr>
      <w:r w:rsidRPr="003636D9">
        <w:rPr>
          <w:noProof/>
          <w:lang w:eastAsia="pt-BR"/>
        </w:rPr>
        <w:drawing>
          <wp:anchor distT="0" distB="0" distL="114300" distR="114300" simplePos="0" relativeHeight="251696128" behindDoc="0" locked="0" layoutInCell="1" allowOverlap="1" wp14:anchorId="7351B8B7" wp14:editId="2128497B">
            <wp:simplePos x="0" y="0"/>
            <wp:positionH relativeFrom="column">
              <wp:posOffset>1143000</wp:posOffset>
            </wp:positionH>
            <wp:positionV relativeFrom="paragraph">
              <wp:posOffset>0</wp:posOffset>
            </wp:positionV>
            <wp:extent cx="1960245" cy="1116330"/>
            <wp:effectExtent l="0" t="0" r="1905" b="7620"/>
            <wp:wrapSquare wrapText="bothSides"/>
            <wp:docPr id="19" name="Imagem 19" descr="http://mundoeducacao.bol.uol.com.br/upload/conteudo/associa%C3%A7%C3%A3o%20em%20paral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http://mundoeducacao.bol.uol.com.br/upload/conteudo/associa%C3%A7%C3%A3o%20em%20paralelo.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60245" cy="1116330"/>
                    </a:xfrm>
                    <a:prstGeom prst="rect">
                      <a:avLst/>
                    </a:prstGeom>
                    <a:noFill/>
                  </pic:spPr>
                </pic:pic>
              </a:graphicData>
            </a:graphic>
            <wp14:sizeRelH relativeFrom="page">
              <wp14:pctWidth>0</wp14:pctWidth>
            </wp14:sizeRelH>
            <wp14:sizeRelV relativeFrom="page">
              <wp14:pctHeight>0</wp14:pctHeight>
            </wp14:sizeRelV>
          </wp:anchor>
        </w:drawing>
      </w:r>
      <m:oMath>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eq</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n</m:t>
                </m:r>
              </m:sub>
            </m:sSub>
          </m:den>
        </m:f>
      </m:oMath>
    </w:p>
    <w:p w14:paraId="74CE34F3" w14:textId="77777777" w:rsidR="00D45940" w:rsidRPr="003636D9" w:rsidRDefault="00D45940" w:rsidP="00D45940">
      <w:pPr>
        <w:pStyle w:val="NormalWeb"/>
        <w:shd w:val="clear" w:color="auto" w:fill="FFFFFF"/>
        <w:spacing w:before="0" w:beforeAutospacing="0" w:after="30" w:afterAutospacing="0"/>
        <w:ind w:firstLine="720"/>
        <w:jc w:val="both"/>
      </w:pPr>
    </w:p>
    <w:p w14:paraId="25D23E4C" w14:textId="77777777" w:rsidR="00D45940" w:rsidRDefault="00D45940" w:rsidP="00D45940">
      <w:pPr>
        <w:pStyle w:val="NormalWeb"/>
        <w:shd w:val="clear" w:color="auto" w:fill="FFFFFF"/>
        <w:spacing w:before="0" w:beforeAutospacing="0" w:after="30" w:afterAutospacing="0"/>
        <w:ind w:firstLine="720"/>
        <w:jc w:val="both"/>
      </w:pPr>
    </w:p>
    <w:p w14:paraId="3B4DC14E" w14:textId="77777777" w:rsidR="000D7193" w:rsidRPr="003636D9" w:rsidRDefault="000D7193" w:rsidP="00D45940">
      <w:pPr>
        <w:pStyle w:val="NormalWeb"/>
        <w:shd w:val="clear" w:color="auto" w:fill="FFFFFF"/>
        <w:spacing w:before="0" w:beforeAutospacing="0" w:after="30" w:afterAutospacing="0"/>
        <w:ind w:firstLine="720"/>
        <w:jc w:val="both"/>
      </w:pPr>
    </w:p>
    <w:p w14:paraId="0DACB25E" w14:textId="77777777" w:rsidR="00D45940" w:rsidRPr="003636D9" w:rsidRDefault="00D45940" w:rsidP="00D45940">
      <w:pPr>
        <w:pStyle w:val="NormalWeb"/>
        <w:shd w:val="clear" w:color="auto" w:fill="FFFFFF"/>
        <w:spacing w:before="0" w:beforeAutospacing="0" w:after="30" w:afterAutospacing="0"/>
        <w:ind w:firstLine="720"/>
        <w:jc w:val="both"/>
      </w:pPr>
    </w:p>
    <w:p w14:paraId="354381F0" w14:textId="77777777" w:rsidR="00D45940" w:rsidRPr="003636D9" w:rsidRDefault="00D45940" w:rsidP="00D45940">
      <w:pPr>
        <w:pStyle w:val="NormalWeb"/>
        <w:numPr>
          <w:ilvl w:val="0"/>
          <w:numId w:val="22"/>
        </w:numPr>
        <w:shd w:val="clear" w:color="auto" w:fill="FFFFFF"/>
        <w:spacing w:before="0" w:beforeAutospacing="0" w:after="30" w:afterAutospacing="0"/>
        <w:jc w:val="both"/>
      </w:pPr>
      <w:r w:rsidRPr="003636D9">
        <w:t>Mista: os resistores são conectados tanto em paralelo quanto em série. A resistência equivalente será calculada utilizando as fórmulas de associações em série e em paralelo.</w:t>
      </w:r>
    </w:p>
    <w:p w14:paraId="79DC9A18" w14:textId="77777777" w:rsidR="00D45940" w:rsidRPr="003636D9" w:rsidRDefault="00D45940" w:rsidP="00D45940">
      <w:pPr>
        <w:pStyle w:val="NormalWeb"/>
        <w:shd w:val="clear" w:color="auto" w:fill="FFFFFF"/>
        <w:spacing w:before="0" w:beforeAutospacing="0" w:after="30" w:afterAutospacing="0"/>
        <w:ind w:left="1800"/>
        <w:jc w:val="both"/>
      </w:pPr>
    </w:p>
    <w:p w14:paraId="1F10769E" w14:textId="77777777" w:rsidR="00D45940" w:rsidRPr="003636D9" w:rsidRDefault="00D45940" w:rsidP="00D45940">
      <w:pPr>
        <w:pStyle w:val="NormalWeb"/>
        <w:shd w:val="clear" w:color="auto" w:fill="FFFFFF"/>
        <w:spacing w:before="0" w:beforeAutospacing="0" w:after="30" w:afterAutospacing="0"/>
        <w:ind w:firstLine="720"/>
        <w:jc w:val="both"/>
      </w:pPr>
      <w:r w:rsidRPr="003636D9">
        <w:rPr>
          <w:noProof/>
          <w:lang w:eastAsia="pt-BR"/>
        </w:rPr>
        <w:lastRenderedPageBreak/>
        <w:drawing>
          <wp:anchor distT="0" distB="0" distL="114300" distR="114300" simplePos="0" relativeHeight="251697152" behindDoc="0" locked="0" layoutInCell="1" allowOverlap="1" wp14:anchorId="2197B70C" wp14:editId="54560626">
            <wp:simplePos x="0" y="0"/>
            <wp:positionH relativeFrom="margin">
              <wp:align>center</wp:align>
            </wp:positionH>
            <wp:positionV relativeFrom="paragraph">
              <wp:posOffset>58420</wp:posOffset>
            </wp:positionV>
            <wp:extent cx="2552065" cy="1555750"/>
            <wp:effectExtent l="0" t="0" r="635" b="6350"/>
            <wp:wrapSquare wrapText="bothSides"/>
            <wp:docPr id="18" name="Imagem 18" descr="http://s3.static.brasilescola.com/img/2014/03/re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http://s3.static.brasilescola.com/img/2014/03/resistencia.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52065" cy="1555750"/>
                    </a:xfrm>
                    <a:prstGeom prst="rect">
                      <a:avLst/>
                    </a:prstGeom>
                    <a:noFill/>
                  </pic:spPr>
                </pic:pic>
              </a:graphicData>
            </a:graphic>
            <wp14:sizeRelH relativeFrom="margin">
              <wp14:pctWidth>0</wp14:pctWidth>
            </wp14:sizeRelH>
            <wp14:sizeRelV relativeFrom="margin">
              <wp14:pctHeight>0</wp14:pctHeight>
            </wp14:sizeRelV>
          </wp:anchor>
        </w:drawing>
      </w:r>
    </w:p>
    <w:p w14:paraId="55A35474" w14:textId="77777777" w:rsidR="00D45940" w:rsidRPr="003636D9" w:rsidRDefault="00D45940" w:rsidP="00D45940">
      <w:pPr>
        <w:pStyle w:val="NormalWeb"/>
        <w:shd w:val="clear" w:color="auto" w:fill="FFFFFF"/>
        <w:spacing w:before="0" w:beforeAutospacing="0" w:after="30" w:afterAutospacing="0"/>
        <w:ind w:firstLine="720"/>
        <w:jc w:val="both"/>
      </w:pPr>
    </w:p>
    <w:p w14:paraId="75EBC3CC" w14:textId="77777777" w:rsidR="00D45940" w:rsidRPr="003636D9" w:rsidRDefault="00D45940" w:rsidP="00D45940">
      <w:pPr>
        <w:pStyle w:val="NormalWeb"/>
        <w:shd w:val="clear" w:color="auto" w:fill="FFFFFF"/>
        <w:spacing w:before="0" w:beforeAutospacing="0" w:after="30" w:afterAutospacing="0"/>
        <w:ind w:firstLine="720"/>
        <w:jc w:val="both"/>
      </w:pPr>
    </w:p>
    <w:p w14:paraId="70C36B42" w14:textId="77777777" w:rsidR="00D45940" w:rsidRDefault="00D45940" w:rsidP="00D45940">
      <w:pPr>
        <w:pStyle w:val="NormalWeb"/>
        <w:shd w:val="clear" w:color="auto" w:fill="FFFFFF"/>
        <w:spacing w:before="0" w:beforeAutospacing="0" w:after="30" w:afterAutospacing="0"/>
        <w:ind w:firstLine="720"/>
        <w:jc w:val="both"/>
      </w:pPr>
    </w:p>
    <w:p w14:paraId="2FE943A5" w14:textId="77777777" w:rsidR="000D7193" w:rsidRDefault="000D7193" w:rsidP="00D45940">
      <w:pPr>
        <w:pStyle w:val="NormalWeb"/>
        <w:shd w:val="clear" w:color="auto" w:fill="FFFFFF"/>
        <w:spacing w:before="0" w:beforeAutospacing="0" w:after="30" w:afterAutospacing="0"/>
        <w:ind w:firstLine="720"/>
        <w:jc w:val="both"/>
      </w:pPr>
    </w:p>
    <w:p w14:paraId="22D4EAB5" w14:textId="77777777" w:rsidR="000D7193" w:rsidRDefault="000D7193" w:rsidP="00D45940">
      <w:pPr>
        <w:pStyle w:val="NormalWeb"/>
        <w:shd w:val="clear" w:color="auto" w:fill="FFFFFF"/>
        <w:spacing w:before="0" w:beforeAutospacing="0" w:after="30" w:afterAutospacing="0"/>
        <w:ind w:firstLine="720"/>
        <w:jc w:val="both"/>
      </w:pPr>
    </w:p>
    <w:p w14:paraId="5D3CEC75" w14:textId="77777777" w:rsidR="000D7193" w:rsidRDefault="000D7193" w:rsidP="00D45940">
      <w:pPr>
        <w:pStyle w:val="NormalWeb"/>
        <w:shd w:val="clear" w:color="auto" w:fill="FFFFFF"/>
        <w:spacing w:before="0" w:beforeAutospacing="0" w:after="30" w:afterAutospacing="0"/>
        <w:ind w:firstLine="720"/>
        <w:jc w:val="both"/>
      </w:pPr>
    </w:p>
    <w:p w14:paraId="05482205" w14:textId="77777777" w:rsidR="000D7193" w:rsidRPr="003636D9" w:rsidRDefault="000D7193" w:rsidP="00D45940">
      <w:pPr>
        <w:pStyle w:val="NormalWeb"/>
        <w:shd w:val="clear" w:color="auto" w:fill="FFFFFF"/>
        <w:spacing w:before="0" w:beforeAutospacing="0" w:after="30" w:afterAutospacing="0"/>
        <w:ind w:firstLine="720"/>
        <w:jc w:val="both"/>
      </w:pPr>
    </w:p>
    <w:p w14:paraId="13F6B073" w14:textId="77777777" w:rsidR="00D45940" w:rsidRPr="003636D9" w:rsidRDefault="00D45940" w:rsidP="00D45940">
      <w:pPr>
        <w:pStyle w:val="NormalWeb"/>
        <w:shd w:val="clear" w:color="auto" w:fill="FFFFFF"/>
        <w:spacing w:before="0" w:beforeAutospacing="0" w:after="30" w:afterAutospacing="0"/>
        <w:ind w:firstLine="720"/>
        <w:jc w:val="both"/>
      </w:pPr>
    </w:p>
    <w:p w14:paraId="79DBEDC9" w14:textId="673B016A" w:rsidR="00D45940" w:rsidRDefault="00D45940" w:rsidP="00465B8D">
      <w:pPr>
        <w:pStyle w:val="PargrafodaLista"/>
        <w:numPr>
          <w:ilvl w:val="2"/>
          <w:numId w:val="126"/>
        </w:numPr>
        <w:spacing w:after="30"/>
        <w:jc w:val="both"/>
        <w:rPr>
          <w:rFonts w:ascii="Times New Roman" w:hAnsi="Times New Roman" w:cs="Times New Roman"/>
          <w:b/>
          <w:sz w:val="28"/>
          <w:szCs w:val="28"/>
        </w:rPr>
      </w:pPr>
      <w:r w:rsidRPr="00465B8D">
        <w:rPr>
          <w:rFonts w:ascii="Times New Roman" w:hAnsi="Times New Roman" w:cs="Times New Roman"/>
          <w:b/>
          <w:sz w:val="28"/>
          <w:szCs w:val="28"/>
        </w:rPr>
        <w:t>Capacitores:</w:t>
      </w:r>
    </w:p>
    <w:p w14:paraId="5DB23106" w14:textId="77777777" w:rsidR="00465B8D" w:rsidRPr="00465B8D" w:rsidRDefault="00465B8D" w:rsidP="00465B8D">
      <w:pPr>
        <w:pStyle w:val="PargrafodaLista"/>
        <w:spacing w:after="30"/>
        <w:ind w:left="2160"/>
        <w:jc w:val="both"/>
        <w:rPr>
          <w:rFonts w:ascii="Times New Roman" w:hAnsi="Times New Roman" w:cs="Times New Roman"/>
          <w:b/>
          <w:sz w:val="28"/>
          <w:szCs w:val="28"/>
        </w:rPr>
      </w:pPr>
    </w:p>
    <w:p w14:paraId="053E3933" w14:textId="105085EF"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A associação de capacitores ocorre de maneira muito semelhante à de resisto</w:t>
      </w:r>
      <w:r w:rsidR="00180C79">
        <w:rPr>
          <w:rFonts w:ascii="Times New Roman" w:hAnsi="Times New Roman" w:cs="Times New Roman"/>
          <w:sz w:val="24"/>
          <w:szCs w:val="24"/>
        </w:rPr>
        <w:t xml:space="preserve">res, porém, deve-se usar a fórmula de associação em </w:t>
      </w:r>
      <w:r w:rsidRPr="003636D9">
        <w:rPr>
          <w:rFonts w:ascii="Times New Roman" w:hAnsi="Times New Roman" w:cs="Times New Roman"/>
          <w:sz w:val="24"/>
          <w:szCs w:val="24"/>
        </w:rPr>
        <w:t>paralelo de resistores para a associação em série de capac</w:t>
      </w:r>
      <w:r w:rsidR="00180C79">
        <w:rPr>
          <w:rFonts w:ascii="Times New Roman" w:hAnsi="Times New Roman" w:cs="Times New Roman"/>
          <w:sz w:val="24"/>
          <w:szCs w:val="24"/>
        </w:rPr>
        <w:t xml:space="preserve">itores e vice-versa, invertendo, </w:t>
      </w:r>
      <w:r w:rsidRPr="003636D9">
        <w:rPr>
          <w:rFonts w:ascii="Times New Roman" w:hAnsi="Times New Roman" w:cs="Times New Roman"/>
          <w:sz w:val="24"/>
          <w:szCs w:val="24"/>
        </w:rPr>
        <w:t>assim</w:t>
      </w:r>
      <w:r w:rsidR="00180C79">
        <w:rPr>
          <w:rFonts w:ascii="Times New Roman" w:hAnsi="Times New Roman" w:cs="Times New Roman"/>
          <w:sz w:val="24"/>
          <w:szCs w:val="24"/>
        </w:rPr>
        <w:t>,</w:t>
      </w:r>
      <w:r w:rsidRPr="003636D9">
        <w:rPr>
          <w:rFonts w:ascii="Times New Roman" w:hAnsi="Times New Roman" w:cs="Times New Roman"/>
          <w:sz w:val="24"/>
          <w:szCs w:val="24"/>
        </w:rPr>
        <w:t xml:space="preserve"> os casos.</w:t>
      </w:r>
    </w:p>
    <w:p w14:paraId="7C2EE4CF" w14:textId="77777777" w:rsidR="00465B8D" w:rsidRPr="003636D9" w:rsidRDefault="00465B8D" w:rsidP="00D45940">
      <w:pPr>
        <w:spacing w:after="30"/>
        <w:ind w:firstLine="708"/>
        <w:jc w:val="both"/>
        <w:rPr>
          <w:rFonts w:ascii="Times New Roman" w:hAnsi="Times New Roman" w:cs="Times New Roman"/>
          <w:sz w:val="24"/>
          <w:szCs w:val="24"/>
        </w:rPr>
      </w:pPr>
    </w:p>
    <w:p w14:paraId="3F2512B3" w14:textId="0DF9F586" w:rsidR="00D45940" w:rsidRPr="00465B8D" w:rsidRDefault="00D45940" w:rsidP="00465B8D">
      <w:pPr>
        <w:pStyle w:val="PargrafodaLista"/>
        <w:numPr>
          <w:ilvl w:val="2"/>
          <w:numId w:val="126"/>
        </w:numPr>
        <w:spacing w:after="30"/>
        <w:jc w:val="both"/>
        <w:rPr>
          <w:rFonts w:ascii="Times New Roman" w:hAnsi="Times New Roman" w:cs="Times New Roman"/>
          <w:b/>
          <w:sz w:val="28"/>
          <w:szCs w:val="28"/>
        </w:rPr>
      </w:pPr>
      <w:r w:rsidRPr="00465B8D">
        <w:rPr>
          <w:rFonts w:ascii="Times New Roman" w:hAnsi="Times New Roman" w:cs="Times New Roman"/>
          <w:b/>
          <w:sz w:val="28"/>
          <w:szCs w:val="28"/>
        </w:rPr>
        <w:t>Pilhas</w:t>
      </w:r>
      <w:r w:rsidR="00465B8D">
        <w:rPr>
          <w:rFonts w:ascii="Times New Roman" w:hAnsi="Times New Roman" w:cs="Times New Roman"/>
          <w:b/>
          <w:sz w:val="28"/>
          <w:szCs w:val="28"/>
        </w:rPr>
        <w:t>/Baterias</w:t>
      </w:r>
      <w:r w:rsidRPr="00465B8D">
        <w:rPr>
          <w:rFonts w:ascii="Times New Roman" w:hAnsi="Times New Roman" w:cs="Times New Roman"/>
          <w:b/>
          <w:sz w:val="28"/>
          <w:szCs w:val="28"/>
        </w:rPr>
        <w:t>:</w:t>
      </w:r>
    </w:p>
    <w:p w14:paraId="69B725B1" w14:textId="77777777" w:rsidR="00465B8D" w:rsidRDefault="00465B8D" w:rsidP="00E651ED">
      <w:pPr>
        <w:spacing w:after="30"/>
        <w:ind w:firstLine="720"/>
        <w:jc w:val="both"/>
        <w:rPr>
          <w:rFonts w:ascii="Times New Roman" w:hAnsi="Times New Roman" w:cs="Times New Roman"/>
          <w:sz w:val="24"/>
          <w:szCs w:val="24"/>
        </w:rPr>
      </w:pPr>
    </w:p>
    <w:p w14:paraId="0C4B2736" w14:textId="1C61A9AD" w:rsidR="00D45940" w:rsidRPr="003636D9" w:rsidRDefault="00D45940" w:rsidP="00E651ED">
      <w:pPr>
        <w:spacing w:after="30"/>
        <w:ind w:firstLine="720"/>
        <w:jc w:val="both"/>
        <w:rPr>
          <w:rFonts w:ascii="Times New Roman" w:hAnsi="Times New Roman" w:cs="Times New Roman"/>
          <w:sz w:val="24"/>
          <w:szCs w:val="24"/>
        </w:rPr>
      </w:pPr>
      <w:r w:rsidRPr="003636D9">
        <w:rPr>
          <w:rFonts w:ascii="Times New Roman" w:hAnsi="Times New Roman" w:cs="Times New Roman"/>
          <w:sz w:val="24"/>
          <w:szCs w:val="24"/>
        </w:rPr>
        <w:t>Um conjunto de pilhas pode ser chamado de bateria e a sua associação deve ser feita</w:t>
      </w:r>
      <w:r w:rsidR="00180C79">
        <w:rPr>
          <w:rFonts w:ascii="Times New Roman" w:hAnsi="Times New Roman" w:cs="Times New Roman"/>
          <w:sz w:val="24"/>
          <w:szCs w:val="24"/>
        </w:rPr>
        <w:t xml:space="preserve"> com cautela. Ao associar, </w:t>
      </w:r>
      <w:r w:rsidRPr="003636D9">
        <w:rPr>
          <w:rFonts w:ascii="Times New Roman" w:hAnsi="Times New Roman" w:cs="Times New Roman"/>
          <w:sz w:val="24"/>
          <w:szCs w:val="24"/>
        </w:rPr>
        <w:t xml:space="preserve">use apenas pilhas de mesma idade e de mesmo material e estude mais profundamente sobre como deve ser feito o carregamento que, muitas vezes, </w:t>
      </w:r>
      <w:r w:rsidR="00180C79">
        <w:rPr>
          <w:rFonts w:ascii="Times New Roman" w:hAnsi="Times New Roman" w:cs="Times New Roman"/>
          <w:sz w:val="24"/>
          <w:szCs w:val="24"/>
        </w:rPr>
        <w:t>deve ocorrer</w:t>
      </w:r>
      <w:r w:rsidRPr="003636D9">
        <w:rPr>
          <w:rFonts w:ascii="Times New Roman" w:hAnsi="Times New Roman" w:cs="Times New Roman"/>
          <w:sz w:val="24"/>
          <w:szCs w:val="24"/>
        </w:rPr>
        <w:t xml:space="preserve"> de m</w:t>
      </w:r>
      <w:r w:rsidR="00180C79">
        <w:rPr>
          <w:rFonts w:ascii="Times New Roman" w:hAnsi="Times New Roman" w:cs="Times New Roman"/>
          <w:sz w:val="24"/>
          <w:szCs w:val="24"/>
        </w:rPr>
        <w:t>aneira individual para cad</w:t>
      </w:r>
      <w:r w:rsidRPr="003636D9">
        <w:rPr>
          <w:rFonts w:ascii="Times New Roman" w:hAnsi="Times New Roman" w:cs="Times New Roman"/>
          <w:sz w:val="24"/>
          <w:szCs w:val="24"/>
        </w:rPr>
        <w:t>a célula da bateria.</w:t>
      </w:r>
    </w:p>
    <w:p w14:paraId="270A8412" w14:textId="2ACA07A9" w:rsidR="00465B8D" w:rsidRDefault="00465B8D" w:rsidP="00465B8D">
      <w:pPr>
        <w:pStyle w:val="PargrafodaLista"/>
        <w:spacing w:after="30"/>
        <w:ind w:left="1800"/>
        <w:jc w:val="both"/>
        <w:rPr>
          <w:rFonts w:ascii="Times New Roman" w:hAnsi="Times New Roman" w:cs="Times New Roman"/>
          <w:sz w:val="24"/>
          <w:szCs w:val="24"/>
        </w:rPr>
      </w:pPr>
      <w:r>
        <w:rPr>
          <w:rFonts w:ascii="Times New Roman" w:hAnsi="Times New Roman" w:cs="Times New Roman"/>
          <w:sz w:val="24"/>
          <w:szCs w:val="24"/>
        </w:rPr>
        <w:br/>
      </w:r>
    </w:p>
    <w:p w14:paraId="16E9EE1A" w14:textId="77777777" w:rsidR="00465B8D" w:rsidRPr="00465B8D" w:rsidRDefault="00465B8D" w:rsidP="00465B8D">
      <w:pPr>
        <w:pStyle w:val="PargrafodaLista"/>
        <w:spacing w:after="30"/>
        <w:ind w:left="1800"/>
        <w:jc w:val="both"/>
        <w:rPr>
          <w:rFonts w:ascii="Times New Roman" w:hAnsi="Times New Roman" w:cs="Times New Roman"/>
          <w:sz w:val="24"/>
          <w:szCs w:val="24"/>
        </w:rPr>
      </w:pPr>
    </w:p>
    <w:p w14:paraId="3A2BEF5A" w14:textId="5803DB8D" w:rsidR="00D45940" w:rsidRPr="003636D9" w:rsidRDefault="00D45940" w:rsidP="00465B8D">
      <w:pPr>
        <w:pStyle w:val="PargrafodaLista"/>
        <w:numPr>
          <w:ilvl w:val="0"/>
          <w:numId w:val="22"/>
        </w:numPr>
        <w:spacing w:after="30"/>
        <w:jc w:val="both"/>
        <w:rPr>
          <w:rFonts w:ascii="Times New Roman" w:hAnsi="Times New Roman" w:cs="Times New Roman"/>
          <w:sz w:val="24"/>
          <w:szCs w:val="24"/>
        </w:rPr>
      </w:pPr>
      <w:r w:rsidRPr="003636D9">
        <w:rPr>
          <w:rFonts w:ascii="Times New Roman" w:hAnsi="Times New Roman" w:cs="Times New Roman"/>
          <w:b/>
          <w:sz w:val="24"/>
          <w:szCs w:val="24"/>
        </w:rPr>
        <w:t>Série:</w:t>
      </w:r>
    </w:p>
    <w:p w14:paraId="6896E79D" w14:textId="77777777" w:rsidR="00465B8D" w:rsidRDefault="00465B8D" w:rsidP="00D45940">
      <w:pPr>
        <w:pStyle w:val="PargrafodaLista"/>
        <w:spacing w:after="30"/>
        <w:ind w:left="2148"/>
        <w:jc w:val="both"/>
        <w:rPr>
          <w:rFonts w:ascii="Times New Roman" w:hAnsi="Times New Roman" w:cs="Times New Roman"/>
          <w:sz w:val="24"/>
          <w:szCs w:val="24"/>
        </w:rPr>
      </w:pPr>
    </w:p>
    <w:p w14:paraId="428A1408" w14:textId="696F2979" w:rsidR="00D45940" w:rsidRPr="003636D9" w:rsidRDefault="00D45940" w:rsidP="00D45940">
      <w:pPr>
        <w:pStyle w:val="PargrafodaLista"/>
        <w:spacing w:after="30"/>
        <w:ind w:left="2148"/>
        <w:jc w:val="both"/>
        <w:rPr>
          <w:rFonts w:ascii="Times New Roman" w:hAnsi="Times New Roman" w:cs="Times New Roman"/>
          <w:sz w:val="24"/>
          <w:szCs w:val="24"/>
        </w:rPr>
      </w:pPr>
      <w:r w:rsidRPr="003636D9">
        <w:rPr>
          <w:rFonts w:ascii="Times New Roman" w:hAnsi="Times New Roman" w:cs="Times New Roman"/>
          <w:sz w:val="24"/>
          <w:szCs w:val="24"/>
        </w:rPr>
        <w:t>A associação em série de pilhas possibilita um aumento da tensão proveniente delas, ou seja, se o polo positivo de uma pilha é ligado ao negativo da seguinte a voltagem de ambas é somada.</w:t>
      </w:r>
    </w:p>
    <w:p w14:paraId="462F438F" w14:textId="77777777" w:rsidR="00D45940" w:rsidRPr="003636D9" w:rsidRDefault="00D45940" w:rsidP="00D45940">
      <w:pPr>
        <w:pStyle w:val="PargrafodaLista"/>
        <w:spacing w:after="30"/>
        <w:ind w:left="2148"/>
        <w:jc w:val="both"/>
        <w:rPr>
          <w:rFonts w:ascii="Times New Roman" w:hAnsi="Times New Roman" w:cs="Times New Roman"/>
          <w:sz w:val="24"/>
          <w:szCs w:val="24"/>
        </w:rPr>
      </w:pPr>
    </w:p>
    <w:p w14:paraId="1E3F97D3" w14:textId="0C084D3D" w:rsidR="00D45940" w:rsidRPr="00465B8D" w:rsidRDefault="00D45940" w:rsidP="00465B8D">
      <w:pPr>
        <w:pStyle w:val="PargrafodaLista"/>
        <w:numPr>
          <w:ilvl w:val="0"/>
          <w:numId w:val="22"/>
        </w:numPr>
        <w:spacing w:after="30"/>
        <w:jc w:val="both"/>
        <w:rPr>
          <w:rFonts w:ascii="Times New Roman" w:hAnsi="Times New Roman" w:cs="Times New Roman"/>
          <w:sz w:val="24"/>
          <w:szCs w:val="24"/>
        </w:rPr>
      </w:pPr>
      <w:r w:rsidRPr="00465B8D">
        <w:rPr>
          <w:rFonts w:ascii="Times New Roman" w:hAnsi="Times New Roman" w:cs="Times New Roman"/>
          <w:b/>
          <w:sz w:val="24"/>
          <w:szCs w:val="24"/>
        </w:rPr>
        <w:t>Paralelo:</w:t>
      </w:r>
    </w:p>
    <w:p w14:paraId="0D02B25F" w14:textId="77777777" w:rsidR="00465B8D" w:rsidRDefault="00465B8D" w:rsidP="00D45940">
      <w:pPr>
        <w:pStyle w:val="PargrafodaLista"/>
        <w:spacing w:after="30"/>
        <w:ind w:left="2148"/>
        <w:jc w:val="both"/>
        <w:rPr>
          <w:rFonts w:ascii="Times New Roman" w:hAnsi="Times New Roman" w:cs="Times New Roman"/>
          <w:sz w:val="24"/>
          <w:szCs w:val="24"/>
        </w:rPr>
      </w:pPr>
    </w:p>
    <w:p w14:paraId="08B02916" w14:textId="07456A11" w:rsidR="00D45940" w:rsidRPr="003636D9" w:rsidRDefault="00D45940" w:rsidP="00D45940">
      <w:pPr>
        <w:pStyle w:val="PargrafodaLista"/>
        <w:spacing w:after="30"/>
        <w:ind w:left="2148"/>
        <w:jc w:val="both"/>
        <w:rPr>
          <w:rFonts w:ascii="Times New Roman" w:hAnsi="Times New Roman" w:cs="Times New Roman"/>
          <w:sz w:val="24"/>
          <w:szCs w:val="24"/>
        </w:rPr>
      </w:pPr>
      <w:r w:rsidRPr="003636D9">
        <w:rPr>
          <w:rFonts w:ascii="Times New Roman" w:hAnsi="Times New Roman" w:cs="Times New Roman"/>
          <w:sz w:val="24"/>
          <w:szCs w:val="24"/>
        </w:rPr>
        <w:t>Por outro lado, a associação em paralelo não aumenta a tensão resultante, mas sim a</w:t>
      </w:r>
      <w:r w:rsidR="00180C79">
        <w:rPr>
          <w:rFonts w:ascii="Times New Roman" w:hAnsi="Times New Roman" w:cs="Times New Roman"/>
          <w:sz w:val="24"/>
          <w:szCs w:val="24"/>
        </w:rPr>
        <w:t xml:space="preserve"> </w:t>
      </w:r>
      <w:r w:rsidRPr="003636D9">
        <w:rPr>
          <w:rFonts w:ascii="Times New Roman" w:hAnsi="Times New Roman" w:cs="Times New Roman"/>
          <w:sz w:val="24"/>
          <w:szCs w:val="24"/>
        </w:rPr>
        <w:t>corrente/duração das pilhas utilizadas.</w:t>
      </w:r>
    </w:p>
    <w:p w14:paraId="6924E3A4" w14:textId="77777777" w:rsidR="00D45940" w:rsidRPr="003636D9" w:rsidRDefault="00D45940" w:rsidP="00D45940">
      <w:pPr>
        <w:pStyle w:val="PargrafodaLista"/>
        <w:spacing w:after="30"/>
        <w:ind w:left="2148"/>
        <w:jc w:val="both"/>
        <w:rPr>
          <w:rFonts w:ascii="Times New Roman" w:hAnsi="Times New Roman" w:cs="Times New Roman"/>
          <w:sz w:val="24"/>
          <w:szCs w:val="24"/>
        </w:rPr>
      </w:pPr>
    </w:p>
    <w:p w14:paraId="473E02B0" w14:textId="0E824ED9" w:rsidR="00D45940" w:rsidRPr="003636D9" w:rsidRDefault="00D45940" w:rsidP="00465B8D">
      <w:pPr>
        <w:pStyle w:val="PargrafodaLista"/>
        <w:numPr>
          <w:ilvl w:val="0"/>
          <w:numId w:val="22"/>
        </w:numPr>
        <w:spacing w:after="30"/>
        <w:jc w:val="both"/>
        <w:rPr>
          <w:rFonts w:ascii="Times New Roman" w:hAnsi="Times New Roman" w:cs="Times New Roman"/>
          <w:sz w:val="24"/>
          <w:szCs w:val="24"/>
        </w:rPr>
      </w:pPr>
      <w:r w:rsidRPr="003636D9">
        <w:rPr>
          <w:rFonts w:ascii="Times New Roman" w:hAnsi="Times New Roman" w:cs="Times New Roman"/>
          <w:b/>
          <w:sz w:val="24"/>
          <w:szCs w:val="24"/>
        </w:rPr>
        <w:t>Mista:</w:t>
      </w:r>
    </w:p>
    <w:p w14:paraId="04E6CF59" w14:textId="77777777" w:rsidR="00465B8D" w:rsidRDefault="00465B8D" w:rsidP="00D45940">
      <w:pPr>
        <w:pStyle w:val="PargrafodaLista"/>
        <w:spacing w:after="30"/>
        <w:ind w:left="2148"/>
        <w:jc w:val="both"/>
        <w:rPr>
          <w:rFonts w:ascii="Times New Roman" w:hAnsi="Times New Roman" w:cs="Times New Roman"/>
          <w:sz w:val="24"/>
          <w:szCs w:val="24"/>
        </w:rPr>
      </w:pPr>
    </w:p>
    <w:p w14:paraId="30F9FA4C" w14:textId="7EBBC7A4" w:rsidR="00D45940" w:rsidRPr="003636D9" w:rsidRDefault="00D45940" w:rsidP="00D45940">
      <w:pPr>
        <w:pStyle w:val="PargrafodaLista"/>
        <w:spacing w:after="30"/>
        <w:ind w:left="2148"/>
        <w:jc w:val="both"/>
        <w:rPr>
          <w:rFonts w:ascii="Times New Roman" w:hAnsi="Times New Roman" w:cs="Times New Roman"/>
          <w:sz w:val="24"/>
          <w:szCs w:val="24"/>
        </w:rPr>
      </w:pPr>
      <w:r w:rsidRPr="003636D9">
        <w:rPr>
          <w:rFonts w:ascii="Times New Roman" w:hAnsi="Times New Roman" w:cs="Times New Roman"/>
          <w:sz w:val="24"/>
          <w:szCs w:val="24"/>
        </w:rPr>
        <w:t>Como o próprio nome já sugere, esse tipo de associação utiliza ambas as técnicas para obter maior corrente e maior tensão. Suas grandezas de saída podem ser calculadas usando os mesmos meios dos itens anteriores.</w:t>
      </w:r>
    </w:p>
    <w:p w14:paraId="0BC29366" w14:textId="273204EF" w:rsidR="003636D9" w:rsidRDefault="003636D9" w:rsidP="003636D9">
      <w:pPr>
        <w:pStyle w:val="NormalWeb"/>
        <w:shd w:val="clear" w:color="auto" w:fill="FFFFFF"/>
        <w:spacing w:before="0" w:beforeAutospacing="0" w:after="30" w:afterAutospacing="0"/>
        <w:jc w:val="both"/>
        <w:rPr>
          <w:b/>
          <w:sz w:val="36"/>
          <w:szCs w:val="36"/>
          <w:u w:val="single"/>
        </w:rPr>
      </w:pPr>
    </w:p>
    <w:p w14:paraId="44F41586" w14:textId="77777777" w:rsidR="00465B8D" w:rsidRDefault="00465B8D" w:rsidP="003636D9">
      <w:pPr>
        <w:pStyle w:val="NormalWeb"/>
        <w:shd w:val="clear" w:color="auto" w:fill="FFFFFF"/>
        <w:spacing w:before="0" w:beforeAutospacing="0" w:after="30" w:afterAutospacing="0"/>
        <w:jc w:val="both"/>
        <w:rPr>
          <w:b/>
          <w:sz w:val="36"/>
          <w:szCs w:val="36"/>
          <w:u w:val="single"/>
        </w:rPr>
      </w:pPr>
    </w:p>
    <w:p w14:paraId="6BF54BA7" w14:textId="77777777" w:rsidR="00465B8D" w:rsidRPr="003636D9" w:rsidRDefault="00465B8D" w:rsidP="003636D9">
      <w:pPr>
        <w:pStyle w:val="NormalWeb"/>
        <w:shd w:val="clear" w:color="auto" w:fill="FFFFFF"/>
        <w:spacing w:before="0" w:beforeAutospacing="0" w:after="30" w:afterAutospacing="0"/>
        <w:jc w:val="both"/>
        <w:rPr>
          <w:b/>
          <w:sz w:val="36"/>
          <w:szCs w:val="36"/>
          <w:u w:val="single"/>
        </w:rPr>
      </w:pPr>
    </w:p>
    <w:p w14:paraId="6FC5C82C" w14:textId="4F217852" w:rsidR="00084195" w:rsidRPr="003636D9" w:rsidRDefault="003636D9" w:rsidP="003636D9">
      <w:pPr>
        <w:pStyle w:val="NormalWeb"/>
        <w:shd w:val="clear" w:color="auto" w:fill="FFFFFF"/>
        <w:spacing w:before="0" w:beforeAutospacing="0" w:after="30" w:afterAutospacing="0"/>
        <w:jc w:val="both"/>
        <w:rPr>
          <w:b/>
          <w:sz w:val="36"/>
          <w:szCs w:val="36"/>
          <w:u w:val="single"/>
        </w:rPr>
      </w:pPr>
      <w:r w:rsidRPr="003636D9">
        <w:rPr>
          <w:b/>
          <w:sz w:val="36"/>
          <w:szCs w:val="36"/>
          <w:u w:val="single"/>
        </w:rPr>
        <w:t>5</w:t>
      </w:r>
      <w:r w:rsidR="00301F06" w:rsidRPr="003636D9">
        <w:rPr>
          <w:b/>
          <w:sz w:val="36"/>
          <w:szCs w:val="36"/>
          <w:u w:val="single"/>
        </w:rPr>
        <w:t>.</w:t>
      </w:r>
      <w:r w:rsidR="00084195" w:rsidRPr="003636D9">
        <w:rPr>
          <w:b/>
          <w:sz w:val="36"/>
          <w:szCs w:val="36"/>
          <w:u w:val="single"/>
        </w:rPr>
        <w:t>Projetos com o Arduino</w:t>
      </w:r>
    </w:p>
    <w:p w14:paraId="119D4104" w14:textId="6C3C3A6B" w:rsidR="00084195" w:rsidRDefault="00084195" w:rsidP="003636D9">
      <w:pPr>
        <w:pStyle w:val="NormalWeb"/>
        <w:shd w:val="clear" w:color="auto" w:fill="FFFFFF"/>
        <w:spacing w:before="0" w:beforeAutospacing="0" w:after="30" w:afterAutospacing="0"/>
        <w:jc w:val="both"/>
        <w:rPr>
          <w:b/>
          <w:color w:val="000000"/>
        </w:rPr>
      </w:pPr>
    </w:p>
    <w:p w14:paraId="6258B56D" w14:textId="4213BB07" w:rsidR="00180C79" w:rsidRDefault="00180C79" w:rsidP="003636D9">
      <w:pPr>
        <w:pStyle w:val="NormalWeb"/>
        <w:shd w:val="clear" w:color="auto" w:fill="FFFFFF"/>
        <w:spacing w:before="0" w:beforeAutospacing="0" w:after="30" w:afterAutospacing="0"/>
        <w:jc w:val="both"/>
        <w:rPr>
          <w:color w:val="000000"/>
        </w:rPr>
      </w:pPr>
      <w:r>
        <w:rPr>
          <w:b/>
          <w:color w:val="000000"/>
        </w:rPr>
        <w:t xml:space="preserve">Nota: </w:t>
      </w:r>
      <w:r>
        <w:rPr>
          <w:color w:val="000000"/>
        </w:rPr>
        <w:t xml:space="preserve">Todos os códigos dos projetos estão disponíveis em: </w:t>
      </w:r>
      <w:hyperlink r:id="rId93" w:history="1">
        <w:r w:rsidR="00465B8D" w:rsidRPr="0096657D">
          <w:rPr>
            <w:rStyle w:val="Hyperlink"/>
          </w:rPr>
          <w:t>http://github.com/RatosdePC/ApostilaBrino</w:t>
        </w:r>
      </w:hyperlink>
      <w:r>
        <w:rPr>
          <w:color w:val="000000"/>
        </w:rPr>
        <w:t>.</w:t>
      </w:r>
      <w:r w:rsidR="00465B8D">
        <w:rPr>
          <w:color w:val="000000"/>
        </w:rPr>
        <w:t xml:space="preserve"> Você pode baixa-los para evitar digitar todos os rascunhos que utilizaremos manualmente. Eles se encontram sob a pasta “</w:t>
      </w:r>
      <w:proofErr w:type="spellStart"/>
      <w:r w:rsidR="00465B8D">
        <w:rPr>
          <w:color w:val="000000"/>
        </w:rPr>
        <w:t>Codigos</w:t>
      </w:r>
      <w:proofErr w:type="spellEnd"/>
      <w:r w:rsidR="00465B8D">
        <w:rPr>
          <w:color w:val="000000"/>
        </w:rPr>
        <w:t>”, divididos por projeto.</w:t>
      </w:r>
    </w:p>
    <w:p w14:paraId="24898A5B" w14:textId="414DE187" w:rsidR="00180C79" w:rsidRDefault="00180C79" w:rsidP="003636D9">
      <w:pPr>
        <w:pStyle w:val="NormalWeb"/>
        <w:shd w:val="clear" w:color="auto" w:fill="FFFFFF"/>
        <w:spacing w:before="0" w:beforeAutospacing="0" w:after="30" w:afterAutospacing="0"/>
        <w:jc w:val="both"/>
        <w:rPr>
          <w:color w:val="000000"/>
        </w:rPr>
      </w:pPr>
    </w:p>
    <w:p w14:paraId="63D1C152" w14:textId="5601BEFD" w:rsidR="00465B8D" w:rsidRDefault="00465B8D" w:rsidP="003636D9">
      <w:pPr>
        <w:pStyle w:val="NormalWeb"/>
        <w:shd w:val="clear" w:color="auto" w:fill="FFFFFF"/>
        <w:spacing w:before="0" w:beforeAutospacing="0" w:after="30" w:afterAutospacing="0"/>
        <w:jc w:val="both"/>
        <w:rPr>
          <w:color w:val="000000"/>
        </w:rPr>
      </w:pPr>
    </w:p>
    <w:p w14:paraId="1173EE41" w14:textId="6321D625" w:rsidR="00465B8D" w:rsidRPr="00180C79" w:rsidRDefault="00465B8D" w:rsidP="003636D9">
      <w:pPr>
        <w:pStyle w:val="NormalWeb"/>
        <w:shd w:val="clear" w:color="auto" w:fill="FFFFFF"/>
        <w:spacing w:before="0" w:beforeAutospacing="0" w:after="30" w:afterAutospacing="0"/>
        <w:jc w:val="both"/>
        <w:rPr>
          <w:color w:val="000000"/>
        </w:rPr>
      </w:pPr>
    </w:p>
    <w:p w14:paraId="1267C2FE" w14:textId="2F87BA9D" w:rsidR="0065448E" w:rsidRPr="00180C79" w:rsidRDefault="003636D9" w:rsidP="00180C79">
      <w:pPr>
        <w:pStyle w:val="NormalWeb"/>
        <w:shd w:val="clear" w:color="auto" w:fill="FFFFFF"/>
        <w:spacing w:before="0" w:beforeAutospacing="0" w:after="30" w:afterAutospacing="0"/>
        <w:ind w:firstLine="720"/>
        <w:jc w:val="both"/>
        <w:rPr>
          <w:b/>
          <w:color w:val="000000"/>
          <w:sz w:val="40"/>
          <w:szCs w:val="40"/>
          <w:u w:val="single"/>
        </w:rPr>
      </w:pPr>
      <w:r w:rsidRPr="003636D9">
        <w:rPr>
          <w:b/>
          <w:color w:val="000000"/>
          <w:sz w:val="32"/>
          <w:szCs w:val="32"/>
        </w:rPr>
        <w:t>5</w:t>
      </w:r>
      <w:r w:rsidR="00180C79">
        <w:rPr>
          <w:b/>
          <w:color w:val="000000"/>
          <w:sz w:val="32"/>
          <w:szCs w:val="32"/>
        </w:rPr>
        <w:t xml:space="preserve">.1 </w:t>
      </w:r>
      <w:r w:rsidR="00A56541" w:rsidRPr="003636D9">
        <w:rPr>
          <w:b/>
          <w:color w:val="000000"/>
          <w:sz w:val="32"/>
          <w:szCs w:val="32"/>
        </w:rPr>
        <w:t>Piscar</w:t>
      </w:r>
      <w:r w:rsidR="00084195" w:rsidRPr="003636D9">
        <w:rPr>
          <w:b/>
          <w:color w:val="000000"/>
          <w:sz w:val="32"/>
          <w:szCs w:val="32"/>
        </w:rPr>
        <w:t>:</w:t>
      </w:r>
    </w:p>
    <w:p w14:paraId="690DE840" w14:textId="1FB792F4" w:rsidR="00263358" w:rsidRPr="003636D9" w:rsidRDefault="00263358" w:rsidP="003636D9">
      <w:pPr>
        <w:pStyle w:val="NormalWeb"/>
        <w:shd w:val="clear" w:color="auto" w:fill="FFFFFF"/>
        <w:spacing w:before="0" w:beforeAutospacing="0" w:after="30" w:afterAutospacing="0"/>
        <w:ind w:left="720"/>
        <w:jc w:val="both"/>
        <w:rPr>
          <w:color w:val="000000"/>
        </w:rPr>
      </w:pPr>
    </w:p>
    <w:p w14:paraId="073701F0" w14:textId="30FF791C" w:rsidR="00FB4DAC" w:rsidRPr="003636D9" w:rsidRDefault="00A56541" w:rsidP="003636D9">
      <w:pPr>
        <w:pStyle w:val="NormalWeb"/>
        <w:shd w:val="clear" w:color="auto" w:fill="FFFFFF"/>
        <w:spacing w:before="0" w:beforeAutospacing="0" w:after="30" w:afterAutospacing="0"/>
        <w:ind w:firstLine="720"/>
        <w:jc w:val="both"/>
        <w:rPr>
          <w:strike/>
          <w:color w:val="C00000"/>
        </w:rPr>
      </w:pPr>
      <w:r w:rsidRPr="003636D9">
        <w:rPr>
          <w:color w:val="000000"/>
        </w:rPr>
        <w:t>Neste capítulo trabalharemos o mais simples dos projetos de robótica: piscar um LED</w:t>
      </w:r>
      <w:r w:rsidR="00180C79">
        <w:rPr>
          <w:color w:val="000000"/>
        </w:rPr>
        <w:t>.</w:t>
      </w:r>
      <w:r w:rsidRPr="003636D9">
        <w:rPr>
          <w:color w:val="000000"/>
        </w:rPr>
        <w:t xml:space="preserve"> Mesmo</w:t>
      </w:r>
      <w:r w:rsidR="00E36D99" w:rsidRPr="003636D9">
        <w:rPr>
          <w:color w:val="000000"/>
        </w:rPr>
        <w:t xml:space="preserve"> que </w:t>
      </w:r>
      <w:r w:rsidR="00BA40AF" w:rsidRPr="003636D9">
        <w:rPr>
          <w:color w:val="000000"/>
        </w:rPr>
        <w:t>rudimentar</w:t>
      </w:r>
      <w:r w:rsidR="00000343" w:rsidRPr="003636D9">
        <w:rPr>
          <w:color w:val="000000"/>
        </w:rPr>
        <w:t>, tal projeto</w:t>
      </w:r>
      <w:r w:rsidRPr="003636D9">
        <w:rPr>
          <w:color w:val="000000"/>
        </w:rPr>
        <w:t xml:space="preserve"> </w:t>
      </w:r>
      <w:r w:rsidR="00E36D99" w:rsidRPr="003636D9">
        <w:rPr>
          <w:color w:val="000000"/>
        </w:rPr>
        <w:t>é de grande importância</w:t>
      </w:r>
      <w:r w:rsidR="00B54EFC" w:rsidRPr="003636D9">
        <w:rPr>
          <w:color w:val="000000"/>
        </w:rPr>
        <w:t xml:space="preserve"> para entender como funcionam os tipos de saída </w:t>
      </w:r>
      <w:r w:rsidR="006D0A42" w:rsidRPr="003636D9">
        <w:rPr>
          <w:color w:val="000000"/>
        </w:rPr>
        <w:t>do Arduino e como utilizar a IDE do Brino.</w:t>
      </w:r>
    </w:p>
    <w:p w14:paraId="19746BC6" w14:textId="2444C3B7" w:rsidR="00FE6541" w:rsidRPr="003636D9" w:rsidRDefault="006A0026" w:rsidP="003636D9">
      <w:pPr>
        <w:pStyle w:val="NormalWeb"/>
        <w:shd w:val="clear" w:color="auto" w:fill="FFFFFF"/>
        <w:spacing w:before="0" w:beforeAutospacing="0" w:after="30" w:afterAutospacing="0"/>
        <w:jc w:val="both"/>
        <w:rPr>
          <w:color w:val="000000" w:themeColor="text1"/>
        </w:rPr>
      </w:pPr>
      <w:r w:rsidRPr="003636D9">
        <w:rPr>
          <w:color w:val="C00000"/>
        </w:rPr>
        <w:t xml:space="preserve">        </w:t>
      </w:r>
      <w:r w:rsidR="00246C6C" w:rsidRPr="003636D9">
        <w:rPr>
          <w:color w:val="C00000"/>
        </w:rPr>
        <w:t xml:space="preserve">     </w:t>
      </w:r>
      <w:r w:rsidR="00246C6C" w:rsidRPr="003636D9">
        <w:rPr>
          <w:color w:val="000000" w:themeColor="text1"/>
        </w:rPr>
        <w:t xml:space="preserve">Esse experimento pode ser feito tanto com o </w:t>
      </w:r>
      <w:r w:rsidR="00000343" w:rsidRPr="003636D9">
        <w:rPr>
          <w:color w:val="000000" w:themeColor="text1"/>
        </w:rPr>
        <w:t>LED interno d</w:t>
      </w:r>
      <w:r w:rsidR="0003379C" w:rsidRPr="003636D9">
        <w:rPr>
          <w:color w:val="000000" w:themeColor="text1"/>
        </w:rPr>
        <w:t>o</w:t>
      </w:r>
      <w:r w:rsidR="00000343" w:rsidRPr="003636D9">
        <w:rPr>
          <w:color w:val="000000" w:themeColor="text1"/>
        </w:rPr>
        <w:t xml:space="preserve"> </w:t>
      </w:r>
      <w:r w:rsidR="0003379C" w:rsidRPr="003636D9">
        <w:rPr>
          <w:color w:val="000000" w:themeColor="text1"/>
        </w:rPr>
        <w:t xml:space="preserve">Arduino, como </w:t>
      </w:r>
      <w:r w:rsidR="00CF5F27" w:rsidRPr="003636D9">
        <w:rPr>
          <w:color w:val="000000" w:themeColor="text1"/>
        </w:rPr>
        <w:t xml:space="preserve">também </w:t>
      </w:r>
      <w:r w:rsidR="0003379C" w:rsidRPr="003636D9">
        <w:rPr>
          <w:color w:val="000000" w:themeColor="text1"/>
        </w:rPr>
        <w:t xml:space="preserve">com </w:t>
      </w:r>
      <w:r w:rsidR="0037532F" w:rsidRPr="003636D9">
        <w:rPr>
          <w:color w:val="000000" w:themeColor="text1"/>
        </w:rPr>
        <w:t xml:space="preserve">um </w:t>
      </w:r>
      <w:r w:rsidR="00CF5F27" w:rsidRPr="003636D9">
        <w:rPr>
          <w:color w:val="000000" w:themeColor="text1"/>
        </w:rPr>
        <w:t>LED</w:t>
      </w:r>
      <w:r w:rsidR="00196136" w:rsidRPr="003636D9">
        <w:rPr>
          <w:color w:val="000000" w:themeColor="text1"/>
        </w:rPr>
        <w:t xml:space="preserve"> externo.</w:t>
      </w:r>
      <w:r w:rsidR="00DB0F02" w:rsidRPr="003636D9">
        <w:rPr>
          <w:color w:val="000000" w:themeColor="text1"/>
        </w:rPr>
        <w:t xml:space="preserve"> Demonstraremos, inicialmente</w:t>
      </w:r>
      <w:r w:rsidR="00000343" w:rsidRPr="003636D9">
        <w:rPr>
          <w:color w:val="000000" w:themeColor="text1"/>
        </w:rPr>
        <w:t>,</w:t>
      </w:r>
      <w:r w:rsidR="00180C79">
        <w:rPr>
          <w:color w:val="000000" w:themeColor="text1"/>
        </w:rPr>
        <w:t xml:space="preserve"> como fazê-lo utilizando o </w:t>
      </w:r>
      <w:r w:rsidR="00E85D83" w:rsidRPr="003636D9">
        <w:rPr>
          <w:color w:val="000000" w:themeColor="text1"/>
        </w:rPr>
        <w:t>interno.</w:t>
      </w:r>
    </w:p>
    <w:p w14:paraId="5857D898" w14:textId="56F44BF9" w:rsidR="0065448E" w:rsidRDefault="0065448E" w:rsidP="003636D9">
      <w:pPr>
        <w:pStyle w:val="NormalWeb"/>
        <w:shd w:val="clear" w:color="auto" w:fill="FFFFFF"/>
        <w:spacing w:before="0" w:beforeAutospacing="0" w:after="30" w:afterAutospacing="0"/>
        <w:jc w:val="both"/>
        <w:rPr>
          <w:b/>
          <w:color w:val="000000"/>
          <w:sz w:val="28"/>
          <w:szCs w:val="28"/>
          <w:u w:val="single"/>
        </w:rPr>
      </w:pPr>
    </w:p>
    <w:p w14:paraId="751365EC" w14:textId="6134718C" w:rsidR="00465B8D" w:rsidRDefault="00465B8D" w:rsidP="003636D9">
      <w:pPr>
        <w:pStyle w:val="NormalWeb"/>
        <w:shd w:val="clear" w:color="auto" w:fill="FFFFFF"/>
        <w:spacing w:before="0" w:beforeAutospacing="0" w:after="30" w:afterAutospacing="0"/>
        <w:jc w:val="both"/>
        <w:rPr>
          <w:b/>
          <w:color w:val="000000"/>
          <w:sz w:val="28"/>
          <w:szCs w:val="28"/>
          <w:u w:val="single"/>
        </w:rPr>
      </w:pPr>
    </w:p>
    <w:p w14:paraId="2D49764F" w14:textId="01356978" w:rsidR="00465B8D" w:rsidRDefault="00465B8D" w:rsidP="003636D9">
      <w:pPr>
        <w:pStyle w:val="NormalWeb"/>
        <w:shd w:val="clear" w:color="auto" w:fill="FFFFFF"/>
        <w:spacing w:before="0" w:beforeAutospacing="0" w:after="30" w:afterAutospacing="0"/>
        <w:jc w:val="both"/>
        <w:rPr>
          <w:b/>
          <w:color w:val="000000"/>
          <w:sz w:val="28"/>
          <w:szCs w:val="28"/>
          <w:u w:val="single"/>
        </w:rPr>
      </w:pPr>
    </w:p>
    <w:p w14:paraId="791BCF92" w14:textId="77777777" w:rsidR="00465B8D" w:rsidRPr="003636D9" w:rsidRDefault="00465B8D" w:rsidP="003636D9">
      <w:pPr>
        <w:pStyle w:val="NormalWeb"/>
        <w:shd w:val="clear" w:color="auto" w:fill="FFFFFF"/>
        <w:spacing w:before="0" w:beforeAutospacing="0" w:after="30" w:afterAutospacing="0"/>
        <w:jc w:val="both"/>
        <w:rPr>
          <w:b/>
          <w:color w:val="000000"/>
          <w:sz w:val="28"/>
          <w:szCs w:val="28"/>
          <w:u w:val="single"/>
        </w:rPr>
      </w:pPr>
    </w:p>
    <w:p w14:paraId="38073B6A" w14:textId="17F4013D" w:rsidR="00A74FCE" w:rsidRDefault="00A74FC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O Código</w:t>
      </w:r>
    </w:p>
    <w:p w14:paraId="2049C5DA" w14:textId="77777777" w:rsidR="00D45940" w:rsidRPr="003636D9" w:rsidRDefault="00D45940" w:rsidP="003636D9">
      <w:pPr>
        <w:pStyle w:val="NormalWeb"/>
        <w:shd w:val="clear" w:color="auto" w:fill="FFFFFF"/>
        <w:spacing w:before="0" w:beforeAutospacing="0" w:after="30" w:afterAutospacing="0"/>
        <w:jc w:val="both"/>
        <w:rPr>
          <w:b/>
          <w:color w:val="000000"/>
          <w:sz w:val="28"/>
          <w:szCs w:val="28"/>
          <w:u w:val="single"/>
        </w:rPr>
      </w:pPr>
    </w:p>
    <w:p w14:paraId="06E03085" w14:textId="32D3EFDA" w:rsidR="00A74FCE" w:rsidRDefault="00A74FCE"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Abra a IDE do </w:t>
      </w:r>
      <w:r w:rsidR="00180C79">
        <w:rPr>
          <w:color w:val="000000"/>
        </w:rPr>
        <w:t xml:space="preserve">Brino </w:t>
      </w:r>
      <w:r w:rsidRPr="003636D9">
        <w:rPr>
          <w:color w:val="000000"/>
        </w:rPr>
        <w:t>e digite o código a seguir:</w:t>
      </w:r>
    </w:p>
    <w:p w14:paraId="4937F2F8" w14:textId="77777777" w:rsidR="00D45940" w:rsidRPr="003636D9" w:rsidRDefault="00D45940"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A74FCE" w:rsidRPr="003636D9" w14:paraId="4CFB098E" w14:textId="77777777" w:rsidTr="00A74FCE">
        <w:tc>
          <w:tcPr>
            <w:tcW w:w="9350" w:type="dxa"/>
          </w:tcPr>
          <w:p w14:paraId="2AFFA8FD" w14:textId="48F3E460" w:rsidR="00A74FCE" w:rsidRPr="003636D9" w:rsidRDefault="003636D9" w:rsidP="003636D9">
            <w:pPr>
              <w:pStyle w:val="NormalWeb"/>
              <w:spacing w:before="0" w:beforeAutospacing="0" w:after="30" w:afterAutospacing="0"/>
              <w:jc w:val="both"/>
              <w:rPr>
                <w:color w:val="000000"/>
              </w:rPr>
            </w:pPr>
            <w:r w:rsidRPr="003636D9">
              <w:rPr>
                <w:color w:val="000000"/>
              </w:rPr>
              <w:t>//</w:t>
            </w:r>
            <w:r w:rsidR="00A74FCE" w:rsidRPr="003636D9">
              <w:rPr>
                <w:color w:val="000000"/>
              </w:rPr>
              <w:t xml:space="preserve"> Projeto 1 – Piscar</w:t>
            </w:r>
          </w:p>
          <w:p w14:paraId="4315E1EC" w14:textId="77777777" w:rsidR="00863488" w:rsidRPr="003636D9" w:rsidRDefault="00863488" w:rsidP="003636D9">
            <w:pPr>
              <w:pStyle w:val="NormalWeb"/>
              <w:spacing w:before="0" w:beforeAutospacing="0" w:after="30" w:afterAutospacing="0"/>
              <w:jc w:val="both"/>
              <w:rPr>
                <w:color w:val="000000"/>
              </w:rPr>
            </w:pPr>
          </w:p>
          <w:p w14:paraId="06F370F7" w14:textId="111A9013" w:rsidR="00A74FCE" w:rsidRPr="003636D9" w:rsidRDefault="00A74FCE" w:rsidP="003636D9">
            <w:pPr>
              <w:pStyle w:val="NormalWeb"/>
              <w:spacing w:before="0" w:beforeAutospacing="0" w:after="30" w:afterAutospacing="0"/>
              <w:jc w:val="both"/>
              <w:rPr>
                <w:color w:val="000000"/>
              </w:rPr>
            </w:pPr>
            <w:proofErr w:type="spellStart"/>
            <w:r w:rsidRPr="003636D9">
              <w:rPr>
                <w:color w:val="000000"/>
              </w:rPr>
              <w:t>Numero</w:t>
            </w:r>
            <w:proofErr w:type="spellEnd"/>
            <w:r w:rsidRPr="003636D9">
              <w:rPr>
                <w:color w:val="000000"/>
              </w:rPr>
              <w:t xml:space="preserve"> </w:t>
            </w:r>
            <w:proofErr w:type="spellStart"/>
            <w:r w:rsidRPr="003636D9">
              <w:rPr>
                <w:color w:val="000000"/>
              </w:rPr>
              <w:t>pinoLed</w:t>
            </w:r>
            <w:proofErr w:type="spellEnd"/>
            <w:r w:rsidRPr="003636D9">
              <w:rPr>
                <w:color w:val="000000"/>
              </w:rPr>
              <w:t xml:space="preserve"> = 13; </w:t>
            </w:r>
          </w:p>
          <w:p w14:paraId="1A8EC009" w14:textId="147AF34E" w:rsidR="00A74FCE" w:rsidRPr="003636D9" w:rsidRDefault="00A74FCE" w:rsidP="003636D9">
            <w:pPr>
              <w:pStyle w:val="NormalWeb"/>
              <w:spacing w:before="0" w:beforeAutospacing="0" w:after="30" w:afterAutospacing="0"/>
              <w:jc w:val="both"/>
              <w:rPr>
                <w:color w:val="000000"/>
              </w:rPr>
            </w:pPr>
          </w:p>
          <w:p w14:paraId="575314A6" w14:textId="2F5A642C" w:rsidR="00863488" w:rsidRPr="003636D9" w:rsidRDefault="00863488"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w:t>
            </w:r>
          </w:p>
          <w:p w14:paraId="1ACC0890" w14:textId="6A73FE6C" w:rsidR="00863488" w:rsidRPr="003636D9" w:rsidRDefault="00863488" w:rsidP="003636D9">
            <w:pPr>
              <w:pStyle w:val="NormalWeb"/>
              <w:spacing w:before="0" w:beforeAutospacing="0" w:after="30" w:afterAutospacing="0"/>
              <w:ind w:left="720"/>
              <w:jc w:val="both"/>
              <w:rPr>
                <w:color w:val="000000"/>
              </w:rPr>
            </w:pPr>
            <w:proofErr w:type="spellStart"/>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w:t>
            </w:r>
          </w:p>
          <w:p w14:paraId="1BD0FDB5" w14:textId="62323EAF" w:rsidR="00863488" w:rsidRPr="003636D9" w:rsidRDefault="00863488" w:rsidP="003636D9">
            <w:pPr>
              <w:pStyle w:val="NormalWeb"/>
              <w:spacing w:before="0" w:beforeAutospacing="0" w:after="30" w:afterAutospacing="0"/>
              <w:jc w:val="both"/>
              <w:rPr>
                <w:color w:val="000000"/>
              </w:rPr>
            </w:pPr>
            <w:r w:rsidRPr="003636D9">
              <w:rPr>
                <w:color w:val="000000"/>
              </w:rPr>
              <w:t>}</w:t>
            </w:r>
          </w:p>
          <w:p w14:paraId="3C9BB9EF" w14:textId="3D38D10D" w:rsidR="00863488" w:rsidRPr="003636D9" w:rsidRDefault="00863488" w:rsidP="003636D9">
            <w:pPr>
              <w:pStyle w:val="NormalWeb"/>
              <w:spacing w:before="0" w:beforeAutospacing="0" w:after="30" w:afterAutospacing="0"/>
              <w:jc w:val="both"/>
              <w:rPr>
                <w:color w:val="000000"/>
              </w:rPr>
            </w:pPr>
          </w:p>
          <w:p w14:paraId="5A68E926" w14:textId="77777777" w:rsidR="00863488" w:rsidRPr="003636D9" w:rsidRDefault="00863488"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5ECC9F99" w14:textId="77777777" w:rsidR="00000343" w:rsidRPr="003636D9" w:rsidRDefault="00863488" w:rsidP="003636D9">
            <w:pPr>
              <w:pStyle w:val="NormalWeb"/>
              <w:spacing w:before="0" w:beforeAutospacing="0" w:after="30" w:afterAutospacing="0"/>
              <w:ind w:left="720"/>
              <w:jc w:val="both"/>
              <w:rPr>
                <w:color w:val="000000"/>
              </w:rPr>
            </w:pPr>
            <w:proofErr w:type="spellStart"/>
            <w:r w:rsidRPr="003636D9">
              <w:rPr>
                <w:color w:val="000000"/>
              </w:rPr>
              <w:t>Pino.ligar</w:t>
            </w:r>
            <w:proofErr w:type="spellEnd"/>
            <w:r w:rsidRPr="003636D9">
              <w:rPr>
                <w:color w:val="000000"/>
              </w:rPr>
              <w:t>(</w:t>
            </w:r>
            <w:proofErr w:type="spellStart"/>
            <w:r w:rsidR="005A0323" w:rsidRPr="003636D9">
              <w:rPr>
                <w:color w:val="000000"/>
              </w:rPr>
              <w:t>Digital.</w:t>
            </w:r>
            <w:r w:rsidRPr="003636D9">
              <w:rPr>
                <w:color w:val="000000"/>
              </w:rPr>
              <w:t>pinoLed</w:t>
            </w:r>
            <w:proofErr w:type="spellEnd"/>
            <w:r w:rsidRPr="003636D9">
              <w:rPr>
                <w:color w:val="000000"/>
              </w:rPr>
              <w:t xml:space="preserve">); </w:t>
            </w:r>
          </w:p>
          <w:p w14:paraId="12AB803E" w14:textId="77777777" w:rsidR="00000343" w:rsidRPr="003636D9" w:rsidRDefault="00000343"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0EE63234" w14:textId="77777777" w:rsidR="00000343" w:rsidRPr="003636D9" w:rsidRDefault="00863488" w:rsidP="003636D9">
            <w:pPr>
              <w:pStyle w:val="NormalWeb"/>
              <w:spacing w:before="0" w:beforeAutospacing="0" w:after="30" w:afterAutospacing="0"/>
              <w:ind w:left="720"/>
              <w:jc w:val="both"/>
              <w:rPr>
                <w:color w:val="000000"/>
              </w:rPr>
            </w:pPr>
            <w:proofErr w:type="spellStart"/>
            <w:r w:rsidRPr="003636D9">
              <w:rPr>
                <w:color w:val="000000"/>
              </w:rPr>
              <w:t>Pino.desligar</w:t>
            </w:r>
            <w:proofErr w:type="spellEnd"/>
            <w:r w:rsidRPr="003636D9">
              <w:rPr>
                <w:color w:val="000000"/>
              </w:rPr>
              <w:t>(</w:t>
            </w:r>
            <w:proofErr w:type="spellStart"/>
            <w:r w:rsidR="005A0323" w:rsidRPr="003636D9">
              <w:rPr>
                <w:color w:val="000000"/>
              </w:rPr>
              <w:t>Digital.</w:t>
            </w:r>
            <w:r w:rsidR="00000343" w:rsidRPr="003636D9">
              <w:rPr>
                <w:color w:val="000000"/>
              </w:rPr>
              <w:t>pinoLed</w:t>
            </w:r>
            <w:proofErr w:type="spellEnd"/>
            <w:r w:rsidR="00000343" w:rsidRPr="003636D9">
              <w:rPr>
                <w:color w:val="000000"/>
              </w:rPr>
              <w:t>);</w:t>
            </w:r>
          </w:p>
          <w:p w14:paraId="3E32BAAF" w14:textId="3020A406" w:rsidR="00863488" w:rsidRPr="003636D9" w:rsidRDefault="00863488"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79FF29FF" w14:textId="3B30B081" w:rsidR="00863488" w:rsidRPr="003636D9" w:rsidRDefault="00863488" w:rsidP="003636D9">
            <w:pPr>
              <w:pStyle w:val="NormalWeb"/>
              <w:spacing w:before="0" w:beforeAutospacing="0" w:after="30" w:afterAutospacing="0"/>
              <w:jc w:val="both"/>
              <w:rPr>
                <w:color w:val="000000"/>
              </w:rPr>
            </w:pPr>
            <w:r w:rsidRPr="003636D9">
              <w:rPr>
                <w:color w:val="000000"/>
              </w:rPr>
              <w:t>}</w:t>
            </w:r>
          </w:p>
        </w:tc>
      </w:tr>
    </w:tbl>
    <w:p w14:paraId="03234832" w14:textId="77777777" w:rsidR="00863488" w:rsidRPr="003636D9" w:rsidRDefault="00863488" w:rsidP="003636D9">
      <w:pPr>
        <w:pStyle w:val="NormalWeb"/>
        <w:shd w:val="clear" w:color="auto" w:fill="FFFFFF"/>
        <w:spacing w:before="0" w:beforeAutospacing="0" w:after="30" w:afterAutospacing="0"/>
        <w:ind w:firstLine="720"/>
        <w:jc w:val="both"/>
        <w:rPr>
          <w:color w:val="000000"/>
        </w:rPr>
      </w:pPr>
    </w:p>
    <w:p w14:paraId="2AD81017" w14:textId="693EA0AB" w:rsidR="00A74FCE" w:rsidRPr="003636D9" w:rsidRDefault="00000343" w:rsidP="003636D9">
      <w:pPr>
        <w:pStyle w:val="NormalWeb"/>
        <w:shd w:val="clear" w:color="auto" w:fill="FFFFFF"/>
        <w:spacing w:before="0" w:beforeAutospacing="0" w:after="30" w:afterAutospacing="0"/>
        <w:ind w:firstLine="720"/>
        <w:jc w:val="both"/>
        <w:rPr>
          <w:color w:val="000000"/>
        </w:rPr>
      </w:pPr>
      <w:r w:rsidRPr="003636D9">
        <w:rPr>
          <w:color w:val="000000"/>
        </w:rPr>
        <w:t>Depois</w:t>
      </w:r>
      <w:r w:rsidR="00863488" w:rsidRPr="003636D9">
        <w:rPr>
          <w:color w:val="000000"/>
        </w:rPr>
        <w:t xml:space="preserve">, conecte seu </w:t>
      </w:r>
      <w:r w:rsidR="00344D90" w:rsidRPr="003636D9">
        <w:rPr>
          <w:color w:val="000000"/>
        </w:rPr>
        <w:t>Arduino</w:t>
      </w:r>
      <w:r w:rsidR="00863488" w:rsidRPr="003636D9">
        <w:rPr>
          <w:color w:val="000000"/>
        </w:rPr>
        <w:t xml:space="preserve"> ao computador e verifique a porta serial que ele está conectado. Abra as ferramentas do IDE e selecione a porta e a placa que você</w:t>
      </w:r>
      <w:r w:rsidRPr="003636D9">
        <w:rPr>
          <w:color w:val="000000"/>
        </w:rPr>
        <w:t xml:space="preserve"> está utilizando.</w:t>
      </w:r>
      <w:r w:rsidR="00F42ADE" w:rsidRPr="003636D9">
        <w:rPr>
          <w:color w:val="000000" w:themeColor="text1"/>
        </w:rPr>
        <w:t xml:space="preserve"> Uma vez selecionado</w:t>
      </w:r>
      <w:r w:rsidR="00863488" w:rsidRPr="003636D9">
        <w:rPr>
          <w:color w:val="000000"/>
        </w:rPr>
        <w:t>, clique em Verificar e Carregar. Se uma janela aparecer solicitando o nome do rascunho, insira “Piscar”, clique em “OK” e espere até o log do IDE (área embaixo do editor) mostrar que o rascunho foi compilado e carregado. Caso ocorra qualquer erro, verifique o seu código, a placa e a porta serial selecionadas. Depois de carregado, observe o LED da sua placa acender por dois segundos e depois desligar também por dois segundos.</w:t>
      </w:r>
    </w:p>
    <w:p w14:paraId="7955A51C"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8F24D8C" w14:textId="14B7AB85" w:rsidR="00863488" w:rsidRPr="003636D9" w:rsidRDefault="005A0323"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65AC0B3F"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653BCD87" w14:textId="38E1829E"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A primeira linha do código é:</w:t>
      </w:r>
    </w:p>
    <w:p w14:paraId="63B2CBC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DBED4A6" w14:textId="3DC75330"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 xml:space="preserve">//Projeto 1 </w:t>
      </w:r>
      <w:r w:rsidR="003636D9" w:rsidRPr="003636D9">
        <w:rPr>
          <w:i/>
          <w:color w:val="000000"/>
        </w:rPr>
        <w:t>–</w:t>
      </w:r>
      <w:r w:rsidRPr="003636D9">
        <w:rPr>
          <w:i/>
          <w:color w:val="000000"/>
        </w:rPr>
        <w:t xml:space="preserve"> Piscar</w:t>
      </w:r>
    </w:p>
    <w:p w14:paraId="5D3FA3F9"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3F108A42" w14:textId="2DBE851A" w:rsidR="006D32FE"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Essa linha é apenas um comentário com o nome do projeto.</w:t>
      </w:r>
    </w:p>
    <w:p w14:paraId="6953744F" w14:textId="48E3DED1"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A linha seguinte é:</w:t>
      </w:r>
    </w:p>
    <w:p w14:paraId="56BF02AF"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0531357B" w14:textId="12BAE015"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proofErr w:type="spellStart"/>
      <w:r w:rsidRPr="003636D9">
        <w:rPr>
          <w:i/>
          <w:color w:val="000000"/>
        </w:rPr>
        <w:t>Numero</w:t>
      </w:r>
      <w:proofErr w:type="spellEnd"/>
      <w:r w:rsidRPr="003636D9">
        <w:rPr>
          <w:i/>
          <w:color w:val="000000"/>
        </w:rPr>
        <w:t xml:space="preserve"> </w:t>
      </w:r>
      <w:proofErr w:type="spellStart"/>
      <w:r w:rsidRPr="003636D9">
        <w:rPr>
          <w:i/>
          <w:color w:val="000000"/>
        </w:rPr>
        <w:t>pinoLed</w:t>
      </w:r>
      <w:proofErr w:type="spellEnd"/>
      <w:r w:rsidRPr="003636D9">
        <w:rPr>
          <w:i/>
          <w:color w:val="000000"/>
        </w:rPr>
        <w:t xml:space="preserve"> = 13;</w:t>
      </w:r>
    </w:p>
    <w:p w14:paraId="78D6CE3C"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26334A6A" w14:textId="10F5CAA0"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 xml:space="preserve">Essa linha </w:t>
      </w:r>
      <w:r w:rsidR="00180C79">
        <w:rPr>
          <w:color w:val="000000"/>
        </w:rPr>
        <w:t>cria uma variável do tipo (</w:t>
      </w:r>
      <w:r w:rsidR="00180C79" w:rsidRPr="00180C79">
        <w:rPr>
          <w:i/>
          <w:color w:val="000000"/>
        </w:rPr>
        <w:t>Numero</w:t>
      </w:r>
      <w:r w:rsidR="00180C79">
        <w:rPr>
          <w:color w:val="000000"/>
        </w:rPr>
        <w:t>)</w:t>
      </w:r>
      <w:r w:rsidRPr="003636D9">
        <w:rPr>
          <w:color w:val="000000"/>
        </w:rPr>
        <w:t xml:space="preserve"> com o nome </w:t>
      </w:r>
      <w:r w:rsidR="00180C79">
        <w:rPr>
          <w:color w:val="000000"/>
        </w:rPr>
        <w:t>(</w:t>
      </w:r>
      <w:proofErr w:type="spellStart"/>
      <w:r w:rsidRPr="00180C79">
        <w:rPr>
          <w:i/>
          <w:color w:val="000000"/>
        </w:rPr>
        <w:t>pinoLed</w:t>
      </w:r>
      <w:proofErr w:type="spellEnd"/>
      <w:r w:rsidR="00180C79">
        <w:rPr>
          <w:i/>
          <w:color w:val="000000"/>
        </w:rPr>
        <w:t>)</w:t>
      </w:r>
      <w:r w:rsidRPr="003636D9">
        <w:rPr>
          <w:color w:val="000000"/>
        </w:rPr>
        <w:t xml:space="preserve"> para armazenar o número do pino em que conectamos o LED.</w:t>
      </w:r>
    </w:p>
    <w:p w14:paraId="6BE27B80" w14:textId="49A777D1"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Logo depois</w:t>
      </w:r>
      <w:r w:rsidR="00180C79">
        <w:rPr>
          <w:color w:val="000000"/>
        </w:rPr>
        <w:t xml:space="preserve">, declaramos a função </w:t>
      </w:r>
      <w:proofErr w:type="spellStart"/>
      <w:proofErr w:type="gramStart"/>
      <w:r w:rsidR="00180C79">
        <w:rPr>
          <w:color w:val="000000"/>
        </w:rPr>
        <w:t>Configurac</w:t>
      </w:r>
      <w:r w:rsidRPr="003636D9">
        <w:rPr>
          <w:color w:val="000000"/>
        </w:rPr>
        <w:t>ao</w:t>
      </w:r>
      <w:proofErr w:type="spellEnd"/>
      <w:r w:rsidRPr="003636D9">
        <w:rPr>
          <w:color w:val="000000"/>
        </w:rPr>
        <w:t>(</w:t>
      </w:r>
      <w:proofErr w:type="gramEnd"/>
      <w:r w:rsidRPr="003636D9">
        <w:rPr>
          <w:color w:val="000000"/>
        </w:rPr>
        <w:t>):</w:t>
      </w:r>
    </w:p>
    <w:p w14:paraId="44003D82"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57C0FB91" w14:textId="5E6EC2B6"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proofErr w:type="spellStart"/>
      <w:proofErr w:type="gramStart"/>
      <w:r w:rsidRPr="003636D9">
        <w:rPr>
          <w:i/>
          <w:color w:val="000000"/>
        </w:rPr>
        <w:t>Configuracao</w:t>
      </w:r>
      <w:proofErr w:type="spellEnd"/>
      <w:r w:rsidRPr="003636D9">
        <w:rPr>
          <w:i/>
          <w:color w:val="000000"/>
        </w:rPr>
        <w:t>(</w:t>
      </w:r>
      <w:proofErr w:type="gramEnd"/>
      <w:r w:rsidRPr="003636D9">
        <w:rPr>
          <w:i/>
          <w:color w:val="000000"/>
        </w:rPr>
        <w:t>){</w:t>
      </w:r>
    </w:p>
    <w:p w14:paraId="5A30BA2D" w14:textId="75A9E765" w:rsidR="005A0323" w:rsidRPr="003636D9" w:rsidRDefault="005A0323" w:rsidP="003636D9">
      <w:pPr>
        <w:pStyle w:val="NormalWeb"/>
        <w:shd w:val="clear" w:color="auto" w:fill="FFFFFF"/>
        <w:spacing w:before="0" w:beforeAutospacing="0" w:after="30" w:afterAutospacing="0"/>
        <w:jc w:val="both"/>
        <w:rPr>
          <w:i/>
          <w:color w:val="000000"/>
        </w:rPr>
      </w:pPr>
      <w:r w:rsidRPr="003636D9">
        <w:rPr>
          <w:i/>
          <w:color w:val="000000"/>
        </w:rPr>
        <w:tab/>
      </w:r>
      <w:r w:rsidRPr="003636D9">
        <w:rPr>
          <w:i/>
          <w:color w:val="000000"/>
        </w:rPr>
        <w:tab/>
      </w:r>
      <w:proofErr w:type="spellStart"/>
      <w:r w:rsidRPr="003636D9">
        <w:rPr>
          <w:i/>
          <w:color w:val="000000"/>
        </w:rPr>
        <w:t>Pino.definirModo</w:t>
      </w:r>
      <w:proofErr w:type="spellEnd"/>
      <w:r w:rsidRPr="003636D9">
        <w:rPr>
          <w:i/>
          <w:color w:val="000000"/>
        </w:rPr>
        <w:t>(</w:t>
      </w:r>
      <w:proofErr w:type="spellStart"/>
      <w:r w:rsidRPr="003636D9">
        <w:rPr>
          <w:i/>
          <w:color w:val="000000"/>
        </w:rPr>
        <w:t>pinoLed</w:t>
      </w:r>
      <w:proofErr w:type="spellEnd"/>
      <w:r w:rsidRPr="003636D9">
        <w:rPr>
          <w:i/>
          <w:color w:val="000000"/>
        </w:rPr>
        <w:t xml:space="preserve">, </w:t>
      </w:r>
      <w:proofErr w:type="spellStart"/>
      <w:r w:rsidRPr="003636D9">
        <w:rPr>
          <w:i/>
          <w:color w:val="000000"/>
        </w:rPr>
        <w:t>Saida</w:t>
      </w:r>
      <w:proofErr w:type="spellEnd"/>
      <w:r w:rsidRPr="003636D9">
        <w:rPr>
          <w:i/>
          <w:color w:val="000000"/>
        </w:rPr>
        <w:t>);</w:t>
      </w:r>
    </w:p>
    <w:p w14:paraId="121F0056" w14:textId="65EA5EAE" w:rsidR="005A0323" w:rsidRPr="003636D9" w:rsidRDefault="005A0323" w:rsidP="003636D9">
      <w:pPr>
        <w:pStyle w:val="NormalWeb"/>
        <w:shd w:val="clear" w:color="auto" w:fill="FFFFFF"/>
        <w:spacing w:before="0" w:beforeAutospacing="0" w:after="30" w:afterAutospacing="0"/>
        <w:jc w:val="both"/>
        <w:rPr>
          <w:i/>
          <w:color w:val="000000"/>
        </w:rPr>
      </w:pPr>
      <w:r w:rsidRPr="003636D9">
        <w:rPr>
          <w:i/>
          <w:color w:val="000000"/>
        </w:rPr>
        <w:tab/>
        <w:t>}</w:t>
      </w:r>
    </w:p>
    <w:p w14:paraId="58447EBD"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6B3F1D76" w14:textId="70F2DD32"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 xml:space="preserve">A função de configuração é um dos métodos obrigatórios a todo rascunho Brino e é responsável por preparar o necessário para a execução da função </w:t>
      </w:r>
      <w:proofErr w:type="gramStart"/>
      <w:r w:rsidRPr="003636D9">
        <w:rPr>
          <w:color w:val="000000"/>
        </w:rPr>
        <w:t>Principal(</w:t>
      </w:r>
      <w:proofErr w:type="gramEnd"/>
      <w:r w:rsidRPr="003636D9">
        <w:rPr>
          <w:color w:val="000000"/>
        </w:rPr>
        <w:t>). Neste caso, ela possui apenas uma instrução em seu bloco de código:</w:t>
      </w:r>
    </w:p>
    <w:p w14:paraId="57B6745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01CC006" w14:textId="276444F1"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proofErr w:type="spellStart"/>
      <w:r w:rsidRPr="003636D9">
        <w:rPr>
          <w:i/>
          <w:color w:val="000000"/>
        </w:rPr>
        <w:t>Pino.definirModo</w:t>
      </w:r>
      <w:proofErr w:type="spellEnd"/>
      <w:r w:rsidRPr="003636D9">
        <w:rPr>
          <w:i/>
          <w:color w:val="000000"/>
        </w:rPr>
        <w:t>(</w:t>
      </w:r>
      <w:proofErr w:type="spellStart"/>
      <w:r w:rsidRPr="003636D9">
        <w:rPr>
          <w:i/>
          <w:color w:val="000000"/>
        </w:rPr>
        <w:t>pinoLed</w:t>
      </w:r>
      <w:proofErr w:type="spellEnd"/>
      <w:r w:rsidRPr="003636D9">
        <w:rPr>
          <w:i/>
          <w:color w:val="000000"/>
        </w:rPr>
        <w:t xml:space="preserve">, </w:t>
      </w:r>
      <w:proofErr w:type="spellStart"/>
      <w:r w:rsidRPr="003636D9">
        <w:rPr>
          <w:i/>
          <w:color w:val="000000"/>
        </w:rPr>
        <w:t>Saida</w:t>
      </w:r>
      <w:proofErr w:type="spellEnd"/>
      <w:r w:rsidRPr="003636D9">
        <w:rPr>
          <w:i/>
          <w:color w:val="000000"/>
        </w:rPr>
        <w:t>);</w:t>
      </w:r>
    </w:p>
    <w:p w14:paraId="0D990FCF"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2FBCA5D3" w14:textId="6B4081B9" w:rsidR="003636D9" w:rsidRPr="003636D9" w:rsidRDefault="005A0323" w:rsidP="003636D9">
      <w:pPr>
        <w:pStyle w:val="NormalWeb"/>
        <w:shd w:val="clear" w:color="auto" w:fill="FFFFFF"/>
        <w:spacing w:before="0" w:beforeAutospacing="0" w:after="30" w:afterAutospacing="0"/>
        <w:jc w:val="both"/>
      </w:pPr>
      <w:r w:rsidRPr="003636D9">
        <w:rPr>
          <w:color w:val="000000"/>
        </w:rPr>
        <w:t xml:space="preserve">Essa linha define o modo do </w:t>
      </w:r>
      <w:proofErr w:type="spellStart"/>
      <w:r w:rsidRPr="003636D9">
        <w:rPr>
          <w:i/>
          <w:color w:val="000000"/>
        </w:rPr>
        <w:t>pinoLed</w:t>
      </w:r>
      <w:proofErr w:type="spellEnd"/>
      <w:r w:rsidR="00DF4B6A" w:rsidRPr="003636D9">
        <w:rPr>
          <w:color w:val="000000"/>
        </w:rPr>
        <w:t>, que possui o valor 13,</w:t>
      </w:r>
      <w:r w:rsidR="00180C79">
        <w:rPr>
          <w:color w:val="000000"/>
        </w:rPr>
        <w:t xml:space="preserve"> como (</w:t>
      </w:r>
      <w:proofErr w:type="spellStart"/>
      <w:r w:rsidR="00180C79" w:rsidRPr="00180C79">
        <w:rPr>
          <w:i/>
          <w:color w:val="000000"/>
        </w:rPr>
        <w:t>Saida</w:t>
      </w:r>
      <w:proofErr w:type="spellEnd"/>
      <w:r w:rsidR="00180C79">
        <w:rPr>
          <w:color w:val="000000"/>
        </w:rPr>
        <w:t>)</w:t>
      </w:r>
      <w:r w:rsidR="0038464B" w:rsidRPr="003636D9">
        <w:rPr>
          <w:color w:val="000000"/>
        </w:rPr>
        <w:t>, ou seja, o A</w:t>
      </w:r>
      <w:r w:rsidRPr="003636D9">
        <w:rPr>
          <w:color w:val="000000"/>
        </w:rPr>
        <w:t>rduino</w:t>
      </w:r>
      <w:r w:rsidR="00000343" w:rsidRPr="003636D9">
        <w:t xml:space="preserve"> irá </w:t>
      </w:r>
      <w:r w:rsidR="0055118A" w:rsidRPr="003636D9">
        <w:t xml:space="preserve">emitir </w:t>
      </w:r>
      <w:r w:rsidR="009A6BD2" w:rsidRPr="003636D9">
        <w:t>uma corrente elétrica de 0 ou 5 V</w:t>
      </w:r>
      <w:r w:rsidR="00DF4B6A" w:rsidRPr="003636D9">
        <w:rPr>
          <w:color w:val="000000"/>
        </w:rPr>
        <w:t xml:space="preserve">. O método </w:t>
      </w:r>
      <w:proofErr w:type="spellStart"/>
      <w:r w:rsidR="00DF4B6A" w:rsidRPr="003636D9">
        <w:rPr>
          <w:i/>
          <w:color w:val="000000"/>
        </w:rPr>
        <w:t>definirModo</w:t>
      </w:r>
      <w:proofErr w:type="spellEnd"/>
      <w:r w:rsidR="00DF4B6A" w:rsidRPr="003636D9">
        <w:rPr>
          <w:color w:val="000000"/>
        </w:rPr>
        <w:t xml:space="preserve"> do conjunto </w:t>
      </w:r>
      <w:r w:rsidR="00DF4B6A" w:rsidRPr="003636D9">
        <w:rPr>
          <w:i/>
          <w:color w:val="000000"/>
        </w:rPr>
        <w:t>Pino</w:t>
      </w:r>
      <w:r w:rsidR="00DF4B6A" w:rsidRPr="003636D9">
        <w:rPr>
          <w:color w:val="000000"/>
        </w:rPr>
        <w:t xml:space="preserve"> tem como argumentos o número do pino e o modo, que pode ser </w:t>
      </w:r>
      <w:r w:rsidR="00DF4B6A" w:rsidRPr="003636D9">
        <w:rPr>
          <w:i/>
          <w:color w:val="000000"/>
        </w:rPr>
        <w:t>Entrada</w:t>
      </w:r>
      <w:r w:rsidR="00DF4B6A" w:rsidRPr="003636D9">
        <w:rPr>
          <w:color w:val="000000"/>
        </w:rPr>
        <w:t xml:space="preserve"> ou, como neste caso, </w:t>
      </w:r>
      <w:proofErr w:type="spellStart"/>
      <w:r w:rsidR="00DF4B6A" w:rsidRPr="003636D9">
        <w:rPr>
          <w:i/>
          <w:color w:val="000000"/>
        </w:rPr>
        <w:t>Saida</w:t>
      </w:r>
      <w:proofErr w:type="spellEnd"/>
      <w:r w:rsidR="00DF4B6A" w:rsidRPr="003636D9">
        <w:rPr>
          <w:color w:val="000000"/>
        </w:rPr>
        <w:t>. Depoi</w:t>
      </w:r>
      <w:r w:rsidR="009A6BD2" w:rsidRPr="003636D9">
        <w:rPr>
          <w:color w:val="000000"/>
        </w:rPr>
        <w:t>s de executar a configuração o A</w:t>
      </w:r>
      <w:r w:rsidR="00DF4B6A" w:rsidRPr="003636D9">
        <w:rPr>
          <w:color w:val="000000"/>
        </w:rPr>
        <w:t xml:space="preserve">rduino inicia o método </w:t>
      </w:r>
      <w:proofErr w:type="gramStart"/>
      <w:r w:rsidR="00DF4B6A" w:rsidRPr="003636D9">
        <w:rPr>
          <w:i/>
          <w:color w:val="000000"/>
        </w:rPr>
        <w:t>Principal(</w:t>
      </w:r>
      <w:proofErr w:type="gramEnd"/>
      <w:r w:rsidR="00DF4B6A" w:rsidRPr="003636D9">
        <w:rPr>
          <w:i/>
          <w:color w:val="000000"/>
        </w:rPr>
        <w:t>)</w:t>
      </w:r>
      <w:r w:rsidR="00000343" w:rsidRPr="003636D9">
        <w:t xml:space="preserve"> que nesse rascunho </w:t>
      </w:r>
      <w:r w:rsidR="00DF4B6A" w:rsidRPr="003636D9">
        <w:t>é:</w:t>
      </w:r>
    </w:p>
    <w:p w14:paraId="43957501" w14:textId="77777777" w:rsidR="003636D9" w:rsidRPr="003636D9" w:rsidRDefault="003636D9" w:rsidP="003636D9">
      <w:pPr>
        <w:pStyle w:val="NormalWeb"/>
        <w:shd w:val="clear" w:color="auto" w:fill="FFFFFF"/>
        <w:spacing w:before="0" w:beforeAutospacing="0" w:after="30" w:afterAutospacing="0"/>
        <w:jc w:val="both"/>
      </w:pPr>
    </w:p>
    <w:p w14:paraId="7DC98C39" w14:textId="095FF811" w:rsidR="00DF4B6A" w:rsidRPr="003636D9" w:rsidRDefault="00DF4B6A" w:rsidP="003636D9">
      <w:pPr>
        <w:pStyle w:val="NormalWeb"/>
        <w:shd w:val="clear" w:color="auto" w:fill="FFFFFF"/>
        <w:spacing w:before="0" w:beforeAutospacing="0" w:after="30" w:afterAutospacing="0"/>
        <w:jc w:val="both"/>
        <w:rPr>
          <w:i/>
          <w:color w:val="000000"/>
        </w:rPr>
      </w:pPr>
      <w:r w:rsidRPr="003636D9">
        <w:tab/>
      </w:r>
      <w:proofErr w:type="gramStart"/>
      <w:r w:rsidRPr="003636D9">
        <w:rPr>
          <w:i/>
        </w:rPr>
        <w:t>Principal(</w:t>
      </w:r>
      <w:proofErr w:type="gramEnd"/>
      <w:r w:rsidRPr="003636D9">
        <w:rPr>
          <w:i/>
        </w:rPr>
        <w:t>){</w:t>
      </w:r>
      <w:r w:rsidRPr="003636D9">
        <w:rPr>
          <w:i/>
          <w:color w:val="000000"/>
        </w:rPr>
        <w:t xml:space="preserve"> </w:t>
      </w:r>
    </w:p>
    <w:p w14:paraId="08657416" w14:textId="50B4C668"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spellStart"/>
      <w:r w:rsidRPr="003636D9">
        <w:rPr>
          <w:i/>
          <w:color w:val="000000"/>
        </w:rPr>
        <w:t>Pino.ligar</w:t>
      </w:r>
      <w:proofErr w:type="spellEnd"/>
      <w:r w:rsidRPr="003636D9">
        <w:rPr>
          <w:i/>
          <w:color w:val="000000"/>
        </w:rPr>
        <w:t>(</w:t>
      </w:r>
      <w:proofErr w:type="spellStart"/>
      <w:r w:rsidRPr="003636D9">
        <w:rPr>
          <w:i/>
          <w:color w:val="000000"/>
        </w:rPr>
        <w:t>Digital.pinoLed</w:t>
      </w:r>
      <w:proofErr w:type="spellEnd"/>
      <w:r w:rsidRPr="003636D9">
        <w:rPr>
          <w:i/>
          <w:color w:val="000000"/>
        </w:rPr>
        <w:t xml:space="preserve">); </w:t>
      </w:r>
    </w:p>
    <w:p w14:paraId="37233706" w14:textId="3D83123E"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gramStart"/>
      <w:r w:rsidRPr="003636D9">
        <w:rPr>
          <w:i/>
          <w:color w:val="000000"/>
        </w:rPr>
        <w:t>esperar(</w:t>
      </w:r>
      <w:proofErr w:type="gramEnd"/>
      <w:r w:rsidRPr="003636D9">
        <w:rPr>
          <w:i/>
          <w:color w:val="000000"/>
        </w:rPr>
        <w:t>2000);</w:t>
      </w:r>
    </w:p>
    <w:p w14:paraId="5D02C283" w14:textId="373893E9"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spellStart"/>
      <w:r w:rsidRPr="003636D9">
        <w:rPr>
          <w:i/>
          <w:color w:val="000000"/>
        </w:rPr>
        <w:t>Pino.desligar</w:t>
      </w:r>
      <w:proofErr w:type="spellEnd"/>
      <w:r w:rsidRPr="003636D9">
        <w:rPr>
          <w:i/>
          <w:color w:val="000000"/>
        </w:rPr>
        <w:t>(</w:t>
      </w:r>
      <w:proofErr w:type="spellStart"/>
      <w:r w:rsidRPr="003636D9">
        <w:rPr>
          <w:i/>
          <w:color w:val="000000"/>
        </w:rPr>
        <w:t>Digital.pinoLed</w:t>
      </w:r>
      <w:proofErr w:type="spellEnd"/>
      <w:r w:rsidRPr="003636D9">
        <w:rPr>
          <w:i/>
          <w:color w:val="000000"/>
        </w:rPr>
        <w:t>);</w:t>
      </w:r>
    </w:p>
    <w:p w14:paraId="4DECF38E" w14:textId="557FFE72" w:rsidR="00DF4B6A" w:rsidRPr="003636D9" w:rsidRDefault="00DF4B6A" w:rsidP="003636D9">
      <w:pPr>
        <w:pStyle w:val="NormalWeb"/>
        <w:spacing w:before="0" w:beforeAutospacing="0" w:after="30" w:afterAutospacing="0"/>
        <w:jc w:val="both"/>
        <w:rPr>
          <w:i/>
          <w:color w:val="000000"/>
        </w:rPr>
      </w:pPr>
      <w:r w:rsidRPr="003636D9">
        <w:rPr>
          <w:i/>
          <w:color w:val="000000"/>
        </w:rPr>
        <w:lastRenderedPageBreak/>
        <w:t xml:space="preserve">   </w:t>
      </w:r>
      <w:r w:rsidRPr="003636D9">
        <w:rPr>
          <w:i/>
          <w:color w:val="000000"/>
        </w:rPr>
        <w:tab/>
      </w:r>
      <w:r w:rsidRPr="003636D9">
        <w:rPr>
          <w:i/>
          <w:color w:val="000000"/>
        </w:rPr>
        <w:tab/>
      </w:r>
      <w:proofErr w:type="gramStart"/>
      <w:r w:rsidRPr="003636D9">
        <w:rPr>
          <w:i/>
          <w:color w:val="000000"/>
        </w:rPr>
        <w:t>esperar(</w:t>
      </w:r>
      <w:proofErr w:type="gramEnd"/>
      <w:r w:rsidRPr="003636D9">
        <w:rPr>
          <w:i/>
          <w:color w:val="000000"/>
        </w:rPr>
        <w:t>2000);</w:t>
      </w:r>
    </w:p>
    <w:p w14:paraId="2A512DB0" w14:textId="507BAFA2" w:rsidR="00DF4B6A" w:rsidRPr="003636D9" w:rsidRDefault="00DF4B6A" w:rsidP="003636D9">
      <w:pPr>
        <w:pStyle w:val="NormalWeb"/>
        <w:spacing w:before="0" w:beforeAutospacing="0" w:after="30" w:afterAutospacing="0"/>
        <w:jc w:val="both"/>
        <w:rPr>
          <w:i/>
          <w:color w:val="000000"/>
        </w:rPr>
      </w:pPr>
      <w:r w:rsidRPr="003636D9">
        <w:rPr>
          <w:i/>
          <w:color w:val="000000"/>
        </w:rPr>
        <w:tab/>
        <w:t>}</w:t>
      </w:r>
    </w:p>
    <w:p w14:paraId="6C1D8573" w14:textId="77777777" w:rsidR="003636D9" w:rsidRPr="003636D9" w:rsidRDefault="003636D9" w:rsidP="003636D9">
      <w:pPr>
        <w:pStyle w:val="NormalWeb"/>
        <w:spacing w:before="0" w:beforeAutospacing="0" w:after="30" w:afterAutospacing="0"/>
        <w:jc w:val="both"/>
        <w:rPr>
          <w:i/>
          <w:color w:val="000000"/>
        </w:rPr>
      </w:pPr>
    </w:p>
    <w:p w14:paraId="340DB44B" w14:textId="774240A3" w:rsidR="00DF4B6A" w:rsidRPr="003636D9" w:rsidRDefault="00180C79" w:rsidP="003636D9">
      <w:pPr>
        <w:pStyle w:val="NormalWeb"/>
        <w:spacing w:before="0" w:beforeAutospacing="0" w:after="30" w:afterAutospacing="0"/>
        <w:jc w:val="both"/>
        <w:rPr>
          <w:color w:val="000000"/>
        </w:rPr>
      </w:pPr>
      <w:r>
        <w:rPr>
          <w:color w:val="000000"/>
        </w:rPr>
        <w:t>A função (</w:t>
      </w:r>
      <w:r w:rsidRPr="00180C79">
        <w:rPr>
          <w:i/>
          <w:color w:val="000000"/>
        </w:rPr>
        <w:t>Principal</w:t>
      </w:r>
      <w:r>
        <w:rPr>
          <w:color w:val="000000"/>
        </w:rPr>
        <w:t>)</w:t>
      </w:r>
      <w:r w:rsidR="00DF4B6A" w:rsidRPr="003636D9">
        <w:rPr>
          <w:color w:val="000000"/>
        </w:rPr>
        <w:t xml:space="preserve"> é o segundo método obrigatório a todo rascunho Brino e será repetido enquanto o </w:t>
      </w:r>
      <w:r w:rsidR="002601F7" w:rsidRPr="003636D9">
        <w:rPr>
          <w:color w:val="000000"/>
        </w:rPr>
        <w:t>Arduino</w:t>
      </w:r>
      <w:r w:rsidR="00DF4B6A" w:rsidRPr="003636D9">
        <w:rPr>
          <w:color w:val="000000"/>
        </w:rPr>
        <w:t xml:space="preserve"> estiver ligado. </w:t>
      </w:r>
      <w:r w:rsidR="00E818C4" w:rsidRPr="003636D9">
        <w:rPr>
          <w:color w:val="000000"/>
        </w:rPr>
        <w:t xml:space="preserve">Sua </w:t>
      </w:r>
      <w:r w:rsidR="00000343" w:rsidRPr="003636D9">
        <w:rPr>
          <w:color w:val="000000"/>
        </w:rPr>
        <w:t>primeira linha</w:t>
      </w:r>
      <w:r w:rsidR="00DF4B6A" w:rsidRPr="003636D9">
        <w:rPr>
          <w:color w:val="000000"/>
        </w:rPr>
        <w:t xml:space="preserve"> é:</w:t>
      </w:r>
    </w:p>
    <w:p w14:paraId="4F8D0DCB" w14:textId="77777777" w:rsidR="003636D9" w:rsidRPr="003636D9" w:rsidRDefault="003636D9" w:rsidP="003636D9">
      <w:pPr>
        <w:pStyle w:val="NormalWeb"/>
        <w:spacing w:before="0" w:beforeAutospacing="0" w:after="30" w:afterAutospacing="0"/>
        <w:jc w:val="both"/>
        <w:rPr>
          <w:color w:val="000000"/>
        </w:rPr>
      </w:pPr>
    </w:p>
    <w:p w14:paraId="1EEDF600" w14:textId="51418B5D" w:rsidR="00DF4B6A" w:rsidRPr="003636D9" w:rsidRDefault="00DF4B6A" w:rsidP="003636D9">
      <w:pPr>
        <w:pStyle w:val="NormalWeb"/>
        <w:spacing w:before="0" w:beforeAutospacing="0" w:after="30" w:afterAutospacing="0"/>
        <w:jc w:val="both"/>
        <w:rPr>
          <w:i/>
          <w:color w:val="000000"/>
        </w:rPr>
      </w:pPr>
      <w:r w:rsidRPr="003636D9">
        <w:rPr>
          <w:color w:val="000000"/>
        </w:rPr>
        <w:tab/>
      </w:r>
      <w:proofErr w:type="spellStart"/>
      <w:r w:rsidRPr="003636D9">
        <w:rPr>
          <w:i/>
          <w:color w:val="000000"/>
        </w:rPr>
        <w:t>Pino.ligar</w:t>
      </w:r>
      <w:proofErr w:type="spellEnd"/>
      <w:r w:rsidRPr="003636D9">
        <w:rPr>
          <w:i/>
          <w:color w:val="000000"/>
        </w:rPr>
        <w:t>(</w:t>
      </w:r>
      <w:proofErr w:type="spellStart"/>
      <w:r w:rsidRPr="003636D9">
        <w:rPr>
          <w:i/>
          <w:color w:val="000000"/>
        </w:rPr>
        <w:t>Digital.pinoLed</w:t>
      </w:r>
      <w:proofErr w:type="spellEnd"/>
      <w:r w:rsidRPr="003636D9">
        <w:rPr>
          <w:i/>
          <w:color w:val="000000"/>
        </w:rPr>
        <w:t>);</w:t>
      </w:r>
    </w:p>
    <w:p w14:paraId="7156F331" w14:textId="77777777" w:rsidR="003636D9" w:rsidRPr="003636D9" w:rsidRDefault="003636D9" w:rsidP="003636D9">
      <w:pPr>
        <w:pStyle w:val="NormalWeb"/>
        <w:spacing w:before="0" w:beforeAutospacing="0" w:after="30" w:afterAutospacing="0"/>
        <w:jc w:val="both"/>
        <w:rPr>
          <w:i/>
          <w:color w:val="000000"/>
        </w:rPr>
      </w:pPr>
    </w:p>
    <w:p w14:paraId="58D0391F" w14:textId="2C5912D7" w:rsidR="00A41E22" w:rsidRPr="003636D9" w:rsidRDefault="00DF4B6A" w:rsidP="003636D9">
      <w:pPr>
        <w:pStyle w:val="NormalWeb"/>
        <w:spacing w:before="0" w:beforeAutospacing="0" w:after="30" w:afterAutospacing="0"/>
        <w:jc w:val="both"/>
        <w:rPr>
          <w:color w:val="000000"/>
        </w:rPr>
      </w:pPr>
      <w:r w:rsidRPr="003636D9">
        <w:rPr>
          <w:color w:val="000000"/>
        </w:rPr>
        <w:t xml:space="preserve">O método </w:t>
      </w:r>
      <w:r w:rsidRPr="003636D9">
        <w:rPr>
          <w:i/>
          <w:color w:val="000000"/>
        </w:rPr>
        <w:t>ligar</w:t>
      </w:r>
      <w:r w:rsidRPr="003636D9">
        <w:rPr>
          <w:color w:val="000000"/>
        </w:rPr>
        <w:t xml:space="preserve"> do </w:t>
      </w:r>
      <w:proofErr w:type="gramStart"/>
      <w:r w:rsidRPr="003636D9">
        <w:rPr>
          <w:color w:val="000000"/>
        </w:rPr>
        <w:t xml:space="preserve">conjunto </w:t>
      </w:r>
      <w:r w:rsidRPr="003636D9">
        <w:rPr>
          <w:i/>
          <w:color w:val="000000"/>
        </w:rPr>
        <w:t>Pino</w:t>
      </w:r>
      <w:proofErr w:type="gramEnd"/>
      <w:r w:rsidRPr="003636D9">
        <w:rPr>
          <w:color w:val="000000"/>
        </w:rPr>
        <w:t xml:space="preserve"> liga o pino fornecido como argumento, no caso </w:t>
      </w:r>
      <w:proofErr w:type="spellStart"/>
      <w:r w:rsidRPr="003636D9">
        <w:rPr>
          <w:i/>
          <w:color w:val="000000"/>
        </w:rPr>
        <w:t>Digital.pinoLed</w:t>
      </w:r>
      <w:proofErr w:type="spellEnd"/>
      <w:r w:rsidRPr="003636D9">
        <w:rPr>
          <w:i/>
          <w:color w:val="000000"/>
        </w:rPr>
        <w:t>.</w:t>
      </w:r>
      <w:r w:rsidRPr="003636D9">
        <w:rPr>
          <w:color w:val="000000"/>
        </w:rPr>
        <w:t xml:space="preserve"> A indicação </w:t>
      </w:r>
      <w:r w:rsidR="00000343" w:rsidRPr="003636D9">
        <w:rPr>
          <w:color w:val="000000"/>
        </w:rPr>
        <w:t>“</w:t>
      </w:r>
      <w:proofErr w:type="gramStart"/>
      <w:r w:rsidR="00000343" w:rsidRPr="003636D9">
        <w:rPr>
          <w:i/>
          <w:color w:val="000000"/>
        </w:rPr>
        <w:t>Digital.</w:t>
      </w:r>
      <w:r w:rsidR="00000343" w:rsidRPr="003636D9">
        <w:rPr>
          <w:color w:val="000000"/>
        </w:rPr>
        <w:t>”</w:t>
      </w:r>
      <w:proofErr w:type="gramEnd"/>
      <w:r w:rsidR="00003128" w:rsidRPr="003636D9">
        <w:rPr>
          <w:color w:val="000000"/>
        </w:rPr>
        <w:t xml:space="preserve"> </w:t>
      </w:r>
      <w:proofErr w:type="gramStart"/>
      <w:r w:rsidR="00003128" w:rsidRPr="003636D9">
        <w:rPr>
          <w:color w:val="000000"/>
        </w:rPr>
        <w:t>a</w:t>
      </w:r>
      <w:r w:rsidRPr="003636D9">
        <w:rPr>
          <w:color w:val="000000"/>
        </w:rPr>
        <w:t>ntes</w:t>
      </w:r>
      <w:proofErr w:type="gramEnd"/>
      <w:r w:rsidRPr="003636D9">
        <w:rPr>
          <w:color w:val="000000"/>
        </w:rPr>
        <w:t xml:space="preserve"> de nossa variável avisa para o </w:t>
      </w:r>
      <w:r w:rsidR="002E078D" w:rsidRPr="003636D9">
        <w:rPr>
          <w:color w:val="000000"/>
        </w:rPr>
        <w:t>Arduino</w:t>
      </w:r>
      <w:r w:rsidRPr="003636D9">
        <w:rPr>
          <w:color w:val="000000"/>
        </w:rPr>
        <w:t xml:space="preserve"> que estamos utilizando um pino digital. Quando ligamos uma porta enviamos 5 volts p</w:t>
      </w:r>
      <w:r w:rsidR="009C1A64" w:rsidRPr="003636D9">
        <w:rPr>
          <w:color w:val="000000"/>
        </w:rPr>
        <w:t>a</w:t>
      </w:r>
      <w:r w:rsidRPr="003636D9">
        <w:rPr>
          <w:color w:val="000000"/>
        </w:rPr>
        <w:t>ra ela e quando desligamos enviamos 0 volts.</w:t>
      </w:r>
      <w:r w:rsidR="00A41E22" w:rsidRPr="003636D9">
        <w:rPr>
          <w:color w:val="000000"/>
        </w:rPr>
        <w:t xml:space="preserve"> A linha seguinte é:</w:t>
      </w:r>
    </w:p>
    <w:p w14:paraId="004D308A" w14:textId="77777777" w:rsidR="003636D9" w:rsidRPr="003636D9" w:rsidRDefault="003636D9" w:rsidP="003636D9">
      <w:pPr>
        <w:pStyle w:val="NormalWeb"/>
        <w:spacing w:before="0" w:beforeAutospacing="0" w:after="30" w:afterAutospacing="0"/>
        <w:jc w:val="both"/>
        <w:rPr>
          <w:color w:val="000000"/>
        </w:rPr>
      </w:pPr>
    </w:p>
    <w:p w14:paraId="11E67D7E" w14:textId="2D695621" w:rsidR="00A41E22" w:rsidRPr="003636D9" w:rsidRDefault="00A41E22" w:rsidP="003636D9">
      <w:pPr>
        <w:pStyle w:val="NormalWeb"/>
        <w:spacing w:before="0" w:beforeAutospacing="0" w:after="30" w:afterAutospacing="0"/>
        <w:jc w:val="both"/>
        <w:rPr>
          <w:i/>
          <w:color w:val="000000"/>
        </w:rPr>
      </w:pPr>
      <w:r w:rsidRPr="003636D9">
        <w:rPr>
          <w:color w:val="000000"/>
        </w:rPr>
        <w:tab/>
      </w:r>
      <w:proofErr w:type="gramStart"/>
      <w:r w:rsidRPr="003636D9">
        <w:rPr>
          <w:i/>
          <w:color w:val="000000"/>
        </w:rPr>
        <w:t>esperar(</w:t>
      </w:r>
      <w:proofErr w:type="gramEnd"/>
      <w:r w:rsidRPr="003636D9">
        <w:rPr>
          <w:i/>
          <w:color w:val="000000"/>
        </w:rPr>
        <w:t>2000);</w:t>
      </w:r>
    </w:p>
    <w:p w14:paraId="2C4BD80E" w14:textId="77777777" w:rsidR="003636D9" w:rsidRPr="003636D9" w:rsidRDefault="003636D9" w:rsidP="003636D9">
      <w:pPr>
        <w:pStyle w:val="NormalWeb"/>
        <w:spacing w:before="0" w:beforeAutospacing="0" w:after="30" w:afterAutospacing="0"/>
        <w:jc w:val="both"/>
        <w:rPr>
          <w:i/>
          <w:color w:val="000000"/>
        </w:rPr>
      </w:pPr>
    </w:p>
    <w:p w14:paraId="18A0ED66" w14:textId="6715DFFC" w:rsidR="00A41E22" w:rsidRPr="003636D9" w:rsidRDefault="00A41E22" w:rsidP="003636D9">
      <w:pPr>
        <w:pStyle w:val="NormalWeb"/>
        <w:spacing w:before="0" w:beforeAutospacing="0" w:after="30" w:afterAutospacing="0"/>
        <w:jc w:val="both"/>
        <w:rPr>
          <w:color w:val="000000"/>
        </w:rPr>
      </w:pPr>
      <w:r w:rsidRPr="003636D9">
        <w:rPr>
          <w:color w:val="000000"/>
        </w:rPr>
        <w:t xml:space="preserve">A função esperar é um método </w:t>
      </w:r>
      <w:r w:rsidR="00441F47" w:rsidRPr="003636D9">
        <w:rPr>
          <w:color w:val="000000"/>
        </w:rPr>
        <w:t>Arduino</w:t>
      </w:r>
      <w:r w:rsidRPr="003636D9">
        <w:rPr>
          <w:color w:val="000000"/>
        </w:rPr>
        <w:t xml:space="preserve"> que faz uma “pausa” na execução do código durante o número de milissegundos indicados entre os parênteses, no caso 2000</w:t>
      </w:r>
      <w:r w:rsidR="00003128" w:rsidRPr="003636D9">
        <w:rPr>
          <w:color w:val="000000"/>
        </w:rPr>
        <w:t>,</w:t>
      </w:r>
      <w:r w:rsidRPr="003636D9">
        <w:rPr>
          <w:color w:val="000000"/>
        </w:rPr>
        <w:t xml:space="preserve"> que equivale a 2 segundos. Depois de esperar o tempo definido o </w:t>
      </w:r>
      <w:r w:rsidR="00555B8E" w:rsidRPr="003636D9">
        <w:rPr>
          <w:color w:val="000000"/>
        </w:rPr>
        <w:t>Arduino</w:t>
      </w:r>
      <w:r w:rsidRPr="003636D9">
        <w:rPr>
          <w:color w:val="000000"/>
        </w:rPr>
        <w:t xml:space="preserve"> executa a próxima linha:</w:t>
      </w:r>
    </w:p>
    <w:p w14:paraId="74AC5438" w14:textId="77777777" w:rsidR="003636D9" w:rsidRPr="003636D9" w:rsidRDefault="003636D9" w:rsidP="003636D9">
      <w:pPr>
        <w:pStyle w:val="NormalWeb"/>
        <w:spacing w:before="0" w:beforeAutospacing="0" w:after="30" w:afterAutospacing="0"/>
        <w:jc w:val="both"/>
        <w:rPr>
          <w:color w:val="000000"/>
        </w:rPr>
      </w:pPr>
    </w:p>
    <w:p w14:paraId="34B2FB62" w14:textId="3825D862" w:rsidR="00A41E22" w:rsidRPr="003636D9" w:rsidRDefault="00A41E22" w:rsidP="003636D9">
      <w:pPr>
        <w:pStyle w:val="NormalWeb"/>
        <w:spacing w:before="0" w:beforeAutospacing="0" w:after="30" w:afterAutospacing="0"/>
        <w:jc w:val="both"/>
        <w:rPr>
          <w:i/>
          <w:color w:val="000000"/>
        </w:rPr>
      </w:pPr>
      <w:r w:rsidRPr="003636D9">
        <w:rPr>
          <w:color w:val="000000"/>
        </w:rPr>
        <w:tab/>
      </w:r>
      <w:proofErr w:type="spellStart"/>
      <w:r w:rsidRPr="003636D9">
        <w:rPr>
          <w:i/>
          <w:color w:val="000000"/>
        </w:rPr>
        <w:t>Pino.desligar</w:t>
      </w:r>
      <w:proofErr w:type="spellEnd"/>
      <w:r w:rsidRPr="003636D9">
        <w:rPr>
          <w:i/>
          <w:color w:val="000000"/>
        </w:rPr>
        <w:t>(</w:t>
      </w:r>
      <w:proofErr w:type="spellStart"/>
      <w:r w:rsidRPr="003636D9">
        <w:rPr>
          <w:i/>
          <w:color w:val="000000"/>
        </w:rPr>
        <w:t>Digital.pinoLed</w:t>
      </w:r>
      <w:proofErr w:type="spellEnd"/>
      <w:r w:rsidRPr="003636D9">
        <w:rPr>
          <w:i/>
          <w:color w:val="000000"/>
        </w:rPr>
        <w:t>);</w:t>
      </w:r>
    </w:p>
    <w:p w14:paraId="20C90C55" w14:textId="77777777" w:rsidR="003636D9" w:rsidRPr="003636D9" w:rsidRDefault="003636D9" w:rsidP="003636D9">
      <w:pPr>
        <w:pStyle w:val="NormalWeb"/>
        <w:spacing w:before="0" w:beforeAutospacing="0" w:after="30" w:afterAutospacing="0"/>
        <w:jc w:val="both"/>
        <w:rPr>
          <w:color w:val="000000"/>
        </w:rPr>
      </w:pPr>
    </w:p>
    <w:p w14:paraId="1EEAF78D" w14:textId="270E8932" w:rsidR="00A41E22" w:rsidRPr="003636D9" w:rsidRDefault="00A41E22" w:rsidP="003636D9">
      <w:pPr>
        <w:pStyle w:val="NormalWeb"/>
        <w:spacing w:before="0" w:beforeAutospacing="0" w:after="30" w:afterAutospacing="0"/>
        <w:jc w:val="both"/>
        <w:rPr>
          <w:color w:val="000000"/>
        </w:rPr>
      </w:pPr>
      <w:r w:rsidRPr="003636D9">
        <w:rPr>
          <w:color w:val="000000"/>
        </w:rPr>
        <w:t xml:space="preserve">Se a função </w:t>
      </w:r>
      <w:r w:rsidRPr="003636D9">
        <w:rPr>
          <w:i/>
          <w:color w:val="000000"/>
        </w:rPr>
        <w:t xml:space="preserve">ligar </w:t>
      </w:r>
      <w:r w:rsidRPr="003636D9">
        <w:rPr>
          <w:color w:val="000000"/>
        </w:rPr>
        <w:t xml:space="preserve">fazia com que o pino ligasse, o método </w:t>
      </w:r>
      <w:r w:rsidRPr="003636D9">
        <w:rPr>
          <w:i/>
          <w:color w:val="000000"/>
        </w:rPr>
        <w:t>desligar</w:t>
      </w:r>
      <w:r w:rsidRPr="003636D9">
        <w:rPr>
          <w:color w:val="000000"/>
        </w:rPr>
        <w:t xml:space="preserve"> faz o contrário, desliga o pino. Ou seja, essa linha irá enviar 0V pelo pino</w:t>
      </w:r>
      <w:r w:rsidR="008D4450" w:rsidRPr="003636D9">
        <w:rPr>
          <w:color w:val="000000"/>
        </w:rPr>
        <w:t xml:space="preserve"> digital</w:t>
      </w:r>
      <w:r w:rsidRPr="003636D9">
        <w:rPr>
          <w:color w:val="000000"/>
        </w:rPr>
        <w:t xml:space="preserve"> </w:t>
      </w:r>
      <w:proofErr w:type="spellStart"/>
      <w:r w:rsidRPr="003636D9">
        <w:rPr>
          <w:i/>
          <w:color w:val="000000"/>
        </w:rPr>
        <w:t>pinoLed</w:t>
      </w:r>
      <w:proofErr w:type="spellEnd"/>
      <w:r w:rsidR="00180C79">
        <w:rPr>
          <w:color w:val="000000"/>
        </w:rPr>
        <w:t xml:space="preserve">, </w:t>
      </w:r>
      <w:r w:rsidRPr="003636D9">
        <w:rPr>
          <w:color w:val="000000"/>
        </w:rPr>
        <w:t xml:space="preserve">fazendo o LED apagar. Depois disso o código </w:t>
      </w:r>
      <w:r w:rsidR="00D80E2D" w:rsidRPr="003636D9">
        <w:rPr>
          <w:color w:val="000000"/>
        </w:rPr>
        <w:t xml:space="preserve">apresenta </w:t>
      </w:r>
      <w:r w:rsidRPr="003636D9">
        <w:rPr>
          <w:color w:val="000000"/>
        </w:rPr>
        <w:t xml:space="preserve">outra espera de dois segundos e reinicia o método </w:t>
      </w:r>
      <w:proofErr w:type="gramStart"/>
      <w:r w:rsidRPr="003636D9">
        <w:rPr>
          <w:i/>
          <w:color w:val="000000"/>
        </w:rPr>
        <w:t>Principal(</w:t>
      </w:r>
      <w:proofErr w:type="gramEnd"/>
      <w:r w:rsidRPr="003636D9">
        <w:rPr>
          <w:i/>
          <w:color w:val="000000"/>
        </w:rPr>
        <w:t>)</w:t>
      </w:r>
      <w:r w:rsidRPr="003636D9">
        <w:rPr>
          <w:color w:val="000000"/>
        </w:rPr>
        <w:t xml:space="preserve">, repetindo-o enquanto o </w:t>
      </w:r>
      <w:r w:rsidR="00D80E2D" w:rsidRPr="003636D9">
        <w:rPr>
          <w:color w:val="000000"/>
        </w:rPr>
        <w:t>Arduino</w:t>
      </w:r>
      <w:r w:rsidRPr="003636D9">
        <w:rPr>
          <w:color w:val="000000"/>
        </w:rPr>
        <w:t xml:space="preserve"> permanecer ligado.</w:t>
      </w:r>
    </w:p>
    <w:p w14:paraId="23C52CA6" w14:textId="77777777" w:rsidR="00A37853" w:rsidRPr="003636D9" w:rsidRDefault="00A37853" w:rsidP="003636D9">
      <w:pPr>
        <w:pStyle w:val="NormalWeb"/>
        <w:shd w:val="clear" w:color="auto" w:fill="FFFFFF"/>
        <w:spacing w:before="0" w:beforeAutospacing="0" w:after="30" w:afterAutospacing="0"/>
        <w:jc w:val="both"/>
        <w:rPr>
          <w:color w:val="000000"/>
        </w:rPr>
      </w:pPr>
    </w:p>
    <w:p w14:paraId="62D13CCC" w14:textId="25596A7E" w:rsidR="00A37853" w:rsidRDefault="004D2F72" w:rsidP="003636D9">
      <w:pPr>
        <w:pStyle w:val="NormalWeb"/>
        <w:shd w:val="clear" w:color="auto" w:fill="FFFFFF"/>
        <w:spacing w:before="0" w:beforeAutospacing="0" w:after="30" w:afterAutospacing="0"/>
        <w:ind w:firstLine="360"/>
        <w:jc w:val="both"/>
        <w:rPr>
          <w:color w:val="000000"/>
        </w:rPr>
      </w:pPr>
      <w:r w:rsidRPr="003636D9">
        <w:rPr>
          <w:color w:val="000000"/>
        </w:rPr>
        <w:t>Agora,</w:t>
      </w:r>
      <w:r w:rsidR="00541895" w:rsidRPr="003636D9">
        <w:rPr>
          <w:color w:val="000000"/>
        </w:rPr>
        <w:t xml:space="preserve"> antes de demonstrar </w:t>
      </w:r>
      <w:r w:rsidR="001F472B" w:rsidRPr="003636D9">
        <w:rPr>
          <w:color w:val="000000"/>
        </w:rPr>
        <w:t>esse projeto utilizando um LED externo, listamos</w:t>
      </w:r>
      <w:r w:rsidR="00A37853" w:rsidRPr="003636D9">
        <w:rPr>
          <w:color w:val="000000"/>
        </w:rPr>
        <w:t xml:space="preserve"> o</w:t>
      </w:r>
      <w:r w:rsidR="00FA4F75" w:rsidRPr="003636D9">
        <w:rPr>
          <w:color w:val="000000"/>
        </w:rPr>
        <w:t>s</w:t>
      </w:r>
      <w:r w:rsidR="00A37853" w:rsidRPr="003636D9">
        <w:rPr>
          <w:color w:val="000000"/>
        </w:rPr>
        <w:t xml:space="preserve"> mater</w:t>
      </w:r>
      <w:r w:rsidR="00FA4F75" w:rsidRPr="003636D9">
        <w:rPr>
          <w:color w:val="000000"/>
        </w:rPr>
        <w:t>iais</w:t>
      </w:r>
      <w:r w:rsidR="00A37853" w:rsidRPr="003636D9">
        <w:rPr>
          <w:color w:val="000000"/>
        </w:rPr>
        <w:t xml:space="preserve"> </w:t>
      </w:r>
      <w:r w:rsidR="00FA4F75" w:rsidRPr="003636D9">
        <w:rPr>
          <w:color w:val="000000"/>
        </w:rPr>
        <w:t>necessários</w:t>
      </w:r>
      <w:r w:rsidR="003636D9" w:rsidRPr="003636D9">
        <w:rPr>
          <w:color w:val="000000"/>
        </w:rPr>
        <w:t xml:space="preserve"> para a montagem do hardware, ou seja, a parte física do projeto</w:t>
      </w:r>
      <w:r w:rsidR="00FA4F75" w:rsidRPr="003636D9">
        <w:rPr>
          <w:color w:val="000000"/>
        </w:rPr>
        <w:t>:</w:t>
      </w:r>
    </w:p>
    <w:p w14:paraId="47BA707E" w14:textId="77777777" w:rsidR="00E651ED" w:rsidRPr="003636D9" w:rsidRDefault="00E651ED" w:rsidP="003636D9">
      <w:pPr>
        <w:pStyle w:val="NormalWeb"/>
        <w:shd w:val="clear" w:color="auto" w:fill="FFFFFF"/>
        <w:spacing w:before="0" w:beforeAutospacing="0" w:after="30" w:afterAutospacing="0"/>
        <w:ind w:firstLine="360"/>
        <w:jc w:val="both"/>
        <w:rPr>
          <w:color w:val="000000"/>
        </w:rPr>
      </w:pPr>
    </w:p>
    <w:p w14:paraId="10164344" w14:textId="77777777" w:rsidR="00A37853" w:rsidRPr="003636D9" w:rsidRDefault="00A37853" w:rsidP="003636D9">
      <w:pPr>
        <w:pStyle w:val="NormalWeb"/>
        <w:numPr>
          <w:ilvl w:val="0"/>
          <w:numId w:val="23"/>
        </w:numPr>
        <w:shd w:val="clear" w:color="auto" w:fill="FFFFFF"/>
        <w:spacing w:before="0" w:beforeAutospacing="0" w:after="30" w:afterAutospacing="0"/>
        <w:jc w:val="both"/>
        <w:rPr>
          <w:color w:val="000000"/>
        </w:rPr>
      </w:pPr>
      <w:proofErr w:type="spellStart"/>
      <w:r w:rsidRPr="003636D9">
        <w:rPr>
          <w:color w:val="000000"/>
        </w:rPr>
        <w:t>Protoboard</w:t>
      </w:r>
      <w:proofErr w:type="spellEnd"/>
    </w:p>
    <w:p w14:paraId="411F436C" w14:textId="77777777" w:rsidR="00A37853" w:rsidRPr="003636D9" w:rsidRDefault="00A37853" w:rsidP="003636D9">
      <w:pPr>
        <w:pStyle w:val="NormalWeb"/>
        <w:numPr>
          <w:ilvl w:val="0"/>
          <w:numId w:val="23"/>
        </w:numPr>
        <w:shd w:val="clear" w:color="auto" w:fill="FFFFFF"/>
        <w:spacing w:before="0" w:beforeAutospacing="0" w:after="30" w:afterAutospacing="0"/>
        <w:jc w:val="both"/>
        <w:rPr>
          <w:color w:val="000000"/>
        </w:rPr>
      </w:pPr>
      <w:r w:rsidRPr="003636D9">
        <w:rPr>
          <w:color w:val="000000"/>
        </w:rPr>
        <w:t xml:space="preserve">LED </w:t>
      </w:r>
    </w:p>
    <w:p w14:paraId="60020542" w14:textId="77777777" w:rsidR="003636D9" w:rsidRPr="003636D9" w:rsidRDefault="00A37853" w:rsidP="003636D9">
      <w:pPr>
        <w:pStyle w:val="NormalWeb"/>
        <w:numPr>
          <w:ilvl w:val="0"/>
          <w:numId w:val="23"/>
        </w:numPr>
        <w:shd w:val="clear" w:color="auto" w:fill="FFFFFF"/>
        <w:spacing w:before="0" w:beforeAutospacing="0" w:after="30" w:afterAutospacing="0"/>
        <w:jc w:val="both"/>
        <w:rPr>
          <w:color w:val="000000"/>
        </w:rPr>
      </w:pPr>
      <w:r w:rsidRPr="003636D9">
        <w:rPr>
          <w:color w:val="000000"/>
        </w:rPr>
        <w:t xml:space="preserve">Resistor de 470 ohms (amarelo, lilás, marrom) </w:t>
      </w:r>
    </w:p>
    <w:p w14:paraId="759E79F6" w14:textId="48909D20" w:rsidR="00A37853" w:rsidRPr="003636D9" w:rsidRDefault="00A37853" w:rsidP="003636D9">
      <w:pPr>
        <w:pStyle w:val="NormalWeb"/>
        <w:numPr>
          <w:ilvl w:val="0"/>
          <w:numId w:val="23"/>
        </w:numPr>
        <w:shd w:val="clear" w:color="auto" w:fill="FFFFFF"/>
        <w:spacing w:before="0" w:beforeAutospacing="0" w:after="30" w:afterAutospacing="0"/>
        <w:jc w:val="both"/>
        <w:rPr>
          <w:ins w:id="75" w:author="Mateus Berardo de Souza Terra" w:date="2016-02-09T11:40:00Z"/>
          <w:color w:val="000000"/>
        </w:rPr>
      </w:pPr>
      <w:r w:rsidRPr="003636D9">
        <w:rPr>
          <w:color w:val="000000"/>
        </w:rPr>
        <w:t>Jumpers</w:t>
      </w:r>
    </w:p>
    <w:p w14:paraId="73B211B0" w14:textId="77777777" w:rsidR="00180C79" w:rsidRDefault="00180C79" w:rsidP="003636D9">
      <w:pPr>
        <w:pStyle w:val="NormalWeb"/>
        <w:spacing w:before="0" w:beforeAutospacing="0" w:after="30" w:afterAutospacing="0"/>
        <w:jc w:val="both"/>
        <w:rPr>
          <w:color w:val="000000"/>
        </w:rPr>
      </w:pPr>
    </w:p>
    <w:p w14:paraId="5821E57A" w14:textId="432281DE" w:rsidR="00170C77" w:rsidRPr="003636D9" w:rsidRDefault="00170C77" w:rsidP="003636D9">
      <w:pPr>
        <w:pStyle w:val="NormalWeb"/>
        <w:spacing w:before="0" w:beforeAutospacing="0" w:after="30" w:afterAutospacing="0"/>
        <w:jc w:val="both"/>
        <w:rPr>
          <w:b/>
          <w:color w:val="000000"/>
          <w:sz w:val="28"/>
          <w:szCs w:val="28"/>
          <w:u w:val="single"/>
        </w:rPr>
      </w:pPr>
      <w:r w:rsidRPr="003636D9">
        <w:rPr>
          <w:b/>
          <w:color w:val="000000"/>
          <w:sz w:val="28"/>
          <w:szCs w:val="28"/>
          <w:u w:val="single"/>
        </w:rPr>
        <w:t>Montando o hardware</w:t>
      </w:r>
      <w:r w:rsidR="009C1A64" w:rsidRPr="003636D9">
        <w:rPr>
          <w:b/>
          <w:color w:val="000000"/>
          <w:sz w:val="28"/>
          <w:szCs w:val="28"/>
          <w:u w:val="single"/>
        </w:rPr>
        <w:t>:</w:t>
      </w:r>
    </w:p>
    <w:p w14:paraId="24592661" w14:textId="0B2215BB" w:rsidR="00A41E22" w:rsidRPr="003636D9" w:rsidRDefault="00A41E22" w:rsidP="003636D9">
      <w:pPr>
        <w:pStyle w:val="NormalWeb"/>
        <w:spacing w:before="0" w:beforeAutospacing="0" w:after="30" w:afterAutospacing="0"/>
        <w:jc w:val="both"/>
        <w:rPr>
          <w:color w:val="000000"/>
        </w:rPr>
      </w:pPr>
    </w:p>
    <w:p w14:paraId="25BD1478" w14:textId="77777777" w:rsidR="00C00A6F" w:rsidRPr="003636D9" w:rsidRDefault="00C00A6F" w:rsidP="003636D9">
      <w:pPr>
        <w:pStyle w:val="NormalWeb"/>
        <w:spacing w:before="0" w:beforeAutospacing="0" w:after="30" w:afterAutospacing="0"/>
        <w:jc w:val="both"/>
        <w:rPr>
          <w:noProof/>
          <w:color w:val="000000"/>
        </w:rPr>
      </w:pPr>
    </w:p>
    <w:p w14:paraId="35A86D24" w14:textId="16F1F3C3" w:rsidR="00A41E22" w:rsidRPr="003636D9" w:rsidRDefault="00A41E22" w:rsidP="003636D9">
      <w:pPr>
        <w:pStyle w:val="NormalWeb"/>
        <w:spacing w:before="0" w:beforeAutospacing="0" w:after="30" w:afterAutospacing="0"/>
        <w:jc w:val="both"/>
        <w:rPr>
          <w:color w:val="000000"/>
        </w:rPr>
      </w:pPr>
      <w:r w:rsidRPr="003636D9">
        <w:rPr>
          <w:color w:val="000000"/>
        </w:rPr>
        <w:tab/>
      </w:r>
      <w:r w:rsidR="009068EB" w:rsidRPr="003636D9">
        <w:rPr>
          <w:color w:val="000000" w:themeColor="text1"/>
        </w:rPr>
        <w:t xml:space="preserve">Primeiramente, </w:t>
      </w:r>
      <w:r w:rsidR="00EA65BB" w:rsidRPr="003636D9">
        <w:rPr>
          <w:color w:val="000000"/>
        </w:rPr>
        <w:t>reproduza</w:t>
      </w:r>
      <w:r w:rsidR="00D813EC" w:rsidRPr="003636D9">
        <w:rPr>
          <w:color w:val="000000"/>
        </w:rPr>
        <w:t xml:space="preserve"> o circuito abaixo,</w:t>
      </w:r>
      <w:r w:rsidR="00180C79">
        <w:rPr>
          <w:color w:val="000000"/>
        </w:rPr>
        <w:t xml:space="preserve"> com seu Arduino desligado.</w:t>
      </w:r>
      <w:r w:rsidR="00D813EC" w:rsidRPr="003636D9">
        <w:rPr>
          <w:color w:val="000000"/>
        </w:rPr>
        <w:t xml:space="preserve"> </w:t>
      </w:r>
      <w:r w:rsidR="00180C79">
        <w:rPr>
          <w:color w:val="000000"/>
        </w:rPr>
        <w:t>S</w:t>
      </w:r>
      <w:r w:rsidR="001E4580" w:rsidRPr="003636D9">
        <w:rPr>
          <w:color w:val="000000"/>
        </w:rPr>
        <w:t>e necessário consult</w:t>
      </w:r>
      <w:r w:rsidR="005709F2" w:rsidRPr="003636D9">
        <w:rPr>
          <w:color w:val="000000"/>
        </w:rPr>
        <w:t xml:space="preserve">e </w:t>
      </w:r>
      <w:r w:rsidR="00D813EC" w:rsidRPr="003636D9">
        <w:rPr>
          <w:color w:val="000000"/>
        </w:rPr>
        <w:t>também o diagrama ou esquemático das ligações</w:t>
      </w:r>
      <w:r w:rsidRPr="003636D9">
        <w:rPr>
          <w:color w:val="000000"/>
        </w:rPr>
        <w:t>:</w:t>
      </w:r>
    </w:p>
    <w:p w14:paraId="35EC543C" w14:textId="6A0A4C20" w:rsidR="00D813EC" w:rsidRPr="003636D9" w:rsidRDefault="00465B8D" w:rsidP="003636D9">
      <w:pPr>
        <w:pStyle w:val="NormalWeb"/>
        <w:spacing w:before="0" w:beforeAutospacing="0" w:after="30" w:afterAutospacing="0"/>
        <w:jc w:val="both"/>
        <w:rPr>
          <w:color w:val="000000"/>
        </w:rPr>
      </w:pPr>
      <w:r w:rsidRPr="003636D9">
        <w:rPr>
          <w:noProof/>
          <w:color w:val="000000"/>
          <w:lang w:eastAsia="pt-BR"/>
        </w:rPr>
        <w:lastRenderedPageBreak/>
        <w:drawing>
          <wp:anchor distT="0" distB="0" distL="114300" distR="114300" simplePos="0" relativeHeight="251666432" behindDoc="0" locked="0" layoutInCell="1" allowOverlap="1" wp14:anchorId="2B0846F5" wp14:editId="72A8673E">
            <wp:simplePos x="0" y="0"/>
            <wp:positionH relativeFrom="margin">
              <wp:posOffset>1294765</wp:posOffset>
            </wp:positionH>
            <wp:positionV relativeFrom="paragraph">
              <wp:posOffset>13970</wp:posOffset>
            </wp:positionV>
            <wp:extent cx="3354070" cy="2577465"/>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jeto1-ledExterno.png"/>
                    <pic:cNvPicPr/>
                  </pic:nvPicPr>
                  <pic:blipFill rotWithShape="1">
                    <a:blip r:embed="rId94" cstate="print">
                      <a:extLst>
                        <a:ext uri="{28A0092B-C50C-407E-A947-70E740481C1C}">
                          <a14:useLocalDpi xmlns:a14="http://schemas.microsoft.com/office/drawing/2010/main" val="0"/>
                        </a:ext>
                      </a:extLst>
                    </a:blip>
                    <a:srcRect l="47949"/>
                    <a:stretch/>
                  </pic:blipFill>
                  <pic:spPr bwMode="auto">
                    <a:xfrm>
                      <a:off x="0" y="0"/>
                      <a:ext cx="3354070" cy="2577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3A239E" w14:textId="245B9FB3" w:rsidR="006D23EC" w:rsidRPr="003636D9" w:rsidRDefault="006D23EC" w:rsidP="003636D9">
      <w:pPr>
        <w:pStyle w:val="NormalWeb"/>
        <w:spacing w:before="0" w:beforeAutospacing="0" w:after="30" w:afterAutospacing="0"/>
        <w:jc w:val="both"/>
        <w:rPr>
          <w:color w:val="000000"/>
        </w:rPr>
      </w:pPr>
    </w:p>
    <w:p w14:paraId="03062FF7" w14:textId="6D3DC658" w:rsidR="00DF4B6A" w:rsidRPr="003636D9" w:rsidRDefault="00DF4B6A" w:rsidP="003636D9">
      <w:pPr>
        <w:pStyle w:val="NormalWeb"/>
        <w:shd w:val="clear" w:color="auto" w:fill="FFFFFF"/>
        <w:spacing w:before="0" w:beforeAutospacing="0" w:after="30" w:afterAutospacing="0"/>
        <w:jc w:val="both"/>
        <w:rPr>
          <w:color w:val="000000"/>
        </w:rPr>
      </w:pPr>
    </w:p>
    <w:p w14:paraId="75EF225D" w14:textId="339A5382" w:rsidR="006D23EC" w:rsidRPr="003636D9" w:rsidRDefault="006D23EC" w:rsidP="003636D9">
      <w:pPr>
        <w:pStyle w:val="NormalWeb"/>
        <w:shd w:val="clear" w:color="auto" w:fill="FFFFFF"/>
        <w:spacing w:before="0" w:beforeAutospacing="0" w:after="30" w:afterAutospacing="0"/>
        <w:jc w:val="both"/>
        <w:rPr>
          <w:color w:val="000000"/>
        </w:rPr>
      </w:pPr>
    </w:p>
    <w:p w14:paraId="230313D7" w14:textId="6372C375" w:rsidR="006D23EC" w:rsidRPr="003636D9" w:rsidRDefault="006D23EC" w:rsidP="003636D9">
      <w:pPr>
        <w:pStyle w:val="NormalWeb"/>
        <w:shd w:val="clear" w:color="auto" w:fill="FFFFFF"/>
        <w:spacing w:before="0" w:beforeAutospacing="0" w:after="30" w:afterAutospacing="0"/>
        <w:jc w:val="both"/>
        <w:rPr>
          <w:color w:val="000000"/>
        </w:rPr>
      </w:pPr>
    </w:p>
    <w:p w14:paraId="5D6E78B3" w14:textId="2CFC5F1C" w:rsidR="00C00A6F" w:rsidRPr="003636D9" w:rsidRDefault="00C00A6F" w:rsidP="003636D9">
      <w:pPr>
        <w:pStyle w:val="NormalWeb"/>
        <w:shd w:val="clear" w:color="auto" w:fill="FFFFFF"/>
        <w:spacing w:before="0" w:beforeAutospacing="0" w:after="30" w:afterAutospacing="0"/>
        <w:jc w:val="both"/>
        <w:rPr>
          <w:noProof/>
          <w:color w:val="000000"/>
        </w:rPr>
      </w:pPr>
    </w:p>
    <w:p w14:paraId="4BBC632A" w14:textId="05587CF2" w:rsidR="006D23EC" w:rsidRPr="003636D9" w:rsidRDefault="006D23EC" w:rsidP="003636D9">
      <w:pPr>
        <w:pStyle w:val="NormalWeb"/>
        <w:shd w:val="clear" w:color="auto" w:fill="FFFFFF"/>
        <w:spacing w:before="0" w:beforeAutospacing="0" w:after="30" w:afterAutospacing="0"/>
        <w:jc w:val="both"/>
        <w:rPr>
          <w:color w:val="000000"/>
        </w:rPr>
      </w:pPr>
    </w:p>
    <w:p w14:paraId="1F6510EE" w14:textId="2E147FB0" w:rsidR="006D23EC" w:rsidRPr="003636D9" w:rsidRDefault="006D23EC" w:rsidP="003636D9">
      <w:pPr>
        <w:pStyle w:val="NormalWeb"/>
        <w:shd w:val="clear" w:color="auto" w:fill="FFFFFF"/>
        <w:spacing w:before="0" w:beforeAutospacing="0" w:after="30" w:afterAutospacing="0"/>
        <w:jc w:val="both"/>
        <w:rPr>
          <w:color w:val="000000"/>
        </w:rPr>
      </w:pPr>
    </w:p>
    <w:p w14:paraId="63453E89" w14:textId="478DBDC9" w:rsidR="00C00A6F" w:rsidRDefault="00465B8D" w:rsidP="003636D9">
      <w:pPr>
        <w:pStyle w:val="NormalWeb"/>
        <w:shd w:val="clear" w:color="auto" w:fill="FFFFFF"/>
        <w:spacing w:before="0" w:beforeAutospacing="0" w:after="30" w:afterAutospacing="0"/>
        <w:jc w:val="both"/>
        <w:rPr>
          <w:color w:val="000000"/>
        </w:rPr>
      </w:pPr>
      <w:r w:rsidRPr="003636D9">
        <w:rPr>
          <w:noProof/>
          <w:color w:val="000000"/>
          <w:lang w:eastAsia="pt-BR"/>
        </w:rPr>
        <w:drawing>
          <wp:anchor distT="0" distB="0" distL="114300" distR="114300" simplePos="0" relativeHeight="251667456" behindDoc="0" locked="0" layoutInCell="1" allowOverlap="1" wp14:anchorId="4C8FE70D" wp14:editId="16C7C463">
            <wp:simplePos x="0" y="0"/>
            <wp:positionH relativeFrom="margin">
              <wp:posOffset>1723390</wp:posOffset>
            </wp:positionH>
            <wp:positionV relativeFrom="paragraph">
              <wp:posOffset>150495</wp:posOffset>
            </wp:positionV>
            <wp:extent cx="2496820" cy="4295775"/>
            <wp:effectExtent l="0" t="4128" r="0" b="0"/>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jeto1-ledExterno_schem.png"/>
                    <pic:cNvPicPr/>
                  </pic:nvPicPr>
                  <pic:blipFill>
                    <a:blip r:embed="rId95" cstate="print">
                      <a:extLst>
                        <a:ext uri="{28A0092B-C50C-407E-A947-70E740481C1C}">
                          <a14:useLocalDpi xmlns:a14="http://schemas.microsoft.com/office/drawing/2010/main" val="0"/>
                        </a:ext>
                      </a:extLst>
                    </a:blip>
                    <a:stretch>
                      <a:fillRect/>
                    </a:stretch>
                  </pic:blipFill>
                  <pic:spPr>
                    <a:xfrm rot="5400000">
                      <a:off x="0" y="0"/>
                      <a:ext cx="2496820" cy="4295775"/>
                    </a:xfrm>
                    <a:prstGeom prst="rect">
                      <a:avLst/>
                    </a:prstGeom>
                  </pic:spPr>
                </pic:pic>
              </a:graphicData>
            </a:graphic>
            <wp14:sizeRelH relativeFrom="margin">
              <wp14:pctWidth>0</wp14:pctWidth>
            </wp14:sizeRelH>
            <wp14:sizeRelV relativeFrom="margin">
              <wp14:pctHeight>0</wp14:pctHeight>
            </wp14:sizeRelV>
          </wp:anchor>
        </w:drawing>
      </w:r>
    </w:p>
    <w:p w14:paraId="6DD1DFD9" w14:textId="536B8231" w:rsidR="00E651ED" w:rsidRDefault="00E651ED" w:rsidP="003636D9">
      <w:pPr>
        <w:pStyle w:val="NormalWeb"/>
        <w:shd w:val="clear" w:color="auto" w:fill="FFFFFF"/>
        <w:spacing w:before="0" w:beforeAutospacing="0" w:after="30" w:afterAutospacing="0"/>
        <w:jc w:val="both"/>
        <w:rPr>
          <w:color w:val="000000"/>
        </w:rPr>
      </w:pPr>
    </w:p>
    <w:p w14:paraId="4FBD686F" w14:textId="6EA4CE92" w:rsidR="00E651ED" w:rsidRDefault="00E651ED" w:rsidP="003636D9">
      <w:pPr>
        <w:pStyle w:val="NormalWeb"/>
        <w:shd w:val="clear" w:color="auto" w:fill="FFFFFF"/>
        <w:spacing w:before="0" w:beforeAutospacing="0" w:after="30" w:afterAutospacing="0"/>
        <w:jc w:val="both"/>
        <w:rPr>
          <w:color w:val="000000"/>
        </w:rPr>
      </w:pPr>
    </w:p>
    <w:p w14:paraId="7D862DFB" w14:textId="368E98FC" w:rsidR="00E651ED" w:rsidRPr="003636D9" w:rsidRDefault="00E651ED" w:rsidP="003636D9">
      <w:pPr>
        <w:pStyle w:val="NormalWeb"/>
        <w:shd w:val="clear" w:color="auto" w:fill="FFFFFF"/>
        <w:spacing w:before="0" w:beforeAutospacing="0" w:after="30" w:afterAutospacing="0"/>
        <w:jc w:val="both"/>
        <w:rPr>
          <w:color w:val="000000"/>
        </w:rPr>
      </w:pPr>
    </w:p>
    <w:p w14:paraId="50497C41" w14:textId="5FD0AD21" w:rsidR="00C00A6F" w:rsidRPr="003636D9" w:rsidRDefault="00C00A6F" w:rsidP="003636D9">
      <w:pPr>
        <w:pStyle w:val="NormalWeb"/>
        <w:shd w:val="clear" w:color="auto" w:fill="FFFFFF"/>
        <w:spacing w:before="0" w:beforeAutospacing="0" w:after="30" w:afterAutospacing="0"/>
        <w:jc w:val="both"/>
        <w:rPr>
          <w:color w:val="000000"/>
        </w:rPr>
      </w:pPr>
    </w:p>
    <w:p w14:paraId="0D678850" w14:textId="63AE84E5" w:rsidR="006D23EC" w:rsidRPr="003636D9" w:rsidRDefault="006D23EC" w:rsidP="003636D9">
      <w:pPr>
        <w:pStyle w:val="NormalWeb"/>
        <w:shd w:val="clear" w:color="auto" w:fill="FFFFFF"/>
        <w:spacing w:before="0" w:beforeAutospacing="0" w:after="30" w:afterAutospacing="0"/>
        <w:jc w:val="both"/>
        <w:rPr>
          <w:color w:val="000000"/>
        </w:rPr>
      </w:pPr>
    </w:p>
    <w:p w14:paraId="392D2FBD" w14:textId="25710644" w:rsidR="006D23EC" w:rsidRPr="003636D9" w:rsidRDefault="006D23EC" w:rsidP="003636D9">
      <w:pPr>
        <w:pStyle w:val="NormalWeb"/>
        <w:shd w:val="clear" w:color="auto" w:fill="FFFFFF"/>
        <w:spacing w:before="0" w:beforeAutospacing="0" w:after="30" w:afterAutospacing="0"/>
        <w:jc w:val="both"/>
        <w:rPr>
          <w:color w:val="000000"/>
        </w:rPr>
      </w:pPr>
    </w:p>
    <w:p w14:paraId="7C0A1240" w14:textId="5F903560" w:rsidR="006D23EC" w:rsidRPr="003636D9" w:rsidRDefault="006D23EC" w:rsidP="003636D9">
      <w:pPr>
        <w:pStyle w:val="NormalWeb"/>
        <w:shd w:val="clear" w:color="auto" w:fill="FFFFFF"/>
        <w:spacing w:before="0" w:beforeAutospacing="0" w:after="30" w:afterAutospacing="0"/>
        <w:jc w:val="both"/>
        <w:rPr>
          <w:color w:val="000000"/>
        </w:rPr>
      </w:pPr>
    </w:p>
    <w:p w14:paraId="148E88F0" w14:textId="4CAA09C0" w:rsidR="006D23EC" w:rsidRPr="003636D9" w:rsidRDefault="006D23EC" w:rsidP="003636D9">
      <w:pPr>
        <w:pStyle w:val="NormalWeb"/>
        <w:shd w:val="clear" w:color="auto" w:fill="FFFFFF"/>
        <w:spacing w:before="0" w:beforeAutospacing="0" w:after="30" w:afterAutospacing="0"/>
        <w:jc w:val="both"/>
        <w:rPr>
          <w:color w:val="000000"/>
        </w:rPr>
      </w:pPr>
    </w:p>
    <w:p w14:paraId="3244ED6F" w14:textId="73619A26" w:rsidR="006D23EC" w:rsidRPr="003636D9" w:rsidRDefault="006D23EC" w:rsidP="003636D9">
      <w:pPr>
        <w:pStyle w:val="NormalWeb"/>
        <w:shd w:val="clear" w:color="auto" w:fill="FFFFFF"/>
        <w:spacing w:before="0" w:beforeAutospacing="0" w:after="30" w:afterAutospacing="0"/>
        <w:jc w:val="both"/>
        <w:rPr>
          <w:color w:val="000000"/>
        </w:rPr>
      </w:pPr>
    </w:p>
    <w:p w14:paraId="02638750" w14:textId="20EA5A2A" w:rsidR="006D23EC" w:rsidRPr="003636D9" w:rsidRDefault="006D23EC" w:rsidP="003636D9">
      <w:pPr>
        <w:pStyle w:val="NormalWeb"/>
        <w:shd w:val="clear" w:color="auto" w:fill="FFFFFF"/>
        <w:spacing w:before="0" w:beforeAutospacing="0" w:after="30" w:afterAutospacing="0"/>
        <w:jc w:val="both"/>
        <w:rPr>
          <w:color w:val="000000"/>
        </w:rPr>
      </w:pPr>
    </w:p>
    <w:p w14:paraId="043A027F" w14:textId="3774974F" w:rsidR="006D23EC" w:rsidRPr="003636D9" w:rsidRDefault="006D23EC" w:rsidP="003636D9">
      <w:pPr>
        <w:pStyle w:val="NormalWeb"/>
        <w:shd w:val="clear" w:color="auto" w:fill="FFFFFF"/>
        <w:spacing w:before="0" w:beforeAutospacing="0" w:after="30" w:afterAutospacing="0"/>
        <w:jc w:val="both"/>
        <w:rPr>
          <w:color w:val="000000"/>
        </w:rPr>
      </w:pPr>
    </w:p>
    <w:p w14:paraId="0EDD71D7" w14:textId="3BED8FB0" w:rsidR="006D23EC" w:rsidRPr="003636D9" w:rsidRDefault="006D23EC" w:rsidP="003636D9">
      <w:pPr>
        <w:pStyle w:val="NormalWeb"/>
        <w:shd w:val="clear" w:color="auto" w:fill="FFFFFF"/>
        <w:spacing w:before="0" w:beforeAutospacing="0" w:after="30" w:afterAutospacing="0"/>
        <w:jc w:val="both"/>
        <w:rPr>
          <w:color w:val="000000"/>
        </w:rPr>
      </w:pPr>
    </w:p>
    <w:p w14:paraId="4412D748" w14:textId="3B37AE13" w:rsidR="009C1A64" w:rsidRPr="003636D9" w:rsidRDefault="006D23EC"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37872512" w14:textId="77777777" w:rsidR="009C1A64" w:rsidRPr="003636D9" w:rsidRDefault="009C1A64" w:rsidP="003636D9">
      <w:pPr>
        <w:pStyle w:val="NormalWeb"/>
        <w:shd w:val="clear" w:color="auto" w:fill="FFFFFF"/>
        <w:spacing w:before="0" w:beforeAutospacing="0" w:after="30" w:afterAutospacing="0"/>
        <w:jc w:val="both"/>
        <w:rPr>
          <w:b/>
          <w:color w:val="000000"/>
          <w:sz w:val="28"/>
          <w:szCs w:val="28"/>
          <w:u w:val="single"/>
        </w:rPr>
      </w:pPr>
    </w:p>
    <w:p w14:paraId="62BBD5BE" w14:textId="43A54803" w:rsidR="00170C77" w:rsidRDefault="006D23EC" w:rsidP="003636D9">
      <w:pPr>
        <w:pStyle w:val="NormalWeb"/>
        <w:shd w:val="clear" w:color="auto" w:fill="FFFFFF"/>
        <w:spacing w:before="0" w:beforeAutospacing="0" w:after="30" w:afterAutospacing="0"/>
        <w:jc w:val="both"/>
        <w:rPr>
          <w:color w:val="000000"/>
        </w:rPr>
      </w:pPr>
      <w:r w:rsidRPr="003636D9">
        <w:rPr>
          <w:color w:val="000000"/>
        </w:rPr>
        <w:tab/>
        <w:t xml:space="preserve">O hardware montado para esse projeto é bem simples. Conectamos à porta 13 do </w:t>
      </w:r>
      <w:r w:rsidR="00C82E82" w:rsidRPr="003636D9">
        <w:rPr>
          <w:color w:val="000000"/>
        </w:rPr>
        <w:t>Arduino</w:t>
      </w:r>
      <w:r w:rsidRPr="003636D9">
        <w:rPr>
          <w:color w:val="000000"/>
        </w:rPr>
        <w:t xml:space="preserve"> um resistor de 470 Ω e, ao resistor, um </w:t>
      </w:r>
      <w:r w:rsidR="00C82E82" w:rsidRPr="003636D9">
        <w:rPr>
          <w:color w:val="000000"/>
        </w:rPr>
        <w:t xml:space="preserve">LED </w:t>
      </w:r>
      <w:r w:rsidRPr="003636D9">
        <w:rPr>
          <w:color w:val="000000"/>
        </w:rPr>
        <w:t xml:space="preserve">que tem sua outra perna conectada ao ground do circuito. O resistor é utilizado para provocar uma queda de corrente e tensão no circuito, pois o </w:t>
      </w:r>
      <w:r w:rsidR="005C6C4A" w:rsidRPr="003636D9">
        <w:rPr>
          <w:color w:val="000000"/>
        </w:rPr>
        <w:t>Arduino</w:t>
      </w:r>
      <w:r w:rsidRPr="003636D9">
        <w:rPr>
          <w:color w:val="000000"/>
        </w:rPr>
        <w:t xml:space="preserve"> envia, em cada porta, quando ligada, 5V de tensão e 40 </w:t>
      </w:r>
      <w:proofErr w:type="spellStart"/>
      <w:r w:rsidRPr="003636D9">
        <w:rPr>
          <w:color w:val="000000"/>
        </w:rPr>
        <w:t>mA</w:t>
      </w:r>
      <w:proofErr w:type="spellEnd"/>
      <w:r w:rsidRPr="003636D9">
        <w:rPr>
          <w:color w:val="000000"/>
        </w:rPr>
        <w:t xml:space="preserve"> de corrente e seu</w:t>
      </w:r>
      <w:r w:rsidR="005C6C4A" w:rsidRPr="003636D9">
        <w:rPr>
          <w:color w:val="000000"/>
        </w:rPr>
        <w:t xml:space="preserve"> LED</w:t>
      </w:r>
      <w:r w:rsidRPr="003636D9">
        <w:rPr>
          <w:color w:val="000000"/>
        </w:rPr>
        <w:t xml:space="preserve">, geralmente utiliza uma corrente de 20 </w:t>
      </w:r>
      <w:proofErr w:type="spellStart"/>
      <w:r w:rsidRPr="003636D9">
        <w:rPr>
          <w:color w:val="000000"/>
        </w:rPr>
        <w:t>mA</w:t>
      </w:r>
      <w:proofErr w:type="spellEnd"/>
      <w:r w:rsidRPr="003636D9">
        <w:rPr>
          <w:color w:val="000000"/>
        </w:rPr>
        <w:t xml:space="preserve"> e uma tensão abaixo dos 3V. Para calcular o melhor resistor para seu circuito, deve-se buscar o </w:t>
      </w:r>
      <w:proofErr w:type="spellStart"/>
      <w:r w:rsidRPr="003636D9">
        <w:rPr>
          <w:color w:val="000000"/>
        </w:rPr>
        <w:t>datasheet</w:t>
      </w:r>
      <w:proofErr w:type="spellEnd"/>
      <w:r w:rsidRPr="003636D9">
        <w:rPr>
          <w:color w:val="000000"/>
        </w:rPr>
        <w:t xml:space="preserve"> do</w:t>
      </w:r>
      <w:r w:rsidR="00170C77" w:rsidRPr="003636D9">
        <w:rPr>
          <w:color w:val="000000"/>
        </w:rPr>
        <w:t xml:space="preserve"> </w:t>
      </w:r>
      <w:r w:rsidR="005C6C4A" w:rsidRPr="003636D9">
        <w:rPr>
          <w:color w:val="000000"/>
        </w:rPr>
        <w:t>LED</w:t>
      </w:r>
      <w:r w:rsidR="00170C77" w:rsidRPr="003636D9">
        <w:rPr>
          <w:color w:val="000000"/>
        </w:rPr>
        <w:t xml:space="preserve"> e verificar a corrente e tensão nominais dele. Com esses dados em mãos, </w:t>
      </w:r>
      <w:r w:rsidR="00081754" w:rsidRPr="003636D9">
        <w:rPr>
          <w:color w:val="000000"/>
        </w:rPr>
        <w:t xml:space="preserve">aplica-se </w:t>
      </w:r>
      <w:r w:rsidR="00170C77" w:rsidRPr="003636D9">
        <w:rPr>
          <w:color w:val="000000"/>
        </w:rPr>
        <w:t>a seguinte fórmula:</w:t>
      </w:r>
    </w:p>
    <w:p w14:paraId="36C86425" w14:textId="77777777" w:rsidR="00EC3C71" w:rsidRPr="003636D9" w:rsidRDefault="00EC3C71" w:rsidP="003636D9">
      <w:pPr>
        <w:pStyle w:val="NormalWeb"/>
        <w:shd w:val="clear" w:color="auto" w:fill="FFFFFF"/>
        <w:spacing w:before="0" w:beforeAutospacing="0" w:after="30" w:afterAutospacing="0"/>
        <w:jc w:val="both"/>
        <w:rPr>
          <w:color w:val="000000"/>
        </w:rPr>
      </w:pPr>
    </w:p>
    <w:p w14:paraId="1476AF0C" w14:textId="566D91C4" w:rsidR="006D23EC"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m:oMathPara>
        <m:oMath>
          <m:r>
            <w:rPr>
              <w:rFonts w:ascii="Cambria Math" w:hAnsi="Cambria Math"/>
              <w:color w:val="000000"/>
            </w:rPr>
            <m:t>R=</m:t>
          </m:r>
          <m:f>
            <m:fPr>
              <m:ctrlPr>
                <w:rPr>
                  <w:rFonts w:ascii="Cambria Math" w:hAnsi="Cambria Math"/>
                  <w:i/>
                  <w:color w:val="000000"/>
                </w:rPr>
              </m:ctrlPr>
            </m:fPr>
            <m:num>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w:rPr>
                  <w:rFonts w:ascii="Cambria Math" w:hAnsi="Cambria Math"/>
                  <w:color w:val="000000"/>
                </w:rPr>
                <m:t>)</m:t>
              </m:r>
            </m:num>
            <m:den>
              <m:r>
                <w:rPr>
                  <w:rFonts w:ascii="Cambria Math" w:hAnsi="Cambria Math"/>
                  <w:color w:val="000000"/>
                </w:rPr>
                <m:t>i</m:t>
              </m:r>
            </m:den>
          </m:f>
        </m:oMath>
      </m:oMathPara>
    </w:p>
    <w:p w14:paraId="1B302745" w14:textId="77777777" w:rsidR="00EC3C71"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sidRPr="003636D9">
        <w:rPr>
          <w:color w:val="000000"/>
        </w:rPr>
        <w:t xml:space="preserve"> </w:t>
      </w:r>
      <w:r w:rsidR="00000343" w:rsidRPr="003636D9">
        <w:rPr>
          <w:color w:val="000000"/>
        </w:rPr>
        <w:tab/>
      </w:r>
    </w:p>
    <w:p w14:paraId="447DE72B" w14:textId="27379C0F" w:rsidR="00170C77"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Pr>
          <w:color w:val="000000"/>
        </w:rPr>
        <w:tab/>
      </w:r>
      <w:r w:rsidR="00CA7AA5" w:rsidRPr="003636D9">
        <w:rPr>
          <w:color w:val="000000"/>
        </w:rPr>
        <w:t xml:space="preserve">Em que </w:t>
      </w:r>
      <w:r w:rsidR="00170C77" w:rsidRPr="003636D9">
        <w:rPr>
          <w:color w:val="000000"/>
        </w:rPr>
        <w:t xml:space="preserve">R é o valor da resistência que deve ser usada; </w:t>
      </w:r>
      <w:proofErr w:type="spellStart"/>
      <w:r w:rsidR="00170C77" w:rsidRPr="003636D9">
        <w:rPr>
          <w:color w:val="000000"/>
        </w:rPr>
        <w:t>V</w:t>
      </w:r>
      <w:r w:rsidR="00170C77" w:rsidRPr="003636D9">
        <w:rPr>
          <w:color w:val="000000"/>
          <w:vertAlign w:val="subscript"/>
        </w:rPr>
        <w:t>s</w:t>
      </w:r>
      <w:proofErr w:type="spellEnd"/>
      <w:r w:rsidR="00170C77" w:rsidRPr="003636D9">
        <w:rPr>
          <w:color w:val="000000"/>
        </w:rPr>
        <w:t xml:space="preserve"> é a voltagem fornecida</w:t>
      </w:r>
      <w:r w:rsidR="00806C81" w:rsidRPr="003636D9">
        <w:rPr>
          <w:color w:val="000000"/>
        </w:rPr>
        <w:t xml:space="preserve"> </w:t>
      </w:r>
      <w:r w:rsidR="00170C77" w:rsidRPr="003636D9">
        <w:rPr>
          <w:color w:val="000000"/>
        </w:rPr>
        <w:t xml:space="preserve">(no caso os 5V do </w:t>
      </w:r>
      <w:r w:rsidR="00CA7AA5" w:rsidRPr="003636D9">
        <w:rPr>
          <w:color w:val="000000"/>
        </w:rPr>
        <w:t>Arduino</w:t>
      </w:r>
      <w:r w:rsidR="00170C77" w:rsidRPr="003636D9">
        <w:rPr>
          <w:color w:val="000000"/>
        </w:rPr>
        <w:t xml:space="preserve">); </w:t>
      </w:r>
      <w:proofErr w:type="spellStart"/>
      <w:r w:rsidR="00170C77" w:rsidRPr="003636D9">
        <w:rPr>
          <w:color w:val="000000"/>
        </w:rPr>
        <w:t>V</w:t>
      </w:r>
      <w:r w:rsidR="00170C77" w:rsidRPr="003636D9">
        <w:rPr>
          <w:color w:val="000000"/>
          <w:vertAlign w:val="subscript"/>
        </w:rPr>
        <w:t>l</w:t>
      </w:r>
      <w:proofErr w:type="spellEnd"/>
      <w:r w:rsidR="00170C77" w:rsidRPr="003636D9">
        <w:rPr>
          <w:color w:val="000000"/>
        </w:rPr>
        <w:t xml:space="preserve"> é a voltagem nominal do </w:t>
      </w:r>
      <w:r w:rsidR="00CA7AA5" w:rsidRPr="003636D9">
        <w:rPr>
          <w:color w:val="000000"/>
        </w:rPr>
        <w:t>LED</w:t>
      </w:r>
      <w:r w:rsidR="00170C77" w:rsidRPr="003636D9">
        <w:rPr>
          <w:color w:val="000000"/>
        </w:rPr>
        <w:t xml:space="preserve">; e i é a corrente nominal do </w:t>
      </w:r>
      <w:r w:rsidR="00CA7AA5" w:rsidRPr="003636D9">
        <w:rPr>
          <w:color w:val="000000"/>
        </w:rPr>
        <w:t>LED</w:t>
      </w:r>
      <w:r w:rsidR="00170C77" w:rsidRPr="003636D9">
        <w:rPr>
          <w:color w:val="000000"/>
        </w:rPr>
        <w:t>.</w:t>
      </w:r>
    </w:p>
    <w:p w14:paraId="1B6AB4CE" w14:textId="77777777" w:rsidR="00EC3C71" w:rsidRPr="003636D9"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p>
    <w:p w14:paraId="25E8903A" w14:textId="6D92FB3D" w:rsidR="00170C77" w:rsidRPr="003636D9" w:rsidRDefault="00B53FFB"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Pr>
          <w:b/>
          <w:color w:val="000000"/>
        </w:rPr>
        <w:lastRenderedPageBreak/>
        <w:tab/>
      </w:r>
      <w:r w:rsidR="00170C77" w:rsidRPr="003636D9">
        <w:rPr>
          <w:b/>
          <w:color w:val="000000"/>
        </w:rPr>
        <w:t>Nota:</w:t>
      </w:r>
      <w:r w:rsidR="00170C77" w:rsidRPr="003636D9">
        <w:rPr>
          <w:color w:val="000000"/>
        </w:rPr>
        <w:t xml:space="preserve"> O </w:t>
      </w:r>
      <w:proofErr w:type="spellStart"/>
      <w:r w:rsidR="00170C77" w:rsidRPr="003636D9">
        <w:rPr>
          <w:color w:val="000000"/>
        </w:rPr>
        <w:t>datasheet</w:t>
      </w:r>
      <w:proofErr w:type="spellEnd"/>
      <w:r w:rsidR="00170C77" w:rsidRPr="003636D9">
        <w:rPr>
          <w:color w:val="000000"/>
        </w:rPr>
        <w:t xml:space="preserve"> é um documento que contém todas as informações técnicas de um determinado componente</w:t>
      </w:r>
    </w:p>
    <w:p w14:paraId="7A7C9808" w14:textId="77777777" w:rsidR="00170C77"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p>
    <w:p w14:paraId="2C3A4287" w14:textId="77777777" w:rsidR="004A7414" w:rsidRPr="003636D9" w:rsidRDefault="004A7414" w:rsidP="003636D9">
      <w:pPr>
        <w:pStyle w:val="PargrafodaLista"/>
        <w:numPr>
          <w:ilvl w:val="0"/>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56BD2723" w14:textId="77777777" w:rsidR="004A7414" w:rsidRPr="003636D9" w:rsidRDefault="004A7414" w:rsidP="003636D9">
      <w:pPr>
        <w:pStyle w:val="PargrafodaLista"/>
        <w:numPr>
          <w:ilvl w:val="0"/>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7D9E41B2" w14:textId="77777777" w:rsidR="004A7414" w:rsidRPr="003636D9" w:rsidRDefault="004A7414" w:rsidP="003636D9">
      <w:pPr>
        <w:pStyle w:val="PargrafodaLista"/>
        <w:numPr>
          <w:ilvl w:val="0"/>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542F4672" w14:textId="77777777" w:rsidR="004A7414" w:rsidRPr="003636D9" w:rsidRDefault="004A7414" w:rsidP="003636D9">
      <w:pPr>
        <w:pStyle w:val="PargrafodaLista"/>
        <w:numPr>
          <w:ilvl w:val="1"/>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226817D9" w14:textId="5B67AC8F" w:rsidR="004A7414" w:rsidRPr="003636D9" w:rsidRDefault="003636D9" w:rsidP="003636D9">
      <w:pPr>
        <w:pStyle w:val="NormalWeb"/>
        <w:shd w:val="clear" w:color="auto" w:fill="FFFFFF"/>
        <w:spacing w:before="0" w:beforeAutospacing="0" w:after="30" w:afterAutospacing="0"/>
        <w:ind w:left="360"/>
        <w:jc w:val="both"/>
        <w:rPr>
          <w:b/>
          <w:color w:val="000000"/>
          <w:sz w:val="32"/>
          <w:szCs w:val="32"/>
        </w:rPr>
      </w:pPr>
      <w:proofErr w:type="gramStart"/>
      <w:r w:rsidRPr="003636D9">
        <w:rPr>
          <w:b/>
          <w:color w:val="000000"/>
          <w:sz w:val="32"/>
          <w:szCs w:val="32"/>
        </w:rPr>
        <w:t>5</w:t>
      </w:r>
      <w:r w:rsidR="00180C79">
        <w:rPr>
          <w:b/>
          <w:color w:val="000000"/>
          <w:sz w:val="32"/>
          <w:szCs w:val="32"/>
        </w:rPr>
        <w:t xml:space="preserve">.2 </w:t>
      </w:r>
      <w:r w:rsidR="004A7414" w:rsidRPr="003636D9">
        <w:rPr>
          <w:b/>
          <w:color w:val="000000"/>
          <w:sz w:val="32"/>
          <w:szCs w:val="32"/>
        </w:rPr>
        <w:t>Ligar</w:t>
      </w:r>
      <w:proofErr w:type="gramEnd"/>
      <w:r w:rsidR="004A7414" w:rsidRPr="003636D9">
        <w:rPr>
          <w:b/>
          <w:color w:val="000000"/>
          <w:sz w:val="32"/>
          <w:szCs w:val="32"/>
        </w:rPr>
        <w:t xml:space="preserve"> luz com botão</w:t>
      </w:r>
    </w:p>
    <w:p w14:paraId="42B85CE1" w14:textId="77777777" w:rsidR="003636D9" w:rsidRPr="003636D9" w:rsidRDefault="003636D9" w:rsidP="003636D9">
      <w:pPr>
        <w:pStyle w:val="NormalWeb"/>
        <w:shd w:val="clear" w:color="auto" w:fill="FFFFFF"/>
        <w:spacing w:before="0" w:beforeAutospacing="0" w:after="30" w:afterAutospacing="0"/>
        <w:ind w:left="360"/>
        <w:jc w:val="both"/>
        <w:rPr>
          <w:b/>
          <w:color w:val="000000"/>
          <w:sz w:val="32"/>
          <w:szCs w:val="32"/>
        </w:rPr>
      </w:pPr>
    </w:p>
    <w:p w14:paraId="0A1EB573" w14:textId="5CCD8ACF" w:rsidR="004A7414" w:rsidRPr="003636D9" w:rsidRDefault="004A7414" w:rsidP="003636D9">
      <w:pPr>
        <w:pStyle w:val="NormalWeb"/>
        <w:shd w:val="clear" w:color="auto" w:fill="FFFFFF"/>
        <w:spacing w:before="0" w:beforeAutospacing="0" w:after="30" w:afterAutospacing="0"/>
        <w:ind w:firstLine="360"/>
        <w:jc w:val="both"/>
        <w:rPr>
          <w:color w:val="000000"/>
        </w:rPr>
      </w:pPr>
      <w:r w:rsidRPr="003636D9">
        <w:rPr>
          <w:color w:val="000000"/>
        </w:rPr>
        <w:t xml:space="preserve">Neste projeto vamos utilizar um botão </w:t>
      </w:r>
      <w:r w:rsidR="00806C81" w:rsidRPr="003636D9">
        <w:rPr>
          <w:color w:val="000000"/>
        </w:rPr>
        <w:t>para</w:t>
      </w:r>
      <w:r w:rsidRPr="003636D9">
        <w:rPr>
          <w:color w:val="000000"/>
        </w:rPr>
        <w:t xml:space="preserve"> controlar o </w:t>
      </w:r>
      <w:r w:rsidR="003759F0" w:rsidRPr="003636D9">
        <w:rPr>
          <w:color w:val="000000"/>
        </w:rPr>
        <w:t>LED</w:t>
      </w:r>
      <w:r w:rsidRPr="003636D9">
        <w:rPr>
          <w:color w:val="000000"/>
        </w:rPr>
        <w:t xml:space="preserve"> do último projeto. Durante o desenvolvimento desse projeto vamos aprender como utilizar entradas digitais no </w:t>
      </w:r>
      <w:r w:rsidR="00186A2C" w:rsidRPr="003636D9">
        <w:rPr>
          <w:color w:val="000000"/>
        </w:rPr>
        <w:t>Arduino</w:t>
      </w:r>
      <w:r w:rsidRPr="003636D9">
        <w:rPr>
          <w:color w:val="000000"/>
        </w:rPr>
        <w:t xml:space="preserve"> com resistores </w:t>
      </w:r>
      <w:proofErr w:type="spellStart"/>
      <w:r w:rsidRPr="003636D9">
        <w:rPr>
          <w:i/>
          <w:color w:val="000000"/>
        </w:rPr>
        <w:t>pull-down</w:t>
      </w:r>
      <w:proofErr w:type="spellEnd"/>
      <w:r w:rsidRPr="003636D9">
        <w:rPr>
          <w:i/>
          <w:color w:val="000000"/>
        </w:rPr>
        <w:t xml:space="preserve"> </w:t>
      </w:r>
      <w:r w:rsidRPr="003636D9">
        <w:rPr>
          <w:color w:val="000000"/>
        </w:rPr>
        <w:t xml:space="preserve">externos e </w:t>
      </w:r>
      <w:proofErr w:type="spellStart"/>
      <w:r w:rsidRPr="003636D9">
        <w:rPr>
          <w:i/>
          <w:color w:val="000000"/>
        </w:rPr>
        <w:t>pull-up</w:t>
      </w:r>
      <w:proofErr w:type="spellEnd"/>
      <w:r w:rsidRPr="003636D9">
        <w:rPr>
          <w:color w:val="000000"/>
        </w:rPr>
        <w:t xml:space="preserve"> internos. As entradas digitais são aquelas que possuem apenas dois valores, Ligada ou Desligada. Para desenvolver esse projeto você precisará de:</w:t>
      </w:r>
    </w:p>
    <w:p w14:paraId="35CFF230"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5DBC92D1" w14:textId="3057E7D0"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proofErr w:type="spellStart"/>
      <w:r w:rsidRPr="003636D9">
        <w:rPr>
          <w:color w:val="000000"/>
        </w:rPr>
        <w:t>Protoboard</w:t>
      </w:r>
      <w:proofErr w:type="spellEnd"/>
    </w:p>
    <w:p w14:paraId="3764D0DC" w14:textId="0C235CA5"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LED</w:t>
      </w:r>
    </w:p>
    <w:p w14:paraId="43A5E255" w14:textId="01D341B5"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Resistor de 470 ohms</w:t>
      </w:r>
    </w:p>
    <w:p w14:paraId="208C71F5" w14:textId="0A838439"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Resistor de 1K ohm</w:t>
      </w:r>
    </w:p>
    <w:p w14:paraId="3B9016A2" w14:textId="266E4547"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Botão</w:t>
      </w:r>
      <w:r w:rsidR="00806C81" w:rsidRPr="003636D9">
        <w:rPr>
          <w:color w:val="000000"/>
        </w:rPr>
        <w:t xml:space="preserve"> </w:t>
      </w:r>
      <w:r w:rsidRPr="003636D9">
        <w:rPr>
          <w:color w:val="000000"/>
        </w:rPr>
        <w:t>(Interruptor tátil)</w:t>
      </w:r>
    </w:p>
    <w:p w14:paraId="058AFC19" w14:textId="77777777" w:rsidR="003636D9" w:rsidRPr="003636D9" w:rsidRDefault="003636D9" w:rsidP="003636D9">
      <w:pPr>
        <w:pStyle w:val="NormalWeb"/>
        <w:shd w:val="clear" w:color="auto" w:fill="FFFFFF"/>
        <w:spacing w:before="0" w:beforeAutospacing="0" w:after="30" w:afterAutospacing="0"/>
        <w:ind w:left="1135"/>
        <w:jc w:val="both"/>
        <w:rPr>
          <w:color w:val="000000"/>
        </w:rPr>
      </w:pPr>
    </w:p>
    <w:p w14:paraId="3FF60AB2" w14:textId="5B7D3FF3" w:rsidR="003636D9" w:rsidRPr="003636D9" w:rsidRDefault="00624DED"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w:t>
      </w:r>
      <w:r w:rsidR="00000343" w:rsidRPr="003636D9">
        <w:rPr>
          <w:b/>
          <w:color w:val="000000"/>
          <w:sz w:val="28"/>
          <w:szCs w:val="28"/>
          <w:u w:val="single"/>
        </w:rPr>
        <w:t xml:space="preserve"> hardware</w:t>
      </w:r>
    </w:p>
    <w:p w14:paraId="6D702A11" w14:textId="583ED110" w:rsidR="004A7414" w:rsidRPr="003636D9" w:rsidRDefault="007448D6" w:rsidP="003636D9">
      <w:pPr>
        <w:pStyle w:val="NormalWeb"/>
        <w:shd w:val="clear" w:color="auto" w:fill="FFFFFF"/>
        <w:spacing w:before="0" w:beforeAutospacing="0" w:after="30" w:afterAutospacing="0"/>
        <w:jc w:val="both"/>
        <w:rPr>
          <w:color w:val="000000"/>
          <w:sz w:val="28"/>
          <w:szCs w:val="28"/>
        </w:rPr>
      </w:pPr>
      <w:r w:rsidRPr="003636D9">
        <w:rPr>
          <w:color w:val="000000"/>
          <w:sz w:val="28"/>
          <w:szCs w:val="28"/>
        </w:rPr>
        <w:t xml:space="preserve"> </w:t>
      </w:r>
    </w:p>
    <w:p w14:paraId="0E17DFAF" w14:textId="62343F8C" w:rsidR="00BC0A11" w:rsidRDefault="00624DED" w:rsidP="00BC0A11">
      <w:pPr>
        <w:pStyle w:val="NormalWeb"/>
        <w:shd w:val="clear" w:color="auto" w:fill="FFFFFF"/>
        <w:spacing w:before="0" w:beforeAutospacing="0" w:after="30" w:afterAutospacing="0"/>
        <w:ind w:firstLine="720"/>
        <w:jc w:val="both"/>
        <w:rPr>
          <w:color w:val="000000"/>
        </w:rPr>
      </w:pPr>
      <w:r w:rsidRPr="003636D9">
        <w:rPr>
          <w:color w:val="000000"/>
        </w:rPr>
        <w:t xml:space="preserve">Com o seu </w:t>
      </w:r>
      <w:r w:rsidR="001447E3" w:rsidRPr="003636D9">
        <w:rPr>
          <w:color w:val="000000"/>
        </w:rPr>
        <w:t>Arduino</w:t>
      </w:r>
      <w:r w:rsidRPr="003636D9">
        <w:rPr>
          <w:color w:val="000000"/>
        </w:rPr>
        <w:t xml:space="preserve"> desconectado,</w:t>
      </w:r>
      <w:r w:rsidR="00B30890" w:rsidRPr="003636D9">
        <w:rPr>
          <w:color w:val="000000"/>
        </w:rPr>
        <w:t xml:space="preserve"> monte</w:t>
      </w:r>
      <w:r w:rsidR="00C5480A" w:rsidRPr="003636D9">
        <w:rPr>
          <w:color w:val="000000"/>
        </w:rPr>
        <w:t xml:space="preserve"> </w:t>
      </w:r>
      <w:r w:rsidRPr="003636D9">
        <w:rPr>
          <w:color w:val="000000"/>
        </w:rPr>
        <w:t>o circuito mostrado abaixo</w:t>
      </w:r>
      <w:r w:rsidR="00626B47" w:rsidRPr="003636D9">
        <w:rPr>
          <w:color w:val="000000"/>
        </w:rPr>
        <w:t>:</w:t>
      </w:r>
      <w:ins w:id="76" w:author="Mateus Berardo de Souza Terra" w:date="2016-02-09T11:42:00Z">
        <w:r w:rsidRPr="003636D9">
          <w:rPr>
            <w:color w:val="000000"/>
          </w:rPr>
          <w:t xml:space="preserve"> </w:t>
        </w:r>
      </w:ins>
    </w:p>
    <w:p w14:paraId="3806A133" w14:textId="5786E724" w:rsidR="00125819" w:rsidRPr="003636D9" w:rsidRDefault="00BC0A11" w:rsidP="00612EB2">
      <w:pPr>
        <w:pStyle w:val="NormalWeb"/>
        <w:shd w:val="clear" w:color="auto" w:fill="FFFFFF"/>
        <w:spacing w:before="0" w:beforeAutospacing="0" w:after="30" w:afterAutospacing="0"/>
        <w:ind w:firstLine="720"/>
        <w:jc w:val="center"/>
        <w:rPr>
          <w:strike/>
          <w:color w:val="C00000"/>
        </w:rPr>
      </w:pPr>
      <w:r>
        <w:rPr>
          <w:noProof/>
          <w:color w:val="000000"/>
          <w:lang w:eastAsia="pt-BR"/>
        </w:rPr>
        <w:lastRenderedPageBreak/>
        <w:drawing>
          <wp:inline distT="0" distB="0" distL="0" distR="0" wp14:anchorId="06504D5D" wp14:editId="6F33DEF6">
            <wp:extent cx="4061460" cy="2990007"/>
            <wp:effectExtent l="0" t="0" r="0" b="1270"/>
            <wp:docPr id="78" name="Imagem 78" descr="C:\Users\granix\AppData\Local\Microsoft\Windows\INetCache\Content.Word\LEDBot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nix\AppData\Local\Microsoft\Windows\INetCache\Content.Word\LEDBotao.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45646"/>
                    <a:stretch/>
                  </pic:blipFill>
                  <pic:spPr bwMode="auto">
                    <a:xfrm>
                      <a:off x="0" y="0"/>
                      <a:ext cx="4064176" cy="2992006"/>
                    </a:xfrm>
                    <a:prstGeom prst="rect">
                      <a:avLst/>
                    </a:prstGeom>
                    <a:noFill/>
                    <a:ln>
                      <a:noFill/>
                    </a:ln>
                    <a:extLst>
                      <a:ext uri="{53640926-AAD7-44D8-BBD7-CCE9431645EC}">
                        <a14:shadowObscured xmlns:a14="http://schemas.microsoft.com/office/drawing/2010/main"/>
                      </a:ext>
                    </a:extLst>
                  </pic:spPr>
                </pic:pic>
              </a:graphicData>
            </a:graphic>
          </wp:inline>
        </w:drawing>
      </w:r>
      <w:r w:rsidRPr="003636D9">
        <w:rPr>
          <w:noProof/>
          <w:color w:val="000000"/>
          <w:lang w:eastAsia="pt-BR"/>
        </w:rPr>
        <w:drawing>
          <wp:inline distT="0" distB="0" distL="0" distR="0" wp14:anchorId="6D5E38C0" wp14:editId="013FBFC7">
            <wp:extent cx="3082805" cy="3558540"/>
            <wp:effectExtent l="0" t="0" r="3810"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to2_sche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04485" cy="3583565"/>
                    </a:xfrm>
                    <a:prstGeom prst="rect">
                      <a:avLst/>
                    </a:prstGeom>
                  </pic:spPr>
                </pic:pic>
              </a:graphicData>
            </a:graphic>
          </wp:inline>
        </w:drawing>
      </w:r>
    </w:p>
    <w:p w14:paraId="7768DEED" w14:textId="6EAB8656" w:rsidR="00BC0A11" w:rsidRDefault="00BC0A11" w:rsidP="003636D9">
      <w:pPr>
        <w:pStyle w:val="NormalWeb"/>
        <w:shd w:val="clear" w:color="auto" w:fill="FFFFFF"/>
        <w:spacing w:before="0" w:beforeAutospacing="0" w:after="30" w:afterAutospacing="0"/>
        <w:ind w:firstLine="720"/>
        <w:jc w:val="both"/>
        <w:rPr>
          <w:b/>
          <w:color w:val="000000" w:themeColor="text1"/>
        </w:rPr>
      </w:pPr>
    </w:p>
    <w:p w14:paraId="232C32E6" w14:textId="0D3D1938" w:rsidR="001D7DCF" w:rsidRPr="003636D9" w:rsidRDefault="005B73EA" w:rsidP="00BC0A11">
      <w:pPr>
        <w:pStyle w:val="NormalWeb"/>
        <w:shd w:val="clear" w:color="auto" w:fill="FFFFFF"/>
        <w:spacing w:before="0" w:beforeAutospacing="0" w:after="30" w:afterAutospacing="0"/>
        <w:ind w:left="720"/>
        <w:jc w:val="both"/>
        <w:rPr>
          <w:b/>
          <w:color w:val="000000"/>
          <w:sz w:val="28"/>
          <w:szCs w:val="28"/>
          <w:u w:val="single"/>
        </w:rPr>
      </w:pPr>
      <w:r w:rsidRPr="003636D9">
        <w:rPr>
          <w:b/>
          <w:color w:val="000000" w:themeColor="text1"/>
        </w:rPr>
        <w:t xml:space="preserve">Nota: </w:t>
      </w:r>
      <w:r w:rsidR="00B53FFB">
        <w:rPr>
          <w:color w:val="000000" w:themeColor="text1"/>
        </w:rPr>
        <w:t>N</w:t>
      </w:r>
      <w:r w:rsidR="005533D5" w:rsidRPr="003636D9">
        <w:rPr>
          <w:color w:val="000000" w:themeColor="text1"/>
        </w:rPr>
        <w:t>unca</w:t>
      </w:r>
      <w:r w:rsidR="003F5D34" w:rsidRPr="003636D9">
        <w:rPr>
          <w:color w:val="000000" w:themeColor="text1"/>
        </w:rPr>
        <w:t xml:space="preserve"> monte seus circuitos com o seu Arduino conectado/ligado.</w:t>
      </w:r>
    </w:p>
    <w:p w14:paraId="786B9222" w14:textId="55390874" w:rsidR="001D7DCF" w:rsidRPr="003636D9" w:rsidRDefault="001D7DCF" w:rsidP="003636D9">
      <w:pPr>
        <w:pStyle w:val="NormalWeb"/>
        <w:shd w:val="clear" w:color="auto" w:fill="FFFFFF"/>
        <w:spacing w:before="0" w:beforeAutospacing="0" w:after="30" w:afterAutospacing="0"/>
        <w:jc w:val="both"/>
        <w:rPr>
          <w:b/>
          <w:color w:val="000000"/>
          <w:sz w:val="28"/>
          <w:szCs w:val="28"/>
          <w:u w:val="single"/>
        </w:rPr>
      </w:pPr>
    </w:p>
    <w:p w14:paraId="38C81A89" w14:textId="4597E4F5" w:rsidR="005B73EA" w:rsidRPr="003636D9" w:rsidRDefault="001D7DCF"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1F2FCDE9" w14:textId="77777777" w:rsidR="005B73EA" w:rsidRPr="003636D9" w:rsidRDefault="005B73EA" w:rsidP="003636D9">
      <w:pPr>
        <w:pStyle w:val="NormalWeb"/>
        <w:shd w:val="clear" w:color="auto" w:fill="FFFFFF"/>
        <w:spacing w:before="0" w:beforeAutospacing="0" w:after="30" w:afterAutospacing="0"/>
        <w:jc w:val="both"/>
        <w:rPr>
          <w:b/>
          <w:color w:val="000000"/>
          <w:sz w:val="28"/>
          <w:szCs w:val="28"/>
          <w:u w:val="single"/>
        </w:rPr>
      </w:pPr>
    </w:p>
    <w:p w14:paraId="1B1A387D" w14:textId="50434A17" w:rsidR="001D7DCF" w:rsidRPr="003636D9" w:rsidRDefault="001D7DCF" w:rsidP="003636D9">
      <w:pPr>
        <w:pStyle w:val="NormalWeb"/>
        <w:shd w:val="clear" w:color="auto" w:fill="FFFFFF"/>
        <w:spacing w:before="0" w:beforeAutospacing="0" w:after="30" w:afterAutospacing="0"/>
        <w:jc w:val="both"/>
        <w:rPr>
          <w:i/>
          <w:color w:val="000000"/>
        </w:rPr>
      </w:pPr>
      <w:r w:rsidRPr="003636D9">
        <w:rPr>
          <w:color w:val="000000"/>
        </w:rPr>
        <w:tab/>
        <w:t xml:space="preserve">O hardware desse projeto é muito parecido com o do primeiro, com a adição do botão na porta digital 2 do </w:t>
      </w:r>
      <w:r w:rsidR="00710484" w:rsidRPr="003636D9">
        <w:rPr>
          <w:color w:val="000000"/>
        </w:rPr>
        <w:t>Arduino</w:t>
      </w:r>
      <w:r w:rsidRPr="003636D9">
        <w:rPr>
          <w:color w:val="000000"/>
        </w:rPr>
        <w:t xml:space="preserve">. Para montá-lo, utilizamos um resistor </w:t>
      </w:r>
      <w:proofErr w:type="spellStart"/>
      <w:r w:rsidRPr="003636D9">
        <w:rPr>
          <w:i/>
          <w:color w:val="000000"/>
        </w:rPr>
        <w:t>pull-down</w:t>
      </w:r>
      <w:proofErr w:type="spellEnd"/>
      <w:r w:rsidRPr="003636D9">
        <w:rPr>
          <w:color w:val="000000"/>
        </w:rPr>
        <w:t xml:space="preserve"> de 1k ohm. Os</w:t>
      </w:r>
      <w:r w:rsidR="00180C79">
        <w:rPr>
          <w:color w:val="000000"/>
        </w:rPr>
        <w:t xml:space="preserve"> </w:t>
      </w:r>
      <w:r w:rsidRPr="003636D9">
        <w:rPr>
          <w:color w:val="000000"/>
        </w:rPr>
        <w:t xml:space="preserve">resistores </w:t>
      </w:r>
      <w:proofErr w:type="spellStart"/>
      <w:r w:rsidRPr="003636D9">
        <w:rPr>
          <w:i/>
          <w:color w:val="000000"/>
        </w:rPr>
        <w:t>pull-down</w:t>
      </w:r>
      <w:proofErr w:type="spellEnd"/>
      <w:r w:rsidRPr="003636D9">
        <w:rPr>
          <w:i/>
          <w:color w:val="000000"/>
        </w:rPr>
        <w:t xml:space="preserve"> </w:t>
      </w:r>
      <w:r w:rsidRPr="003636D9">
        <w:rPr>
          <w:color w:val="000000"/>
        </w:rPr>
        <w:t xml:space="preserve">e </w:t>
      </w:r>
      <w:proofErr w:type="spellStart"/>
      <w:r w:rsidRPr="003636D9">
        <w:rPr>
          <w:i/>
          <w:color w:val="000000"/>
        </w:rPr>
        <w:t>pull-up</w:t>
      </w:r>
      <w:proofErr w:type="spellEnd"/>
      <w:r w:rsidRPr="003636D9">
        <w:rPr>
          <w:color w:val="000000"/>
        </w:rPr>
        <w:t xml:space="preserve"> são utilizados como filtros para as portas digitais do </w:t>
      </w:r>
      <w:r w:rsidR="00620BC2" w:rsidRPr="003636D9">
        <w:rPr>
          <w:color w:val="000000"/>
        </w:rPr>
        <w:t>Arduino</w:t>
      </w:r>
      <w:r w:rsidRPr="003636D9">
        <w:rPr>
          <w:color w:val="000000"/>
        </w:rPr>
        <w:t xml:space="preserve">, para </w:t>
      </w:r>
      <w:r w:rsidRPr="003636D9">
        <w:rPr>
          <w:color w:val="000000"/>
        </w:rPr>
        <w:lastRenderedPageBreak/>
        <w:t>garantir que</w:t>
      </w:r>
      <w:r w:rsidR="00180C79">
        <w:rPr>
          <w:color w:val="000000"/>
        </w:rPr>
        <w:t xml:space="preserve"> elas</w:t>
      </w:r>
      <w:r w:rsidRPr="003636D9">
        <w:rPr>
          <w:color w:val="000000"/>
        </w:rPr>
        <w:t xml:space="preserve"> não leiam valores aleatórios. A diferença entre eles está no estado que eles mantêm na porta do </w:t>
      </w:r>
      <w:r w:rsidR="00620BC2" w:rsidRPr="003636D9">
        <w:rPr>
          <w:color w:val="000000"/>
        </w:rPr>
        <w:t>Arduino</w:t>
      </w:r>
      <w:r w:rsidRPr="003636D9">
        <w:rPr>
          <w:color w:val="000000"/>
        </w:rPr>
        <w:t xml:space="preserve">. Resistores </w:t>
      </w:r>
      <w:proofErr w:type="spellStart"/>
      <w:r w:rsidRPr="003636D9">
        <w:rPr>
          <w:i/>
          <w:color w:val="000000"/>
        </w:rPr>
        <w:t>pull-down</w:t>
      </w:r>
      <w:proofErr w:type="spellEnd"/>
      <w:r w:rsidRPr="003636D9">
        <w:rPr>
          <w:color w:val="000000"/>
        </w:rPr>
        <w:t xml:space="preserve"> mantém valores baixos ou desligados enquanto o botão não for pressionado, pois conectam o ground (0V) à porta digital. Já os resistores </w:t>
      </w:r>
      <w:proofErr w:type="spellStart"/>
      <w:r w:rsidRPr="003636D9">
        <w:rPr>
          <w:i/>
          <w:color w:val="000000"/>
        </w:rPr>
        <w:t>pull-up</w:t>
      </w:r>
      <w:proofErr w:type="spellEnd"/>
      <w:r w:rsidRPr="003636D9">
        <w:rPr>
          <w:color w:val="000000"/>
        </w:rPr>
        <w:t xml:space="preserve"> fariam uma inversão dos estados: manteriam a porta alta, ou ligada</w:t>
      </w:r>
      <w:r w:rsidR="001508B9" w:rsidRPr="003636D9">
        <w:rPr>
          <w:color w:val="000000"/>
        </w:rPr>
        <w:t xml:space="preserve"> </w:t>
      </w:r>
      <w:r w:rsidRPr="003636D9">
        <w:rPr>
          <w:color w:val="000000"/>
        </w:rPr>
        <w:t xml:space="preserve">(5V), enquanto o botão não estivesse pressionado. Abaixo mostramos uma imagem da montagem de resistores </w:t>
      </w:r>
      <w:proofErr w:type="spellStart"/>
      <w:r w:rsidRPr="003636D9">
        <w:rPr>
          <w:i/>
          <w:color w:val="000000"/>
        </w:rPr>
        <w:t>pull-up</w:t>
      </w:r>
      <w:proofErr w:type="spellEnd"/>
      <w:r w:rsidRPr="003636D9">
        <w:rPr>
          <w:i/>
          <w:color w:val="000000"/>
        </w:rPr>
        <w:t xml:space="preserve"> </w:t>
      </w:r>
      <w:r w:rsidRPr="003636D9">
        <w:rPr>
          <w:color w:val="000000"/>
        </w:rPr>
        <w:t>no circuito do projeto 2</w:t>
      </w:r>
      <w:r w:rsidRPr="003636D9">
        <w:rPr>
          <w:i/>
          <w:color w:val="000000"/>
        </w:rPr>
        <w:t>.</w:t>
      </w:r>
    </w:p>
    <w:p w14:paraId="596A4B97" w14:textId="674F8B9B" w:rsidR="00907C3C" w:rsidRPr="003636D9" w:rsidRDefault="00907C3C" w:rsidP="003636D9">
      <w:pPr>
        <w:pStyle w:val="NormalWeb"/>
        <w:shd w:val="clear" w:color="auto" w:fill="FFFFFF"/>
        <w:spacing w:before="0" w:beforeAutospacing="0" w:after="30" w:afterAutospacing="0"/>
        <w:jc w:val="both"/>
        <w:rPr>
          <w:noProof/>
          <w:color w:val="000000"/>
        </w:rPr>
      </w:pPr>
    </w:p>
    <w:p w14:paraId="6A3E8955" w14:textId="3CB1A065" w:rsidR="005B73EA" w:rsidRPr="003636D9" w:rsidRDefault="005B73EA" w:rsidP="003636D9">
      <w:pPr>
        <w:pStyle w:val="NormalWeb"/>
        <w:shd w:val="clear" w:color="auto" w:fill="FFFFFF"/>
        <w:spacing w:before="0" w:beforeAutospacing="0" w:after="30" w:afterAutospacing="0"/>
        <w:jc w:val="both"/>
        <w:rPr>
          <w:b/>
          <w:color w:val="000000"/>
          <w:sz w:val="28"/>
          <w:szCs w:val="28"/>
          <w:u w:val="single"/>
        </w:rPr>
      </w:pPr>
    </w:p>
    <w:p w14:paraId="67A1EE0F" w14:textId="05631019" w:rsidR="00907C3C" w:rsidRPr="003636D9" w:rsidRDefault="002D455D" w:rsidP="003636D9">
      <w:pPr>
        <w:pStyle w:val="NormalWeb"/>
        <w:shd w:val="clear" w:color="auto" w:fill="FFFFFF"/>
        <w:spacing w:before="0" w:beforeAutospacing="0" w:after="30" w:afterAutospacing="0"/>
        <w:jc w:val="both"/>
        <w:rPr>
          <w:b/>
          <w:sz w:val="28"/>
          <w:szCs w:val="28"/>
          <w:u w:val="single"/>
        </w:rPr>
      </w:pPr>
      <w:r w:rsidRPr="003636D9">
        <w:rPr>
          <w:noProof/>
          <w:color w:val="000000"/>
          <w:lang w:eastAsia="pt-BR"/>
        </w:rPr>
        <w:drawing>
          <wp:anchor distT="0" distB="0" distL="114300" distR="114300" simplePos="0" relativeHeight="251684864" behindDoc="0" locked="0" layoutInCell="1" allowOverlap="1" wp14:anchorId="0790F19C" wp14:editId="4FC56C2A">
            <wp:simplePos x="0" y="0"/>
            <wp:positionH relativeFrom="margin">
              <wp:align>center</wp:align>
            </wp:positionH>
            <wp:positionV relativeFrom="paragraph">
              <wp:posOffset>10795</wp:posOffset>
            </wp:positionV>
            <wp:extent cx="3114675" cy="3394075"/>
            <wp:effectExtent l="0" t="0" r="952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ng"/>
                    <pic:cNvPicPr/>
                  </pic:nvPicPr>
                  <pic:blipFill>
                    <a:blip r:embed="rId98">
                      <a:extLst>
                        <a:ext uri="{28A0092B-C50C-407E-A947-70E740481C1C}">
                          <a14:useLocalDpi xmlns:a14="http://schemas.microsoft.com/office/drawing/2010/main" val="0"/>
                        </a:ext>
                      </a:extLst>
                    </a:blip>
                    <a:stretch>
                      <a:fillRect/>
                    </a:stretch>
                  </pic:blipFill>
                  <pic:spPr>
                    <a:xfrm>
                      <a:off x="0" y="0"/>
                      <a:ext cx="3114675" cy="3394075"/>
                    </a:xfrm>
                    <a:prstGeom prst="rect">
                      <a:avLst/>
                    </a:prstGeom>
                  </pic:spPr>
                </pic:pic>
              </a:graphicData>
            </a:graphic>
            <wp14:sizeRelH relativeFrom="margin">
              <wp14:pctWidth>0</wp14:pctWidth>
            </wp14:sizeRelH>
            <wp14:sizeRelV relativeFrom="margin">
              <wp14:pctHeight>0</wp14:pctHeight>
            </wp14:sizeRelV>
          </wp:anchor>
        </w:drawing>
      </w:r>
    </w:p>
    <w:p w14:paraId="4A369DD3" w14:textId="4021FB3D"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C518278"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4E06EEC3"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7B029F61"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EA945B3"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EE3A870"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6EC1A44E"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253E9FB"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48D1136F" w14:textId="77777777" w:rsidR="003636D9" w:rsidRPr="003636D9" w:rsidRDefault="003636D9" w:rsidP="003636D9">
      <w:pPr>
        <w:pStyle w:val="NormalWeb"/>
        <w:shd w:val="clear" w:color="auto" w:fill="FFFFFF"/>
        <w:spacing w:before="0" w:beforeAutospacing="0" w:after="30" w:afterAutospacing="0"/>
        <w:jc w:val="both"/>
        <w:rPr>
          <w:b/>
          <w:sz w:val="28"/>
          <w:szCs w:val="28"/>
          <w:u w:val="single"/>
        </w:rPr>
      </w:pPr>
    </w:p>
    <w:p w14:paraId="771A3A41" w14:textId="77777777" w:rsidR="00D45940" w:rsidRDefault="00D45940" w:rsidP="003636D9">
      <w:pPr>
        <w:pStyle w:val="NormalWeb"/>
        <w:shd w:val="clear" w:color="auto" w:fill="FFFFFF"/>
        <w:spacing w:before="0" w:beforeAutospacing="0" w:after="30" w:afterAutospacing="0"/>
        <w:jc w:val="both"/>
        <w:rPr>
          <w:b/>
          <w:sz w:val="28"/>
          <w:szCs w:val="28"/>
          <w:u w:val="single"/>
        </w:rPr>
      </w:pPr>
    </w:p>
    <w:p w14:paraId="4439C090" w14:textId="77777777" w:rsidR="00D45940" w:rsidRDefault="00D45940" w:rsidP="003636D9">
      <w:pPr>
        <w:pStyle w:val="NormalWeb"/>
        <w:shd w:val="clear" w:color="auto" w:fill="FFFFFF"/>
        <w:spacing w:before="0" w:beforeAutospacing="0" w:after="30" w:afterAutospacing="0"/>
        <w:jc w:val="both"/>
        <w:rPr>
          <w:b/>
          <w:sz w:val="28"/>
          <w:szCs w:val="28"/>
          <w:u w:val="single"/>
        </w:rPr>
      </w:pPr>
    </w:p>
    <w:p w14:paraId="42704B7B" w14:textId="643B87F4" w:rsidR="00EC3C71" w:rsidRDefault="00EC3C71" w:rsidP="003636D9">
      <w:pPr>
        <w:pStyle w:val="NormalWeb"/>
        <w:shd w:val="clear" w:color="auto" w:fill="FFFFFF"/>
        <w:spacing w:before="0" w:beforeAutospacing="0" w:after="30" w:afterAutospacing="0"/>
        <w:jc w:val="both"/>
        <w:rPr>
          <w:b/>
          <w:sz w:val="28"/>
          <w:szCs w:val="28"/>
          <w:u w:val="single"/>
        </w:rPr>
      </w:pPr>
    </w:p>
    <w:p w14:paraId="5ADB855D" w14:textId="71A10EBC" w:rsidR="002D455D" w:rsidRDefault="002D455D" w:rsidP="003636D9">
      <w:pPr>
        <w:pStyle w:val="NormalWeb"/>
        <w:shd w:val="clear" w:color="auto" w:fill="FFFFFF"/>
        <w:spacing w:before="0" w:beforeAutospacing="0" w:after="30" w:afterAutospacing="0"/>
        <w:jc w:val="both"/>
        <w:rPr>
          <w:b/>
          <w:sz w:val="28"/>
          <w:szCs w:val="28"/>
          <w:u w:val="single"/>
        </w:rPr>
      </w:pPr>
    </w:p>
    <w:p w14:paraId="0959059D" w14:textId="2118CC39" w:rsidR="002D455D" w:rsidRDefault="002D455D" w:rsidP="003636D9">
      <w:pPr>
        <w:pStyle w:val="NormalWeb"/>
        <w:shd w:val="clear" w:color="auto" w:fill="FFFFFF"/>
        <w:spacing w:before="0" w:beforeAutospacing="0" w:after="30" w:afterAutospacing="0"/>
        <w:jc w:val="both"/>
        <w:rPr>
          <w:b/>
          <w:sz w:val="28"/>
          <w:szCs w:val="28"/>
          <w:u w:val="single"/>
        </w:rPr>
      </w:pPr>
    </w:p>
    <w:p w14:paraId="479BB42D" w14:textId="20D264C3" w:rsidR="00624DED" w:rsidRPr="003636D9" w:rsidRDefault="00624DED" w:rsidP="003636D9">
      <w:pPr>
        <w:pStyle w:val="NormalWeb"/>
        <w:shd w:val="clear" w:color="auto" w:fill="FFFFFF"/>
        <w:spacing w:before="0" w:beforeAutospacing="0" w:after="30" w:afterAutospacing="0"/>
        <w:jc w:val="both"/>
        <w:rPr>
          <w:ins w:id="77" w:author="Mateus Berardo de Souza Terra" w:date="2016-02-09T11:44:00Z"/>
          <w:b/>
          <w:sz w:val="28"/>
          <w:szCs w:val="28"/>
          <w:u w:val="single"/>
        </w:rPr>
      </w:pPr>
      <w:ins w:id="78" w:author="Mateus Berardo de Souza Terra" w:date="2016-02-09T11:44:00Z">
        <w:r w:rsidRPr="003636D9">
          <w:rPr>
            <w:b/>
            <w:sz w:val="28"/>
            <w:szCs w:val="28"/>
            <w:u w:val="single"/>
          </w:rPr>
          <w:t>O Código</w:t>
        </w:r>
      </w:ins>
    </w:p>
    <w:p w14:paraId="46040DA6" w14:textId="77777777" w:rsidR="00D45940" w:rsidRDefault="00D45940" w:rsidP="00D45940">
      <w:pPr>
        <w:pStyle w:val="NormalWeb"/>
        <w:shd w:val="clear" w:color="auto" w:fill="FFFFFF"/>
        <w:spacing w:before="0" w:beforeAutospacing="0" w:after="30" w:afterAutospacing="0"/>
        <w:ind w:firstLine="720"/>
        <w:jc w:val="both"/>
        <w:rPr>
          <w:color w:val="000000"/>
        </w:rPr>
      </w:pPr>
    </w:p>
    <w:p w14:paraId="6EBF2D09" w14:textId="3636D9D0" w:rsidR="00624DED" w:rsidRDefault="00624DED">
      <w:pPr>
        <w:pStyle w:val="NormalWeb"/>
        <w:shd w:val="clear" w:color="auto" w:fill="FFFFFF"/>
        <w:spacing w:before="0" w:beforeAutospacing="0" w:after="30" w:afterAutospacing="0"/>
        <w:ind w:firstLine="720"/>
        <w:jc w:val="both"/>
        <w:rPr>
          <w:color w:val="000000"/>
        </w:rPr>
        <w:pPrChange w:id="79" w:author="Mateus Berardo de Souza Terra" w:date="2016-02-09T11:45:00Z">
          <w:pPr>
            <w:pStyle w:val="NormalWeb"/>
            <w:shd w:val="clear" w:color="auto" w:fill="FFFFFF"/>
            <w:spacing w:before="0" w:beforeAutospacing="0" w:after="160" w:afterAutospacing="0"/>
            <w:jc w:val="both"/>
          </w:pPr>
        </w:pPrChange>
      </w:pPr>
      <w:ins w:id="80" w:author="Mateus Berardo de Souza Terra" w:date="2016-02-09T11:44:00Z">
        <w:r w:rsidRPr="003636D9">
          <w:rPr>
            <w:color w:val="000000"/>
          </w:rPr>
          <w:t>Abra a IDE do Brino e digite o código abaixo ou baixe</w:t>
        </w:r>
      </w:ins>
      <w:r w:rsidR="00617B61" w:rsidRPr="003636D9">
        <w:rPr>
          <w:color w:val="000000"/>
        </w:rPr>
        <w:t>-</w:t>
      </w:r>
      <w:r w:rsidR="008D7DC7" w:rsidRPr="003636D9">
        <w:rPr>
          <w:color w:val="000000"/>
        </w:rPr>
        <w:t>o</w:t>
      </w:r>
      <w:ins w:id="81" w:author="Mateus Berardo de Souza Terra" w:date="2016-02-09T11:44:00Z">
        <w:r w:rsidRPr="003636D9">
          <w:rPr>
            <w:color w:val="000000"/>
          </w:rPr>
          <w:t xml:space="preserve"> da página do </w:t>
        </w:r>
      </w:ins>
      <w:proofErr w:type="spellStart"/>
      <w:r w:rsidR="00301F06" w:rsidRPr="003636D9">
        <w:rPr>
          <w:color w:val="000000"/>
        </w:rPr>
        <w:t>G</w:t>
      </w:r>
      <w:ins w:id="82" w:author="Mateus Berardo de Souza Terra" w:date="2016-02-09T11:44:00Z">
        <w:r w:rsidRPr="003636D9">
          <w:rPr>
            <w:color w:val="000000"/>
          </w:rPr>
          <w:t>ithub</w:t>
        </w:r>
        <w:proofErr w:type="spellEnd"/>
        <w:r w:rsidRPr="003636D9">
          <w:rPr>
            <w:color w:val="000000"/>
          </w:rPr>
          <w:t xml:space="preserve"> da apostila</w:t>
        </w:r>
      </w:ins>
      <w:ins w:id="83" w:author="Mateus Berardo de Souza Terra" w:date="2016-02-09T11:45:00Z">
        <w:r w:rsidRPr="003636D9">
          <w:rPr>
            <w:color w:val="000000"/>
          </w:rPr>
          <w:t>.</w:t>
        </w:r>
      </w:ins>
    </w:p>
    <w:p w14:paraId="248C6715" w14:textId="77777777" w:rsidR="00D45940" w:rsidRPr="003636D9" w:rsidRDefault="00D45940" w:rsidP="00D45940">
      <w:pPr>
        <w:pStyle w:val="NormalWeb"/>
        <w:shd w:val="clear" w:color="auto" w:fill="FFFFFF"/>
        <w:spacing w:before="0" w:beforeAutospacing="0" w:after="30" w:afterAutospacing="0"/>
        <w:ind w:firstLine="720"/>
        <w:jc w:val="both"/>
        <w:rPr>
          <w:ins w:id="84" w:author="Mateus Berardo de Souza Terra" w:date="2016-02-09T11:45:00Z"/>
          <w:color w:val="000000"/>
        </w:rPr>
      </w:pPr>
    </w:p>
    <w:tbl>
      <w:tblPr>
        <w:tblStyle w:val="Tabelacomgrade"/>
        <w:tblW w:w="0" w:type="auto"/>
        <w:tblLook w:val="04A0" w:firstRow="1" w:lastRow="0" w:firstColumn="1" w:lastColumn="0" w:noHBand="0" w:noVBand="1"/>
      </w:tblPr>
      <w:tblGrid>
        <w:gridCol w:w="9350"/>
      </w:tblGrid>
      <w:tr w:rsidR="00624DED" w:rsidRPr="003636D9" w14:paraId="17F7868F" w14:textId="77777777" w:rsidTr="00624DED">
        <w:trPr>
          <w:ins w:id="85" w:author="Mateus Berardo de Souza Terra" w:date="2016-02-09T11:45:00Z"/>
        </w:trPr>
        <w:tc>
          <w:tcPr>
            <w:tcW w:w="9350" w:type="dxa"/>
          </w:tcPr>
          <w:p w14:paraId="1D9D91A6" w14:textId="126B2E68" w:rsidR="00624DED" w:rsidRPr="003636D9" w:rsidRDefault="00624DED">
            <w:pPr>
              <w:pStyle w:val="NormalWeb"/>
              <w:spacing w:before="0" w:beforeAutospacing="0" w:after="30" w:afterAutospacing="0"/>
              <w:jc w:val="both"/>
              <w:rPr>
                <w:ins w:id="86" w:author="Mateus Berardo de Souza Terra" w:date="2016-02-09T11:46:00Z"/>
                <w:color w:val="000000"/>
              </w:rPr>
              <w:pPrChange w:id="87" w:author="Mateus Berardo de Souza Terra" w:date="2016-02-09T11:46:00Z">
                <w:pPr>
                  <w:pStyle w:val="NormalWeb"/>
                  <w:spacing w:before="0" w:beforeAutospacing="0" w:after="160" w:afterAutospacing="0"/>
                  <w:jc w:val="both"/>
                </w:pPr>
              </w:pPrChange>
            </w:pPr>
            <w:ins w:id="88" w:author="Mateus Berardo de Souza Terra" w:date="2016-02-09T11:45:00Z">
              <w:r w:rsidRPr="003636D9">
                <w:rPr>
                  <w:color w:val="000000"/>
                </w:rPr>
                <w:t xml:space="preserve">//Projeto 2 </w:t>
              </w:r>
            </w:ins>
            <w:ins w:id="89" w:author="Mateus Berardo de Souza Terra" w:date="2016-02-09T11:46:00Z">
              <w:r w:rsidRPr="003636D9">
                <w:rPr>
                  <w:color w:val="000000"/>
                </w:rPr>
                <w:t>–</w:t>
              </w:r>
            </w:ins>
            <w:ins w:id="90" w:author="Mateus Berardo de Souza Terra" w:date="2016-02-09T11:45:00Z">
              <w:r w:rsidRPr="003636D9">
                <w:rPr>
                  <w:color w:val="000000"/>
                </w:rPr>
                <w:t xml:space="preserve"> </w:t>
              </w:r>
            </w:ins>
            <w:ins w:id="91" w:author="Mateus Berardo de Souza Terra" w:date="2016-02-09T11:46:00Z">
              <w:r w:rsidRPr="003636D9">
                <w:rPr>
                  <w:color w:val="000000"/>
                </w:rPr>
                <w:t>Ligar luz com botão</w:t>
              </w:r>
            </w:ins>
          </w:p>
          <w:p w14:paraId="34E00F98" w14:textId="77777777" w:rsidR="00624DED" w:rsidRPr="003636D9" w:rsidRDefault="00624DED">
            <w:pPr>
              <w:pStyle w:val="NormalWeb"/>
              <w:spacing w:before="0" w:beforeAutospacing="0" w:after="30" w:afterAutospacing="0"/>
              <w:jc w:val="both"/>
              <w:rPr>
                <w:ins w:id="92" w:author="Mateus Berardo de Souza Terra" w:date="2016-02-09T11:46:00Z"/>
                <w:color w:val="000000"/>
              </w:rPr>
              <w:pPrChange w:id="93" w:author="Mateus Berardo de Souza Terra" w:date="2016-02-09T11:46:00Z">
                <w:pPr>
                  <w:pStyle w:val="NormalWeb"/>
                  <w:spacing w:before="0" w:beforeAutospacing="0" w:after="160" w:afterAutospacing="0"/>
                  <w:jc w:val="both"/>
                </w:pPr>
              </w:pPrChange>
            </w:pPr>
          </w:p>
          <w:p w14:paraId="67BA795F" w14:textId="0426324C" w:rsidR="00624DED" w:rsidRPr="003636D9" w:rsidRDefault="00352657">
            <w:pPr>
              <w:pStyle w:val="NormalWeb"/>
              <w:spacing w:before="0" w:beforeAutospacing="0" w:after="30" w:afterAutospacing="0"/>
              <w:jc w:val="both"/>
              <w:rPr>
                <w:ins w:id="94" w:author="Mateus Berardo de Souza Terra" w:date="2016-02-09T11:46:00Z"/>
                <w:color w:val="000000"/>
              </w:rPr>
              <w:pPrChange w:id="95" w:author="Mateus Berardo de Souza Terra" w:date="2016-02-09T11:46:00Z">
                <w:pPr>
                  <w:pStyle w:val="NormalWeb"/>
                  <w:spacing w:before="0" w:beforeAutospacing="0" w:after="160" w:afterAutospacing="0"/>
                  <w:jc w:val="both"/>
                </w:pPr>
              </w:pPrChange>
            </w:pPr>
            <w:proofErr w:type="gramStart"/>
            <w:r w:rsidRPr="003636D9">
              <w:rPr>
                <w:color w:val="000000"/>
              </w:rPr>
              <w:t xml:space="preserve">Constante </w:t>
            </w:r>
            <w:proofErr w:type="spellStart"/>
            <w:ins w:id="96" w:author="Mateus Berardo de Souza Terra" w:date="2016-02-09T11:46:00Z">
              <w:r w:rsidR="00624DED" w:rsidRPr="003636D9">
                <w:rPr>
                  <w:color w:val="000000"/>
                </w:rPr>
                <w:t>Numero</w:t>
              </w:r>
              <w:proofErr w:type="spellEnd"/>
              <w:proofErr w:type="gramEnd"/>
              <w:r w:rsidR="00624DED" w:rsidRPr="003636D9">
                <w:rPr>
                  <w:color w:val="000000"/>
                </w:rPr>
                <w:t xml:space="preserve"> </w:t>
              </w:r>
              <w:proofErr w:type="spellStart"/>
              <w:r w:rsidR="00624DED" w:rsidRPr="003636D9">
                <w:rPr>
                  <w:color w:val="000000"/>
                </w:rPr>
                <w:t>pinoLed</w:t>
              </w:r>
              <w:proofErr w:type="spellEnd"/>
              <w:r w:rsidR="00624DED" w:rsidRPr="003636D9">
                <w:rPr>
                  <w:color w:val="000000"/>
                </w:rPr>
                <w:t xml:space="preserve"> = 13;</w:t>
              </w:r>
            </w:ins>
          </w:p>
          <w:p w14:paraId="3C66C74B" w14:textId="60332DC2" w:rsidR="00624DED" w:rsidRPr="003636D9" w:rsidRDefault="00352657">
            <w:pPr>
              <w:pStyle w:val="NormalWeb"/>
              <w:spacing w:before="0" w:beforeAutospacing="0" w:after="30" w:afterAutospacing="0"/>
              <w:jc w:val="both"/>
              <w:rPr>
                <w:color w:val="000000"/>
              </w:rPr>
              <w:pPrChange w:id="97" w:author="Mateus Berardo de Souza Terra" w:date="2016-02-09T11:46:00Z">
                <w:pPr>
                  <w:pStyle w:val="NormalWeb"/>
                  <w:spacing w:before="0" w:beforeAutospacing="0" w:after="160" w:afterAutospacing="0"/>
                  <w:jc w:val="both"/>
                </w:pPr>
              </w:pPrChange>
            </w:pPr>
            <w:r w:rsidRPr="003636D9">
              <w:rPr>
                <w:color w:val="000000"/>
              </w:rPr>
              <w:t xml:space="preserve">Constante </w:t>
            </w:r>
            <w:proofErr w:type="spellStart"/>
            <w:proofErr w:type="gramStart"/>
            <w:ins w:id="98" w:author="Mateus Berardo de Souza Terra" w:date="2016-02-09T11:46:00Z">
              <w:r w:rsidR="00624DED" w:rsidRPr="003636D9">
                <w:rPr>
                  <w:color w:val="000000"/>
                </w:rPr>
                <w:t>Numero</w:t>
              </w:r>
              <w:proofErr w:type="spellEnd"/>
              <w:r w:rsidR="00624DED" w:rsidRPr="003636D9">
                <w:rPr>
                  <w:color w:val="000000"/>
                </w:rPr>
                <w:t xml:space="preserve"> </w:t>
              </w:r>
            </w:ins>
            <w:ins w:id="99" w:author="Mateus Berardo de Souza Terra" w:date="2016-02-09T11:45:00Z">
              <w:r w:rsidR="00624DED" w:rsidRPr="003636D9">
                <w:rPr>
                  <w:color w:val="000000"/>
                </w:rPr>
                <w:t xml:space="preserve"> </w:t>
              </w:r>
            </w:ins>
            <w:proofErr w:type="spellStart"/>
            <w:ins w:id="100" w:author="Mateus Berardo de Souza Terra" w:date="2016-02-09T11:46:00Z">
              <w:r w:rsidR="00624DED" w:rsidRPr="003636D9">
                <w:rPr>
                  <w:color w:val="000000"/>
                </w:rPr>
                <w:t>botao</w:t>
              </w:r>
              <w:proofErr w:type="spellEnd"/>
              <w:proofErr w:type="gramEnd"/>
              <w:r w:rsidR="00624DED" w:rsidRPr="003636D9">
                <w:rPr>
                  <w:color w:val="000000"/>
                </w:rPr>
                <w:t xml:space="preserve"> = 2;</w:t>
              </w:r>
            </w:ins>
          </w:p>
          <w:p w14:paraId="684D22FF" w14:textId="77777777" w:rsidR="00624DED" w:rsidRPr="003636D9" w:rsidRDefault="00624DED">
            <w:pPr>
              <w:pStyle w:val="NormalWeb"/>
              <w:spacing w:before="0" w:beforeAutospacing="0" w:after="30" w:afterAutospacing="0"/>
              <w:jc w:val="both"/>
              <w:rPr>
                <w:ins w:id="101" w:author="Mateus Berardo de Souza Terra" w:date="2016-02-09T11:47:00Z"/>
                <w:color w:val="000000"/>
              </w:rPr>
              <w:pPrChange w:id="102" w:author="Mateus Berardo de Souza Terra" w:date="2016-02-09T11:46:00Z">
                <w:pPr>
                  <w:pStyle w:val="NormalWeb"/>
                  <w:spacing w:before="0" w:beforeAutospacing="0" w:after="160" w:afterAutospacing="0"/>
                  <w:jc w:val="both"/>
                </w:pPr>
              </w:pPrChange>
            </w:pPr>
          </w:p>
          <w:p w14:paraId="764B9DE3" w14:textId="77777777" w:rsidR="00624DED" w:rsidRPr="003636D9" w:rsidRDefault="00624DED">
            <w:pPr>
              <w:pStyle w:val="NormalWeb"/>
              <w:spacing w:before="0" w:beforeAutospacing="0" w:after="30" w:afterAutospacing="0"/>
              <w:jc w:val="both"/>
              <w:rPr>
                <w:ins w:id="103" w:author="Mateus Berardo de Souza Terra" w:date="2016-02-09T11:47:00Z"/>
                <w:color w:val="000000"/>
              </w:rPr>
              <w:pPrChange w:id="104" w:author="Mateus Berardo de Souza Terra" w:date="2016-02-09T11:46:00Z">
                <w:pPr>
                  <w:pStyle w:val="NormalWeb"/>
                  <w:spacing w:before="0" w:beforeAutospacing="0" w:after="160" w:afterAutospacing="0"/>
                  <w:jc w:val="both"/>
                </w:pPr>
              </w:pPrChange>
            </w:pPr>
            <w:proofErr w:type="spellStart"/>
            <w:proofErr w:type="gramStart"/>
            <w:ins w:id="105" w:author="Mateus Berardo de Souza Terra" w:date="2016-02-09T11:47:00Z">
              <w:r w:rsidRPr="003636D9">
                <w:rPr>
                  <w:color w:val="000000"/>
                </w:rPr>
                <w:t>Configuracao</w:t>
              </w:r>
              <w:proofErr w:type="spellEnd"/>
              <w:r w:rsidRPr="003636D9">
                <w:rPr>
                  <w:color w:val="000000"/>
                </w:rPr>
                <w:t>(</w:t>
              </w:r>
              <w:proofErr w:type="gramEnd"/>
              <w:r w:rsidRPr="003636D9">
                <w:rPr>
                  <w:color w:val="000000"/>
                </w:rPr>
                <w:t>){</w:t>
              </w:r>
            </w:ins>
          </w:p>
          <w:p w14:paraId="427B5307" w14:textId="77777777" w:rsidR="00624DED" w:rsidRPr="003636D9" w:rsidRDefault="0073287A">
            <w:pPr>
              <w:pStyle w:val="NormalWeb"/>
              <w:spacing w:before="0" w:beforeAutospacing="0" w:after="30" w:afterAutospacing="0"/>
              <w:ind w:left="720"/>
              <w:jc w:val="both"/>
              <w:rPr>
                <w:ins w:id="106" w:author="Mateus Berardo de Souza Terra" w:date="2016-02-09T11:47:00Z"/>
                <w:color w:val="000000"/>
              </w:rPr>
              <w:pPrChange w:id="107" w:author="Mateus Berardo de Souza Terra" w:date="2016-02-09T11:47:00Z">
                <w:pPr>
                  <w:pStyle w:val="NormalWeb"/>
                  <w:spacing w:before="0" w:beforeAutospacing="0" w:after="160" w:afterAutospacing="0"/>
                  <w:jc w:val="both"/>
                </w:pPr>
              </w:pPrChange>
            </w:pPr>
            <w:proofErr w:type="spellStart"/>
            <w:ins w:id="108"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w:t>
              </w:r>
            </w:ins>
          </w:p>
          <w:p w14:paraId="249B20E5" w14:textId="77777777" w:rsidR="0073287A" w:rsidRPr="003636D9" w:rsidRDefault="0073287A">
            <w:pPr>
              <w:pStyle w:val="NormalWeb"/>
              <w:spacing w:before="0" w:beforeAutospacing="0" w:after="30" w:afterAutospacing="0"/>
              <w:ind w:left="720"/>
              <w:jc w:val="both"/>
              <w:rPr>
                <w:color w:val="000000"/>
              </w:rPr>
              <w:pPrChange w:id="109" w:author="Mateus Berardo de Souza Terra" w:date="2016-02-09T11:47:00Z">
                <w:pPr>
                  <w:pStyle w:val="NormalWeb"/>
                  <w:spacing w:before="0" w:beforeAutospacing="0" w:after="160" w:afterAutospacing="0"/>
                  <w:jc w:val="both"/>
                </w:pPr>
              </w:pPrChange>
            </w:pPr>
            <w:proofErr w:type="spellStart"/>
            <w:ins w:id="110"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botao</w:t>
              </w:r>
              <w:proofErr w:type="spellEnd"/>
              <w:r w:rsidRPr="003636D9">
                <w:rPr>
                  <w:color w:val="000000"/>
                </w:rPr>
                <w:t>, E</w:t>
              </w:r>
            </w:ins>
            <w:ins w:id="111" w:author="Mateus Berardo de Souza Terra" w:date="2016-02-09T11:48:00Z">
              <w:r w:rsidRPr="003636D9">
                <w:rPr>
                  <w:color w:val="000000"/>
                </w:rPr>
                <w:t>ntrada);</w:t>
              </w:r>
            </w:ins>
          </w:p>
          <w:p w14:paraId="1F84A234" w14:textId="77777777" w:rsidR="0073287A" w:rsidRPr="003636D9" w:rsidRDefault="0073287A" w:rsidP="003636D9">
            <w:pPr>
              <w:pStyle w:val="NormalWeb"/>
              <w:spacing w:before="0" w:beforeAutospacing="0" w:after="30" w:afterAutospacing="0"/>
              <w:jc w:val="both"/>
              <w:rPr>
                <w:color w:val="000000"/>
              </w:rPr>
            </w:pPr>
            <w:r w:rsidRPr="003636D9">
              <w:rPr>
                <w:color w:val="000000"/>
              </w:rPr>
              <w:t>}</w:t>
            </w:r>
          </w:p>
          <w:p w14:paraId="6E153DE8" w14:textId="77777777" w:rsidR="0073287A" w:rsidRPr="003636D9" w:rsidRDefault="0073287A" w:rsidP="003636D9">
            <w:pPr>
              <w:pStyle w:val="NormalWeb"/>
              <w:spacing w:before="0" w:beforeAutospacing="0" w:after="30" w:afterAutospacing="0"/>
              <w:jc w:val="both"/>
              <w:rPr>
                <w:color w:val="000000"/>
              </w:rPr>
            </w:pPr>
          </w:p>
          <w:p w14:paraId="4D7847C1" w14:textId="77777777" w:rsidR="0073287A" w:rsidRPr="003636D9" w:rsidRDefault="0073287A"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41A9B240" w14:textId="304AFDA9" w:rsidR="0073287A" w:rsidRPr="003636D9" w:rsidRDefault="0073287A" w:rsidP="003636D9">
            <w:pPr>
              <w:pStyle w:val="NormalWeb"/>
              <w:spacing w:before="0" w:beforeAutospacing="0" w:after="30" w:afterAutospacing="0"/>
              <w:ind w:left="720"/>
              <w:jc w:val="both"/>
              <w:rPr>
                <w:color w:val="000000"/>
              </w:rPr>
            </w:pPr>
            <w:proofErr w:type="spellStart"/>
            <w:r w:rsidRPr="003636D9">
              <w:rPr>
                <w:color w:val="000000"/>
              </w:rPr>
              <w:t>Numero</w:t>
            </w:r>
            <w:proofErr w:type="spellEnd"/>
            <w:r w:rsidRPr="003636D9">
              <w:rPr>
                <w:color w:val="000000"/>
              </w:rPr>
              <w:t xml:space="preserve"> </w:t>
            </w:r>
            <w:proofErr w:type="spellStart"/>
            <w:r w:rsidRPr="003636D9">
              <w:rPr>
                <w:color w:val="000000"/>
              </w:rPr>
              <w:t>estadoBotao</w:t>
            </w:r>
            <w:proofErr w:type="spellEnd"/>
            <w:r w:rsidRPr="003636D9">
              <w:rPr>
                <w:color w:val="000000"/>
              </w:rPr>
              <w:t xml:space="preserve"> = </w:t>
            </w:r>
            <w:proofErr w:type="spellStart"/>
            <w:proofErr w:type="gramStart"/>
            <w:r w:rsidRPr="003636D9">
              <w:rPr>
                <w:color w:val="000000"/>
              </w:rPr>
              <w:t>Pino.ler</w:t>
            </w:r>
            <w:proofErr w:type="spellEnd"/>
            <w:r w:rsidRPr="003636D9">
              <w:rPr>
                <w:color w:val="000000"/>
              </w:rPr>
              <w:t>(</w:t>
            </w:r>
            <w:proofErr w:type="spellStart"/>
            <w:proofErr w:type="gramEnd"/>
            <w:r w:rsidRPr="003636D9">
              <w:rPr>
                <w:color w:val="000000"/>
              </w:rPr>
              <w:t>Digital.botao</w:t>
            </w:r>
            <w:proofErr w:type="spellEnd"/>
            <w:r w:rsidRPr="003636D9">
              <w:rPr>
                <w:color w:val="000000"/>
              </w:rPr>
              <w:t>);</w:t>
            </w:r>
          </w:p>
          <w:p w14:paraId="159669C2" w14:textId="77777777" w:rsidR="0073287A" w:rsidRPr="003636D9" w:rsidRDefault="0073287A" w:rsidP="003636D9">
            <w:pPr>
              <w:pStyle w:val="NormalWeb"/>
              <w:spacing w:before="0" w:beforeAutospacing="0" w:after="30" w:afterAutospacing="0"/>
              <w:ind w:left="720"/>
              <w:jc w:val="both"/>
              <w:rPr>
                <w:color w:val="000000"/>
              </w:rPr>
            </w:pPr>
            <w:proofErr w:type="gramStart"/>
            <w:r w:rsidRPr="003636D9">
              <w:rPr>
                <w:color w:val="000000"/>
              </w:rPr>
              <w:t>se</w:t>
            </w:r>
            <w:proofErr w:type="gramEnd"/>
            <w:r w:rsidRPr="003636D9">
              <w:rPr>
                <w:color w:val="000000"/>
              </w:rPr>
              <w:t xml:space="preserve"> (</w:t>
            </w:r>
            <w:proofErr w:type="spellStart"/>
            <w:r w:rsidRPr="003636D9">
              <w:rPr>
                <w:color w:val="000000"/>
              </w:rPr>
              <w:t>estadoBotao</w:t>
            </w:r>
            <w:proofErr w:type="spellEnd"/>
            <w:r w:rsidRPr="003636D9">
              <w:rPr>
                <w:color w:val="000000"/>
              </w:rPr>
              <w:t xml:space="preserve"> == Ligado){</w:t>
            </w:r>
          </w:p>
          <w:p w14:paraId="5E3ABC5B" w14:textId="77777777" w:rsidR="0073287A" w:rsidRPr="003636D9" w:rsidRDefault="0073287A" w:rsidP="003636D9">
            <w:pPr>
              <w:pStyle w:val="NormalWeb"/>
              <w:spacing w:before="0" w:beforeAutospacing="0" w:after="30" w:afterAutospacing="0"/>
              <w:ind w:left="1440"/>
              <w:jc w:val="both"/>
              <w:rPr>
                <w:color w:val="000000"/>
              </w:rPr>
            </w:pPr>
            <w:proofErr w:type="spellStart"/>
            <w:r w:rsidRPr="003636D9">
              <w:rPr>
                <w:color w:val="000000"/>
              </w:rPr>
              <w:lastRenderedPageBreak/>
              <w:t>Pino.escrever</w:t>
            </w:r>
            <w:proofErr w:type="spellEnd"/>
            <w:r w:rsidRPr="003636D9">
              <w:rPr>
                <w:color w:val="000000"/>
              </w:rPr>
              <w:t>(</w:t>
            </w:r>
            <w:proofErr w:type="spellStart"/>
            <w:r w:rsidRPr="003636D9">
              <w:rPr>
                <w:color w:val="000000"/>
              </w:rPr>
              <w:t>Digital.pinoLed</w:t>
            </w:r>
            <w:proofErr w:type="spellEnd"/>
            <w:r w:rsidRPr="003636D9">
              <w:rPr>
                <w:color w:val="000000"/>
              </w:rPr>
              <w:t>, Ligado);</w:t>
            </w:r>
          </w:p>
          <w:p w14:paraId="40DA9FDA" w14:textId="77777777" w:rsidR="0073287A" w:rsidRPr="003636D9" w:rsidRDefault="0073287A" w:rsidP="003636D9">
            <w:pPr>
              <w:pStyle w:val="NormalWeb"/>
              <w:spacing w:before="0" w:beforeAutospacing="0" w:after="30" w:afterAutospacing="0"/>
              <w:ind w:left="1440"/>
              <w:jc w:val="both"/>
              <w:rPr>
                <w:color w:val="000000"/>
              </w:rPr>
            </w:pPr>
            <w:proofErr w:type="gramStart"/>
            <w:r w:rsidRPr="003636D9">
              <w:rPr>
                <w:color w:val="000000"/>
              </w:rPr>
              <w:t>esperar(</w:t>
            </w:r>
            <w:proofErr w:type="gramEnd"/>
            <w:r w:rsidRPr="003636D9">
              <w:rPr>
                <w:color w:val="000000"/>
              </w:rPr>
              <w:t>1000);</w:t>
            </w:r>
          </w:p>
          <w:p w14:paraId="5D0A7647" w14:textId="77777777" w:rsidR="0073287A" w:rsidRPr="003636D9" w:rsidRDefault="0073287A" w:rsidP="003636D9">
            <w:pPr>
              <w:pStyle w:val="NormalWeb"/>
              <w:spacing w:before="0" w:beforeAutospacing="0" w:after="30" w:afterAutospacing="0"/>
              <w:ind w:left="720"/>
              <w:jc w:val="both"/>
              <w:rPr>
                <w:color w:val="000000"/>
              </w:rPr>
            </w:pPr>
            <w:r w:rsidRPr="003636D9">
              <w:rPr>
                <w:color w:val="000000"/>
              </w:rPr>
              <w:t>}</w:t>
            </w:r>
          </w:p>
          <w:p w14:paraId="41526C86" w14:textId="77777777" w:rsidR="0073287A" w:rsidRPr="003636D9" w:rsidRDefault="0073287A" w:rsidP="003636D9">
            <w:pPr>
              <w:pStyle w:val="NormalWeb"/>
              <w:spacing w:before="0" w:beforeAutospacing="0" w:after="30" w:afterAutospacing="0"/>
              <w:ind w:left="72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Desligado);</w:t>
            </w:r>
          </w:p>
          <w:p w14:paraId="689ADC04" w14:textId="4A93EEEC" w:rsidR="0073287A" w:rsidRPr="003636D9" w:rsidRDefault="0073287A" w:rsidP="003636D9">
            <w:pPr>
              <w:pStyle w:val="NormalWeb"/>
              <w:spacing w:before="0" w:beforeAutospacing="0" w:after="30" w:afterAutospacing="0"/>
              <w:jc w:val="both"/>
              <w:rPr>
                <w:ins w:id="112" w:author="Mateus Berardo de Souza Terra" w:date="2016-02-09T11:45:00Z"/>
                <w:color w:val="000000"/>
              </w:rPr>
            </w:pPr>
            <w:r w:rsidRPr="003636D9">
              <w:rPr>
                <w:color w:val="000000"/>
              </w:rPr>
              <w:t>}</w:t>
            </w:r>
          </w:p>
        </w:tc>
      </w:tr>
    </w:tbl>
    <w:p w14:paraId="3BB539A8" w14:textId="43FA7CDB" w:rsidR="00352657" w:rsidRPr="003636D9" w:rsidRDefault="00352657" w:rsidP="003636D9">
      <w:pPr>
        <w:pStyle w:val="NormalWeb"/>
        <w:shd w:val="clear" w:color="auto" w:fill="FFFFFF"/>
        <w:spacing w:before="0" w:beforeAutospacing="0" w:after="30" w:afterAutospacing="0"/>
        <w:ind w:firstLine="720"/>
        <w:jc w:val="both"/>
        <w:rPr>
          <w:color w:val="000000"/>
        </w:rPr>
      </w:pPr>
    </w:p>
    <w:p w14:paraId="17E37573"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7B94C987" w14:textId="01C0473D" w:rsidR="00352657" w:rsidRPr="003636D9" w:rsidRDefault="00352657"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0C1D7461"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95B58EF" w14:textId="30C7D008" w:rsidR="00D45940" w:rsidRDefault="00352657" w:rsidP="00180C79">
      <w:pPr>
        <w:pStyle w:val="NormalWeb"/>
        <w:shd w:val="clear" w:color="auto" w:fill="FFFFFF"/>
        <w:spacing w:before="0" w:beforeAutospacing="0" w:after="30" w:afterAutospacing="0"/>
        <w:jc w:val="both"/>
        <w:rPr>
          <w:color w:val="000000"/>
        </w:rPr>
      </w:pPr>
      <w:r w:rsidRPr="003636D9">
        <w:rPr>
          <w:color w:val="000000"/>
        </w:rPr>
        <w:t>A partir desse capítulo destacaremos apenas métodos e palavras-chaves não descritas anteriormente.</w:t>
      </w:r>
    </w:p>
    <w:p w14:paraId="487997D9" w14:textId="006FAD88"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 </w:t>
      </w:r>
    </w:p>
    <w:p w14:paraId="7064490A" w14:textId="00AD2D7B" w:rsidR="00352657" w:rsidRDefault="00352657" w:rsidP="003636D9">
      <w:pPr>
        <w:pStyle w:val="NormalWeb"/>
        <w:shd w:val="clear" w:color="auto" w:fill="FFFFFF"/>
        <w:spacing w:before="0" w:beforeAutospacing="0" w:after="30" w:afterAutospacing="0"/>
        <w:jc w:val="both"/>
        <w:rPr>
          <w:i/>
          <w:color w:val="000000"/>
        </w:rPr>
      </w:pPr>
      <w:r w:rsidRPr="003636D9">
        <w:rPr>
          <w:color w:val="000000"/>
        </w:rPr>
        <w:tab/>
      </w:r>
      <w:proofErr w:type="gramStart"/>
      <w:r w:rsidRPr="003636D9">
        <w:rPr>
          <w:i/>
          <w:color w:val="000000"/>
        </w:rPr>
        <w:t xml:space="preserve">Constante </w:t>
      </w:r>
      <w:proofErr w:type="spellStart"/>
      <w:r w:rsidRPr="003636D9">
        <w:rPr>
          <w:i/>
          <w:color w:val="000000"/>
        </w:rPr>
        <w:t>Numero</w:t>
      </w:r>
      <w:proofErr w:type="spellEnd"/>
      <w:proofErr w:type="gramEnd"/>
      <w:r w:rsidRPr="003636D9">
        <w:rPr>
          <w:i/>
          <w:color w:val="000000"/>
        </w:rPr>
        <w:t xml:space="preserve"> </w:t>
      </w:r>
      <w:proofErr w:type="spellStart"/>
      <w:r w:rsidRPr="003636D9">
        <w:rPr>
          <w:i/>
          <w:color w:val="000000"/>
        </w:rPr>
        <w:t>pinoLed</w:t>
      </w:r>
      <w:proofErr w:type="spellEnd"/>
      <w:r w:rsidRPr="003636D9">
        <w:rPr>
          <w:i/>
          <w:color w:val="000000"/>
        </w:rPr>
        <w:t xml:space="preserve"> = 13;</w:t>
      </w:r>
    </w:p>
    <w:p w14:paraId="5760F2AD" w14:textId="77777777" w:rsidR="00D45940" w:rsidRPr="003636D9" w:rsidRDefault="00D45940" w:rsidP="003636D9">
      <w:pPr>
        <w:pStyle w:val="NormalWeb"/>
        <w:shd w:val="clear" w:color="auto" w:fill="FFFFFF"/>
        <w:spacing w:before="0" w:beforeAutospacing="0" w:after="30" w:afterAutospacing="0"/>
        <w:jc w:val="both"/>
        <w:rPr>
          <w:i/>
          <w:color w:val="000000"/>
        </w:rPr>
      </w:pPr>
    </w:p>
    <w:p w14:paraId="0EB67E62" w14:textId="6106582C"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Diferente do outro código, dessa vez marcamos a variável </w:t>
      </w:r>
      <w:proofErr w:type="spellStart"/>
      <w:r w:rsidRPr="003636D9">
        <w:rPr>
          <w:i/>
          <w:color w:val="000000"/>
        </w:rPr>
        <w:t>pinoLed</w:t>
      </w:r>
      <w:proofErr w:type="spellEnd"/>
      <w:r w:rsidRPr="003636D9">
        <w:rPr>
          <w:color w:val="000000"/>
        </w:rPr>
        <w:t xml:space="preserve"> como uma constante, ou seja, avisamos para o </w:t>
      </w:r>
      <w:r w:rsidR="00643B4E" w:rsidRPr="003636D9">
        <w:rPr>
          <w:color w:val="000000"/>
        </w:rPr>
        <w:t>Arduino</w:t>
      </w:r>
      <w:r w:rsidRPr="003636D9">
        <w:rPr>
          <w:color w:val="000000"/>
        </w:rPr>
        <w:t xml:space="preserve"> que seu valor não será alterado durante a execução do rascunho.</w:t>
      </w:r>
    </w:p>
    <w:p w14:paraId="3D4AC080" w14:textId="77777777" w:rsidR="00D45940" w:rsidRDefault="00352657" w:rsidP="003636D9">
      <w:pPr>
        <w:pStyle w:val="NormalWeb"/>
        <w:shd w:val="clear" w:color="auto" w:fill="FFFFFF"/>
        <w:spacing w:before="0" w:beforeAutospacing="0" w:after="30" w:afterAutospacing="0"/>
        <w:jc w:val="both"/>
        <w:rPr>
          <w:color w:val="000000"/>
        </w:rPr>
      </w:pPr>
      <w:r w:rsidRPr="003636D9">
        <w:rPr>
          <w:color w:val="000000"/>
        </w:rPr>
        <w:tab/>
      </w:r>
    </w:p>
    <w:p w14:paraId="60D100B7" w14:textId="77C7B1C8" w:rsidR="00352657" w:rsidRDefault="00352657" w:rsidP="00D45940">
      <w:pPr>
        <w:pStyle w:val="NormalWeb"/>
        <w:shd w:val="clear" w:color="auto" w:fill="FFFFFF"/>
        <w:spacing w:before="0" w:beforeAutospacing="0" w:after="30" w:afterAutospacing="0"/>
        <w:ind w:firstLine="720"/>
        <w:jc w:val="both"/>
        <w:rPr>
          <w:i/>
          <w:color w:val="000000"/>
        </w:rPr>
      </w:pPr>
      <w:proofErr w:type="spellStart"/>
      <w:r w:rsidRPr="003636D9">
        <w:rPr>
          <w:i/>
          <w:color w:val="000000"/>
        </w:rPr>
        <w:t>Pino.definirModo</w:t>
      </w:r>
      <w:proofErr w:type="spellEnd"/>
      <w:r w:rsidRPr="003636D9">
        <w:rPr>
          <w:i/>
          <w:color w:val="000000"/>
        </w:rPr>
        <w:t xml:space="preserve">(botão, </w:t>
      </w:r>
      <w:r w:rsidRPr="00180C79">
        <w:rPr>
          <w:i/>
          <w:color w:val="000000"/>
        </w:rPr>
        <w:t>Entrada</w:t>
      </w:r>
      <w:r w:rsidRPr="003636D9">
        <w:rPr>
          <w:i/>
          <w:color w:val="000000"/>
        </w:rPr>
        <w:t>);</w:t>
      </w:r>
    </w:p>
    <w:p w14:paraId="42FC4A34" w14:textId="77777777" w:rsidR="00D45940" w:rsidRPr="003636D9" w:rsidRDefault="00D45940" w:rsidP="00D45940">
      <w:pPr>
        <w:pStyle w:val="NormalWeb"/>
        <w:shd w:val="clear" w:color="auto" w:fill="FFFFFF"/>
        <w:spacing w:before="0" w:beforeAutospacing="0" w:after="30" w:afterAutospacing="0"/>
        <w:ind w:firstLine="720"/>
        <w:jc w:val="both"/>
        <w:rPr>
          <w:i/>
          <w:color w:val="000000"/>
        </w:rPr>
      </w:pPr>
    </w:p>
    <w:p w14:paraId="0B9AA828" w14:textId="4B716CE5"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Nessa linha definimos que o nosso botão atuará como uma entrada e não como uma saída, dessa forma o </w:t>
      </w:r>
      <w:r w:rsidR="00643B4E" w:rsidRPr="003636D9">
        <w:rPr>
          <w:color w:val="000000"/>
        </w:rPr>
        <w:t>Arduino</w:t>
      </w:r>
      <w:r w:rsidRPr="003636D9">
        <w:rPr>
          <w:color w:val="000000"/>
        </w:rPr>
        <w:t xml:space="preserve"> poderá ler o valor da porta e saber se o botão está apertado ou não.</w:t>
      </w:r>
    </w:p>
    <w:p w14:paraId="63B7932A" w14:textId="77777777" w:rsidR="00D45940" w:rsidRDefault="00352657" w:rsidP="003636D9">
      <w:pPr>
        <w:pStyle w:val="NormalWeb"/>
        <w:shd w:val="clear" w:color="auto" w:fill="FFFFFF"/>
        <w:spacing w:before="0" w:beforeAutospacing="0" w:after="30" w:afterAutospacing="0"/>
        <w:jc w:val="both"/>
        <w:rPr>
          <w:color w:val="000000"/>
        </w:rPr>
      </w:pPr>
      <w:r w:rsidRPr="003636D9">
        <w:rPr>
          <w:color w:val="000000"/>
        </w:rPr>
        <w:tab/>
      </w:r>
    </w:p>
    <w:p w14:paraId="36BC4B9D" w14:textId="1495B024" w:rsidR="00352657" w:rsidRPr="003636D9" w:rsidRDefault="00352657" w:rsidP="00D45940">
      <w:pPr>
        <w:pStyle w:val="NormalWeb"/>
        <w:shd w:val="clear" w:color="auto" w:fill="FFFFFF"/>
        <w:spacing w:before="0" w:beforeAutospacing="0" w:after="30" w:afterAutospacing="0"/>
        <w:ind w:firstLine="720"/>
        <w:jc w:val="both"/>
        <w:rPr>
          <w:i/>
          <w:color w:val="000000"/>
        </w:rPr>
      </w:pPr>
      <w:proofErr w:type="spellStart"/>
      <w:r w:rsidRPr="003636D9">
        <w:rPr>
          <w:i/>
          <w:color w:val="000000"/>
        </w:rPr>
        <w:t>Numero</w:t>
      </w:r>
      <w:proofErr w:type="spellEnd"/>
      <w:r w:rsidRPr="003636D9">
        <w:rPr>
          <w:i/>
          <w:color w:val="000000"/>
        </w:rPr>
        <w:t xml:space="preserve"> </w:t>
      </w:r>
      <w:proofErr w:type="spellStart"/>
      <w:r w:rsidRPr="003636D9">
        <w:rPr>
          <w:i/>
          <w:color w:val="000000"/>
        </w:rPr>
        <w:t>estadoBotao</w:t>
      </w:r>
      <w:proofErr w:type="spellEnd"/>
      <w:r w:rsidRPr="003636D9">
        <w:rPr>
          <w:i/>
          <w:color w:val="000000"/>
        </w:rPr>
        <w:t xml:space="preserve"> = </w:t>
      </w:r>
      <w:proofErr w:type="spellStart"/>
      <w:proofErr w:type="gramStart"/>
      <w:r w:rsidRPr="003636D9">
        <w:rPr>
          <w:i/>
          <w:color w:val="000000"/>
        </w:rPr>
        <w:t>Pino.ler</w:t>
      </w:r>
      <w:proofErr w:type="spellEnd"/>
      <w:r w:rsidRPr="003636D9">
        <w:rPr>
          <w:i/>
          <w:color w:val="000000"/>
        </w:rPr>
        <w:t>(</w:t>
      </w:r>
      <w:proofErr w:type="spellStart"/>
      <w:proofErr w:type="gramEnd"/>
      <w:r w:rsidRPr="003636D9">
        <w:rPr>
          <w:i/>
          <w:color w:val="000000"/>
        </w:rPr>
        <w:t>Digital.botao</w:t>
      </w:r>
      <w:proofErr w:type="spellEnd"/>
      <w:r w:rsidRPr="003636D9">
        <w:rPr>
          <w:i/>
          <w:color w:val="000000"/>
        </w:rPr>
        <w:t>);</w:t>
      </w:r>
    </w:p>
    <w:p w14:paraId="4D930E8C" w14:textId="77777777" w:rsidR="00D45940" w:rsidRDefault="00D45940" w:rsidP="003636D9">
      <w:pPr>
        <w:pStyle w:val="NormalWeb"/>
        <w:shd w:val="clear" w:color="auto" w:fill="FFFFFF"/>
        <w:spacing w:before="0" w:beforeAutospacing="0" w:after="30" w:afterAutospacing="0"/>
        <w:jc w:val="both"/>
        <w:rPr>
          <w:color w:val="000000"/>
        </w:rPr>
      </w:pPr>
    </w:p>
    <w:p w14:paraId="10B551D1" w14:textId="596B7005"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A partir do método </w:t>
      </w:r>
      <w:r w:rsidRPr="003636D9">
        <w:rPr>
          <w:i/>
          <w:color w:val="000000"/>
        </w:rPr>
        <w:t xml:space="preserve">ler </w:t>
      </w:r>
      <w:r w:rsidRPr="003636D9">
        <w:rPr>
          <w:color w:val="000000"/>
        </w:rPr>
        <w:t xml:space="preserve">do </w:t>
      </w:r>
      <w:proofErr w:type="gramStart"/>
      <w:r w:rsidRPr="003636D9">
        <w:rPr>
          <w:color w:val="000000"/>
        </w:rPr>
        <w:t xml:space="preserve">conjunto </w:t>
      </w:r>
      <w:r w:rsidRPr="003636D9">
        <w:rPr>
          <w:i/>
          <w:color w:val="000000"/>
        </w:rPr>
        <w:t>Pino</w:t>
      </w:r>
      <w:proofErr w:type="gramEnd"/>
      <w:r w:rsidRPr="003636D9">
        <w:rPr>
          <w:color w:val="000000"/>
        </w:rPr>
        <w:t xml:space="preserve"> podemos obter o valor da porta digital </w:t>
      </w:r>
      <w:proofErr w:type="spellStart"/>
      <w:r w:rsidRPr="003636D9">
        <w:rPr>
          <w:i/>
          <w:color w:val="000000"/>
        </w:rPr>
        <w:t>botao</w:t>
      </w:r>
      <w:proofErr w:type="spellEnd"/>
      <w:r w:rsidRPr="003636D9">
        <w:rPr>
          <w:i/>
          <w:color w:val="000000"/>
        </w:rPr>
        <w:t xml:space="preserve"> </w:t>
      </w:r>
      <w:r w:rsidRPr="003636D9">
        <w:rPr>
          <w:color w:val="000000"/>
        </w:rPr>
        <w:t xml:space="preserve">que poderá ser </w:t>
      </w:r>
      <w:r w:rsidRPr="003636D9">
        <w:rPr>
          <w:i/>
          <w:color w:val="000000"/>
        </w:rPr>
        <w:t>Ligado</w:t>
      </w:r>
      <w:r w:rsidRPr="003636D9">
        <w:rPr>
          <w:color w:val="000000"/>
        </w:rPr>
        <w:t>,</w:t>
      </w:r>
      <w:r w:rsidRPr="003636D9">
        <w:t xml:space="preserve"> caso exista corrente fluindo</w:t>
      </w:r>
      <w:r w:rsidRPr="003636D9">
        <w:rPr>
          <w:color w:val="000000"/>
        </w:rPr>
        <w:t xml:space="preserve">, ou </w:t>
      </w:r>
      <w:r w:rsidRPr="003636D9">
        <w:rPr>
          <w:i/>
          <w:color w:val="000000"/>
        </w:rPr>
        <w:t>Desligado</w:t>
      </w:r>
      <w:r w:rsidRPr="003636D9">
        <w:rPr>
          <w:color w:val="000000"/>
        </w:rPr>
        <w:t xml:space="preserve">, caso não exista corrente fluindo. Depois de ler a porta, guardamos o valor na variável </w:t>
      </w:r>
      <w:proofErr w:type="spellStart"/>
      <w:r w:rsidRPr="003636D9">
        <w:rPr>
          <w:i/>
          <w:color w:val="000000"/>
        </w:rPr>
        <w:t>estadoBotao</w:t>
      </w:r>
      <w:proofErr w:type="spellEnd"/>
      <w:r w:rsidR="00470F0A" w:rsidRPr="003636D9">
        <w:rPr>
          <w:color w:val="000000"/>
        </w:rPr>
        <w:t>.</w:t>
      </w:r>
    </w:p>
    <w:p w14:paraId="1DA1F6EA" w14:textId="77777777" w:rsidR="00D45940" w:rsidRDefault="00D45940" w:rsidP="003636D9">
      <w:pPr>
        <w:pStyle w:val="NormalWeb"/>
        <w:shd w:val="clear" w:color="auto" w:fill="FFFFFF"/>
        <w:spacing w:before="0" w:beforeAutospacing="0" w:after="30" w:afterAutospacing="0"/>
        <w:jc w:val="both"/>
        <w:rPr>
          <w:color w:val="000000"/>
        </w:rPr>
      </w:pPr>
    </w:p>
    <w:p w14:paraId="6F0FC0FC" w14:textId="073F6D96" w:rsidR="004A7414" w:rsidRPr="003636D9" w:rsidRDefault="00352657" w:rsidP="003636D9">
      <w:pPr>
        <w:pStyle w:val="NormalWeb"/>
        <w:shd w:val="clear" w:color="auto" w:fill="FFFFFF"/>
        <w:spacing w:before="0" w:beforeAutospacing="0" w:after="30" w:afterAutospacing="0"/>
        <w:jc w:val="both"/>
        <w:rPr>
          <w:i/>
          <w:color w:val="000000"/>
        </w:rPr>
      </w:pPr>
      <w:r w:rsidRPr="003636D9">
        <w:rPr>
          <w:color w:val="000000"/>
        </w:rPr>
        <w:tab/>
      </w:r>
      <w:proofErr w:type="gramStart"/>
      <w:r w:rsidRPr="003636D9">
        <w:rPr>
          <w:i/>
          <w:color w:val="000000"/>
        </w:rPr>
        <w:t>se</w:t>
      </w:r>
      <w:proofErr w:type="gramEnd"/>
      <w:r w:rsidRPr="003636D9">
        <w:rPr>
          <w:i/>
          <w:color w:val="000000"/>
        </w:rPr>
        <w:t xml:space="preserve"> (</w:t>
      </w:r>
      <w:proofErr w:type="spellStart"/>
      <w:r w:rsidRPr="003636D9">
        <w:rPr>
          <w:i/>
          <w:color w:val="000000"/>
        </w:rPr>
        <w:t>estadoBotao</w:t>
      </w:r>
      <w:proofErr w:type="spellEnd"/>
      <w:r w:rsidRPr="003636D9">
        <w:rPr>
          <w:i/>
          <w:color w:val="000000"/>
        </w:rPr>
        <w:t xml:space="preserve"> == Ligado){</w:t>
      </w:r>
    </w:p>
    <w:p w14:paraId="275BB7AF" w14:textId="2DF098C4" w:rsidR="00352657" w:rsidRPr="003636D9" w:rsidRDefault="00352657" w:rsidP="003636D9">
      <w:pPr>
        <w:pStyle w:val="NormalWeb"/>
        <w:shd w:val="clear" w:color="auto" w:fill="FFFFFF"/>
        <w:spacing w:before="0" w:beforeAutospacing="0" w:after="30" w:afterAutospacing="0"/>
        <w:jc w:val="both"/>
        <w:rPr>
          <w:i/>
          <w:color w:val="000000"/>
        </w:rPr>
      </w:pPr>
      <w:r w:rsidRPr="003636D9">
        <w:rPr>
          <w:i/>
          <w:color w:val="000000"/>
        </w:rPr>
        <w:tab/>
      </w:r>
      <w:r w:rsidRPr="003636D9">
        <w:rPr>
          <w:i/>
          <w:color w:val="000000"/>
        </w:rPr>
        <w:tab/>
        <w:t>...</w:t>
      </w:r>
      <w:r w:rsidRPr="003636D9">
        <w:rPr>
          <w:i/>
          <w:color w:val="000000"/>
        </w:rPr>
        <w:tab/>
      </w:r>
    </w:p>
    <w:p w14:paraId="022155C6" w14:textId="182C437E" w:rsidR="00352657" w:rsidRPr="003636D9" w:rsidRDefault="00352657" w:rsidP="003636D9">
      <w:pPr>
        <w:pStyle w:val="NormalWeb"/>
        <w:shd w:val="clear" w:color="auto" w:fill="FFFFFF"/>
        <w:spacing w:before="0" w:beforeAutospacing="0" w:after="30" w:afterAutospacing="0"/>
        <w:jc w:val="both"/>
        <w:rPr>
          <w:i/>
          <w:color w:val="000000"/>
        </w:rPr>
      </w:pPr>
      <w:r w:rsidRPr="003636D9">
        <w:rPr>
          <w:i/>
          <w:color w:val="000000"/>
        </w:rPr>
        <w:tab/>
        <w:t>}</w:t>
      </w:r>
    </w:p>
    <w:p w14:paraId="698A319E" w14:textId="77777777" w:rsidR="00D45940" w:rsidRDefault="00D45940" w:rsidP="003636D9">
      <w:pPr>
        <w:pStyle w:val="NormalWeb"/>
        <w:shd w:val="clear" w:color="auto" w:fill="FFFFFF"/>
        <w:spacing w:before="0" w:beforeAutospacing="0" w:after="30" w:afterAutospacing="0"/>
        <w:jc w:val="both"/>
        <w:rPr>
          <w:color w:val="000000"/>
        </w:rPr>
      </w:pPr>
    </w:p>
    <w:p w14:paraId="752605F2" w14:textId="09B56010"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Depois de ler a porta, criamos um bloco condicional que será executado </w:t>
      </w:r>
      <w:r w:rsidRPr="003636D9">
        <w:rPr>
          <w:i/>
          <w:color w:val="000000"/>
        </w:rPr>
        <w:t xml:space="preserve">se </w:t>
      </w:r>
      <w:r w:rsidRPr="003636D9">
        <w:rPr>
          <w:color w:val="000000"/>
        </w:rPr>
        <w:t>a porta estiver ligada, ou seja, se o botão estiver</w:t>
      </w:r>
      <w:r w:rsidR="00470F0A" w:rsidRPr="003636D9">
        <w:rPr>
          <w:color w:val="000000"/>
        </w:rPr>
        <w:t xml:space="preserve"> apertado. Caso ele esteja solto, o </w:t>
      </w:r>
      <w:r w:rsidR="001771E6" w:rsidRPr="003636D9">
        <w:rPr>
          <w:color w:val="000000"/>
        </w:rPr>
        <w:t>Arduino</w:t>
      </w:r>
      <w:r w:rsidR="00470F0A" w:rsidRPr="003636D9">
        <w:rPr>
          <w:color w:val="000000"/>
        </w:rPr>
        <w:t xml:space="preserve"> simplesmente ignorará todo o código dentro do bloco do </w:t>
      </w:r>
      <w:r w:rsidR="00470F0A" w:rsidRPr="003636D9">
        <w:rPr>
          <w:i/>
          <w:color w:val="000000"/>
        </w:rPr>
        <w:t>se</w:t>
      </w:r>
      <w:r w:rsidR="00470F0A" w:rsidRPr="003636D9">
        <w:rPr>
          <w:color w:val="000000"/>
        </w:rPr>
        <w:t>.</w:t>
      </w:r>
    </w:p>
    <w:p w14:paraId="759E6698" w14:textId="77777777" w:rsidR="00D45940" w:rsidRDefault="00D45940" w:rsidP="003636D9">
      <w:pPr>
        <w:pStyle w:val="NormalWeb"/>
        <w:shd w:val="clear" w:color="auto" w:fill="FFFFFF"/>
        <w:spacing w:before="0" w:beforeAutospacing="0" w:after="30" w:afterAutospacing="0"/>
        <w:jc w:val="both"/>
        <w:rPr>
          <w:color w:val="000000"/>
        </w:rPr>
      </w:pPr>
    </w:p>
    <w:p w14:paraId="29B0270E" w14:textId="685FC32F" w:rsidR="00470F0A" w:rsidRPr="003636D9" w:rsidRDefault="00470F0A" w:rsidP="003636D9">
      <w:pPr>
        <w:pStyle w:val="NormalWeb"/>
        <w:shd w:val="clear" w:color="auto" w:fill="FFFFFF"/>
        <w:spacing w:before="0" w:beforeAutospacing="0" w:after="30" w:afterAutospacing="0"/>
        <w:jc w:val="both"/>
        <w:rPr>
          <w:i/>
          <w:color w:val="000000"/>
        </w:rPr>
      </w:pPr>
      <w:r w:rsidRPr="003636D9">
        <w:rPr>
          <w:color w:val="000000"/>
        </w:rPr>
        <w:tab/>
      </w:r>
      <w:proofErr w:type="spellStart"/>
      <w:r w:rsidRPr="003636D9">
        <w:rPr>
          <w:i/>
          <w:color w:val="000000"/>
        </w:rPr>
        <w:t>Pino.escrever</w:t>
      </w:r>
      <w:proofErr w:type="spellEnd"/>
      <w:r w:rsidRPr="003636D9">
        <w:rPr>
          <w:i/>
          <w:color w:val="000000"/>
        </w:rPr>
        <w:t>(</w:t>
      </w:r>
      <w:proofErr w:type="spellStart"/>
      <w:r w:rsidRPr="003636D9">
        <w:rPr>
          <w:i/>
          <w:color w:val="000000"/>
        </w:rPr>
        <w:t>Digital.pinoLed</w:t>
      </w:r>
      <w:proofErr w:type="spellEnd"/>
      <w:r w:rsidRPr="003636D9">
        <w:rPr>
          <w:i/>
          <w:color w:val="000000"/>
        </w:rPr>
        <w:t>, Ligado);</w:t>
      </w:r>
    </w:p>
    <w:p w14:paraId="656EBD2A" w14:textId="77777777" w:rsidR="00E651ED" w:rsidRDefault="00E651ED" w:rsidP="003636D9">
      <w:pPr>
        <w:pStyle w:val="NormalWeb"/>
        <w:shd w:val="clear" w:color="auto" w:fill="FFFFFF"/>
        <w:spacing w:before="0" w:beforeAutospacing="0" w:after="30" w:afterAutospacing="0"/>
        <w:jc w:val="both"/>
        <w:rPr>
          <w:color w:val="000000"/>
        </w:rPr>
      </w:pPr>
    </w:p>
    <w:p w14:paraId="3CCFD2EB" w14:textId="0E32FD0A" w:rsidR="00470F0A" w:rsidRPr="003636D9" w:rsidRDefault="00470F0A" w:rsidP="003636D9">
      <w:pPr>
        <w:pStyle w:val="NormalWeb"/>
        <w:shd w:val="clear" w:color="auto" w:fill="FFFFFF"/>
        <w:spacing w:before="0" w:beforeAutospacing="0" w:after="30" w:afterAutospacing="0"/>
        <w:jc w:val="both"/>
        <w:rPr>
          <w:color w:val="000000"/>
        </w:rPr>
      </w:pPr>
      <w:r w:rsidRPr="003636D9">
        <w:rPr>
          <w:color w:val="000000"/>
        </w:rPr>
        <w:t xml:space="preserve">O método </w:t>
      </w:r>
      <w:r w:rsidRPr="003636D9">
        <w:rPr>
          <w:i/>
          <w:color w:val="000000"/>
        </w:rPr>
        <w:t>escrever</w:t>
      </w:r>
      <w:r w:rsidRPr="003636D9">
        <w:rPr>
          <w:color w:val="000000"/>
        </w:rPr>
        <w:t xml:space="preserve"> nada mais é do que outra forma de ligar e desligar o pino. No primeiro projeto utilizamos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que equivalem a escrever o estado </w:t>
      </w:r>
      <w:r w:rsidRPr="003636D9">
        <w:rPr>
          <w:i/>
          <w:color w:val="000000"/>
        </w:rPr>
        <w:t>Ligado</w:t>
      </w:r>
      <w:r w:rsidRPr="003636D9">
        <w:rPr>
          <w:color w:val="000000"/>
        </w:rPr>
        <w:t xml:space="preserve"> ou </w:t>
      </w:r>
      <w:r w:rsidRPr="003636D9">
        <w:rPr>
          <w:i/>
          <w:color w:val="000000"/>
        </w:rPr>
        <w:t>Desligado</w:t>
      </w:r>
      <w:r w:rsidRPr="003636D9">
        <w:rPr>
          <w:color w:val="000000"/>
        </w:rPr>
        <w:t xml:space="preserve">, respectivamente, ao pino.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são abstrações, ou seja, simplificações, do método </w:t>
      </w:r>
      <w:r w:rsidRPr="003636D9">
        <w:rPr>
          <w:i/>
          <w:color w:val="000000"/>
        </w:rPr>
        <w:t>escrever</w:t>
      </w:r>
      <w:r w:rsidRPr="003636D9">
        <w:rPr>
          <w:color w:val="000000"/>
        </w:rPr>
        <w:t>.</w:t>
      </w:r>
    </w:p>
    <w:p w14:paraId="58D2BA25" w14:textId="77777777" w:rsidR="00D45940" w:rsidRDefault="00D45940" w:rsidP="003636D9">
      <w:pPr>
        <w:pStyle w:val="NormalWeb"/>
        <w:shd w:val="clear" w:color="auto" w:fill="FFFFFF"/>
        <w:spacing w:before="0" w:beforeAutospacing="0" w:after="30" w:afterAutospacing="0"/>
        <w:jc w:val="both"/>
        <w:rPr>
          <w:b/>
          <w:color w:val="000000"/>
        </w:rPr>
      </w:pPr>
    </w:p>
    <w:p w14:paraId="1139FB68" w14:textId="395D95D4" w:rsidR="00732EC2" w:rsidRPr="003636D9" w:rsidRDefault="00732EC2" w:rsidP="003636D9">
      <w:pPr>
        <w:pStyle w:val="NormalWeb"/>
        <w:shd w:val="clear" w:color="auto" w:fill="FFFFFF"/>
        <w:spacing w:before="0" w:beforeAutospacing="0" w:after="30" w:afterAutospacing="0"/>
        <w:jc w:val="both"/>
        <w:rPr>
          <w:b/>
          <w:color w:val="000000"/>
        </w:rPr>
      </w:pPr>
      <w:proofErr w:type="spellStart"/>
      <w:r w:rsidRPr="003636D9">
        <w:rPr>
          <w:b/>
          <w:color w:val="000000"/>
        </w:rPr>
        <w:lastRenderedPageBreak/>
        <w:t>Pull-up</w:t>
      </w:r>
      <w:proofErr w:type="spellEnd"/>
    </w:p>
    <w:p w14:paraId="273C110F" w14:textId="77777777" w:rsidR="00D45940" w:rsidRDefault="00D45940" w:rsidP="003636D9">
      <w:pPr>
        <w:pStyle w:val="NormalWeb"/>
        <w:shd w:val="clear" w:color="auto" w:fill="FFFFFF"/>
        <w:spacing w:before="0" w:beforeAutospacing="0" w:after="30" w:afterAutospacing="0"/>
        <w:ind w:firstLine="720"/>
        <w:jc w:val="both"/>
        <w:rPr>
          <w:color w:val="000000"/>
        </w:rPr>
      </w:pPr>
    </w:p>
    <w:p w14:paraId="3E72FF8A" w14:textId="390662E4" w:rsidR="00732EC2" w:rsidRPr="003636D9" w:rsidRDefault="00060A40" w:rsidP="003636D9">
      <w:pPr>
        <w:pStyle w:val="NormalWeb"/>
        <w:shd w:val="clear" w:color="auto" w:fill="FFFFFF"/>
        <w:spacing w:before="0" w:beforeAutospacing="0" w:after="30" w:afterAutospacing="0"/>
        <w:ind w:firstLine="720"/>
        <w:jc w:val="both"/>
        <w:rPr>
          <w:color w:val="000000"/>
        </w:rPr>
      </w:pPr>
      <w:r>
        <w:rPr>
          <w:color w:val="000000"/>
        </w:rPr>
        <w:t>O A</w:t>
      </w:r>
      <w:r w:rsidR="00732EC2" w:rsidRPr="003636D9">
        <w:rPr>
          <w:color w:val="000000"/>
        </w:rPr>
        <w:t xml:space="preserve">rduino já possui internamente resistores </w:t>
      </w:r>
      <w:proofErr w:type="spellStart"/>
      <w:r w:rsidR="00732EC2" w:rsidRPr="003636D9">
        <w:rPr>
          <w:color w:val="000000"/>
        </w:rPr>
        <w:t>pull-up</w:t>
      </w:r>
      <w:proofErr w:type="spellEnd"/>
      <w:r w:rsidR="00732EC2" w:rsidRPr="003636D9">
        <w:rPr>
          <w:color w:val="000000"/>
        </w:rPr>
        <w:t xml:space="preserve">. É possível utilizar o modo </w:t>
      </w:r>
      <w:proofErr w:type="spellStart"/>
      <w:r w:rsidR="00732EC2" w:rsidRPr="003636D9">
        <w:rPr>
          <w:i/>
          <w:color w:val="000000"/>
        </w:rPr>
        <w:t>Entrada_PULLUP</w:t>
      </w:r>
      <w:proofErr w:type="spellEnd"/>
      <w:r w:rsidR="00732EC2" w:rsidRPr="003636D9">
        <w:rPr>
          <w:i/>
          <w:color w:val="000000"/>
        </w:rPr>
        <w:t xml:space="preserve"> </w:t>
      </w:r>
      <w:r w:rsidR="00732EC2" w:rsidRPr="003636D9">
        <w:rPr>
          <w:color w:val="000000"/>
        </w:rPr>
        <w:t>para aproveitar estes resistores. A montagem e o código ficariam da seguinte forma:</w:t>
      </w:r>
    </w:p>
    <w:p w14:paraId="5CC22B32" w14:textId="6E8ADFD7" w:rsidR="00732EC2" w:rsidRPr="003636D9" w:rsidRDefault="00732EC2" w:rsidP="003636D9">
      <w:pPr>
        <w:pStyle w:val="NormalWeb"/>
        <w:shd w:val="clear" w:color="auto" w:fill="FFFFFF"/>
        <w:spacing w:before="0" w:beforeAutospacing="0" w:after="30" w:afterAutospacing="0"/>
        <w:jc w:val="both"/>
        <w:rPr>
          <w:noProof/>
          <w:color w:val="000000"/>
        </w:rPr>
      </w:pPr>
    </w:p>
    <w:p w14:paraId="200003BE" w14:textId="49B480B2" w:rsidR="00732EC2" w:rsidRPr="003636D9" w:rsidRDefault="00732EC2" w:rsidP="003636D9">
      <w:pPr>
        <w:pStyle w:val="NormalWeb"/>
        <w:shd w:val="clear" w:color="auto" w:fill="FFFFFF"/>
        <w:spacing w:before="0" w:beforeAutospacing="0" w:after="30" w:afterAutospacing="0"/>
        <w:jc w:val="both"/>
        <w:rPr>
          <w:color w:val="000000"/>
        </w:rPr>
      </w:pPr>
    </w:p>
    <w:p w14:paraId="3B9C5D0D" w14:textId="6BBE3086"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78AA8B12" w14:textId="59E0F899"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41A61917" w14:textId="60BA2E59" w:rsidR="00732EC2" w:rsidRPr="003636D9" w:rsidRDefault="00EC3C71" w:rsidP="003636D9">
      <w:pPr>
        <w:pStyle w:val="NormalWeb"/>
        <w:shd w:val="clear" w:color="auto" w:fill="FFFFFF"/>
        <w:spacing w:before="0" w:beforeAutospacing="0" w:after="30" w:afterAutospacing="0"/>
        <w:jc w:val="both"/>
        <w:rPr>
          <w:b/>
          <w:color w:val="000000"/>
          <w:sz w:val="28"/>
          <w:szCs w:val="28"/>
          <w:u w:val="single"/>
        </w:rPr>
      </w:pPr>
      <w:r w:rsidRPr="003636D9">
        <w:rPr>
          <w:noProof/>
          <w:color w:val="000000"/>
          <w:lang w:eastAsia="pt-BR"/>
        </w:rPr>
        <w:drawing>
          <wp:anchor distT="0" distB="0" distL="114300" distR="114300" simplePos="0" relativeHeight="251672576" behindDoc="0" locked="0" layoutInCell="1" allowOverlap="1" wp14:anchorId="4803C1D6" wp14:editId="6B669FA1">
            <wp:simplePos x="0" y="0"/>
            <wp:positionH relativeFrom="margin">
              <wp:align>center</wp:align>
            </wp:positionH>
            <wp:positionV relativeFrom="paragraph">
              <wp:posOffset>6985</wp:posOffset>
            </wp:positionV>
            <wp:extent cx="4058920" cy="2676525"/>
            <wp:effectExtent l="0" t="0" r="0" b="952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jeto2-PULLUP.png"/>
                    <pic:cNvPicPr/>
                  </pic:nvPicPr>
                  <pic:blipFill rotWithShape="1">
                    <a:blip r:embed="rId99" cstate="print">
                      <a:extLst>
                        <a:ext uri="{28A0092B-C50C-407E-A947-70E740481C1C}">
                          <a14:useLocalDpi xmlns:a14="http://schemas.microsoft.com/office/drawing/2010/main" val="0"/>
                        </a:ext>
                      </a:extLst>
                    </a:blip>
                    <a:srcRect l="39334"/>
                    <a:stretch/>
                  </pic:blipFill>
                  <pic:spPr bwMode="auto">
                    <a:xfrm>
                      <a:off x="0" y="0"/>
                      <a:ext cx="4058920" cy="2676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1D6265"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2E548AC5"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7C5C6561"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7FAA34D1"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3FB93C6C" w14:textId="77777777" w:rsidR="00732EC2" w:rsidRDefault="00732EC2" w:rsidP="003636D9">
      <w:pPr>
        <w:pStyle w:val="NormalWeb"/>
        <w:shd w:val="clear" w:color="auto" w:fill="FFFFFF"/>
        <w:spacing w:before="0" w:beforeAutospacing="0" w:after="30" w:afterAutospacing="0"/>
        <w:jc w:val="both"/>
        <w:rPr>
          <w:b/>
          <w:color w:val="000000"/>
          <w:sz w:val="28"/>
          <w:szCs w:val="28"/>
          <w:u w:val="single"/>
        </w:rPr>
      </w:pPr>
    </w:p>
    <w:p w14:paraId="72B96252" w14:textId="77777777" w:rsidR="00E651ED" w:rsidRDefault="00E651ED" w:rsidP="003636D9">
      <w:pPr>
        <w:pStyle w:val="NormalWeb"/>
        <w:shd w:val="clear" w:color="auto" w:fill="FFFFFF"/>
        <w:spacing w:before="0" w:beforeAutospacing="0" w:after="30" w:afterAutospacing="0"/>
        <w:jc w:val="both"/>
        <w:rPr>
          <w:b/>
          <w:color w:val="000000"/>
          <w:sz w:val="28"/>
          <w:szCs w:val="28"/>
          <w:u w:val="single"/>
        </w:rPr>
      </w:pPr>
    </w:p>
    <w:p w14:paraId="2F6570FE" w14:textId="72E82853" w:rsidR="00E651ED" w:rsidRDefault="00E651ED" w:rsidP="003636D9">
      <w:pPr>
        <w:pStyle w:val="NormalWeb"/>
        <w:shd w:val="clear" w:color="auto" w:fill="FFFFFF"/>
        <w:spacing w:before="0" w:beforeAutospacing="0" w:after="30" w:afterAutospacing="0"/>
        <w:jc w:val="both"/>
        <w:rPr>
          <w:b/>
          <w:color w:val="000000"/>
          <w:sz w:val="28"/>
          <w:szCs w:val="28"/>
          <w:u w:val="single"/>
        </w:rPr>
      </w:pPr>
    </w:p>
    <w:p w14:paraId="4F5FF79B" w14:textId="6F13EF8E"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6AD9FA7E" w14:textId="1360C58B"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02871AC6" w14:textId="631BA7D2"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37022165" w14:textId="77777777"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5C43C55E" w14:textId="77777777" w:rsidR="00E651ED" w:rsidRDefault="00E651ED" w:rsidP="003636D9">
      <w:pPr>
        <w:pStyle w:val="NormalWeb"/>
        <w:shd w:val="clear" w:color="auto" w:fill="FFFFFF"/>
        <w:spacing w:before="0" w:beforeAutospacing="0" w:after="30" w:afterAutospacing="0"/>
        <w:jc w:val="both"/>
        <w:rPr>
          <w:b/>
          <w:color w:val="000000"/>
          <w:sz w:val="28"/>
          <w:szCs w:val="28"/>
          <w:u w:val="single"/>
        </w:rPr>
      </w:pPr>
    </w:p>
    <w:p w14:paraId="65D73EE0" w14:textId="77777777" w:rsidR="00E651ED" w:rsidRPr="003636D9" w:rsidRDefault="00E651ED" w:rsidP="003636D9">
      <w:pPr>
        <w:pStyle w:val="NormalWeb"/>
        <w:shd w:val="clear" w:color="auto" w:fill="FFFFFF"/>
        <w:spacing w:before="0" w:beforeAutospacing="0" w:after="30" w:afterAutospacing="0"/>
        <w:jc w:val="both"/>
        <w:rPr>
          <w:b/>
          <w:color w:val="000000"/>
          <w:sz w:val="28"/>
          <w:szCs w:val="28"/>
          <w:u w:val="single"/>
        </w:rPr>
      </w:pPr>
    </w:p>
    <w:tbl>
      <w:tblPr>
        <w:tblStyle w:val="Tabelacomgrade"/>
        <w:tblW w:w="0" w:type="auto"/>
        <w:tblLook w:val="04A0" w:firstRow="1" w:lastRow="0" w:firstColumn="1" w:lastColumn="0" w:noHBand="0" w:noVBand="1"/>
      </w:tblPr>
      <w:tblGrid>
        <w:gridCol w:w="9350"/>
      </w:tblGrid>
      <w:tr w:rsidR="00732EC2" w:rsidRPr="003636D9" w14:paraId="3166CEBE" w14:textId="77777777" w:rsidTr="00732EC2">
        <w:tc>
          <w:tcPr>
            <w:tcW w:w="9350" w:type="dxa"/>
          </w:tcPr>
          <w:p w14:paraId="17FA8F2B" w14:textId="01C2EE8B" w:rsidR="00732EC2" w:rsidRPr="003636D9" w:rsidRDefault="00732EC2">
            <w:pPr>
              <w:pStyle w:val="NormalWeb"/>
              <w:spacing w:before="0" w:beforeAutospacing="0" w:after="30" w:afterAutospacing="0"/>
              <w:jc w:val="both"/>
              <w:rPr>
                <w:ins w:id="113" w:author="Mateus Berardo de Souza Terra" w:date="2016-02-09T11:46:00Z"/>
                <w:color w:val="000000"/>
              </w:rPr>
              <w:pPrChange w:id="114" w:author="Mateus Berardo de Souza Terra" w:date="2016-02-09T11:46:00Z">
                <w:pPr>
                  <w:pStyle w:val="NormalWeb"/>
                  <w:spacing w:before="0" w:beforeAutospacing="0" w:after="160" w:afterAutospacing="0"/>
                  <w:jc w:val="both"/>
                </w:pPr>
              </w:pPrChange>
            </w:pPr>
            <w:ins w:id="115" w:author="Mateus Berardo de Souza Terra" w:date="2016-02-09T11:45:00Z">
              <w:r w:rsidRPr="003636D9">
                <w:rPr>
                  <w:color w:val="000000"/>
                </w:rPr>
                <w:t>//Projeto 2</w:t>
              </w:r>
            </w:ins>
            <w:r w:rsidRPr="003636D9">
              <w:rPr>
                <w:color w:val="000000"/>
              </w:rPr>
              <w:t>.1</w:t>
            </w:r>
            <w:ins w:id="116" w:author="Mateus Berardo de Souza Terra" w:date="2016-02-09T11:45:00Z">
              <w:r w:rsidRPr="003636D9">
                <w:rPr>
                  <w:color w:val="000000"/>
                </w:rPr>
                <w:t xml:space="preserve"> </w:t>
              </w:r>
            </w:ins>
            <w:ins w:id="117" w:author="Mateus Berardo de Souza Terra" w:date="2016-02-09T11:46:00Z">
              <w:r w:rsidRPr="003636D9">
                <w:rPr>
                  <w:color w:val="000000"/>
                </w:rPr>
                <w:t>–</w:t>
              </w:r>
            </w:ins>
            <w:ins w:id="118" w:author="Mateus Berardo de Souza Terra" w:date="2016-02-09T11:45:00Z">
              <w:r w:rsidRPr="003636D9">
                <w:rPr>
                  <w:color w:val="000000"/>
                </w:rPr>
                <w:t xml:space="preserve"> </w:t>
              </w:r>
            </w:ins>
            <w:ins w:id="119" w:author="Mateus Berardo de Souza Terra" w:date="2016-02-09T11:46:00Z">
              <w:r w:rsidRPr="003636D9">
                <w:rPr>
                  <w:color w:val="000000"/>
                </w:rPr>
                <w:t>Ligar luz com botão</w:t>
              </w:r>
            </w:ins>
            <w:r w:rsidRPr="003636D9">
              <w:rPr>
                <w:color w:val="000000"/>
              </w:rPr>
              <w:t xml:space="preserve"> </w:t>
            </w:r>
            <w:proofErr w:type="spellStart"/>
            <w:r w:rsidRPr="003636D9">
              <w:rPr>
                <w:color w:val="000000"/>
              </w:rPr>
              <w:t>pull-up</w:t>
            </w:r>
            <w:proofErr w:type="spellEnd"/>
          </w:p>
          <w:p w14:paraId="02533194" w14:textId="77777777" w:rsidR="00732EC2" w:rsidRPr="003636D9" w:rsidRDefault="00732EC2">
            <w:pPr>
              <w:pStyle w:val="NormalWeb"/>
              <w:spacing w:before="0" w:beforeAutospacing="0" w:after="30" w:afterAutospacing="0"/>
              <w:jc w:val="both"/>
              <w:rPr>
                <w:ins w:id="120" w:author="Mateus Berardo de Souza Terra" w:date="2016-02-09T11:46:00Z"/>
                <w:color w:val="000000"/>
              </w:rPr>
              <w:pPrChange w:id="121" w:author="Mateus Berardo de Souza Terra" w:date="2016-02-09T11:46:00Z">
                <w:pPr>
                  <w:pStyle w:val="NormalWeb"/>
                  <w:spacing w:before="0" w:beforeAutospacing="0" w:after="160" w:afterAutospacing="0"/>
                  <w:jc w:val="both"/>
                </w:pPr>
              </w:pPrChange>
            </w:pPr>
          </w:p>
          <w:p w14:paraId="4CA19CC8" w14:textId="77777777" w:rsidR="00732EC2" w:rsidRPr="003636D9" w:rsidRDefault="00732EC2">
            <w:pPr>
              <w:pStyle w:val="NormalWeb"/>
              <w:spacing w:before="0" w:beforeAutospacing="0" w:after="30" w:afterAutospacing="0"/>
              <w:jc w:val="both"/>
              <w:rPr>
                <w:ins w:id="122" w:author="Mateus Berardo de Souza Terra" w:date="2016-02-09T11:46:00Z"/>
                <w:color w:val="000000"/>
              </w:rPr>
              <w:pPrChange w:id="123" w:author="Mateus Berardo de Souza Terra" w:date="2016-02-09T11:46:00Z">
                <w:pPr>
                  <w:pStyle w:val="NormalWeb"/>
                  <w:spacing w:before="0" w:beforeAutospacing="0" w:after="160" w:afterAutospacing="0"/>
                  <w:jc w:val="both"/>
                </w:pPr>
              </w:pPrChange>
            </w:pPr>
            <w:proofErr w:type="gramStart"/>
            <w:r w:rsidRPr="003636D9">
              <w:rPr>
                <w:color w:val="000000"/>
              </w:rPr>
              <w:t xml:space="preserve">Constante </w:t>
            </w:r>
            <w:proofErr w:type="spellStart"/>
            <w:ins w:id="124" w:author="Mateus Berardo de Souza Terra" w:date="2016-02-09T11:46:00Z">
              <w:r w:rsidRPr="003636D9">
                <w:rPr>
                  <w:color w:val="000000"/>
                </w:rPr>
                <w:t>Numero</w:t>
              </w:r>
              <w:proofErr w:type="spellEnd"/>
              <w:proofErr w:type="gramEnd"/>
              <w:r w:rsidRPr="003636D9">
                <w:rPr>
                  <w:color w:val="000000"/>
                </w:rPr>
                <w:t xml:space="preserve"> </w:t>
              </w:r>
              <w:proofErr w:type="spellStart"/>
              <w:r w:rsidRPr="003636D9">
                <w:rPr>
                  <w:color w:val="000000"/>
                </w:rPr>
                <w:t>pinoLed</w:t>
              </w:r>
              <w:proofErr w:type="spellEnd"/>
              <w:r w:rsidRPr="003636D9">
                <w:rPr>
                  <w:color w:val="000000"/>
                </w:rPr>
                <w:t xml:space="preserve"> = 13;</w:t>
              </w:r>
            </w:ins>
          </w:p>
          <w:p w14:paraId="6F089054" w14:textId="77777777" w:rsidR="00732EC2" w:rsidRPr="003636D9" w:rsidRDefault="00732EC2">
            <w:pPr>
              <w:pStyle w:val="NormalWeb"/>
              <w:spacing w:before="0" w:beforeAutospacing="0" w:after="30" w:afterAutospacing="0"/>
              <w:jc w:val="both"/>
              <w:rPr>
                <w:color w:val="000000"/>
              </w:rPr>
              <w:pPrChange w:id="125" w:author="Mateus Berardo de Souza Terra" w:date="2016-02-09T11:46:00Z">
                <w:pPr>
                  <w:pStyle w:val="NormalWeb"/>
                  <w:spacing w:before="0" w:beforeAutospacing="0" w:after="160" w:afterAutospacing="0"/>
                  <w:jc w:val="both"/>
                </w:pPr>
              </w:pPrChange>
            </w:pPr>
            <w:r w:rsidRPr="003636D9">
              <w:rPr>
                <w:color w:val="000000"/>
              </w:rPr>
              <w:t xml:space="preserve">Constante </w:t>
            </w:r>
            <w:proofErr w:type="spellStart"/>
            <w:proofErr w:type="gramStart"/>
            <w:ins w:id="126" w:author="Mateus Berardo de Souza Terra" w:date="2016-02-09T11:46:00Z">
              <w:r w:rsidRPr="003636D9">
                <w:rPr>
                  <w:color w:val="000000"/>
                </w:rPr>
                <w:t>Numero</w:t>
              </w:r>
              <w:proofErr w:type="spellEnd"/>
              <w:r w:rsidRPr="003636D9">
                <w:rPr>
                  <w:color w:val="000000"/>
                </w:rPr>
                <w:t xml:space="preserve"> </w:t>
              </w:r>
            </w:ins>
            <w:ins w:id="127" w:author="Mateus Berardo de Souza Terra" w:date="2016-02-09T11:45:00Z">
              <w:r w:rsidRPr="003636D9">
                <w:rPr>
                  <w:color w:val="000000"/>
                </w:rPr>
                <w:t xml:space="preserve"> </w:t>
              </w:r>
            </w:ins>
            <w:proofErr w:type="spellStart"/>
            <w:ins w:id="128" w:author="Mateus Berardo de Souza Terra" w:date="2016-02-09T11:46:00Z">
              <w:r w:rsidRPr="003636D9">
                <w:rPr>
                  <w:color w:val="000000"/>
                </w:rPr>
                <w:t>botao</w:t>
              </w:r>
              <w:proofErr w:type="spellEnd"/>
              <w:proofErr w:type="gramEnd"/>
              <w:r w:rsidRPr="003636D9">
                <w:rPr>
                  <w:color w:val="000000"/>
                </w:rPr>
                <w:t xml:space="preserve"> = 2;</w:t>
              </w:r>
            </w:ins>
          </w:p>
          <w:p w14:paraId="3695D808" w14:textId="77777777" w:rsidR="00732EC2" w:rsidRPr="003636D9" w:rsidRDefault="00732EC2">
            <w:pPr>
              <w:pStyle w:val="NormalWeb"/>
              <w:spacing w:before="0" w:beforeAutospacing="0" w:after="30" w:afterAutospacing="0"/>
              <w:jc w:val="both"/>
              <w:rPr>
                <w:ins w:id="129" w:author="Mateus Berardo de Souza Terra" w:date="2016-02-09T11:47:00Z"/>
                <w:color w:val="000000"/>
              </w:rPr>
              <w:pPrChange w:id="130" w:author="Mateus Berardo de Souza Terra" w:date="2016-02-09T11:46:00Z">
                <w:pPr>
                  <w:pStyle w:val="NormalWeb"/>
                  <w:spacing w:before="0" w:beforeAutospacing="0" w:after="160" w:afterAutospacing="0"/>
                  <w:jc w:val="both"/>
                </w:pPr>
              </w:pPrChange>
            </w:pPr>
          </w:p>
          <w:p w14:paraId="2D8D8BF1" w14:textId="77777777" w:rsidR="00732EC2" w:rsidRPr="003636D9" w:rsidRDefault="00732EC2">
            <w:pPr>
              <w:pStyle w:val="NormalWeb"/>
              <w:spacing w:before="0" w:beforeAutospacing="0" w:after="30" w:afterAutospacing="0"/>
              <w:jc w:val="both"/>
              <w:rPr>
                <w:ins w:id="131" w:author="Mateus Berardo de Souza Terra" w:date="2016-02-09T11:47:00Z"/>
                <w:color w:val="000000"/>
              </w:rPr>
              <w:pPrChange w:id="132" w:author="Mateus Berardo de Souza Terra" w:date="2016-02-09T11:46:00Z">
                <w:pPr>
                  <w:pStyle w:val="NormalWeb"/>
                  <w:spacing w:before="0" w:beforeAutospacing="0" w:after="160" w:afterAutospacing="0"/>
                  <w:jc w:val="both"/>
                </w:pPr>
              </w:pPrChange>
            </w:pPr>
            <w:proofErr w:type="spellStart"/>
            <w:proofErr w:type="gramStart"/>
            <w:ins w:id="133" w:author="Mateus Berardo de Souza Terra" w:date="2016-02-09T11:47:00Z">
              <w:r w:rsidRPr="003636D9">
                <w:rPr>
                  <w:color w:val="000000"/>
                </w:rPr>
                <w:t>Configuracao</w:t>
              </w:r>
              <w:proofErr w:type="spellEnd"/>
              <w:r w:rsidRPr="003636D9">
                <w:rPr>
                  <w:color w:val="000000"/>
                </w:rPr>
                <w:t>(</w:t>
              </w:r>
              <w:proofErr w:type="gramEnd"/>
              <w:r w:rsidRPr="003636D9">
                <w:rPr>
                  <w:color w:val="000000"/>
                </w:rPr>
                <w:t>){</w:t>
              </w:r>
            </w:ins>
          </w:p>
          <w:p w14:paraId="2A3E58A5" w14:textId="77777777" w:rsidR="00732EC2" w:rsidRPr="003636D9" w:rsidRDefault="00732EC2">
            <w:pPr>
              <w:pStyle w:val="NormalWeb"/>
              <w:spacing w:before="0" w:beforeAutospacing="0" w:after="30" w:afterAutospacing="0"/>
              <w:ind w:left="720"/>
              <w:jc w:val="both"/>
              <w:rPr>
                <w:ins w:id="134" w:author="Mateus Berardo de Souza Terra" w:date="2016-02-09T11:47:00Z"/>
                <w:color w:val="000000"/>
              </w:rPr>
              <w:pPrChange w:id="135" w:author="Mateus Berardo de Souza Terra" w:date="2016-02-09T11:47:00Z">
                <w:pPr>
                  <w:pStyle w:val="NormalWeb"/>
                  <w:spacing w:before="0" w:beforeAutospacing="0" w:after="160" w:afterAutospacing="0"/>
                  <w:jc w:val="both"/>
                </w:pPr>
              </w:pPrChange>
            </w:pPr>
            <w:proofErr w:type="spellStart"/>
            <w:ins w:id="136"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w:t>
              </w:r>
            </w:ins>
          </w:p>
          <w:p w14:paraId="34DB7F58" w14:textId="3F6D87BF" w:rsidR="00732EC2" w:rsidRPr="003636D9" w:rsidRDefault="00732EC2">
            <w:pPr>
              <w:pStyle w:val="NormalWeb"/>
              <w:spacing w:before="0" w:beforeAutospacing="0" w:after="30" w:afterAutospacing="0"/>
              <w:ind w:left="720"/>
              <w:jc w:val="both"/>
              <w:rPr>
                <w:color w:val="000000"/>
              </w:rPr>
              <w:pPrChange w:id="137" w:author="Mateus Berardo de Souza Terra" w:date="2016-02-09T11:47:00Z">
                <w:pPr>
                  <w:pStyle w:val="NormalWeb"/>
                  <w:spacing w:before="0" w:beforeAutospacing="0" w:after="160" w:afterAutospacing="0"/>
                  <w:jc w:val="both"/>
                </w:pPr>
              </w:pPrChange>
            </w:pPr>
            <w:proofErr w:type="spellStart"/>
            <w:ins w:id="138"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botao</w:t>
              </w:r>
              <w:proofErr w:type="spellEnd"/>
              <w:r w:rsidRPr="003636D9">
                <w:rPr>
                  <w:color w:val="000000"/>
                </w:rPr>
                <w:t xml:space="preserve">, </w:t>
              </w:r>
              <w:proofErr w:type="spellStart"/>
              <w:r w:rsidRPr="003636D9">
                <w:rPr>
                  <w:color w:val="000000"/>
                </w:rPr>
                <w:t>E</w:t>
              </w:r>
            </w:ins>
            <w:ins w:id="139" w:author="Mateus Berardo de Souza Terra" w:date="2016-02-09T11:48:00Z">
              <w:r w:rsidRPr="003636D9">
                <w:rPr>
                  <w:color w:val="000000"/>
                </w:rPr>
                <w:t>ntrada</w:t>
              </w:r>
            </w:ins>
            <w:r w:rsidRPr="003636D9">
              <w:rPr>
                <w:color w:val="000000"/>
              </w:rPr>
              <w:t>_PULLUP</w:t>
            </w:r>
            <w:proofErr w:type="spellEnd"/>
            <w:ins w:id="140" w:author="Mateus Berardo de Souza Terra" w:date="2016-02-09T11:48:00Z">
              <w:r w:rsidRPr="003636D9">
                <w:rPr>
                  <w:color w:val="000000"/>
                </w:rPr>
                <w:t>);</w:t>
              </w:r>
            </w:ins>
          </w:p>
          <w:p w14:paraId="63B11ECB" w14:textId="77777777" w:rsidR="00732EC2" w:rsidRPr="003636D9" w:rsidRDefault="00732EC2" w:rsidP="003636D9">
            <w:pPr>
              <w:pStyle w:val="NormalWeb"/>
              <w:spacing w:before="0" w:beforeAutospacing="0" w:after="30" w:afterAutospacing="0"/>
              <w:jc w:val="both"/>
              <w:rPr>
                <w:color w:val="000000"/>
              </w:rPr>
            </w:pPr>
            <w:r w:rsidRPr="003636D9">
              <w:rPr>
                <w:color w:val="000000"/>
              </w:rPr>
              <w:t>}</w:t>
            </w:r>
          </w:p>
          <w:p w14:paraId="1CF74B0F" w14:textId="77777777" w:rsidR="00732EC2" w:rsidRPr="003636D9" w:rsidRDefault="00732EC2" w:rsidP="003636D9">
            <w:pPr>
              <w:pStyle w:val="NormalWeb"/>
              <w:spacing w:before="0" w:beforeAutospacing="0" w:after="30" w:afterAutospacing="0"/>
              <w:jc w:val="both"/>
              <w:rPr>
                <w:color w:val="000000"/>
              </w:rPr>
            </w:pPr>
          </w:p>
          <w:p w14:paraId="560734D9" w14:textId="77777777" w:rsidR="00732EC2" w:rsidRPr="003636D9" w:rsidRDefault="00732EC2"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6D833DB9" w14:textId="77777777" w:rsidR="00732EC2" w:rsidRPr="003636D9" w:rsidRDefault="00732EC2" w:rsidP="003636D9">
            <w:pPr>
              <w:pStyle w:val="NormalWeb"/>
              <w:spacing w:before="0" w:beforeAutospacing="0" w:after="30" w:afterAutospacing="0"/>
              <w:ind w:left="720"/>
              <w:jc w:val="both"/>
              <w:rPr>
                <w:color w:val="000000"/>
              </w:rPr>
            </w:pPr>
            <w:proofErr w:type="spellStart"/>
            <w:r w:rsidRPr="003636D9">
              <w:rPr>
                <w:color w:val="000000"/>
              </w:rPr>
              <w:t>Numero</w:t>
            </w:r>
            <w:proofErr w:type="spellEnd"/>
            <w:r w:rsidRPr="003636D9">
              <w:rPr>
                <w:color w:val="000000"/>
              </w:rPr>
              <w:t xml:space="preserve"> </w:t>
            </w:r>
            <w:proofErr w:type="spellStart"/>
            <w:r w:rsidRPr="003636D9">
              <w:rPr>
                <w:color w:val="000000"/>
              </w:rPr>
              <w:t>estadoBotao</w:t>
            </w:r>
            <w:proofErr w:type="spellEnd"/>
            <w:r w:rsidRPr="003636D9">
              <w:rPr>
                <w:color w:val="000000"/>
              </w:rPr>
              <w:t xml:space="preserve"> = </w:t>
            </w:r>
            <w:proofErr w:type="spellStart"/>
            <w:proofErr w:type="gramStart"/>
            <w:r w:rsidRPr="003636D9">
              <w:rPr>
                <w:color w:val="000000"/>
              </w:rPr>
              <w:t>Pino.ler</w:t>
            </w:r>
            <w:proofErr w:type="spellEnd"/>
            <w:r w:rsidRPr="003636D9">
              <w:rPr>
                <w:color w:val="000000"/>
              </w:rPr>
              <w:t>(</w:t>
            </w:r>
            <w:proofErr w:type="spellStart"/>
            <w:proofErr w:type="gramEnd"/>
            <w:r w:rsidRPr="003636D9">
              <w:rPr>
                <w:color w:val="000000"/>
              </w:rPr>
              <w:t>Digital.botao</w:t>
            </w:r>
            <w:proofErr w:type="spellEnd"/>
            <w:r w:rsidRPr="003636D9">
              <w:rPr>
                <w:color w:val="000000"/>
              </w:rPr>
              <w:t>);</w:t>
            </w:r>
          </w:p>
          <w:p w14:paraId="5EE3DAB1" w14:textId="3AB8BAD3" w:rsidR="00732EC2" w:rsidRPr="003636D9" w:rsidRDefault="00732EC2" w:rsidP="003636D9">
            <w:pPr>
              <w:pStyle w:val="NormalWeb"/>
              <w:spacing w:before="0" w:beforeAutospacing="0" w:after="30" w:afterAutospacing="0"/>
              <w:ind w:left="720"/>
              <w:jc w:val="both"/>
              <w:rPr>
                <w:color w:val="000000"/>
              </w:rPr>
            </w:pPr>
            <w:proofErr w:type="gramStart"/>
            <w:r w:rsidRPr="003636D9">
              <w:rPr>
                <w:color w:val="000000"/>
              </w:rPr>
              <w:t>se</w:t>
            </w:r>
            <w:proofErr w:type="gramEnd"/>
            <w:r w:rsidRPr="003636D9">
              <w:rPr>
                <w:color w:val="000000"/>
              </w:rPr>
              <w:t xml:space="preserve"> (</w:t>
            </w:r>
            <w:proofErr w:type="spellStart"/>
            <w:r w:rsidRPr="003636D9">
              <w:rPr>
                <w:color w:val="000000"/>
              </w:rPr>
              <w:t>estadoBotao</w:t>
            </w:r>
            <w:proofErr w:type="spellEnd"/>
            <w:r w:rsidRPr="003636D9">
              <w:rPr>
                <w:color w:val="000000"/>
              </w:rPr>
              <w:t xml:space="preserve"> == Desligado){</w:t>
            </w:r>
          </w:p>
          <w:p w14:paraId="66499523" w14:textId="77777777" w:rsidR="00732EC2" w:rsidRPr="003636D9" w:rsidRDefault="00732EC2" w:rsidP="003636D9">
            <w:pPr>
              <w:pStyle w:val="NormalWeb"/>
              <w:spacing w:before="0" w:beforeAutospacing="0" w:after="30" w:afterAutospacing="0"/>
              <w:ind w:left="144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Ligado);</w:t>
            </w:r>
          </w:p>
          <w:p w14:paraId="2FEB3B94" w14:textId="77777777" w:rsidR="00732EC2" w:rsidRPr="003636D9" w:rsidRDefault="00732EC2" w:rsidP="003636D9">
            <w:pPr>
              <w:pStyle w:val="NormalWeb"/>
              <w:spacing w:before="0" w:beforeAutospacing="0" w:after="30" w:afterAutospacing="0"/>
              <w:ind w:left="1440"/>
              <w:jc w:val="both"/>
              <w:rPr>
                <w:color w:val="000000"/>
                <w:u w:val="single"/>
              </w:rPr>
            </w:pPr>
            <w:proofErr w:type="gramStart"/>
            <w:r w:rsidRPr="003636D9">
              <w:rPr>
                <w:color w:val="000000"/>
              </w:rPr>
              <w:t>esperar(</w:t>
            </w:r>
            <w:proofErr w:type="gramEnd"/>
            <w:r w:rsidRPr="003636D9">
              <w:rPr>
                <w:color w:val="000000"/>
              </w:rPr>
              <w:t>1000);</w:t>
            </w:r>
          </w:p>
          <w:p w14:paraId="6E596AC3" w14:textId="77777777" w:rsidR="00732EC2" w:rsidRPr="003636D9" w:rsidRDefault="00732EC2" w:rsidP="003636D9">
            <w:pPr>
              <w:pStyle w:val="NormalWeb"/>
              <w:spacing w:before="0" w:beforeAutospacing="0" w:after="30" w:afterAutospacing="0"/>
              <w:ind w:left="720"/>
              <w:jc w:val="both"/>
              <w:rPr>
                <w:color w:val="000000"/>
              </w:rPr>
            </w:pPr>
            <w:r w:rsidRPr="003636D9">
              <w:rPr>
                <w:color w:val="000000"/>
              </w:rPr>
              <w:t>}</w:t>
            </w:r>
          </w:p>
          <w:p w14:paraId="7761BE69" w14:textId="77777777" w:rsidR="00732EC2" w:rsidRPr="003636D9" w:rsidRDefault="00732EC2" w:rsidP="003636D9">
            <w:pPr>
              <w:pStyle w:val="NormalWeb"/>
              <w:spacing w:before="0" w:beforeAutospacing="0" w:after="30" w:afterAutospacing="0"/>
              <w:ind w:left="72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Desligado);</w:t>
            </w:r>
          </w:p>
          <w:p w14:paraId="296561D4" w14:textId="7BD2C0D8" w:rsidR="00732EC2" w:rsidRPr="003636D9" w:rsidRDefault="00732EC2" w:rsidP="003636D9">
            <w:pPr>
              <w:pStyle w:val="NormalWeb"/>
              <w:spacing w:before="0" w:beforeAutospacing="0" w:after="30" w:afterAutospacing="0"/>
              <w:jc w:val="both"/>
              <w:rPr>
                <w:b/>
                <w:color w:val="000000"/>
                <w:sz w:val="28"/>
                <w:szCs w:val="28"/>
                <w:u w:val="single"/>
              </w:rPr>
            </w:pPr>
            <w:r w:rsidRPr="003636D9">
              <w:rPr>
                <w:color w:val="000000"/>
              </w:rPr>
              <w:lastRenderedPageBreak/>
              <w:t>}</w:t>
            </w:r>
          </w:p>
        </w:tc>
      </w:tr>
    </w:tbl>
    <w:p w14:paraId="55221716"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EA4DF3A" w14:textId="77777777" w:rsidR="002D455D" w:rsidRDefault="00732EC2" w:rsidP="002D455D">
      <w:pPr>
        <w:pStyle w:val="NormalWeb"/>
        <w:shd w:val="clear" w:color="auto" w:fill="FFFFFF"/>
        <w:spacing w:before="0" w:beforeAutospacing="0" w:after="30" w:afterAutospacing="0"/>
        <w:jc w:val="both"/>
        <w:rPr>
          <w:color w:val="000000"/>
        </w:rPr>
      </w:pPr>
      <w:r w:rsidRPr="003636D9">
        <w:rPr>
          <w:color w:val="000000"/>
        </w:rPr>
        <w:tab/>
        <w:t>Como você pode perceber a leitura do botão fica invertida, logo, quando ele é pressionado, a leitura será igual a 0V ou desligado.</w:t>
      </w:r>
    </w:p>
    <w:p w14:paraId="03A6ADFC" w14:textId="236AAE13" w:rsidR="00140C6A" w:rsidRPr="003636D9" w:rsidRDefault="003636D9" w:rsidP="002D455D">
      <w:pPr>
        <w:pStyle w:val="NormalWeb"/>
        <w:shd w:val="clear" w:color="auto" w:fill="FFFFFF"/>
        <w:spacing w:before="0" w:beforeAutospacing="0" w:after="30" w:afterAutospacing="0"/>
        <w:jc w:val="both"/>
        <w:rPr>
          <w:b/>
          <w:sz w:val="32"/>
          <w:szCs w:val="32"/>
        </w:rPr>
      </w:pPr>
      <w:r w:rsidRPr="003636D9">
        <w:rPr>
          <w:b/>
          <w:sz w:val="32"/>
          <w:szCs w:val="32"/>
        </w:rPr>
        <w:t>5</w:t>
      </w:r>
      <w:r w:rsidR="00060A40">
        <w:rPr>
          <w:b/>
          <w:sz w:val="32"/>
          <w:szCs w:val="32"/>
        </w:rPr>
        <w:t xml:space="preserve">.3 </w:t>
      </w:r>
      <w:r w:rsidRPr="003636D9">
        <w:rPr>
          <w:b/>
          <w:sz w:val="32"/>
          <w:szCs w:val="32"/>
        </w:rPr>
        <w:t>Leitura Analógica para USB</w:t>
      </w:r>
      <w:r w:rsidR="00140C6A" w:rsidRPr="003636D9">
        <w:rPr>
          <w:b/>
          <w:sz w:val="32"/>
          <w:szCs w:val="32"/>
        </w:rPr>
        <w:t xml:space="preserve"> </w:t>
      </w:r>
    </w:p>
    <w:p w14:paraId="46672A57" w14:textId="77777777" w:rsidR="00D45940" w:rsidRDefault="00D45940" w:rsidP="003636D9">
      <w:pPr>
        <w:spacing w:after="30"/>
        <w:ind w:firstLine="360"/>
        <w:jc w:val="both"/>
        <w:rPr>
          <w:rFonts w:ascii="Times New Roman" w:hAnsi="Times New Roman" w:cs="Times New Roman"/>
          <w:sz w:val="24"/>
          <w:szCs w:val="24"/>
        </w:rPr>
      </w:pPr>
    </w:p>
    <w:p w14:paraId="2C6D4DDA" w14:textId="77777777" w:rsidR="00140C6A" w:rsidRPr="003636D9" w:rsidRDefault="00140C6A" w:rsidP="003636D9">
      <w:pPr>
        <w:spacing w:after="30"/>
        <w:ind w:firstLine="360"/>
        <w:jc w:val="both"/>
        <w:rPr>
          <w:rFonts w:ascii="Times New Roman" w:hAnsi="Times New Roman" w:cs="Times New Roman"/>
          <w:sz w:val="24"/>
          <w:szCs w:val="24"/>
        </w:rPr>
      </w:pPr>
      <w:r w:rsidRPr="003636D9">
        <w:rPr>
          <w:rFonts w:ascii="Times New Roman" w:hAnsi="Times New Roman" w:cs="Times New Roman"/>
          <w:sz w:val="24"/>
          <w:szCs w:val="24"/>
        </w:rPr>
        <w:t>Nesta unidade aprenderemos a fazer leituras de um LDR, um sensor resistivo muito utilizado para medir diferenças de luminosidade. Esse será o segundo sensor abordado nessa apostila, mas o primeiro que utiliza entradas analógicas.  Durante o desenvolvimento desse projeto, aprenderemos a utilizar a porta analógica do Arduino. Para desenvolvê-lo você precisará de:</w:t>
      </w:r>
    </w:p>
    <w:p w14:paraId="7EE8AA86" w14:textId="77777777" w:rsidR="003636D9" w:rsidRPr="003636D9" w:rsidRDefault="003636D9" w:rsidP="003636D9">
      <w:pPr>
        <w:spacing w:after="30"/>
        <w:ind w:firstLine="360"/>
        <w:jc w:val="both"/>
        <w:rPr>
          <w:rFonts w:ascii="Times New Roman" w:hAnsi="Times New Roman" w:cs="Times New Roman"/>
          <w:sz w:val="24"/>
          <w:szCs w:val="24"/>
        </w:rPr>
      </w:pPr>
    </w:p>
    <w:p w14:paraId="78506B99" w14:textId="40756FB8" w:rsidR="00140C6A" w:rsidRPr="003636D9" w:rsidRDefault="00060A40" w:rsidP="003636D9">
      <w:pPr>
        <w:pStyle w:val="PargrafodaLista"/>
        <w:numPr>
          <w:ilvl w:val="0"/>
          <w:numId w:val="92"/>
        </w:numPr>
        <w:spacing w:after="30"/>
        <w:jc w:val="both"/>
        <w:rPr>
          <w:rFonts w:ascii="Times New Roman" w:hAnsi="Times New Roman" w:cs="Times New Roman"/>
          <w:sz w:val="24"/>
          <w:szCs w:val="24"/>
        </w:rPr>
      </w:pPr>
      <w:proofErr w:type="spellStart"/>
      <w:r>
        <w:rPr>
          <w:rFonts w:ascii="Times New Roman" w:hAnsi="Times New Roman" w:cs="Times New Roman"/>
          <w:sz w:val="24"/>
          <w:szCs w:val="24"/>
        </w:rPr>
        <w:t>Protoboard</w:t>
      </w:r>
      <w:proofErr w:type="spellEnd"/>
    </w:p>
    <w:p w14:paraId="403CD0C1" w14:textId="1816D8FC" w:rsidR="00140C6A" w:rsidRPr="003636D9" w:rsidRDefault="00C50334" w:rsidP="003636D9">
      <w:pPr>
        <w:pStyle w:val="PargrafodaLista"/>
        <w:numPr>
          <w:ilvl w:val="0"/>
          <w:numId w:val="92"/>
        </w:num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LDR (Light </w:t>
      </w:r>
      <w:proofErr w:type="spellStart"/>
      <w:r w:rsidR="003636D9" w:rsidRPr="003636D9">
        <w:rPr>
          <w:rFonts w:ascii="Times New Roman" w:hAnsi="Times New Roman" w:cs="Times New Roman"/>
          <w:sz w:val="24"/>
          <w:szCs w:val="24"/>
        </w:rPr>
        <w:t>Dependant</w:t>
      </w:r>
      <w:proofErr w:type="spellEnd"/>
      <w:r w:rsidR="003636D9" w:rsidRPr="003636D9">
        <w:rPr>
          <w:rFonts w:ascii="Times New Roman" w:hAnsi="Times New Roman" w:cs="Times New Roman"/>
          <w:sz w:val="24"/>
          <w:szCs w:val="24"/>
        </w:rPr>
        <w:t xml:space="preserve"> Resisto</w:t>
      </w:r>
      <w:r w:rsidR="00060A40">
        <w:rPr>
          <w:rFonts w:ascii="Times New Roman" w:hAnsi="Times New Roman" w:cs="Times New Roman"/>
          <w:sz w:val="24"/>
          <w:szCs w:val="24"/>
        </w:rPr>
        <w:t>r)</w:t>
      </w:r>
    </w:p>
    <w:p w14:paraId="782165D6" w14:textId="494F9E24" w:rsidR="00140C6A" w:rsidRPr="003636D9" w:rsidRDefault="00140C6A" w:rsidP="003636D9">
      <w:pPr>
        <w:pStyle w:val="PargrafodaLista"/>
        <w:numPr>
          <w:ilvl w:val="0"/>
          <w:numId w:val="92"/>
        </w:numPr>
        <w:spacing w:after="30"/>
        <w:jc w:val="both"/>
        <w:rPr>
          <w:rFonts w:ascii="Times New Roman" w:hAnsi="Times New Roman" w:cs="Times New Roman"/>
          <w:sz w:val="24"/>
          <w:szCs w:val="24"/>
        </w:rPr>
      </w:pPr>
      <w:r w:rsidRPr="003636D9">
        <w:rPr>
          <w:rFonts w:ascii="Times New Roman" w:hAnsi="Times New Roman" w:cs="Times New Roman"/>
          <w:sz w:val="24"/>
          <w:szCs w:val="24"/>
        </w:rPr>
        <w:t>Resistor de 1K ohm;</w:t>
      </w:r>
      <w:r w:rsidR="003636D9" w:rsidRPr="003636D9">
        <w:rPr>
          <w:rFonts w:ascii="Times New Roman" w:hAnsi="Times New Roman" w:cs="Times New Roman"/>
          <w:sz w:val="24"/>
          <w:szCs w:val="24"/>
        </w:rPr>
        <w:t xml:space="preserve"> (Marrom, Preto, Vermelho)</w:t>
      </w:r>
    </w:p>
    <w:p w14:paraId="71BEF922" w14:textId="10489EBA" w:rsidR="00EC3C71" w:rsidRDefault="00EC3C71" w:rsidP="003636D9">
      <w:pPr>
        <w:spacing w:after="30"/>
        <w:jc w:val="both"/>
        <w:rPr>
          <w:rFonts w:ascii="Times New Roman" w:hAnsi="Times New Roman" w:cs="Times New Roman"/>
          <w:b/>
          <w:color w:val="000000"/>
          <w:sz w:val="28"/>
          <w:szCs w:val="28"/>
          <w:u w:val="single"/>
        </w:rPr>
      </w:pPr>
    </w:p>
    <w:p w14:paraId="7BD1DE6B" w14:textId="330A1FA2" w:rsidR="00140C6A" w:rsidRPr="003636D9" w:rsidRDefault="00140C6A" w:rsidP="003636D9">
      <w:pPr>
        <w:spacing w:after="30"/>
        <w:jc w:val="both"/>
        <w:rPr>
          <w:rFonts w:ascii="Times New Roman" w:hAnsi="Times New Roman" w:cs="Times New Roman"/>
          <w:color w:val="000000"/>
          <w:sz w:val="28"/>
          <w:szCs w:val="28"/>
        </w:rPr>
      </w:pPr>
      <w:r w:rsidRPr="003636D9">
        <w:rPr>
          <w:rFonts w:ascii="Times New Roman" w:hAnsi="Times New Roman" w:cs="Times New Roman"/>
          <w:b/>
          <w:color w:val="000000"/>
          <w:sz w:val="28"/>
          <w:szCs w:val="28"/>
          <w:u w:val="single"/>
        </w:rPr>
        <w:t>Montando o hardware</w:t>
      </w:r>
      <w:r w:rsidRPr="003636D9">
        <w:rPr>
          <w:rFonts w:ascii="Times New Roman" w:hAnsi="Times New Roman" w:cs="Times New Roman"/>
          <w:color w:val="000000"/>
          <w:sz w:val="28"/>
          <w:szCs w:val="28"/>
        </w:rPr>
        <w:t xml:space="preserve"> </w:t>
      </w:r>
    </w:p>
    <w:p w14:paraId="0E72A106" w14:textId="77777777" w:rsidR="003636D9" w:rsidRPr="003636D9" w:rsidRDefault="003636D9" w:rsidP="003636D9">
      <w:pPr>
        <w:spacing w:after="30"/>
        <w:jc w:val="both"/>
        <w:rPr>
          <w:rFonts w:ascii="Times New Roman" w:hAnsi="Times New Roman" w:cs="Times New Roman"/>
          <w:color w:val="000000"/>
          <w:sz w:val="28"/>
          <w:szCs w:val="28"/>
        </w:rPr>
      </w:pPr>
    </w:p>
    <w:p w14:paraId="3D4EB418" w14:textId="77777777" w:rsidR="00140C6A" w:rsidRPr="003636D9" w:rsidRDefault="00140C6A" w:rsidP="003636D9">
      <w:pPr>
        <w:pStyle w:val="NormalWeb"/>
        <w:shd w:val="clear" w:color="auto" w:fill="FFFFFF"/>
        <w:spacing w:before="0" w:beforeAutospacing="0" w:after="30" w:afterAutospacing="0"/>
        <w:ind w:firstLine="720"/>
        <w:jc w:val="both"/>
        <w:rPr>
          <w:color w:val="000000"/>
        </w:rPr>
      </w:pPr>
      <w:r w:rsidRPr="003636D9">
        <w:rPr>
          <w:color w:val="000000"/>
        </w:rPr>
        <w:t>Com o Arduino desconectado, monte o circuito mostrado abaixo:</w:t>
      </w:r>
      <w:ins w:id="141" w:author="Mateus Berardo de Souza Terra" w:date="2016-02-09T11:42:00Z">
        <w:r w:rsidRPr="003636D9">
          <w:rPr>
            <w:color w:val="000000"/>
          </w:rPr>
          <w:t xml:space="preserve"> </w:t>
        </w:r>
      </w:ins>
    </w:p>
    <w:p w14:paraId="0F5FD510" w14:textId="77777777" w:rsidR="00140C6A" w:rsidRPr="003636D9" w:rsidRDefault="00140C6A" w:rsidP="003636D9">
      <w:pPr>
        <w:spacing w:after="30"/>
        <w:jc w:val="both"/>
        <w:rPr>
          <w:rFonts w:ascii="Times New Roman" w:hAnsi="Times New Roman" w:cs="Times New Roman"/>
          <w:sz w:val="24"/>
          <w:szCs w:val="24"/>
        </w:rPr>
      </w:pPr>
    </w:p>
    <w:p w14:paraId="6A7D8035" w14:textId="77777777" w:rsidR="00140C6A" w:rsidRPr="003636D9" w:rsidRDefault="00140C6A" w:rsidP="003636D9">
      <w:pPr>
        <w:spacing w:after="30"/>
        <w:jc w:val="both"/>
        <w:rPr>
          <w:rFonts w:ascii="Times New Roman" w:hAnsi="Times New Roman" w:cs="Times New Roman"/>
          <w:b/>
          <w:noProof/>
          <w:sz w:val="32"/>
          <w:szCs w:val="32"/>
          <w:lang w:eastAsia="pt-BR"/>
        </w:rPr>
      </w:pPr>
    </w:p>
    <w:p w14:paraId="48F06050" w14:textId="49752089" w:rsidR="00EC3C71" w:rsidRDefault="00140C6A" w:rsidP="00EC3C71">
      <w:pPr>
        <w:spacing w:after="30"/>
        <w:jc w:val="center"/>
        <w:rPr>
          <w:rFonts w:ascii="Times New Roman" w:hAnsi="Times New Roman" w:cs="Times New Roman"/>
          <w:b/>
          <w:noProof/>
          <w:sz w:val="32"/>
          <w:szCs w:val="32"/>
          <w:lang w:val="en-US"/>
        </w:rPr>
      </w:pPr>
      <w:r w:rsidRPr="003636D9">
        <w:rPr>
          <w:rFonts w:ascii="Times New Roman" w:hAnsi="Times New Roman" w:cs="Times New Roman"/>
          <w:b/>
          <w:noProof/>
          <w:sz w:val="32"/>
          <w:szCs w:val="32"/>
          <w:lang w:eastAsia="pt-BR"/>
        </w:rPr>
        <w:drawing>
          <wp:inline distT="0" distB="0" distL="0" distR="0" wp14:anchorId="72BD866A" wp14:editId="2FB76ACB">
            <wp:extent cx="3819525" cy="3055620"/>
            <wp:effectExtent l="0" t="0" r="9525" b="0"/>
            <wp:docPr id="57" name="Imagem 57" descr="C:\Users\granix\AppData\Local\Microsoft\Windows\INetCache\Content.Word\LDR (s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AppData\Local\Microsoft\Windows\INetCache\Content.Word\LDR (serial).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51978"/>
                    <a:stretch/>
                  </pic:blipFill>
                  <pic:spPr bwMode="auto">
                    <a:xfrm>
                      <a:off x="0" y="0"/>
                      <a:ext cx="3830998" cy="3064798"/>
                    </a:xfrm>
                    <a:prstGeom prst="rect">
                      <a:avLst/>
                    </a:prstGeom>
                    <a:noFill/>
                    <a:ln>
                      <a:noFill/>
                    </a:ln>
                    <a:extLst>
                      <a:ext uri="{53640926-AAD7-44D8-BBD7-CCE9431645EC}">
                        <a14:shadowObscured xmlns:a14="http://schemas.microsoft.com/office/drawing/2010/main"/>
                      </a:ext>
                    </a:extLst>
                  </pic:spPr>
                </pic:pic>
              </a:graphicData>
            </a:graphic>
          </wp:inline>
        </w:drawing>
      </w:r>
    </w:p>
    <w:p w14:paraId="43671947" w14:textId="77777777" w:rsidR="00EC3C71" w:rsidRDefault="00EC3C71" w:rsidP="003636D9">
      <w:pPr>
        <w:spacing w:after="30"/>
        <w:jc w:val="both"/>
        <w:rPr>
          <w:rFonts w:ascii="Times New Roman" w:hAnsi="Times New Roman" w:cs="Times New Roman"/>
          <w:b/>
          <w:noProof/>
          <w:sz w:val="32"/>
          <w:szCs w:val="32"/>
          <w:lang w:val="en-US"/>
        </w:rPr>
      </w:pPr>
    </w:p>
    <w:p w14:paraId="6BAC5056" w14:textId="2035E6DE" w:rsidR="00140C6A" w:rsidRPr="003636D9" w:rsidRDefault="00140C6A" w:rsidP="00EC3C71">
      <w:pPr>
        <w:spacing w:after="30"/>
        <w:jc w:val="center"/>
        <w:rPr>
          <w:rFonts w:ascii="Times New Roman" w:hAnsi="Times New Roman" w:cs="Times New Roman"/>
          <w:b/>
          <w:noProof/>
          <w:sz w:val="32"/>
          <w:szCs w:val="32"/>
          <w:lang w:eastAsia="pt-BR"/>
        </w:rPr>
      </w:pPr>
      <w:r w:rsidRPr="003636D9">
        <w:rPr>
          <w:rFonts w:ascii="Times New Roman" w:hAnsi="Times New Roman" w:cs="Times New Roman"/>
          <w:b/>
          <w:noProof/>
          <w:sz w:val="32"/>
          <w:szCs w:val="32"/>
          <w:lang w:eastAsia="pt-BR"/>
        </w:rPr>
        <w:lastRenderedPageBreak/>
        <w:drawing>
          <wp:inline distT="0" distB="0" distL="0" distR="0" wp14:anchorId="041A6523" wp14:editId="66088FD5">
            <wp:extent cx="2933700" cy="2585830"/>
            <wp:effectExtent l="0" t="0" r="0" b="5080"/>
            <wp:docPr id="58" name="Imagem 58" descr="LDR (serial)(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DR (serial)(esquematico"/>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42952" cy="2593985"/>
                    </a:xfrm>
                    <a:prstGeom prst="rect">
                      <a:avLst/>
                    </a:prstGeom>
                    <a:noFill/>
                    <a:ln>
                      <a:noFill/>
                    </a:ln>
                  </pic:spPr>
                </pic:pic>
              </a:graphicData>
            </a:graphic>
          </wp:inline>
        </w:drawing>
      </w:r>
    </w:p>
    <w:p w14:paraId="5E9823C4" w14:textId="77777777" w:rsidR="003636D9" w:rsidRPr="003636D9" w:rsidRDefault="003636D9" w:rsidP="003636D9">
      <w:pPr>
        <w:spacing w:after="30"/>
        <w:jc w:val="both"/>
        <w:rPr>
          <w:rFonts w:ascii="Times New Roman" w:hAnsi="Times New Roman" w:cs="Times New Roman"/>
          <w:b/>
          <w:color w:val="000000"/>
          <w:sz w:val="24"/>
          <w:szCs w:val="24"/>
          <w:u w:val="single"/>
        </w:rPr>
      </w:pPr>
    </w:p>
    <w:p w14:paraId="4C92E056" w14:textId="77777777" w:rsidR="00140C6A" w:rsidRPr="00EC3C71" w:rsidRDefault="00140C6A" w:rsidP="003636D9">
      <w:pPr>
        <w:spacing w:after="30"/>
        <w:jc w:val="both"/>
        <w:rPr>
          <w:rFonts w:ascii="Times New Roman" w:hAnsi="Times New Roman" w:cs="Times New Roman"/>
          <w:b/>
          <w:noProof/>
          <w:sz w:val="28"/>
          <w:szCs w:val="28"/>
          <w:lang w:eastAsia="pt-BR"/>
        </w:rPr>
      </w:pPr>
      <w:r w:rsidRPr="00EC3C71">
        <w:rPr>
          <w:rFonts w:ascii="Times New Roman" w:hAnsi="Times New Roman" w:cs="Times New Roman"/>
          <w:b/>
          <w:color w:val="000000"/>
          <w:sz w:val="28"/>
          <w:szCs w:val="28"/>
          <w:u w:val="single"/>
        </w:rPr>
        <w:t>Analisando o hardware</w:t>
      </w:r>
    </w:p>
    <w:p w14:paraId="0DA10613" w14:textId="77777777" w:rsidR="003636D9" w:rsidRPr="003636D9" w:rsidRDefault="003636D9" w:rsidP="003636D9">
      <w:pPr>
        <w:spacing w:after="30"/>
        <w:jc w:val="both"/>
        <w:rPr>
          <w:rFonts w:ascii="Times New Roman" w:hAnsi="Times New Roman" w:cs="Times New Roman"/>
          <w:sz w:val="24"/>
          <w:szCs w:val="24"/>
        </w:rPr>
      </w:pPr>
    </w:p>
    <w:p w14:paraId="39B52F11" w14:textId="1705E202"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b/>
        <w:t>O hardware desse projeto é extremamente simples. O Arduino alimenta o circuito por meio da porta 5V, a corrente flui pelo LDR, que de acordo com a luz do ambiente varia sua resistência, alterando a quantidade de energia que passa por ele. Em seguida, essa energia volta para a placa, fechando o circuito. Há um resistor conectado ao GND do Arduino e a uma das extremidades do LDR (esse componente não possui polaridade), atuando como um filtro e e</w:t>
      </w:r>
      <w:r w:rsidR="00060A40">
        <w:rPr>
          <w:rFonts w:ascii="Times New Roman" w:hAnsi="Times New Roman" w:cs="Times New Roman"/>
          <w:sz w:val="24"/>
          <w:szCs w:val="24"/>
        </w:rPr>
        <w:t>stabilizando a tensão de</w:t>
      </w:r>
      <w:r w:rsidRPr="003636D9">
        <w:rPr>
          <w:rFonts w:ascii="Times New Roman" w:hAnsi="Times New Roman" w:cs="Times New Roman"/>
          <w:sz w:val="24"/>
          <w:szCs w:val="24"/>
        </w:rPr>
        <w:t xml:space="preserve"> saídas. Essa mesma perna do LDR ligada ao resistor é conectada na porta A0 do Arduino, para que possamos fazer as leituras necessárias. </w:t>
      </w:r>
    </w:p>
    <w:p w14:paraId="7572C1A5" w14:textId="77777777" w:rsidR="003636D9" w:rsidRPr="003636D9" w:rsidRDefault="003636D9" w:rsidP="003636D9">
      <w:pPr>
        <w:pStyle w:val="NormalWeb"/>
        <w:shd w:val="clear" w:color="auto" w:fill="FFFFFF"/>
        <w:spacing w:before="0" w:beforeAutospacing="0" w:after="30" w:afterAutospacing="0"/>
        <w:jc w:val="both"/>
        <w:rPr>
          <w:b/>
          <w:color w:val="000000"/>
          <w:u w:val="single"/>
        </w:rPr>
      </w:pPr>
    </w:p>
    <w:p w14:paraId="76DB6142" w14:textId="77777777" w:rsidR="00140C6A" w:rsidRPr="00EC3C71" w:rsidRDefault="00140C6A" w:rsidP="003636D9">
      <w:pPr>
        <w:pStyle w:val="NormalWeb"/>
        <w:shd w:val="clear" w:color="auto" w:fill="FFFFFF"/>
        <w:spacing w:before="0" w:beforeAutospacing="0" w:after="30" w:afterAutospacing="0"/>
        <w:jc w:val="both"/>
        <w:rPr>
          <w:ins w:id="142" w:author="Mateus Berardo de Souza Terra" w:date="2016-02-09T11:44:00Z"/>
          <w:b/>
          <w:color w:val="000000"/>
          <w:sz w:val="28"/>
          <w:szCs w:val="28"/>
          <w:u w:val="single"/>
        </w:rPr>
      </w:pPr>
      <w:ins w:id="143" w:author="Mateus Berardo de Souza Terra" w:date="2016-02-09T11:44:00Z">
        <w:r w:rsidRPr="00EC3C71">
          <w:rPr>
            <w:b/>
            <w:color w:val="000000"/>
            <w:sz w:val="28"/>
            <w:szCs w:val="28"/>
            <w:u w:val="single"/>
          </w:rPr>
          <w:t>O Código</w:t>
        </w:r>
      </w:ins>
    </w:p>
    <w:p w14:paraId="4E7BC05D" w14:textId="77777777" w:rsidR="003636D9" w:rsidRPr="003636D9" w:rsidRDefault="003636D9" w:rsidP="003636D9">
      <w:pPr>
        <w:spacing w:after="30"/>
        <w:jc w:val="both"/>
        <w:rPr>
          <w:rFonts w:ascii="Times New Roman" w:hAnsi="Times New Roman" w:cs="Times New Roman"/>
          <w:sz w:val="24"/>
          <w:szCs w:val="24"/>
        </w:rPr>
      </w:pPr>
    </w:p>
    <w:p w14:paraId="592F291F" w14:textId="77777777" w:rsidR="00140C6A" w:rsidRDefault="00140C6A" w:rsidP="003636D9">
      <w:pPr>
        <w:spacing w:after="30"/>
        <w:jc w:val="both"/>
        <w:rPr>
          <w:rFonts w:ascii="Times New Roman" w:hAnsi="Times New Roman" w:cs="Times New Roman"/>
          <w:color w:val="000000"/>
        </w:rPr>
      </w:pPr>
      <w:r w:rsidRPr="003636D9">
        <w:rPr>
          <w:rFonts w:ascii="Times New Roman" w:hAnsi="Times New Roman" w:cs="Times New Roman"/>
          <w:sz w:val="24"/>
          <w:szCs w:val="24"/>
        </w:rPr>
        <w:tab/>
      </w:r>
      <w:ins w:id="144" w:author="Mateus Berardo de Souza Terra" w:date="2016-02-09T11:44:00Z">
        <w:r w:rsidRPr="003636D9">
          <w:rPr>
            <w:rFonts w:ascii="Times New Roman" w:hAnsi="Times New Roman" w:cs="Times New Roman"/>
            <w:color w:val="000000"/>
          </w:rPr>
          <w:t>Abra a IDE do Brino e digite o código abaixo ou baixe</w:t>
        </w:r>
      </w:ins>
      <w:r w:rsidRPr="003636D9">
        <w:rPr>
          <w:rFonts w:ascii="Times New Roman" w:hAnsi="Times New Roman" w:cs="Times New Roman"/>
          <w:color w:val="000000"/>
        </w:rPr>
        <w:t>-o</w:t>
      </w:r>
      <w:ins w:id="145" w:author="Mateus Berardo de Souza Terra" w:date="2016-02-09T11:44:00Z">
        <w:r w:rsidRPr="003636D9">
          <w:rPr>
            <w:rFonts w:ascii="Times New Roman" w:hAnsi="Times New Roman" w:cs="Times New Roman"/>
            <w:color w:val="000000"/>
          </w:rPr>
          <w:t xml:space="preserve"> da página do </w:t>
        </w:r>
      </w:ins>
      <w:r w:rsidRPr="003636D9">
        <w:rPr>
          <w:rFonts w:ascii="Times New Roman" w:hAnsi="Times New Roman" w:cs="Times New Roman"/>
          <w:color w:val="000000"/>
        </w:rPr>
        <w:t>GitHub</w:t>
      </w:r>
      <w:ins w:id="146" w:author="Mateus Berardo de Souza Terra" w:date="2016-02-09T11:44:00Z">
        <w:r w:rsidRPr="003636D9">
          <w:rPr>
            <w:rFonts w:ascii="Times New Roman" w:hAnsi="Times New Roman" w:cs="Times New Roman"/>
            <w:color w:val="000000"/>
          </w:rPr>
          <w:t xml:space="preserve"> da apostila</w:t>
        </w:r>
      </w:ins>
      <w:ins w:id="147" w:author="Mateus Berardo de Souza Terra" w:date="2016-02-09T11:45:00Z">
        <w:r w:rsidRPr="003636D9">
          <w:rPr>
            <w:rFonts w:ascii="Times New Roman" w:hAnsi="Times New Roman" w:cs="Times New Roman"/>
            <w:color w:val="000000"/>
          </w:rPr>
          <w:t>.</w:t>
        </w:r>
      </w:ins>
    </w:p>
    <w:p w14:paraId="7ED026CA" w14:textId="77777777" w:rsidR="00D45940" w:rsidRPr="003636D9" w:rsidRDefault="00D45940" w:rsidP="003636D9">
      <w:pPr>
        <w:spacing w:after="30"/>
        <w:jc w:val="both"/>
        <w:rPr>
          <w:rFonts w:ascii="Times New Roman" w:hAnsi="Times New Roman" w:cs="Times New Roman"/>
          <w:color w:val="000000"/>
        </w:rPr>
      </w:pPr>
    </w:p>
    <w:tbl>
      <w:tblPr>
        <w:tblStyle w:val="Tabelacomgrade"/>
        <w:tblpPr w:leftFromText="180" w:rightFromText="180" w:vertAnchor="text" w:tblpY="1"/>
        <w:tblOverlap w:val="never"/>
        <w:tblW w:w="9535" w:type="dxa"/>
        <w:tblLook w:val="04A0" w:firstRow="1" w:lastRow="0" w:firstColumn="1" w:lastColumn="0" w:noHBand="0" w:noVBand="1"/>
      </w:tblPr>
      <w:tblGrid>
        <w:gridCol w:w="9535"/>
      </w:tblGrid>
      <w:tr w:rsidR="00140C6A" w:rsidRPr="003636D9" w14:paraId="3C291D15" w14:textId="77777777" w:rsidTr="002D455D">
        <w:tc>
          <w:tcPr>
            <w:tcW w:w="9535" w:type="dxa"/>
          </w:tcPr>
          <w:p w14:paraId="014965C1" w14:textId="10186A4A" w:rsidR="00140C6A" w:rsidRPr="003636D9" w:rsidRDefault="003636D9" w:rsidP="002D455D">
            <w:pPr>
              <w:spacing w:after="30"/>
              <w:rPr>
                <w:rFonts w:ascii="Times New Roman" w:hAnsi="Times New Roman" w:cs="Times New Roman"/>
                <w:color w:val="000000"/>
              </w:rPr>
            </w:pPr>
            <w:r w:rsidRPr="003636D9">
              <w:rPr>
                <w:rFonts w:ascii="Times New Roman" w:hAnsi="Times New Roman" w:cs="Times New Roman"/>
                <w:color w:val="000000"/>
              </w:rPr>
              <w:t>//Projeto 3</w:t>
            </w:r>
            <w:r w:rsidR="00060A40">
              <w:rPr>
                <w:rFonts w:ascii="Times New Roman" w:hAnsi="Times New Roman" w:cs="Times New Roman"/>
                <w:color w:val="000000"/>
              </w:rPr>
              <w:t xml:space="preserve"> – Leitura Analógica Para USB</w:t>
            </w:r>
          </w:p>
          <w:p w14:paraId="652A2ED0" w14:textId="77777777" w:rsidR="003636D9" w:rsidRPr="003636D9" w:rsidRDefault="003636D9" w:rsidP="002D455D">
            <w:pPr>
              <w:spacing w:after="30"/>
              <w:rPr>
                <w:rFonts w:ascii="Times New Roman" w:hAnsi="Times New Roman" w:cs="Times New Roman"/>
                <w:color w:val="000000"/>
              </w:rPr>
            </w:pPr>
          </w:p>
          <w:p w14:paraId="77D14845" w14:textId="7922BEE3"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 xml:space="preserve">Numero Constante </w:t>
            </w:r>
            <w:r w:rsidR="003636D9" w:rsidRPr="003636D9">
              <w:rPr>
                <w:rFonts w:ascii="Times New Roman" w:hAnsi="Times New Roman" w:cs="Times New Roman"/>
                <w:color w:val="000000"/>
              </w:rPr>
              <w:t>A</w:t>
            </w:r>
            <w:r w:rsidR="00060A40">
              <w:rPr>
                <w:rFonts w:ascii="Times New Roman" w:hAnsi="Times New Roman" w:cs="Times New Roman"/>
                <w:color w:val="000000"/>
              </w:rPr>
              <w:t>LDR = 0;</w:t>
            </w:r>
          </w:p>
          <w:p w14:paraId="32CE70E3" w14:textId="45020F03"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Numero leitura;</w:t>
            </w:r>
          </w:p>
          <w:p w14:paraId="34CD702F" w14:textId="77777777" w:rsidR="00140C6A" w:rsidRPr="003636D9" w:rsidRDefault="00140C6A" w:rsidP="002D455D">
            <w:pPr>
              <w:spacing w:after="30"/>
              <w:rPr>
                <w:rFonts w:ascii="Times New Roman" w:hAnsi="Times New Roman" w:cs="Times New Roman"/>
                <w:color w:val="000000"/>
              </w:rPr>
            </w:pPr>
          </w:p>
          <w:p w14:paraId="48558BFF" w14:textId="77777777" w:rsidR="00140C6A" w:rsidRPr="003636D9" w:rsidRDefault="00140C6A" w:rsidP="002D455D">
            <w:pPr>
              <w:spacing w:after="30"/>
              <w:rPr>
                <w:rFonts w:ascii="Times New Roman" w:hAnsi="Times New Roman" w:cs="Times New Roman"/>
                <w:color w:val="000000"/>
              </w:rPr>
            </w:pPr>
            <w:proofErr w:type="spellStart"/>
            <w:proofErr w:type="gramStart"/>
            <w:r w:rsidRPr="003636D9">
              <w:rPr>
                <w:rFonts w:ascii="Times New Roman" w:hAnsi="Times New Roman" w:cs="Times New Roman"/>
                <w:color w:val="000000"/>
              </w:rPr>
              <w:t>Configuracao</w:t>
            </w:r>
            <w:proofErr w:type="spellEnd"/>
            <w:r w:rsidRPr="003636D9">
              <w:rPr>
                <w:rFonts w:ascii="Times New Roman" w:hAnsi="Times New Roman" w:cs="Times New Roman"/>
                <w:color w:val="000000"/>
              </w:rPr>
              <w:t>(</w:t>
            </w:r>
            <w:proofErr w:type="gramEnd"/>
            <w:r w:rsidRPr="003636D9">
              <w:rPr>
                <w:rFonts w:ascii="Times New Roman" w:hAnsi="Times New Roman" w:cs="Times New Roman"/>
                <w:color w:val="000000"/>
              </w:rPr>
              <w:t>) {</w:t>
            </w:r>
          </w:p>
          <w:p w14:paraId="14E89613" w14:textId="4EDB09AA" w:rsidR="00140C6A" w:rsidRPr="003636D9" w:rsidRDefault="00140C6A" w:rsidP="000F1E4F">
            <w:pPr>
              <w:spacing w:after="30"/>
              <w:ind w:left="720"/>
              <w:rPr>
                <w:rFonts w:ascii="Times New Roman" w:hAnsi="Times New Roman" w:cs="Times New Roman"/>
                <w:color w:val="000000"/>
              </w:rPr>
            </w:pPr>
            <w:proofErr w:type="spellStart"/>
            <w:r w:rsidRPr="003636D9">
              <w:rPr>
                <w:rFonts w:ascii="Times New Roman" w:hAnsi="Times New Roman" w:cs="Times New Roman"/>
                <w:color w:val="000000"/>
              </w:rPr>
              <w:t>USB.conectar</w:t>
            </w:r>
            <w:proofErr w:type="spellEnd"/>
            <w:r w:rsidRPr="003636D9">
              <w:rPr>
                <w:rFonts w:ascii="Times New Roman" w:hAnsi="Times New Roman" w:cs="Times New Roman"/>
                <w:color w:val="000000"/>
              </w:rPr>
              <w:t>(9600);</w:t>
            </w:r>
          </w:p>
          <w:p w14:paraId="39D2019D" w14:textId="77777777"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w:t>
            </w:r>
          </w:p>
          <w:p w14:paraId="4894AC0B" w14:textId="77777777" w:rsidR="00140C6A" w:rsidRPr="003636D9" w:rsidRDefault="00140C6A" w:rsidP="002D455D">
            <w:pPr>
              <w:spacing w:after="30"/>
              <w:rPr>
                <w:rFonts w:ascii="Times New Roman" w:hAnsi="Times New Roman" w:cs="Times New Roman"/>
                <w:color w:val="000000"/>
              </w:rPr>
            </w:pPr>
          </w:p>
          <w:p w14:paraId="0A98EAD4" w14:textId="77777777" w:rsidR="00140C6A" w:rsidRPr="003636D9" w:rsidRDefault="00140C6A" w:rsidP="002D455D">
            <w:pPr>
              <w:spacing w:after="30"/>
              <w:rPr>
                <w:rFonts w:ascii="Times New Roman" w:hAnsi="Times New Roman" w:cs="Times New Roman"/>
                <w:color w:val="000000"/>
              </w:rPr>
            </w:pPr>
            <w:proofErr w:type="gramStart"/>
            <w:r w:rsidRPr="003636D9">
              <w:rPr>
                <w:rFonts w:ascii="Times New Roman" w:hAnsi="Times New Roman" w:cs="Times New Roman"/>
                <w:color w:val="000000"/>
              </w:rPr>
              <w:t>Principal(</w:t>
            </w:r>
            <w:proofErr w:type="gramEnd"/>
            <w:r w:rsidRPr="003636D9">
              <w:rPr>
                <w:rFonts w:ascii="Times New Roman" w:hAnsi="Times New Roman" w:cs="Times New Roman"/>
                <w:color w:val="000000"/>
              </w:rPr>
              <w:t>) {</w:t>
            </w:r>
          </w:p>
          <w:p w14:paraId="27758FC6" w14:textId="7FE6ECE7" w:rsidR="00140C6A" w:rsidRPr="003636D9" w:rsidRDefault="00140C6A" w:rsidP="000F1E4F">
            <w:pPr>
              <w:spacing w:after="30"/>
              <w:ind w:left="720"/>
              <w:rPr>
                <w:rFonts w:ascii="Times New Roman" w:hAnsi="Times New Roman" w:cs="Times New Roman"/>
                <w:color w:val="000000"/>
              </w:rPr>
            </w:pPr>
            <w:proofErr w:type="gramStart"/>
            <w:r w:rsidRPr="003636D9">
              <w:rPr>
                <w:rFonts w:ascii="Times New Roman" w:hAnsi="Times New Roman" w:cs="Times New Roman"/>
                <w:color w:val="000000"/>
              </w:rPr>
              <w:t>leitura</w:t>
            </w:r>
            <w:proofErr w:type="gramEnd"/>
            <w:r w:rsidRPr="003636D9">
              <w:rPr>
                <w:rFonts w:ascii="Times New Roman" w:hAnsi="Times New Roman" w:cs="Times New Roman"/>
                <w:color w:val="000000"/>
              </w:rPr>
              <w:t xml:space="preserve"> = </w:t>
            </w:r>
            <w:proofErr w:type="spellStart"/>
            <w:r w:rsidRPr="003636D9">
              <w:rPr>
                <w:rFonts w:ascii="Times New Roman" w:hAnsi="Times New Roman" w:cs="Times New Roman"/>
                <w:color w:val="000000"/>
              </w:rPr>
              <w:t>Pino.</w:t>
            </w:r>
            <w:r w:rsidR="003636D9" w:rsidRPr="003636D9">
              <w:rPr>
                <w:rFonts w:ascii="Times New Roman" w:hAnsi="Times New Roman" w:cs="Times New Roman"/>
                <w:color w:val="000000"/>
              </w:rPr>
              <w:t>ler</w:t>
            </w:r>
            <w:proofErr w:type="spellEnd"/>
            <w:r w:rsidRPr="003636D9">
              <w:rPr>
                <w:rFonts w:ascii="Times New Roman" w:hAnsi="Times New Roman" w:cs="Times New Roman"/>
                <w:color w:val="000000"/>
              </w:rPr>
              <w:t>(</w:t>
            </w:r>
            <w:r w:rsidR="003636D9" w:rsidRPr="003636D9">
              <w:rPr>
                <w:rFonts w:ascii="Times New Roman" w:hAnsi="Times New Roman" w:cs="Times New Roman"/>
                <w:color w:val="000000"/>
              </w:rPr>
              <w:t>A</w:t>
            </w:r>
            <w:r w:rsidRPr="003636D9">
              <w:rPr>
                <w:rFonts w:ascii="Times New Roman" w:hAnsi="Times New Roman" w:cs="Times New Roman"/>
                <w:color w:val="000000"/>
              </w:rPr>
              <w:t>LDR);</w:t>
            </w:r>
          </w:p>
          <w:p w14:paraId="641960B7" w14:textId="0BA1CEE3" w:rsidR="00140C6A" w:rsidRPr="003636D9" w:rsidRDefault="00140C6A" w:rsidP="000F1E4F">
            <w:pPr>
              <w:spacing w:after="30"/>
              <w:ind w:left="720"/>
              <w:rPr>
                <w:rFonts w:ascii="Times New Roman" w:hAnsi="Times New Roman" w:cs="Times New Roman"/>
                <w:color w:val="000000"/>
              </w:rPr>
            </w:pPr>
            <w:r w:rsidRPr="003636D9">
              <w:rPr>
                <w:rFonts w:ascii="Times New Roman" w:hAnsi="Times New Roman" w:cs="Times New Roman"/>
                <w:color w:val="000000"/>
              </w:rPr>
              <w:t>USB.enviar</w:t>
            </w:r>
            <w:r w:rsidR="00060A40">
              <w:rPr>
                <w:rFonts w:ascii="Times New Roman" w:hAnsi="Times New Roman" w:cs="Times New Roman"/>
                <w:color w:val="000000"/>
              </w:rPr>
              <w:t>ln</w:t>
            </w:r>
            <w:r w:rsidRPr="003636D9">
              <w:rPr>
                <w:rFonts w:ascii="Times New Roman" w:hAnsi="Times New Roman" w:cs="Times New Roman"/>
                <w:color w:val="000000"/>
              </w:rPr>
              <w:t>(leitura);</w:t>
            </w:r>
          </w:p>
          <w:p w14:paraId="3CA038C1" w14:textId="3628E90E" w:rsidR="00140C6A" w:rsidRPr="003636D9" w:rsidRDefault="00140C6A" w:rsidP="000F1E4F">
            <w:pPr>
              <w:spacing w:after="30"/>
              <w:ind w:left="720"/>
              <w:rPr>
                <w:rFonts w:ascii="Times New Roman" w:hAnsi="Times New Roman" w:cs="Times New Roman"/>
                <w:color w:val="000000"/>
              </w:rPr>
            </w:pPr>
            <w:proofErr w:type="gramStart"/>
            <w:r w:rsidRPr="003636D9">
              <w:rPr>
                <w:rFonts w:ascii="Times New Roman" w:hAnsi="Times New Roman" w:cs="Times New Roman"/>
                <w:color w:val="000000"/>
              </w:rPr>
              <w:t>esperar(</w:t>
            </w:r>
            <w:proofErr w:type="gramEnd"/>
            <w:r w:rsidRPr="003636D9">
              <w:rPr>
                <w:rFonts w:ascii="Times New Roman" w:hAnsi="Times New Roman" w:cs="Times New Roman"/>
                <w:color w:val="000000"/>
              </w:rPr>
              <w:t>500);</w:t>
            </w:r>
          </w:p>
          <w:p w14:paraId="54B4EE5C" w14:textId="73B6872C"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w:t>
            </w:r>
          </w:p>
        </w:tc>
      </w:tr>
    </w:tbl>
    <w:p w14:paraId="09C3F1E8" w14:textId="77777777" w:rsidR="00140C6A" w:rsidRPr="003636D9" w:rsidRDefault="00140C6A"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lastRenderedPageBreak/>
        <w:t>Analisando o código</w:t>
      </w:r>
    </w:p>
    <w:p w14:paraId="7C8F9F80" w14:textId="77777777" w:rsidR="003636D9" w:rsidRPr="003636D9" w:rsidRDefault="003636D9" w:rsidP="003636D9">
      <w:pPr>
        <w:spacing w:after="30"/>
        <w:jc w:val="both"/>
        <w:rPr>
          <w:rFonts w:ascii="Times New Roman" w:hAnsi="Times New Roman" w:cs="Times New Roman"/>
          <w:sz w:val="24"/>
          <w:szCs w:val="24"/>
        </w:rPr>
      </w:pPr>
    </w:p>
    <w:p w14:paraId="3D240C40" w14:textId="2CE6EB09"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O código começa definindo a porta de entrada do sensor e, em seguida, cria a variável que vai guardar o valor das medidas. Essa parte do código está exposta abaixo:</w:t>
      </w:r>
    </w:p>
    <w:p w14:paraId="126D15C3" w14:textId="77777777" w:rsidR="00D45940" w:rsidRDefault="00D45940" w:rsidP="003636D9">
      <w:pPr>
        <w:spacing w:after="30" w:line="240" w:lineRule="auto"/>
        <w:jc w:val="both"/>
        <w:rPr>
          <w:rFonts w:ascii="Times New Roman" w:hAnsi="Times New Roman" w:cs="Times New Roman"/>
          <w:sz w:val="24"/>
          <w:szCs w:val="24"/>
        </w:rPr>
      </w:pPr>
    </w:p>
    <w:p w14:paraId="2AF6CB38" w14:textId="77777777" w:rsidR="00140C6A" w:rsidRPr="003636D9" w:rsidRDefault="00140C6A" w:rsidP="003636D9">
      <w:pPr>
        <w:spacing w:after="30" w:line="240" w:lineRule="auto"/>
        <w:jc w:val="both"/>
        <w:rPr>
          <w:rFonts w:ascii="Times New Roman" w:hAnsi="Times New Roman" w:cs="Times New Roman"/>
          <w:i/>
          <w:color w:val="000000"/>
        </w:rPr>
      </w:pPr>
      <w:r w:rsidRPr="003636D9">
        <w:rPr>
          <w:rFonts w:ascii="Times New Roman" w:hAnsi="Times New Roman" w:cs="Times New Roman"/>
          <w:sz w:val="24"/>
          <w:szCs w:val="24"/>
        </w:rPr>
        <w:tab/>
      </w:r>
      <w:r w:rsidRPr="003636D9">
        <w:rPr>
          <w:rFonts w:ascii="Times New Roman" w:hAnsi="Times New Roman" w:cs="Times New Roman"/>
          <w:i/>
          <w:color w:val="000000"/>
        </w:rPr>
        <w:t xml:space="preserve">Numero LDR = 0; </w:t>
      </w:r>
    </w:p>
    <w:p w14:paraId="58DEE042" w14:textId="77777777" w:rsidR="00140C6A" w:rsidRPr="003636D9" w:rsidRDefault="00140C6A" w:rsidP="003636D9">
      <w:pPr>
        <w:spacing w:after="30"/>
        <w:ind w:firstLine="708"/>
        <w:jc w:val="both"/>
        <w:rPr>
          <w:rFonts w:ascii="Times New Roman" w:hAnsi="Times New Roman" w:cs="Times New Roman"/>
          <w:i/>
          <w:color w:val="000000"/>
        </w:rPr>
      </w:pPr>
      <w:r w:rsidRPr="003636D9">
        <w:rPr>
          <w:rFonts w:ascii="Times New Roman" w:hAnsi="Times New Roman" w:cs="Times New Roman"/>
          <w:i/>
          <w:color w:val="000000"/>
        </w:rPr>
        <w:t>Numero leitura = 0;</w:t>
      </w:r>
    </w:p>
    <w:p w14:paraId="7DE88F69" w14:textId="77777777" w:rsidR="00D45940" w:rsidRDefault="00D45940" w:rsidP="003636D9">
      <w:pPr>
        <w:spacing w:after="30"/>
        <w:jc w:val="both"/>
        <w:rPr>
          <w:rFonts w:ascii="Times New Roman" w:hAnsi="Times New Roman" w:cs="Times New Roman"/>
          <w:sz w:val="24"/>
          <w:szCs w:val="24"/>
        </w:rPr>
      </w:pPr>
    </w:p>
    <w:p w14:paraId="794E37AA" w14:textId="77777777" w:rsidR="00140C6A"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Depois, inicia-se a comunicação serial via USB para que seja possível apresentar os dados lidos pelo Arduino na tela do computador:</w:t>
      </w:r>
    </w:p>
    <w:p w14:paraId="5DD2AA7A" w14:textId="77777777" w:rsidR="00D45940" w:rsidRPr="003636D9" w:rsidRDefault="00D45940" w:rsidP="003636D9">
      <w:pPr>
        <w:spacing w:after="30"/>
        <w:jc w:val="both"/>
        <w:rPr>
          <w:rFonts w:ascii="Times New Roman" w:hAnsi="Times New Roman" w:cs="Times New Roman"/>
          <w:sz w:val="24"/>
          <w:szCs w:val="24"/>
        </w:rPr>
      </w:pPr>
    </w:p>
    <w:p w14:paraId="48BA5FFB" w14:textId="77777777" w:rsidR="00140C6A" w:rsidRPr="003636D9" w:rsidRDefault="00140C6A" w:rsidP="003636D9">
      <w:pPr>
        <w:spacing w:after="30"/>
        <w:ind w:firstLine="708"/>
        <w:jc w:val="both"/>
        <w:rPr>
          <w:rFonts w:ascii="Times New Roman" w:hAnsi="Times New Roman" w:cs="Times New Roman"/>
          <w:i/>
          <w:sz w:val="24"/>
          <w:szCs w:val="24"/>
        </w:rPr>
      </w:pPr>
      <w:proofErr w:type="spellStart"/>
      <w:r w:rsidRPr="003636D9">
        <w:rPr>
          <w:rFonts w:ascii="Times New Roman" w:hAnsi="Times New Roman" w:cs="Times New Roman"/>
          <w:i/>
          <w:sz w:val="24"/>
          <w:szCs w:val="24"/>
        </w:rPr>
        <w:t>USB.conectar</w:t>
      </w:r>
      <w:proofErr w:type="spellEnd"/>
      <w:r w:rsidRPr="003636D9">
        <w:rPr>
          <w:rFonts w:ascii="Times New Roman" w:hAnsi="Times New Roman" w:cs="Times New Roman"/>
          <w:i/>
          <w:sz w:val="24"/>
          <w:szCs w:val="24"/>
        </w:rPr>
        <w:t>(9600);</w:t>
      </w:r>
    </w:p>
    <w:p w14:paraId="75E2E38F" w14:textId="77777777" w:rsidR="00D45940" w:rsidRDefault="00D45940" w:rsidP="003636D9">
      <w:pPr>
        <w:spacing w:after="30"/>
        <w:jc w:val="both"/>
        <w:rPr>
          <w:rFonts w:ascii="Times New Roman" w:hAnsi="Times New Roman" w:cs="Times New Roman"/>
          <w:sz w:val="24"/>
          <w:szCs w:val="24"/>
        </w:rPr>
      </w:pPr>
    </w:p>
    <w:p w14:paraId="3100F754" w14:textId="77777777"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A primeira linha do </w:t>
      </w:r>
      <w:proofErr w:type="gramStart"/>
      <w:r w:rsidRPr="003636D9">
        <w:rPr>
          <w:rFonts w:ascii="Times New Roman" w:hAnsi="Times New Roman" w:cs="Times New Roman"/>
          <w:sz w:val="24"/>
          <w:szCs w:val="24"/>
        </w:rPr>
        <w:t>Principal(</w:t>
      </w:r>
      <w:proofErr w:type="gramEnd"/>
      <w:r w:rsidRPr="003636D9">
        <w:rPr>
          <w:rFonts w:ascii="Times New Roman" w:hAnsi="Times New Roman" w:cs="Times New Roman"/>
          <w:sz w:val="24"/>
          <w:szCs w:val="24"/>
        </w:rPr>
        <w:t>) é:</w:t>
      </w:r>
    </w:p>
    <w:p w14:paraId="1C40CB9A" w14:textId="77777777" w:rsidR="00D45940" w:rsidRDefault="00D45940" w:rsidP="003636D9">
      <w:pPr>
        <w:spacing w:after="30"/>
        <w:ind w:firstLine="708"/>
        <w:jc w:val="both"/>
        <w:rPr>
          <w:rFonts w:ascii="Times New Roman" w:hAnsi="Times New Roman" w:cs="Times New Roman"/>
          <w:i/>
          <w:color w:val="000000"/>
        </w:rPr>
      </w:pPr>
    </w:p>
    <w:p w14:paraId="0D1D0E83" w14:textId="02A20C40" w:rsidR="00140C6A" w:rsidRPr="003636D9" w:rsidRDefault="00140C6A" w:rsidP="003636D9">
      <w:pPr>
        <w:spacing w:after="30"/>
        <w:ind w:firstLine="708"/>
        <w:jc w:val="both"/>
        <w:rPr>
          <w:rFonts w:ascii="Times New Roman" w:hAnsi="Times New Roman" w:cs="Times New Roman"/>
          <w:i/>
          <w:color w:val="000000"/>
        </w:rPr>
      </w:pPr>
      <w:proofErr w:type="gramStart"/>
      <w:r w:rsidRPr="003636D9">
        <w:rPr>
          <w:rFonts w:ascii="Times New Roman" w:hAnsi="Times New Roman" w:cs="Times New Roman"/>
          <w:i/>
          <w:color w:val="000000"/>
        </w:rPr>
        <w:t>leitura</w:t>
      </w:r>
      <w:proofErr w:type="gramEnd"/>
      <w:r w:rsidRPr="003636D9">
        <w:rPr>
          <w:rFonts w:ascii="Times New Roman" w:hAnsi="Times New Roman" w:cs="Times New Roman"/>
          <w:i/>
          <w:color w:val="000000"/>
        </w:rPr>
        <w:t xml:space="preserve"> = </w:t>
      </w:r>
      <w:proofErr w:type="spellStart"/>
      <w:r w:rsidRPr="003636D9">
        <w:rPr>
          <w:rFonts w:ascii="Times New Roman" w:hAnsi="Times New Roman" w:cs="Times New Roman"/>
          <w:i/>
          <w:color w:val="000000"/>
        </w:rPr>
        <w:t>Pino.ler</w:t>
      </w:r>
      <w:proofErr w:type="spellEnd"/>
      <w:r w:rsidR="00060A40">
        <w:rPr>
          <w:rFonts w:ascii="Times New Roman" w:hAnsi="Times New Roman" w:cs="Times New Roman"/>
          <w:i/>
          <w:color w:val="000000"/>
        </w:rPr>
        <w:t>(ALDR)</w:t>
      </w:r>
      <w:r w:rsidRPr="003636D9">
        <w:rPr>
          <w:rFonts w:ascii="Times New Roman" w:hAnsi="Times New Roman" w:cs="Times New Roman"/>
          <w:i/>
          <w:color w:val="000000"/>
        </w:rPr>
        <w:t xml:space="preserve"> </w:t>
      </w:r>
    </w:p>
    <w:p w14:paraId="7CCFA716" w14:textId="77777777" w:rsidR="00D45940" w:rsidRDefault="00D45940" w:rsidP="003636D9">
      <w:pPr>
        <w:spacing w:after="30"/>
        <w:jc w:val="both"/>
        <w:rPr>
          <w:rFonts w:ascii="Times New Roman" w:hAnsi="Times New Roman" w:cs="Times New Roman"/>
          <w:color w:val="000000"/>
          <w:sz w:val="24"/>
          <w:szCs w:val="24"/>
        </w:rPr>
      </w:pPr>
    </w:p>
    <w:p w14:paraId="13D05072" w14:textId="77777777" w:rsidR="00E651ED" w:rsidRDefault="00140C6A" w:rsidP="003636D9">
      <w:pPr>
        <w:spacing w:after="30"/>
        <w:jc w:val="both"/>
        <w:rPr>
          <w:rFonts w:ascii="Times New Roman" w:hAnsi="Times New Roman" w:cs="Times New Roman"/>
          <w:color w:val="000000"/>
          <w:sz w:val="24"/>
          <w:szCs w:val="24"/>
        </w:rPr>
      </w:pPr>
      <w:r w:rsidRPr="003636D9">
        <w:rPr>
          <w:rFonts w:ascii="Times New Roman" w:hAnsi="Times New Roman" w:cs="Times New Roman"/>
          <w:color w:val="000000"/>
          <w:sz w:val="24"/>
          <w:szCs w:val="24"/>
        </w:rPr>
        <w:t>Ela faz a leitura da porta analógica onde está conectado o LDR (no caso a porta A0) e atribui o</w:t>
      </w:r>
      <w:r w:rsidR="003636D9" w:rsidRPr="003636D9">
        <w:rPr>
          <w:rFonts w:ascii="Times New Roman" w:hAnsi="Times New Roman" w:cs="Times New Roman"/>
          <w:color w:val="000000"/>
          <w:sz w:val="24"/>
          <w:szCs w:val="24"/>
        </w:rPr>
        <w:t xml:space="preserve"> valor dessa medida a variável “</w:t>
      </w:r>
      <w:r w:rsidRPr="003636D9">
        <w:rPr>
          <w:rFonts w:ascii="Times New Roman" w:hAnsi="Times New Roman" w:cs="Times New Roman"/>
          <w:i/>
          <w:color w:val="000000"/>
          <w:sz w:val="24"/>
          <w:szCs w:val="24"/>
        </w:rPr>
        <w:t>leitura</w:t>
      </w:r>
      <w:r w:rsidR="003636D9" w:rsidRPr="003636D9">
        <w:rPr>
          <w:rFonts w:ascii="Times New Roman" w:hAnsi="Times New Roman" w:cs="Times New Roman"/>
          <w:color w:val="000000"/>
          <w:sz w:val="24"/>
          <w:szCs w:val="24"/>
        </w:rPr>
        <w:t>”</w:t>
      </w:r>
      <w:r w:rsidRPr="003636D9">
        <w:rPr>
          <w:rFonts w:ascii="Times New Roman" w:hAnsi="Times New Roman" w:cs="Times New Roman"/>
          <w:color w:val="000000"/>
          <w:sz w:val="24"/>
          <w:szCs w:val="24"/>
        </w:rPr>
        <w:t xml:space="preserve"> para que possa ser e</w:t>
      </w:r>
      <w:r w:rsidR="00E651ED">
        <w:rPr>
          <w:rFonts w:ascii="Times New Roman" w:hAnsi="Times New Roman" w:cs="Times New Roman"/>
          <w:color w:val="000000"/>
          <w:sz w:val="24"/>
          <w:szCs w:val="24"/>
        </w:rPr>
        <w:t>xibida tela pela próxima linha.</w:t>
      </w:r>
    </w:p>
    <w:p w14:paraId="78EBE689" w14:textId="77777777" w:rsidR="00E651ED" w:rsidRDefault="00E651ED" w:rsidP="003636D9">
      <w:pPr>
        <w:spacing w:after="30"/>
        <w:jc w:val="both"/>
        <w:rPr>
          <w:rFonts w:ascii="Times New Roman" w:hAnsi="Times New Roman" w:cs="Times New Roman"/>
          <w:color w:val="000000"/>
          <w:sz w:val="24"/>
          <w:szCs w:val="24"/>
        </w:rPr>
      </w:pPr>
    </w:p>
    <w:p w14:paraId="2FF44D9E" w14:textId="17918FDC" w:rsidR="00E651ED" w:rsidRPr="00E651ED" w:rsidRDefault="00E651ED" w:rsidP="003636D9">
      <w:pPr>
        <w:spacing w:after="30"/>
        <w:jc w:val="both"/>
        <w:rPr>
          <w:rFonts w:ascii="Times New Roman" w:hAnsi="Times New Roman" w:cs="Times New Roman"/>
          <w:i/>
          <w:color w:val="000000"/>
          <w:sz w:val="24"/>
          <w:szCs w:val="24"/>
        </w:rPr>
      </w:pPr>
      <w:r>
        <w:rPr>
          <w:rFonts w:ascii="Times New Roman" w:hAnsi="Times New Roman" w:cs="Times New Roman"/>
          <w:color w:val="000000"/>
          <w:sz w:val="24"/>
          <w:szCs w:val="24"/>
        </w:rPr>
        <w:tab/>
      </w:r>
      <w:r>
        <w:rPr>
          <w:rFonts w:ascii="Times New Roman" w:hAnsi="Times New Roman" w:cs="Times New Roman"/>
          <w:i/>
          <w:color w:val="000000"/>
          <w:sz w:val="24"/>
          <w:szCs w:val="24"/>
        </w:rPr>
        <w:t>USB.enviarln(leitura);</w:t>
      </w:r>
    </w:p>
    <w:p w14:paraId="51B4DE6B" w14:textId="77777777" w:rsidR="00E651ED" w:rsidRDefault="00E651ED" w:rsidP="003636D9">
      <w:pPr>
        <w:spacing w:after="30"/>
        <w:jc w:val="both"/>
        <w:rPr>
          <w:rFonts w:ascii="Times New Roman" w:hAnsi="Times New Roman" w:cs="Times New Roman"/>
          <w:color w:val="000000"/>
          <w:sz w:val="24"/>
          <w:szCs w:val="24"/>
        </w:rPr>
      </w:pPr>
    </w:p>
    <w:p w14:paraId="459A8C8F" w14:textId="431FCB71" w:rsidR="00E651ED" w:rsidRDefault="00E651ED" w:rsidP="00E651ED">
      <w:pPr>
        <w:spacing w:after="30"/>
        <w:jc w:val="both"/>
        <w:rPr>
          <w:rFonts w:ascii="Times New Roman" w:hAnsi="Times New Roman" w:cs="Times New Roman"/>
          <w:color w:val="000000"/>
          <w:sz w:val="24"/>
          <w:szCs w:val="24"/>
        </w:rPr>
      </w:pPr>
      <w:r>
        <w:rPr>
          <w:rFonts w:ascii="Times New Roman" w:hAnsi="Times New Roman" w:cs="Times New Roman"/>
          <w:color w:val="000000"/>
          <w:sz w:val="24"/>
          <w:szCs w:val="24"/>
        </w:rPr>
        <w:t>P</w:t>
      </w:r>
      <w:r w:rsidR="00140C6A" w:rsidRPr="003636D9">
        <w:rPr>
          <w:rFonts w:ascii="Times New Roman" w:hAnsi="Times New Roman" w:cs="Times New Roman"/>
          <w:color w:val="000000"/>
          <w:sz w:val="24"/>
          <w:szCs w:val="24"/>
        </w:rPr>
        <w:t>or fim, o código possui uma pausa de meio segundo entre uma medida e outra, para facilitar o controle dos dados obtidos.</w:t>
      </w:r>
    </w:p>
    <w:p w14:paraId="35CC7D67" w14:textId="77777777" w:rsidR="002D455D" w:rsidRDefault="002D455D" w:rsidP="00E651ED">
      <w:pPr>
        <w:spacing w:after="30"/>
        <w:jc w:val="both"/>
        <w:rPr>
          <w:rFonts w:ascii="Times New Roman" w:hAnsi="Times New Roman" w:cs="Times New Roman"/>
          <w:color w:val="000000"/>
          <w:sz w:val="24"/>
          <w:szCs w:val="24"/>
        </w:rPr>
      </w:pPr>
    </w:p>
    <w:p w14:paraId="15742C9A" w14:textId="07243F65" w:rsidR="00E651ED" w:rsidRDefault="00E651ED" w:rsidP="00E651ED">
      <w:pPr>
        <w:spacing w:after="30"/>
        <w:jc w:val="both"/>
        <w:rPr>
          <w:rFonts w:ascii="Times New Roman" w:hAnsi="Times New Roman" w:cs="Times New Roman"/>
          <w:i/>
          <w:color w:val="000000"/>
          <w:sz w:val="24"/>
          <w:szCs w:val="24"/>
        </w:rPr>
      </w:pPr>
      <w:r>
        <w:rPr>
          <w:rFonts w:ascii="Times New Roman" w:hAnsi="Times New Roman" w:cs="Times New Roman"/>
          <w:i/>
          <w:color w:val="000000"/>
          <w:sz w:val="24"/>
          <w:szCs w:val="24"/>
        </w:rPr>
        <w:tab/>
      </w:r>
      <w:proofErr w:type="gramStart"/>
      <w:r>
        <w:rPr>
          <w:rFonts w:ascii="Times New Roman" w:hAnsi="Times New Roman" w:cs="Times New Roman"/>
          <w:i/>
          <w:color w:val="000000"/>
          <w:sz w:val="24"/>
          <w:szCs w:val="24"/>
        </w:rPr>
        <w:t>esperar(</w:t>
      </w:r>
      <w:proofErr w:type="gramEnd"/>
      <w:r>
        <w:rPr>
          <w:rFonts w:ascii="Times New Roman" w:hAnsi="Times New Roman" w:cs="Times New Roman"/>
          <w:i/>
          <w:color w:val="000000"/>
          <w:sz w:val="24"/>
          <w:szCs w:val="24"/>
        </w:rPr>
        <w:t>500);</w:t>
      </w:r>
    </w:p>
    <w:p w14:paraId="648FC073" w14:textId="26374D74" w:rsidR="002D455D" w:rsidRDefault="002D455D" w:rsidP="003636D9">
      <w:pPr>
        <w:pStyle w:val="NormalWeb"/>
        <w:shd w:val="clear" w:color="auto" w:fill="FFFFFF"/>
        <w:spacing w:before="0" w:beforeAutospacing="0" w:after="30" w:afterAutospacing="0"/>
        <w:jc w:val="both"/>
        <w:rPr>
          <w:b/>
          <w:color w:val="000000"/>
          <w:sz w:val="32"/>
          <w:szCs w:val="32"/>
        </w:rPr>
      </w:pPr>
    </w:p>
    <w:p w14:paraId="32A330DC" w14:textId="08F0399D" w:rsidR="002D455D" w:rsidRDefault="002D455D" w:rsidP="003636D9">
      <w:pPr>
        <w:pStyle w:val="NormalWeb"/>
        <w:shd w:val="clear" w:color="auto" w:fill="FFFFFF"/>
        <w:spacing w:before="0" w:beforeAutospacing="0" w:after="30" w:afterAutospacing="0"/>
        <w:jc w:val="both"/>
        <w:rPr>
          <w:b/>
          <w:color w:val="000000"/>
          <w:sz w:val="32"/>
          <w:szCs w:val="32"/>
        </w:rPr>
      </w:pPr>
    </w:p>
    <w:p w14:paraId="02DEE4F3" w14:textId="77777777" w:rsidR="002D455D" w:rsidRPr="003636D9" w:rsidRDefault="002D455D" w:rsidP="003636D9">
      <w:pPr>
        <w:pStyle w:val="NormalWeb"/>
        <w:shd w:val="clear" w:color="auto" w:fill="FFFFFF"/>
        <w:spacing w:before="0" w:beforeAutospacing="0" w:after="30" w:afterAutospacing="0"/>
        <w:jc w:val="both"/>
        <w:rPr>
          <w:b/>
          <w:color w:val="000000"/>
          <w:sz w:val="32"/>
          <w:szCs w:val="32"/>
        </w:rPr>
      </w:pPr>
    </w:p>
    <w:p w14:paraId="0CB124E4" w14:textId="6C76BE10" w:rsidR="003636D9" w:rsidRDefault="003636D9" w:rsidP="003636D9">
      <w:pPr>
        <w:spacing w:after="30"/>
        <w:jc w:val="both"/>
        <w:rPr>
          <w:rFonts w:ascii="Times New Roman" w:hAnsi="Times New Roman" w:cs="Times New Roman"/>
          <w:b/>
          <w:sz w:val="32"/>
          <w:szCs w:val="32"/>
        </w:rPr>
      </w:pPr>
      <w:r w:rsidRPr="003636D9">
        <w:rPr>
          <w:rFonts w:ascii="Times New Roman" w:hAnsi="Times New Roman" w:cs="Times New Roman"/>
          <w:b/>
          <w:sz w:val="32"/>
          <w:szCs w:val="32"/>
        </w:rPr>
        <w:t>5</w:t>
      </w:r>
      <w:r w:rsidR="00301F06" w:rsidRPr="003636D9">
        <w:rPr>
          <w:rFonts w:ascii="Times New Roman" w:hAnsi="Times New Roman" w:cs="Times New Roman"/>
          <w:b/>
          <w:sz w:val="32"/>
          <w:szCs w:val="32"/>
        </w:rPr>
        <w:t>.</w:t>
      </w:r>
      <w:r w:rsidR="003F59EE" w:rsidRPr="003636D9">
        <w:rPr>
          <w:rFonts w:ascii="Times New Roman" w:hAnsi="Times New Roman" w:cs="Times New Roman"/>
          <w:b/>
          <w:sz w:val="32"/>
          <w:szCs w:val="32"/>
        </w:rPr>
        <w:t xml:space="preserve">4 Servo </w:t>
      </w:r>
      <w:r w:rsidRPr="003636D9">
        <w:rPr>
          <w:rFonts w:ascii="Times New Roman" w:hAnsi="Times New Roman" w:cs="Times New Roman"/>
          <w:b/>
          <w:sz w:val="32"/>
          <w:szCs w:val="32"/>
        </w:rPr>
        <w:t>controlado por potenciômetro</w:t>
      </w:r>
    </w:p>
    <w:p w14:paraId="22665F94" w14:textId="77777777" w:rsidR="002D455D" w:rsidRPr="003636D9" w:rsidRDefault="002D455D" w:rsidP="003636D9">
      <w:pPr>
        <w:spacing w:after="30"/>
        <w:jc w:val="both"/>
        <w:rPr>
          <w:rFonts w:ascii="Times New Roman" w:hAnsi="Times New Roman" w:cs="Times New Roman"/>
          <w:b/>
          <w:sz w:val="32"/>
          <w:szCs w:val="32"/>
        </w:rPr>
      </w:pPr>
    </w:p>
    <w:p w14:paraId="3EEED9F9" w14:textId="77777777" w:rsidR="003F59EE" w:rsidRPr="003636D9" w:rsidRDefault="003F59EE" w:rsidP="003636D9">
      <w:pPr>
        <w:spacing w:after="30"/>
        <w:jc w:val="both"/>
        <w:rPr>
          <w:rFonts w:ascii="Times New Roman" w:hAnsi="Times New Roman" w:cs="Times New Roman"/>
          <w:sz w:val="24"/>
          <w:szCs w:val="24"/>
        </w:rPr>
      </w:pPr>
      <w:r w:rsidRPr="003636D9">
        <w:rPr>
          <w:rFonts w:ascii="Times New Roman" w:hAnsi="Times New Roman" w:cs="Times New Roman"/>
          <w:b/>
          <w:sz w:val="32"/>
          <w:szCs w:val="32"/>
        </w:rPr>
        <w:tab/>
      </w:r>
      <w:r w:rsidRPr="003636D9">
        <w:rPr>
          <w:rFonts w:ascii="Times New Roman" w:hAnsi="Times New Roman" w:cs="Times New Roman"/>
          <w:sz w:val="24"/>
          <w:szCs w:val="24"/>
        </w:rPr>
        <w:t>Neste capítulo aprenderemos como controlar um servo motor utilizando um Arduino com dados recebidos de um potenciômetro. Para isso teremos que lidar com portas analógicas para realizar a comunicação do Arduino com o potenciômetro e com o servo motor. O material necessário para a montagem desse circuito é:</w:t>
      </w:r>
    </w:p>
    <w:p w14:paraId="02E0EDD0" w14:textId="77777777" w:rsidR="003636D9" w:rsidRPr="003636D9" w:rsidRDefault="003636D9" w:rsidP="003636D9">
      <w:pPr>
        <w:spacing w:after="30"/>
        <w:jc w:val="both"/>
        <w:rPr>
          <w:rFonts w:ascii="Times New Roman" w:hAnsi="Times New Roman" w:cs="Times New Roman"/>
          <w:sz w:val="24"/>
          <w:szCs w:val="24"/>
        </w:rPr>
      </w:pPr>
    </w:p>
    <w:p w14:paraId="6C2CED50"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r w:rsidRPr="003636D9">
        <w:rPr>
          <w:rFonts w:ascii="Times New Roman" w:hAnsi="Times New Roman" w:cs="Times New Roman"/>
          <w:sz w:val="24"/>
          <w:szCs w:val="24"/>
        </w:rPr>
        <w:t>Sevo motor</w:t>
      </w:r>
    </w:p>
    <w:p w14:paraId="1298F753"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proofErr w:type="spellStart"/>
      <w:r w:rsidRPr="003636D9">
        <w:rPr>
          <w:rFonts w:ascii="Times New Roman" w:hAnsi="Times New Roman" w:cs="Times New Roman"/>
          <w:sz w:val="24"/>
          <w:szCs w:val="24"/>
        </w:rPr>
        <w:t>Protoboard</w:t>
      </w:r>
      <w:proofErr w:type="spellEnd"/>
    </w:p>
    <w:p w14:paraId="1154D5F1"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r w:rsidRPr="003636D9">
        <w:rPr>
          <w:rFonts w:ascii="Times New Roman" w:hAnsi="Times New Roman" w:cs="Times New Roman"/>
          <w:sz w:val="24"/>
          <w:szCs w:val="24"/>
        </w:rPr>
        <w:t>Potenciômetro de 10K ohms</w:t>
      </w:r>
    </w:p>
    <w:p w14:paraId="0A0FF3C5" w14:textId="77777777" w:rsidR="003636D9" w:rsidRPr="003636D9" w:rsidRDefault="003636D9" w:rsidP="003636D9">
      <w:pPr>
        <w:pStyle w:val="PargrafodaLista"/>
        <w:spacing w:after="30"/>
        <w:jc w:val="both"/>
        <w:rPr>
          <w:rFonts w:ascii="Times New Roman" w:hAnsi="Times New Roman" w:cs="Times New Roman"/>
          <w:sz w:val="24"/>
          <w:szCs w:val="24"/>
        </w:rPr>
      </w:pPr>
    </w:p>
    <w:p w14:paraId="7EA02729"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 Hardware</w:t>
      </w:r>
    </w:p>
    <w:p w14:paraId="210790AE"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610B3AF7" w14:textId="77777777" w:rsidR="003F59EE" w:rsidRDefault="003F59EE" w:rsidP="003636D9">
      <w:pPr>
        <w:pStyle w:val="NormalWeb"/>
        <w:shd w:val="clear" w:color="auto" w:fill="FFFFFF"/>
        <w:spacing w:before="0" w:beforeAutospacing="0" w:after="30" w:afterAutospacing="0"/>
        <w:ind w:firstLine="360"/>
        <w:jc w:val="both"/>
        <w:rPr>
          <w:color w:val="000000"/>
        </w:rPr>
      </w:pPr>
      <w:r w:rsidRPr="003636D9">
        <w:rPr>
          <w:color w:val="000000"/>
        </w:rPr>
        <w:t>Com o Arduino desconectado, monte o circuito abaixo:</w:t>
      </w:r>
    </w:p>
    <w:p w14:paraId="1DBCA0A9" w14:textId="77777777" w:rsidR="00060A40" w:rsidRPr="003636D9" w:rsidRDefault="00060A40" w:rsidP="003636D9">
      <w:pPr>
        <w:pStyle w:val="NormalWeb"/>
        <w:shd w:val="clear" w:color="auto" w:fill="FFFFFF"/>
        <w:spacing w:before="0" w:beforeAutospacing="0" w:after="30" w:afterAutospacing="0"/>
        <w:ind w:firstLine="360"/>
        <w:jc w:val="both"/>
        <w:rPr>
          <w:color w:val="000000"/>
        </w:rPr>
      </w:pPr>
    </w:p>
    <w:p w14:paraId="0EFF4624" w14:textId="5342927F" w:rsidR="002D455D" w:rsidRDefault="003F59EE" w:rsidP="002D455D">
      <w:pPr>
        <w:pStyle w:val="NormalWeb"/>
        <w:shd w:val="clear" w:color="auto" w:fill="FFFFFF"/>
        <w:spacing w:before="0" w:beforeAutospacing="0" w:after="30" w:afterAutospacing="0"/>
        <w:ind w:firstLine="360"/>
        <w:jc w:val="center"/>
        <w:rPr>
          <w:noProof/>
          <w:color w:val="000000"/>
          <w:lang w:val="en-US"/>
        </w:rPr>
      </w:pPr>
      <w:r w:rsidRPr="003636D9">
        <w:rPr>
          <w:noProof/>
          <w:color w:val="000000"/>
          <w:lang w:eastAsia="pt-BR"/>
        </w:rPr>
        <w:drawing>
          <wp:inline distT="0" distB="0" distL="0" distR="0" wp14:anchorId="660CE015" wp14:editId="709F5D65">
            <wp:extent cx="3668852" cy="2400300"/>
            <wp:effectExtent l="0" t="0" r="8255" b="0"/>
            <wp:docPr id="60" name="Imagem 60" descr="servo com po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rvo com poten"/>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75386" cy="2404575"/>
                    </a:xfrm>
                    <a:prstGeom prst="rect">
                      <a:avLst/>
                    </a:prstGeom>
                    <a:noFill/>
                    <a:ln>
                      <a:noFill/>
                    </a:ln>
                  </pic:spPr>
                </pic:pic>
              </a:graphicData>
            </a:graphic>
          </wp:inline>
        </w:drawing>
      </w:r>
    </w:p>
    <w:p w14:paraId="06E2054D" w14:textId="27CD6DF0" w:rsidR="003F59EE" w:rsidRPr="003636D9" w:rsidRDefault="003F59EE" w:rsidP="002D455D">
      <w:pPr>
        <w:pStyle w:val="NormalWeb"/>
        <w:shd w:val="clear" w:color="auto" w:fill="FFFFFF"/>
        <w:spacing w:before="0" w:beforeAutospacing="0" w:after="30" w:afterAutospacing="0"/>
        <w:ind w:firstLine="360"/>
        <w:jc w:val="center"/>
        <w:rPr>
          <w:color w:val="000000"/>
        </w:rPr>
      </w:pPr>
      <w:r w:rsidRPr="003636D9">
        <w:rPr>
          <w:noProof/>
          <w:color w:val="000000"/>
          <w:lang w:eastAsia="pt-BR"/>
        </w:rPr>
        <w:drawing>
          <wp:inline distT="0" distB="0" distL="0" distR="0" wp14:anchorId="16FD848F" wp14:editId="72D19A06">
            <wp:extent cx="2625587" cy="3019425"/>
            <wp:effectExtent l="0" t="6668" r="0" b="0"/>
            <wp:docPr id="59" name="Imagem 59" descr="servo com po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rvo com poten"/>
                    <pic:cNvPicPr>
                      <a:picLocks noChangeAspect="1" noChangeArrowheads="1"/>
                    </pic:cNvPicPr>
                  </pic:nvPicPr>
                  <pic:blipFill>
                    <a:blip r:embed="rId103" cstate="print">
                      <a:extLst>
                        <a:ext uri="{28A0092B-C50C-407E-A947-70E740481C1C}">
                          <a14:useLocalDpi xmlns:a14="http://schemas.microsoft.com/office/drawing/2010/main" val="0"/>
                        </a:ext>
                      </a:extLst>
                    </a:blip>
                    <a:srcRect l="48587"/>
                    <a:stretch>
                      <a:fillRect/>
                    </a:stretch>
                  </pic:blipFill>
                  <pic:spPr bwMode="auto">
                    <a:xfrm rot="16200000">
                      <a:off x="0" y="0"/>
                      <a:ext cx="2629358" cy="3023761"/>
                    </a:xfrm>
                    <a:prstGeom prst="rect">
                      <a:avLst/>
                    </a:prstGeom>
                    <a:noFill/>
                    <a:ln>
                      <a:noFill/>
                    </a:ln>
                  </pic:spPr>
                </pic:pic>
              </a:graphicData>
            </a:graphic>
          </wp:inline>
        </w:drawing>
      </w:r>
    </w:p>
    <w:p w14:paraId="3A4631F4"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27F22035"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31F7249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0ECA64CD" w14:textId="2591B82D" w:rsidR="003F59EE" w:rsidRDefault="003F59EE" w:rsidP="003636D9">
      <w:pPr>
        <w:pStyle w:val="NormalWeb"/>
        <w:shd w:val="clear" w:color="auto" w:fill="FFFFFF"/>
        <w:spacing w:before="0" w:beforeAutospacing="0" w:after="30" w:afterAutospacing="0"/>
        <w:jc w:val="both"/>
        <w:rPr>
          <w:color w:val="000000"/>
        </w:rPr>
      </w:pPr>
      <w:r w:rsidRPr="003636D9">
        <w:rPr>
          <w:color w:val="000000"/>
        </w:rPr>
        <w:tab/>
        <w:t>O hardware desse projeto é dividido em duas partes, a do o servo motor e o a do potenciômetro. O servo motor é conectado na alimentação, que nesse caso vem do próprio Arduino, e o seu sina</w:t>
      </w:r>
      <w:r w:rsidR="00060A40">
        <w:rPr>
          <w:color w:val="000000"/>
        </w:rPr>
        <w:t>l é controlado por uma porta digital</w:t>
      </w:r>
      <w:r w:rsidRPr="003636D9">
        <w:rPr>
          <w:color w:val="000000"/>
        </w:rPr>
        <w:t>. Já o potenciômetro deve ter seus pinos mais externos conectados ao 5V e ao GND e seu pino do meio, por onde sai o nosso sinal, deve ser lido por uma porta analógica. Para isso</w:t>
      </w:r>
      <w:r w:rsidR="00060A40">
        <w:rPr>
          <w:color w:val="000000"/>
        </w:rPr>
        <w:t>,</w:t>
      </w:r>
      <w:r w:rsidRPr="003636D9">
        <w:rPr>
          <w:color w:val="000000"/>
        </w:rPr>
        <w:t xml:space="preserve"> usaremos a porta A0 do Arduino.</w:t>
      </w:r>
    </w:p>
    <w:p w14:paraId="62534DF1" w14:textId="77777777" w:rsidR="002D455D" w:rsidRPr="003636D9" w:rsidRDefault="002D455D" w:rsidP="003636D9">
      <w:pPr>
        <w:pStyle w:val="NormalWeb"/>
        <w:shd w:val="clear" w:color="auto" w:fill="FFFFFF"/>
        <w:spacing w:before="0" w:beforeAutospacing="0" w:after="30" w:afterAutospacing="0"/>
        <w:jc w:val="both"/>
        <w:rPr>
          <w:color w:val="000000"/>
        </w:rPr>
      </w:pPr>
    </w:p>
    <w:p w14:paraId="0589D442" w14:textId="77777777" w:rsidR="003F59EE" w:rsidRPr="003636D9" w:rsidRDefault="003F59EE" w:rsidP="003636D9">
      <w:pPr>
        <w:pStyle w:val="NormalWeb"/>
        <w:shd w:val="clear" w:color="auto" w:fill="FFFFFF"/>
        <w:spacing w:before="0" w:beforeAutospacing="0" w:after="30" w:afterAutospacing="0"/>
        <w:jc w:val="both"/>
        <w:rPr>
          <w:color w:val="000000"/>
        </w:rPr>
      </w:pPr>
    </w:p>
    <w:p w14:paraId="13A09BE8"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ins w:id="148" w:author="Mateus Berardo de Souza Terra" w:date="2016-02-09T11:44:00Z">
        <w:r w:rsidRPr="003636D9">
          <w:rPr>
            <w:b/>
            <w:color w:val="000000"/>
            <w:sz w:val="28"/>
            <w:szCs w:val="28"/>
            <w:u w:val="single"/>
          </w:rPr>
          <w:lastRenderedPageBreak/>
          <w:t>O Código</w:t>
        </w:r>
      </w:ins>
    </w:p>
    <w:p w14:paraId="254C7D94" w14:textId="45C4017F"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tbl>
      <w:tblPr>
        <w:tblStyle w:val="Tabelacomgrade"/>
        <w:tblW w:w="0" w:type="auto"/>
        <w:tblLook w:val="04A0" w:firstRow="1" w:lastRow="0" w:firstColumn="1" w:lastColumn="0" w:noHBand="0" w:noVBand="1"/>
      </w:tblPr>
      <w:tblGrid>
        <w:gridCol w:w="8275"/>
      </w:tblGrid>
      <w:tr w:rsidR="003F59EE" w:rsidRPr="003636D9" w14:paraId="0716E33E" w14:textId="77777777" w:rsidTr="00060A40">
        <w:tc>
          <w:tcPr>
            <w:tcW w:w="8275" w:type="dxa"/>
          </w:tcPr>
          <w:p w14:paraId="027A4DEB" w14:textId="2AC15F56" w:rsidR="003636D9" w:rsidRPr="003636D9" w:rsidRDefault="00060A40" w:rsidP="003636D9">
            <w:pPr>
              <w:pStyle w:val="NormalWeb"/>
              <w:spacing w:before="0" w:beforeAutospacing="0" w:after="30" w:afterAutospacing="0"/>
              <w:jc w:val="both"/>
              <w:rPr>
                <w:color w:val="000000"/>
              </w:rPr>
            </w:pPr>
            <w:r>
              <w:rPr>
                <w:color w:val="000000"/>
              </w:rPr>
              <w:t>//Projeto 4 – Servo Controlado por P</w:t>
            </w:r>
            <w:r w:rsidR="003636D9" w:rsidRPr="003636D9">
              <w:rPr>
                <w:color w:val="000000"/>
              </w:rPr>
              <w:t xml:space="preserve">otenciômetro </w:t>
            </w:r>
          </w:p>
          <w:p w14:paraId="76427435" w14:textId="77777777" w:rsidR="003636D9" w:rsidRPr="003636D9" w:rsidRDefault="003636D9" w:rsidP="003636D9">
            <w:pPr>
              <w:pStyle w:val="NormalWeb"/>
              <w:spacing w:before="0" w:beforeAutospacing="0" w:after="30" w:afterAutospacing="0"/>
              <w:jc w:val="both"/>
              <w:rPr>
                <w:color w:val="000000"/>
              </w:rPr>
            </w:pPr>
          </w:p>
          <w:p w14:paraId="6E71124F" w14:textId="57733F42" w:rsidR="003636D9" w:rsidRPr="003636D9" w:rsidRDefault="003F59EE" w:rsidP="003636D9">
            <w:pPr>
              <w:pStyle w:val="NormalWeb"/>
              <w:spacing w:before="0" w:beforeAutospacing="0" w:after="30" w:afterAutospacing="0"/>
              <w:jc w:val="both"/>
              <w:rPr>
                <w:color w:val="000000"/>
              </w:rPr>
            </w:pPr>
            <w:proofErr w:type="gramStart"/>
            <w:r w:rsidRPr="003636D9">
              <w:rPr>
                <w:color w:val="000000"/>
              </w:rPr>
              <w:t>usar</w:t>
            </w:r>
            <w:proofErr w:type="gramEnd"/>
            <w:r w:rsidRPr="003636D9">
              <w:rPr>
                <w:color w:val="000000"/>
              </w:rPr>
              <w:t xml:space="preserve"> Servo</w:t>
            </w:r>
            <w:r w:rsidRPr="003636D9">
              <w:rPr>
                <w:color w:val="000000"/>
              </w:rPr>
              <w:tab/>
            </w:r>
          </w:p>
          <w:p w14:paraId="26E5BA4C" w14:textId="7B4E98B8" w:rsidR="003F59EE" w:rsidRPr="003636D9" w:rsidRDefault="003F59EE" w:rsidP="003636D9">
            <w:pPr>
              <w:pStyle w:val="NormalWeb"/>
              <w:spacing w:before="0" w:beforeAutospacing="0" w:after="30" w:afterAutospacing="0"/>
              <w:jc w:val="both"/>
              <w:rPr>
                <w:color w:val="000000"/>
              </w:rPr>
            </w:pPr>
            <w:r w:rsidRPr="003636D9">
              <w:rPr>
                <w:color w:val="000000"/>
              </w:rPr>
              <w:t xml:space="preserve">Servo </w:t>
            </w:r>
            <w:proofErr w:type="spellStart"/>
            <w:r w:rsidRPr="003636D9">
              <w:rPr>
                <w:color w:val="000000"/>
              </w:rPr>
              <w:t>meuServo</w:t>
            </w:r>
            <w:proofErr w:type="spellEnd"/>
            <w:r w:rsidRPr="003636D9">
              <w:rPr>
                <w:color w:val="000000"/>
              </w:rPr>
              <w:t>;</w:t>
            </w:r>
            <w:r w:rsidRPr="003636D9">
              <w:rPr>
                <w:color w:val="000000"/>
              </w:rPr>
              <w:tab/>
            </w:r>
          </w:p>
          <w:p w14:paraId="66593021" w14:textId="77777777" w:rsidR="003636D9" w:rsidRPr="003636D9" w:rsidRDefault="003636D9" w:rsidP="003636D9">
            <w:pPr>
              <w:pStyle w:val="NormalWeb"/>
              <w:spacing w:before="0" w:beforeAutospacing="0" w:after="30" w:afterAutospacing="0"/>
              <w:jc w:val="both"/>
              <w:rPr>
                <w:color w:val="000000"/>
              </w:rPr>
            </w:pPr>
          </w:p>
          <w:p w14:paraId="5628C615" w14:textId="77777777" w:rsidR="003F59EE" w:rsidRPr="003636D9" w:rsidRDefault="003F59EE" w:rsidP="003636D9">
            <w:pPr>
              <w:pStyle w:val="NormalWeb"/>
              <w:spacing w:before="0" w:beforeAutospacing="0" w:after="30" w:afterAutospacing="0"/>
              <w:jc w:val="both"/>
              <w:rPr>
                <w:color w:val="000000"/>
              </w:rPr>
            </w:pPr>
            <w:proofErr w:type="spellStart"/>
            <w:r w:rsidRPr="003636D9">
              <w:rPr>
                <w:color w:val="000000"/>
              </w:rPr>
              <w:t>Numero</w:t>
            </w:r>
            <w:proofErr w:type="spellEnd"/>
            <w:r w:rsidRPr="003636D9">
              <w:rPr>
                <w:color w:val="000000"/>
              </w:rPr>
              <w:t xml:space="preserve"> Constante </w:t>
            </w:r>
            <w:proofErr w:type="spellStart"/>
            <w:r w:rsidRPr="003636D9">
              <w:rPr>
                <w:color w:val="000000"/>
              </w:rPr>
              <w:t>Apotenciometro</w:t>
            </w:r>
            <w:proofErr w:type="spellEnd"/>
            <w:r w:rsidRPr="003636D9">
              <w:rPr>
                <w:color w:val="000000"/>
              </w:rPr>
              <w:t xml:space="preserve"> = 0;</w:t>
            </w:r>
          </w:p>
          <w:p w14:paraId="7543F09D" w14:textId="77777777" w:rsidR="003F59EE" w:rsidRPr="003636D9" w:rsidRDefault="003F59EE" w:rsidP="003636D9">
            <w:pPr>
              <w:pStyle w:val="NormalWeb"/>
              <w:spacing w:before="0" w:beforeAutospacing="0" w:after="30" w:afterAutospacing="0"/>
              <w:jc w:val="both"/>
              <w:rPr>
                <w:color w:val="000000"/>
              </w:rPr>
            </w:pPr>
            <w:proofErr w:type="spellStart"/>
            <w:r w:rsidRPr="003636D9">
              <w:rPr>
                <w:color w:val="000000"/>
              </w:rPr>
              <w:t>Numero</w:t>
            </w:r>
            <w:proofErr w:type="spellEnd"/>
            <w:r w:rsidRPr="003636D9">
              <w:rPr>
                <w:color w:val="000000"/>
              </w:rPr>
              <w:t xml:space="preserve"> </w:t>
            </w:r>
            <w:proofErr w:type="spellStart"/>
            <w:r w:rsidRPr="003636D9">
              <w:rPr>
                <w:color w:val="000000"/>
              </w:rPr>
              <w:t>valorPotenciometro</w:t>
            </w:r>
            <w:proofErr w:type="spellEnd"/>
            <w:r w:rsidRPr="003636D9">
              <w:rPr>
                <w:color w:val="000000"/>
              </w:rPr>
              <w:t>;</w:t>
            </w:r>
          </w:p>
          <w:p w14:paraId="4A72A0D5" w14:textId="77777777" w:rsidR="003F59EE" w:rsidRPr="003636D9" w:rsidRDefault="003F59EE" w:rsidP="003636D9">
            <w:pPr>
              <w:pStyle w:val="NormalWeb"/>
              <w:spacing w:before="0" w:beforeAutospacing="0" w:after="30" w:afterAutospacing="0"/>
              <w:jc w:val="both"/>
              <w:rPr>
                <w:color w:val="000000"/>
              </w:rPr>
            </w:pPr>
            <w:r w:rsidRPr="003636D9">
              <w:rPr>
                <w:color w:val="000000"/>
              </w:rPr>
              <w:t>Numero angulo;</w:t>
            </w:r>
          </w:p>
          <w:p w14:paraId="1EED641F" w14:textId="77777777" w:rsidR="003636D9" w:rsidRPr="003636D9" w:rsidRDefault="003636D9" w:rsidP="003636D9">
            <w:pPr>
              <w:pStyle w:val="NormalWeb"/>
              <w:spacing w:before="0" w:beforeAutospacing="0" w:after="30" w:afterAutospacing="0"/>
              <w:jc w:val="both"/>
              <w:rPr>
                <w:color w:val="000000"/>
              </w:rPr>
            </w:pPr>
          </w:p>
          <w:p w14:paraId="2A90F781" w14:textId="77777777" w:rsidR="003F59EE" w:rsidRPr="003636D9" w:rsidRDefault="003F59EE"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 {</w:t>
            </w:r>
          </w:p>
          <w:p w14:paraId="72B7CB29" w14:textId="1145D191" w:rsidR="003F59EE" w:rsidRDefault="003636D9" w:rsidP="00060A40">
            <w:pPr>
              <w:pStyle w:val="NormalWeb"/>
              <w:spacing w:before="0" w:beforeAutospacing="0" w:after="30" w:afterAutospacing="0"/>
              <w:jc w:val="both"/>
              <w:rPr>
                <w:color w:val="000000"/>
              </w:rPr>
            </w:pPr>
            <w:r w:rsidRPr="003636D9">
              <w:rPr>
                <w:color w:val="000000"/>
              </w:rPr>
              <w:tab/>
            </w:r>
            <w:proofErr w:type="spellStart"/>
            <w:r w:rsidRPr="003636D9">
              <w:rPr>
                <w:color w:val="000000"/>
              </w:rPr>
              <w:t>meuServo.conectar</w:t>
            </w:r>
            <w:proofErr w:type="spellEnd"/>
            <w:r w:rsidR="003F59EE" w:rsidRPr="003636D9">
              <w:rPr>
                <w:color w:val="000000"/>
              </w:rPr>
              <w:t>(</w:t>
            </w:r>
            <w:r w:rsidRPr="003636D9">
              <w:rPr>
                <w:color w:val="000000"/>
              </w:rPr>
              <w:t>Digital.</w:t>
            </w:r>
            <w:r w:rsidR="003F59EE" w:rsidRPr="003636D9">
              <w:rPr>
                <w:color w:val="000000"/>
              </w:rPr>
              <w:t>5);</w:t>
            </w:r>
            <w:r w:rsidR="003F59EE" w:rsidRPr="003636D9">
              <w:rPr>
                <w:color w:val="000000"/>
              </w:rPr>
              <w:tab/>
            </w:r>
          </w:p>
          <w:p w14:paraId="3E8571EE" w14:textId="20709187" w:rsidR="00060A40" w:rsidRPr="003636D9" w:rsidRDefault="00060A40" w:rsidP="00060A40">
            <w:pPr>
              <w:pStyle w:val="NormalWeb"/>
              <w:spacing w:before="0" w:beforeAutospacing="0" w:after="30" w:afterAutospacing="0"/>
              <w:jc w:val="both"/>
              <w:rPr>
                <w:color w:val="000000"/>
              </w:rPr>
            </w:pPr>
            <w:r>
              <w:rPr>
                <w:color w:val="000000"/>
              </w:rPr>
              <w:t>}</w:t>
            </w:r>
          </w:p>
          <w:p w14:paraId="1426C0E5" w14:textId="77777777" w:rsidR="003636D9" w:rsidRPr="003636D9" w:rsidRDefault="003636D9" w:rsidP="003636D9">
            <w:pPr>
              <w:pStyle w:val="NormalWeb"/>
              <w:spacing w:before="0" w:beforeAutospacing="0" w:after="30" w:afterAutospacing="0"/>
              <w:jc w:val="both"/>
              <w:rPr>
                <w:color w:val="000000"/>
              </w:rPr>
            </w:pPr>
          </w:p>
          <w:p w14:paraId="0FF9E72C" w14:textId="77777777" w:rsidR="003F59EE" w:rsidRPr="003636D9" w:rsidRDefault="003F59EE"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01263F75" w14:textId="574BF70B" w:rsidR="003F59EE" w:rsidRPr="003636D9" w:rsidRDefault="003F59EE" w:rsidP="000F1E4F">
            <w:pPr>
              <w:pStyle w:val="NormalWeb"/>
              <w:spacing w:before="0" w:beforeAutospacing="0" w:after="30" w:afterAutospacing="0"/>
              <w:jc w:val="both"/>
              <w:rPr>
                <w:color w:val="000000"/>
              </w:rPr>
            </w:pPr>
            <w:r w:rsidRPr="003636D9">
              <w:rPr>
                <w:color w:val="000000"/>
              </w:rPr>
              <w:tab/>
            </w:r>
            <w:proofErr w:type="spellStart"/>
            <w:proofErr w:type="gramStart"/>
            <w:r w:rsidRPr="003636D9">
              <w:rPr>
                <w:color w:val="000000"/>
              </w:rPr>
              <w:t>valorPotenciometro</w:t>
            </w:r>
            <w:proofErr w:type="spellEnd"/>
            <w:proofErr w:type="gramEnd"/>
            <w:r w:rsidRPr="003636D9">
              <w:rPr>
                <w:color w:val="000000"/>
              </w:rPr>
              <w:t xml:space="preserve"> = </w:t>
            </w:r>
            <w:proofErr w:type="spellStart"/>
            <w:r w:rsidRPr="003636D9">
              <w:rPr>
                <w:color w:val="000000"/>
              </w:rPr>
              <w:t>Pino.ler</w:t>
            </w:r>
            <w:proofErr w:type="spellEnd"/>
            <w:r w:rsidRPr="003636D9">
              <w:rPr>
                <w:color w:val="000000"/>
              </w:rPr>
              <w:t>(</w:t>
            </w:r>
            <w:proofErr w:type="spellStart"/>
            <w:r w:rsidRPr="003636D9">
              <w:rPr>
                <w:color w:val="000000"/>
              </w:rPr>
              <w:t>A</w:t>
            </w:r>
            <w:r w:rsidR="003636D9" w:rsidRPr="003636D9">
              <w:rPr>
                <w:color w:val="000000"/>
              </w:rPr>
              <w:t>potenciometro</w:t>
            </w:r>
            <w:proofErr w:type="spellEnd"/>
            <w:r w:rsidR="003636D9" w:rsidRPr="003636D9">
              <w:rPr>
                <w:color w:val="000000"/>
              </w:rPr>
              <w:t xml:space="preserve">); </w:t>
            </w:r>
          </w:p>
          <w:p w14:paraId="335D0F05" w14:textId="02B36FAC" w:rsidR="003F59EE" w:rsidRPr="003636D9" w:rsidRDefault="003F59EE" w:rsidP="00060A40">
            <w:pPr>
              <w:pStyle w:val="NormalWeb"/>
              <w:spacing w:before="0" w:beforeAutospacing="0" w:after="30" w:afterAutospacing="0"/>
              <w:jc w:val="both"/>
              <w:rPr>
                <w:color w:val="000000"/>
              </w:rPr>
            </w:pPr>
            <w:r w:rsidRPr="003636D9">
              <w:rPr>
                <w:color w:val="000000"/>
              </w:rPr>
              <w:tab/>
            </w:r>
            <w:proofErr w:type="gramStart"/>
            <w:r w:rsidRPr="003636D9">
              <w:rPr>
                <w:color w:val="000000"/>
              </w:rPr>
              <w:t>angulo</w:t>
            </w:r>
            <w:proofErr w:type="gramEnd"/>
            <w:r w:rsidRPr="003636D9">
              <w:rPr>
                <w:color w:val="000000"/>
              </w:rPr>
              <w:t xml:space="preserve"> = proporcionar(</w:t>
            </w:r>
            <w:proofErr w:type="spellStart"/>
            <w:r w:rsidRPr="003636D9">
              <w:rPr>
                <w:color w:val="000000"/>
              </w:rPr>
              <w:t>valorP</w:t>
            </w:r>
            <w:r w:rsidR="003636D9" w:rsidRPr="003636D9">
              <w:rPr>
                <w:color w:val="000000"/>
              </w:rPr>
              <w:t>otenciometro</w:t>
            </w:r>
            <w:proofErr w:type="spellEnd"/>
            <w:r w:rsidR="003636D9" w:rsidRPr="003636D9">
              <w:rPr>
                <w:color w:val="000000"/>
              </w:rPr>
              <w:t xml:space="preserve">, 0, 1023, 0, 180); </w:t>
            </w:r>
          </w:p>
          <w:p w14:paraId="14161068" w14:textId="5F941EF7" w:rsidR="003F59EE" w:rsidRPr="003636D9" w:rsidRDefault="003F59EE" w:rsidP="003636D9">
            <w:pPr>
              <w:pStyle w:val="NormalWeb"/>
              <w:spacing w:before="0" w:beforeAutospacing="0" w:after="30" w:afterAutospacing="0"/>
              <w:jc w:val="both"/>
              <w:rPr>
                <w:color w:val="000000"/>
              </w:rPr>
            </w:pPr>
            <w:r w:rsidRPr="003636D9">
              <w:rPr>
                <w:color w:val="000000"/>
              </w:rPr>
              <w:tab/>
            </w:r>
            <w:proofErr w:type="spellStart"/>
            <w:r w:rsidR="00060A40">
              <w:rPr>
                <w:color w:val="000000"/>
              </w:rPr>
              <w:t>meuServo.escreverAngulo</w:t>
            </w:r>
            <w:proofErr w:type="spellEnd"/>
            <w:r w:rsidRPr="003636D9">
              <w:rPr>
                <w:color w:val="000000"/>
              </w:rPr>
              <w:t>(angulo);</w:t>
            </w:r>
            <w:r w:rsidRPr="003636D9">
              <w:rPr>
                <w:color w:val="000000"/>
              </w:rPr>
              <w:tab/>
            </w:r>
          </w:p>
          <w:p w14:paraId="2D801FBD" w14:textId="77777777" w:rsidR="003F59EE" w:rsidRPr="003636D9" w:rsidRDefault="003F59EE" w:rsidP="003636D9">
            <w:pPr>
              <w:pStyle w:val="NormalWeb"/>
              <w:spacing w:before="0" w:beforeAutospacing="0" w:after="30" w:afterAutospacing="0"/>
              <w:jc w:val="both"/>
              <w:rPr>
                <w:color w:val="000000"/>
              </w:rPr>
            </w:pPr>
            <w:r w:rsidRPr="003636D9">
              <w:rPr>
                <w:color w:val="000000"/>
              </w:rPr>
              <w:tab/>
            </w:r>
            <w:proofErr w:type="gramStart"/>
            <w:r w:rsidRPr="003636D9">
              <w:rPr>
                <w:color w:val="000000"/>
              </w:rPr>
              <w:t>esperar(</w:t>
            </w:r>
            <w:proofErr w:type="gramEnd"/>
            <w:r w:rsidRPr="003636D9">
              <w:rPr>
                <w:color w:val="000000"/>
              </w:rPr>
              <w:t>15);</w:t>
            </w:r>
          </w:p>
          <w:p w14:paraId="274E6F77" w14:textId="77777777" w:rsidR="003F59EE" w:rsidRPr="003636D9" w:rsidRDefault="003F59EE" w:rsidP="003636D9">
            <w:pPr>
              <w:pStyle w:val="NormalWeb"/>
              <w:spacing w:before="0" w:beforeAutospacing="0" w:after="30" w:afterAutospacing="0"/>
              <w:jc w:val="both"/>
              <w:rPr>
                <w:color w:val="000000"/>
              </w:rPr>
            </w:pPr>
            <w:r w:rsidRPr="003636D9">
              <w:rPr>
                <w:color w:val="000000"/>
              </w:rPr>
              <w:t>}</w:t>
            </w:r>
          </w:p>
        </w:tc>
      </w:tr>
    </w:tbl>
    <w:p w14:paraId="1418636E"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p>
    <w:p w14:paraId="6C6E232D" w14:textId="77777777" w:rsidR="003636D9" w:rsidRPr="003636D9" w:rsidRDefault="003636D9" w:rsidP="003636D9">
      <w:pPr>
        <w:pStyle w:val="NormalWeb"/>
        <w:shd w:val="clear" w:color="auto" w:fill="FFFFFF"/>
        <w:spacing w:before="0" w:beforeAutospacing="0" w:after="30" w:afterAutospacing="0"/>
        <w:jc w:val="both"/>
        <w:rPr>
          <w:ins w:id="149" w:author="Mateus Berardo de Souza Terra" w:date="2016-02-09T11:44:00Z"/>
          <w:b/>
          <w:color w:val="000000"/>
          <w:sz w:val="28"/>
          <w:szCs w:val="28"/>
          <w:u w:val="single"/>
        </w:rPr>
      </w:pPr>
    </w:p>
    <w:p w14:paraId="06AB4101"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16D3BF03"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72E96A83" w14:textId="78B803A1" w:rsidR="003F59EE" w:rsidRPr="003636D9"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O código desse projeto começa com a adição da biblioteca para contr</w:t>
      </w:r>
      <w:r w:rsidR="00060A40">
        <w:rPr>
          <w:rFonts w:ascii="Times New Roman" w:hAnsi="Times New Roman" w:cs="Times New Roman"/>
          <w:sz w:val="24"/>
          <w:szCs w:val="24"/>
        </w:rPr>
        <w:t>ole de servos e, em seguida, nós</w:t>
      </w:r>
      <w:r w:rsidRPr="003636D9">
        <w:rPr>
          <w:rFonts w:ascii="Times New Roman" w:hAnsi="Times New Roman" w:cs="Times New Roman"/>
          <w:sz w:val="24"/>
          <w:szCs w:val="24"/>
        </w:rPr>
        <w:t xml:space="preserve"> damos um nome ao servo:</w:t>
      </w:r>
    </w:p>
    <w:p w14:paraId="4549F685" w14:textId="77777777" w:rsidR="00D45940" w:rsidRDefault="00D45940" w:rsidP="003636D9">
      <w:pPr>
        <w:spacing w:after="30" w:line="256" w:lineRule="auto"/>
        <w:jc w:val="both"/>
        <w:rPr>
          <w:rFonts w:ascii="Times New Roman" w:hAnsi="Times New Roman" w:cs="Times New Roman"/>
          <w:sz w:val="24"/>
          <w:szCs w:val="24"/>
        </w:rPr>
      </w:pPr>
    </w:p>
    <w:p w14:paraId="7FA80D0C" w14:textId="77777777"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usar</w:t>
      </w:r>
      <w:proofErr w:type="gramEnd"/>
      <w:r w:rsidRPr="003636D9">
        <w:rPr>
          <w:rFonts w:ascii="Times New Roman" w:hAnsi="Times New Roman" w:cs="Times New Roman"/>
          <w:i/>
          <w:sz w:val="24"/>
          <w:szCs w:val="24"/>
        </w:rPr>
        <w:t xml:space="preserve"> Servo</w:t>
      </w:r>
    </w:p>
    <w:p w14:paraId="6D098BB4" w14:textId="77777777"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i/>
          <w:sz w:val="24"/>
          <w:szCs w:val="24"/>
        </w:rPr>
        <w:tab/>
        <w:t xml:space="preserve">Servo </w:t>
      </w:r>
      <w:proofErr w:type="spellStart"/>
      <w:r w:rsidRPr="003636D9">
        <w:rPr>
          <w:rFonts w:ascii="Times New Roman" w:hAnsi="Times New Roman" w:cs="Times New Roman"/>
          <w:i/>
          <w:sz w:val="24"/>
          <w:szCs w:val="24"/>
        </w:rPr>
        <w:t>meuServo</w:t>
      </w:r>
      <w:proofErr w:type="spellEnd"/>
      <w:r w:rsidRPr="003636D9">
        <w:rPr>
          <w:rFonts w:ascii="Times New Roman" w:hAnsi="Times New Roman" w:cs="Times New Roman"/>
          <w:i/>
          <w:sz w:val="24"/>
          <w:szCs w:val="24"/>
        </w:rPr>
        <w:t>;</w:t>
      </w:r>
    </w:p>
    <w:p w14:paraId="41832C26" w14:textId="77777777" w:rsidR="00D45940" w:rsidRDefault="00D45940" w:rsidP="003636D9">
      <w:pPr>
        <w:spacing w:after="30" w:line="256" w:lineRule="auto"/>
        <w:jc w:val="both"/>
        <w:rPr>
          <w:rFonts w:ascii="Times New Roman" w:hAnsi="Times New Roman" w:cs="Times New Roman"/>
          <w:sz w:val="24"/>
          <w:szCs w:val="24"/>
        </w:rPr>
      </w:pPr>
    </w:p>
    <w:p w14:paraId="22416C75" w14:textId="467020D6" w:rsidR="003F59EE" w:rsidRPr="003636D9"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Depois disso</w:t>
      </w:r>
      <w:r w:rsidR="00060A40">
        <w:rPr>
          <w:rFonts w:ascii="Times New Roman" w:hAnsi="Times New Roman" w:cs="Times New Roman"/>
          <w:sz w:val="24"/>
          <w:szCs w:val="24"/>
        </w:rPr>
        <w:t>,</w:t>
      </w:r>
      <w:r w:rsidRPr="003636D9">
        <w:rPr>
          <w:rFonts w:ascii="Times New Roman" w:hAnsi="Times New Roman" w:cs="Times New Roman"/>
          <w:sz w:val="24"/>
          <w:szCs w:val="24"/>
        </w:rPr>
        <w:t xml:space="preserve"> as variáveis que iremos usar são declaradas e o bloco de </w:t>
      </w:r>
      <w:proofErr w:type="spellStart"/>
      <w:proofErr w:type="gramStart"/>
      <w:r w:rsidRPr="003636D9">
        <w:rPr>
          <w:rFonts w:ascii="Times New Roman" w:hAnsi="Times New Roman" w:cs="Times New Roman"/>
          <w:sz w:val="24"/>
          <w:szCs w:val="24"/>
        </w:rPr>
        <w:t>Configuracao</w:t>
      </w:r>
      <w:proofErr w:type="spellEnd"/>
      <w:r w:rsidRPr="003636D9">
        <w:rPr>
          <w:rFonts w:ascii="Times New Roman" w:hAnsi="Times New Roman" w:cs="Times New Roman"/>
          <w:sz w:val="24"/>
          <w:szCs w:val="24"/>
        </w:rPr>
        <w:t>(</w:t>
      </w:r>
      <w:proofErr w:type="gramEnd"/>
      <w:r w:rsidRPr="003636D9">
        <w:rPr>
          <w:rFonts w:ascii="Times New Roman" w:hAnsi="Times New Roman" w:cs="Times New Roman"/>
          <w:sz w:val="24"/>
          <w:szCs w:val="24"/>
        </w:rPr>
        <w:t>) possui apenas uma linha que é:</w:t>
      </w:r>
    </w:p>
    <w:p w14:paraId="604193DB" w14:textId="77777777" w:rsidR="00D45940" w:rsidRDefault="00D45940" w:rsidP="003636D9">
      <w:pPr>
        <w:spacing w:after="30" w:line="256" w:lineRule="auto"/>
        <w:jc w:val="both"/>
        <w:rPr>
          <w:rFonts w:ascii="Times New Roman" w:hAnsi="Times New Roman" w:cs="Times New Roman"/>
          <w:sz w:val="24"/>
          <w:szCs w:val="24"/>
        </w:rPr>
      </w:pPr>
    </w:p>
    <w:p w14:paraId="42EA85EB" w14:textId="22D1F863"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sz w:val="24"/>
          <w:szCs w:val="24"/>
        </w:rPr>
        <w:tab/>
      </w:r>
      <w:proofErr w:type="spellStart"/>
      <w:r w:rsidR="003636D9" w:rsidRPr="003636D9">
        <w:rPr>
          <w:rFonts w:ascii="Times New Roman" w:hAnsi="Times New Roman" w:cs="Times New Roman"/>
          <w:i/>
          <w:sz w:val="24"/>
          <w:szCs w:val="24"/>
        </w:rPr>
        <w:t>meuServo.conectar</w:t>
      </w:r>
      <w:proofErr w:type="spellEnd"/>
      <w:r w:rsidRPr="003636D9">
        <w:rPr>
          <w:rFonts w:ascii="Times New Roman" w:hAnsi="Times New Roman" w:cs="Times New Roman"/>
          <w:i/>
          <w:sz w:val="24"/>
          <w:szCs w:val="24"/>
        </w:rPr>
        <w:t>(</w:t>
      </w:r>
      <w:r w:rsidR="003636D9" w:rsidRPr="003636D9">
        <w:rPr>
          <w:rFonts w:ascii="Times New Roman" w:hAnsi="Times New Roman" w:cs="Times New Roman"/>
          <w:i/>
          <w:sz w:val="24"/>
          <w:szCs w:val="24"/>
        </w:rPr>
        <w:t>Digital.</w:t>
      </w:r>
      <w:r w:rsidRPr="003636D9">
        <w:rPr>
          <w:rFonts w:ascii="Times New Roman" w:hAnsi="Times New Roman" w:cs="Times New Roman"/>
          <w:i/>
          <w:sz w:val="24"/>
          <w:szCs w:val="24"/>
        </w:rPr>
        <w:t>5);</w:t>
      </w:r>
    </w:p>
    <w:p w14:paraId="4ED22188" w14:textId="77777777" w:rsidR="00D45940" w:rsidRDefault="00D45940" w:rsidP="003636D9">
      <w:pPr>
        <w:spacing w:after="30" w:line="256" w:lineRule="auto"/>
        <w:jc w:val="both"/>
        <w:rPr>
          <w:rFonts w:ascii="Times New Roman" w:hAnsi="Times New Roman" w:cs="Times New Roman"/>
          <w:sz w:val="24"/>
          <w:szCs w:val="24"/>
        </w:rPr>
      </w:pPr>
    </w:p>
    <w:p w14:paraId="3A2051CD" w14:textId="176931A2" w:rsidR="003F59EE"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Essa linha está associando o servo (</w:t>
      </w:r>
      <w:proofErr w:type="spellStart"/>
      <w:r w:rsidRPr="00060A40">
        <w:rPr>
          <w:rFonts w:ascii="Times New Roman" w:hAnsi="Times New Roman" w:cs="Times New Roman"/>
          <w:i/>
          <w:sz w:val="24"/>
          <w:szCs w:val="24"/>
        </w:rPr>
        <w:t>meuServo</w:t>
      </w:r>
      <w:proofErr w:type="spellEnd"/>
      <w:r w:rsidRPr="003636D9">
        <w:rPr>
          <w:rFonts w:ascii="Times New Roman" w:hAnsi="Times New Roman" w:cs="Times New Roman"/>
          <w:sz w:val="24"/>
          <w:szCs w:val="24"/>
        </w:rPr>
        <w:t>) a p</w:t>
      </w:r>
      <w:r w:rsidR="00060A40">
        <w:rPr>
          <w:rFonts w:ascii="Times New Roman" w:hAnsi="Times New Roman" w:cs="Times New Roman"/>
          <w:sz w:val="24"/>
          <w:szCs w:val="24"/>
        </w:rPr>
        <w:t>orta 5 usando o comando conectar</w:t>
      </w:r>
      <w:r w:rsidRPr="003636D9">
        <w:rPr>
          <w:rFonts w:ascii="Times New Roman" w:hAnsi="Times New Roman" w:cs="Times New Roman"/>
          <w:sz w:val="24"/>
          <w:szCs w:val="24"/>
        </w:rPr>
        <w:t xml:space="preserve">. No loop </w:t>
      </w:r>
      <w:proofErr w:type="gramStart"/>
      <w:r w:rsidRPr="00060A40">
        <w:rPr>
          <w:rFonts w:ascii="Times New Roman" w:hAnsi="Times New Roman" w:cs="Times New Roman"/>
          <w:i/>
          <w:sz w:val="24"/>
          <w:szCs w:val="24"/>
        </w:rPr>
        <w:t>Principal(</w:t>
      </w:r>
      <w:proofErr w:type="gramEnd"/>
      <w:r w:rsidRPr="00060A40">
        <w:rPr>
          <w:rFonts w:ascii="Times New Roman" w:hAnsi="Times New Roman" w:cs="Times New Roman"/>
          <w:i/>
          <w:sz w:val="24"/>
          <w:szCs w:val="24"/>
        </w:rPr>
        <w:t>)</w:t>
      </w:r>
      <w:r w:rsidRPr="003636D9">
        <w:rPr>
          <w:rFonts w:ascii="Times New Roman" w:hAnsi="Times New Roman" w:cs="Times New Roman"/>
          <w:sz w:val="24"/>
          <w:szCs w:val="24"/>
        </w:rPr>
        <w:t xml:space="preserve"> podemos observar que ocorre a leitura do nosso potenciômetro (</w:t>
      </w:r>
      <w:proofErr w:type="spellStart"/>
      <w:r w:rsidRPr="00060A40">
        <w:rPr>
          <w:rFonts w:ascii="Times New Roman" w:hAnsi="Times New Roman" w:cs="Times New Roman"/>
          <w:i/>
          <w:sz w:val="24"/>
          <w:szCs w:val="24"/>
        </w:rPr>
        <w:t>Apotenciometro</w:t>
      </w:r>
      <w:proofErr w:type="spellEnd"/>
      <w:r w:rsidR="00060A40">
        <w:rPr>
          <w:rFonts w:ascii="Times New Roman" w:hAnsi="Times New Roman" w:cs="Times New Roman"/>
          <w:sz w:val="24"/>
          <w:szCs w:val="24"/>
        </w:rPr>
        <w:t xml:space="preserve">) que </w:t>
      </w:r>
      <w:r w:rsidRPr="003636D9">
        <w:rPr>
          <w:rFonts w:ascii="Times New Roman" w:hAnsi="Times New Roman" w:cs="Times New Roman"/>
          <w:sz w:val="24"/>
          <w:szCs w:val="24"/>
        </w:rPr>
        <w:t>salva na nossa variável (</w:t>
      </w:r>
      <w:proofErr w:type="spellStart"/>
      <w:r w:rsidRPr="00060A40">
        <w:rPr>
          <w:rFonts w:ascii="Times New Roman" w:hAnsi="Times New Roman" w:cs="Times New Roman"/>
          <w:i/>
          <w:sz w:val="24"/>
          <w:szCs w:val="24"/>
        </w:rPr>
        <w:t>valorPotenciometro</w:t>
      </w:r>
      <w:proofErr w:type="spellEnd"/>
      <w:r w:rsidRPr="003636D9">
        <w:rPr>
          <w:rFonts w:ascii="Times New Roman" w:hAnsi="Times New Roman" w:cs="Times New Roman"/>
          <w:sz w:val="24"/>
          <w:szCs w:val="24"/>
        </w:rPr>
        <w:t>). Em seguida ele faz uma regra de três entre a entrada, que varia de 0</w:t>
      </w:r>
      <w:r w:rsidR="009225A8">
        <w:rPr>
          <w:rFonts w:ascii="Times New Roman" w:hAnsi="Times New Roman" w:cs="Times New Roman"/>
          <w:sz w:val="24"/>
          <w:szCs w:val="24"/>
        </w:rPr>
        <w:t xml:space="preserve"> a 1023, com a saída digital</w:t>
      </w:r>
      <w:r w:rsidRPr="003636D9">
        <w:rPr>
          <w:rFonts w:ascii="Times New Roman" w:hAnsi="Times New Roman" w:cs="Times New Roman"/>
          <w:sz w:val="24"/>
          <w:szCs w:val="24"/>
        </w:rPr>
        <w:t xml:space="preserve"> para o servo e salva esse valor na variável </w:t>
      </w:r>
      <w:r w:rsidRPr="009225A8">
        <w:rPr>
          <w:rFonts w:ascii="Times New Roman" w:hAnsi="Times New Roman" w:cs="Times New Roman"/>
          <w:i/>
          <w:sz w:val="24"/>
          <w:szCs w:val="24"/>
        </w:rPr>
        <w:t>angulo</w:t>
      </w:r>
      <w:r w:rsidRPr="003636D9">
        <w:rPr>
          <w:rFonts w:ascii="Times New Roman" w:hAnsi="Times New Roman" w:cs="Times New Roman"/>
          <w:sz w:val="24"/>
          <w:szCs w:val="24"/>
        </w:rPr>
        <w:t xml:space="preserve">. </w:t>
      </w:r>
    </w:p>
    <w:p w14:paraId="6E5D4A9A" w14:textId="77777777" w:rsidR="00D45940" w:rsidRPr="003636D9" w:rsidRDefault="00D45940" w:rsidP="003636D9">
      <w:pPr>
        <w:spacing w:after="30" w:line="256" w:lineRule="auto"/>
        <w:jc w:val="both"/>
        <w:rPr>
          <w:rFonts w:ascii="Times New Roman" w:hAnsi="Times New Roman" w:cs="Times New Roman"/>
          <w:sz w:val="24"/>
          <w:szCs w:val="24"/>
        </w:rPr>
      </w:pPr>
    </w:p>
    <w:p w14:paraId="04EEFF9E" w14:textId="77777777" w:rsidR="003F59EE" w:rsidRPr="00D45940" w:rsidRDefault="003F59EE" w:rsidP="003636D9">
      <w:pPr>
        <w:spacing w:after="30" w:line="256" w:lineRule="auto"/>
        <w:ind w:firstLine="708"/>
        <w:jc w:val="both"/>
        <w:rPr>
          <w:rFonts w:ascii="Times New Roman" w:hAnsi="Times New Roman" w:cs="Times New Roman"/>
          <w:i/>
          <w:color w:val="000000"/>
          <w:sz w:val="24"/>
          <w:szCs w:val="24"/>
        </w:rPr>
      </w:pPr>
      <w:proofErr w:type="gramStart"/>
      <w:r w:rsidRPr="00D45940">
        <w:rPr>
          <w:rFonts w:ascii="Times New Roman" w:hAnsi="Times New Roman" w:cs="Times New Roman"/>
          <w:i/>
          <w:color w:val="000000"/>
          <w:sz w:val="24"/>
          <w:szCs w:val="24"/>
        </w:rPr>
        <w:lastRenderedPageBreak/>
        <w:t>angulo</w:t>
      </w:r>
      <w:proofErr w:type="gramEnd"/>
      <w:r w:rsidRPr="00D45940">
        <w:rPr>
          <w:rFonts w:ascii="Times New Roman" w:hAnsi="Times New Roman" w:cs="Times New Roman"/>
          <w:i/>
          <w:color w:val="000000"/>
          <w:sz w:val="24"/>
          <w:szCs w:val="24"/>
        </w:rPr>
        <w:t xml:space="preserve"> = proporcionar(</w:t>
      </w:r>
      <w:proofErr w:type="spellStart"/>
      <w:r w:rsidRPr="00D45940">
        <w:rPr>
          <w:rFonts w:ascii="Times New Roman" w:hAnsi="Times New Roman" w:cs="Times New Roman"/>
          <w:i/>
          <w:color w:val="000000"/>
          <w:sz w:val="24"/>
          <w:szCs w:val="24"/>
        </w:rPr>
        <w:t>valorPotenciometro</w:t>
      </w:r>
      <w:proofErr w:type="spellEnd"/>
      <w:r w:rsidRPr="00D45940">
        <w:rPr>
          <w:rFonts w:ascii="Times New Roman" w:hAnsi="Times New Roman" w:cs="Times New Roman"/>
          <w:i/>
          <w:color w:val="000000"/>
          <w:sz w:val="24"/>
          <w:szCs w:val="24"/>
        </w:rPr>
        <w:t>, 0, 1023, 0, 180);</w:t>
      </w:r>
    </w:p>
    <w:p w14:paraId="0C03DAE1" w14:textId="77777777" w:rsidR="00D45940" w:rsidRDefault="00D45940" w:rsidP="003636D9">
      <w:pPr>
        <w:spacing w:after="30" w:line="256" w:lineRule="auto"/>
        <w:jc w:val="both"/>
        <w:rPr>
          <w:rFonts w:ascii="Times New Roman" w:hAnsi="Times New Roman" w:cs="Times New Roman"/>
          <w:sz w:val="24"/>
          <w:szCs w:val="24"/>
        </w:rPr>
      </w:pPr>
    </w:p>
    <w:p w14:paraId="5FD0F137" w14:textId="292EE4E9" w:rsidR="003F59EE"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Em seguida é feito o ajuste do servo motor com base na variável enviada usando o comando</w:t>
      </w:r>
      <w:r w:rsidR="009225A8">
        <w:rPr>
          <w:rFonts w:ascii="Times New Roman" w:hAnsi="Times New Roman" w:cs="Times New Roman"/>
          <w:sz w:val="24"/>
          <w:szCs w:val="24"/>
        </w:rPr>
        <w:t xml:space="preserve"> </w:t>
      </w:r>
      <w:proofErr w:type="spellStart"/>
      <w:r w:rsidR="009225A8" w:rsidRPr="009225A8">
        <w:rPr>
          <w:rFonts w:ascii="Times New Roman" w:hAnsi="Times New Roman" w:cs="Times New Roman"/>
          <w:i/>
          <w:sz w:val="24"/>
          <w:szCs w:val="24"/>
        </w:rPr>
        <w:t>escreverAngulo</w:t>
      </w:r>
      <w:proofErr w:type="spellEnd"/>
      <w:r w:rsidRPr="003636D9">
        <w:rPr>
          <w:rFonts w:ascii="Times New Roman" w:hAnsi="Times New Roman" w:cs="Times New Roman"/>
          <w:sz w:val="24"/>
          <w:szCs w:val="24"/>
        </w:rPr>
        <w:t>.</w:t>
      </w:r>
    </w:p>
    <w:p w14:paraId="0AF090A1" w14:textId="77777777" w:rsidR="00D45940" w:rsidRPr="003636D9" w:rsidRDefault="00D45940" w:rsidP="003636D9">
      <w:pPr>
        <w:spacing w:after="30" w:line="256" w:lineRule="auto"/>
        <w:jc w:val="both"/>
        <w:rPr>
          <w:rFonts w:ascii="Times New Roman" w:hAnsi="Times New Roman" w:cs="Times New Roman"/>
          <w:sz w:val="24"/>
          <w:szCs w:val="24"/>
        </w:rPr>
      </w:pPr>
    </w:p>
    <w:p w14:paraId="6DC2BA3F" w14:textId="50840B7B" w:rsidR="003F59EE" w:rsidRPr="00D45940" w:rsidRDefault="009225A8" w:rsidP="003636D9">
      <w:pPr>
        <w:spacing w:after="30" w:line="256" w:lineRule="auto"/>
        <w:ind w:firstLine="708"/>
        <w:jc w:val="both"/>
        <w:rPr>
          <w:rFonts w:ascii="Times New Roman" w:hAnsi="Times New Roman" w:cs="Times New Roman"/>
          <w:i/>
          <w:sz w:val="24"/>
          <w:szCs w:val="24"/>
        </w:rPr>
      </w:pPr>
      <w:proofErr w:type="spellStart"/>
      <w:r>
        <w:rPr>
          <w:rFonts w:ascii="Times New Roman" w:hAnsi="Times New Roman" w:cs="Times New Roman"/>
          <w:i/>
          <w:color w:val="000000"/>
          <w:sz w:val="24"/>
          <w:szCs w:val="24"/>
        </w:rPr>
        <w:t>meuServo.escreverAngulo</w:t>
      </w:r>
      <w:proofErr w:type="spellEnd"/>
      <w:r w:rsidRPr="00D45940">
        <w:rPr>
          <w:rFonts w:ascii="Times New Roman" w:hAnsi="Times New Roman" w:cs="Times New Roman"/>
          <w:i/>
          <w:color w:val="000000"/>
          <w:sz w:val="24"/>
          <w:szCs w:val="24"/>
        </w:rPr>
        <w:t xml:space="preserve"> </w:t>
      </w:r>
      <w:r w:rsidR="003F59EE" w:rsidRPr="00D45940">
        <w:rPr>
          <w:rFonts w:ascii="Times New Roman" w:hAnsi="Times New Roman" w:cs="Times New Roman"/>
          <w:i/>
          <w:color w:val="000000"/>
          <w:sz w:val="24"/>
          <w:szCs w:val="24"/>
        </w:rPr>
        <w:t>(angulo);</w:t>
      </w:r>
    </w:p>
    <w:p w14:paraId="73404816" w14:textId="5387FBFA" w:rsidR="00140C6A" w:rsidRDefault="00140C6A" w:rsidP="003636D9">
      <w:pPr>
        <w:pStyle w:val="NormalWeb"/>
        <w:shd w:val="clear" w:color="auto" w:fill="FFFFFF"/>
        <w:spacing w:before="0" w:beforeAutospacing="0" w:after="30" w:afterAutospacing="0"/>
        <w:jc w:val="both"/>
        <w:rPr>
          <w:b/>
          <w:color w:val="000000"/>
          <w:sz w:val="32"/>
          <w:szCs w:val="32"/>
        </w:rPr>
      </w:pPr>
    </w:p>
    <w:p w14:paraId="49E92E61" w14:textId="7CB67EEA" w:rsidR="00D45940" w:rsidRDefault="00D45940" w:rsidP="003636D9">
      <w:pPr>
        <w:pStyle w:val="NormalWeb"/>
        <w:shd w:val="clear" w:color="auto" w:fill="FFFFFF"/>
        <w:spacing w:before="0" w:beforeAutospacing="0" w:after="30" w:afterAutospacing="0"/>
        <w:jc w:val="both"/>
        <w:rPr>
          <w:b/>
          <w:color w:val="000000"/>
          <w:sz w:val="32"/>
          <w:szCs w:val="32"/>
        </w:rPr>
      </w:pPr>
    </w:p>
    <w:p w14:paraId="002FD305" w14:textId="77777777" w:rsidR="002D455D" w:rsidRDefault="002D455D" w:rsidP="003636D9">
      <w:pPr>
        <w:pStyle w:val="NormalWeb"/>
        <w:shd w:val="clear" w:color="auto" w:fill="FFFFFF"/>
        <w:spacing w:before="0" w:beforeAutospacing="0" w:after="30" w:afterAutospacing="0"/>
        <w:jc w:val="both"/>
        <w:rPr>
          <w:b/>
          <w:color w:val="000000"/>
          <w:sz w:val="32"/>
          <w:szCs w:val="32"/>
        </w:rPr>
      </w:pPr>
    </w:p>
    <w:p w14:paraId="0620518F" w14:textId="33801A16" w:rsidR="008C5792" w:rsidRPr="003636D9" w:rsidRDefault="003636D9" w:rsidP="003636D9">
      <w:pPr>
        <w:pStyle w:val="NormalWeb"/>
        <w:shd w:val="clear" w:color="auto" w:fill="FFFFFF"/>
        <w:spacing w:before="0" w:beforeAutospacing="0" w:after="30" w:afterAutospacing="0"/>
        <w:jc w:val="both"/>
        <w:rPr>
          <w:b/>
          <w:color w:val="000000"/>
          <w:sz w:val="32"/>
          <w:szCs w:val="32"/>
        </w:rPr>
      </w:pPr>
      <w:r w:rsidRPr="003636D9">
        <w:rPr>
          <w:b/>
          <w:color w:val="000000"/>
          <w:sz w:val="32"/>
          <w:szCs w:val="32"/>
        </w:rPr>
        <w:t>5</w:t>
      </w:r>
      <w:r w:rsidR="008C5792" w:rsidRPr="003636D9">
        <w:rPr>
          <w:b/>
          <w:color w:val="000000"/>
          <w:sz w:val="32"/>
          <w:szCs w:val="32"/>
        </w:rPr>
        <w:t xml:space="preserve">.5 </w:t>
      </w:r>
      <w:r w:rsidRPr="003636D9">
        <w:rPr>
          <w:b/>
          <w:color w:val="000000"/>
          <w:sz w:val="32"/>
          <w:szCs w:val="32"/>
        </w:rPr>
        <w:t>Ultrassom + M</w:t>
      </w:r>
      <w:r w:rsidR="008C5792" w:rsidRPr="003636D9">
        <w:rPr>
          <w:b/>
          <w:color w:val="000000"/>
          <w:sz w:val="32"/>
          <w:szCs w:val="32"/>
        </w:rPr>
        <w:t>emória</w:t>
      </w:r>
      <w:r w:rsidR="008C5792" w:rsidRPr="003636D9">
        <w:rPr>
          <w:b/>
          <w:color w:val="000000"/>
          <w:sz w:val="32"/>
          <w:szCs w:val="32"/>
          <w:u w:val="single"/>
        </w:rPr>
        <w:t xml:space="preserve"> </w:t>
      </w:r>
    </w:p>
    <w:p w14:paraId="36420220" w14:textId="77777777" w:rsidR="00780FB8" w:rsidRPr="003636D9" w:rsidRDefault="00780FB8" w:rsidP="003636D9">
      <w:pPr>
        <w:pStyle w:val="NormalWeb"/>
        <w:shd w:val="clear" w:color="auto" w:fill="FFFFFF"/>
        <w:spacing w:before="0" w:beforeAutospacing="0" w:after="30" w:afterAutospacing="0"/>
        <w:jc w:val="both"/>
        <w:rPr>
          <w:b/>
          <w:color w:val="000000"/>
          <w:sz w:val="32"/>
          <w:szCs w:val="32"/>
        </w:rPr>
      </w:pPr>
    </w:p>
    <w:p w14:paraId="2AEB9F92" w14:textId="7B054643" w:rsidR="00732EC2" w:rsidRPr="003636D9" w:rsidRDefault="008C5792" w:rsidP="003636D9">
      <w:pPr>
        <w:pStyle w:val="NormalWeb"/>
        <w:shd w:val="clear" w:color="auto" w:fill="FFFFFF"/>
        <w:spacing w:before="0" w:beforeAutospacing="0" w:after="30" w:afterAutospacing="0"/>
        <w:jc w:val="both"/>
        <w:rPr>
          <w:color w:val="000000"/>
        </w:rPr>
      </w:pPr>
      <w:r w:rsidRPr="003636D9">
        <w:rPr>
          <w:color w:val="000000"/>
        </w:rPr>
        <w:tab/>
        <w:t>Neste capítulo, vamos montar um medidor de distâncias que registrará os valores obtidos na me</w:t>
      </w:r>
      <w:r w:rsidR="009225A8">
        <w:rPr>
          <w:color w:val="000000"/>
        </w:rPr>
        <w:t>mória interna do Arduino, mostrando-os pela porta USB depois</w:t>
      </w:r>
      <w:r w:rsidRPr="003636D9">
        <w:rPr>
          <w:color w:val="000000"/>
        </w:rPr>
        <w:t>. Este será o primeiro projeto que utilizará uma biblioteca externa do Arduino. Caso você não saiba instalá-las, existe um capítulo no final do livro explicando como fazer isso. Ela se chama Ultra e está disponível em “</w:t>
      </w:r>
      <w:hyperlink r:id="rId104" w:history="1">
        <w:r w:rsidRPr="003636D9">
          <w:rPr>
            <w:rStyle w:val="Hyperlink"/>
            <w:i/>
          </w:rPr>
          <w:t>github.com/</w:t>
        </w:r>
        <w:proofErr w:type="spellStart"/>
        <w:r w:rsidRPr="003636D9">
          <w:rPr>
            <w:rStyle w:val="Hyperlink"/>
            <w:i/>
          </w:rPr>
          <w:t>RatosDePC</w:t>
        </w:r>
        <w:proofErr w:type="spellEnd"/>
        <w:r w:rsidRPr="003636D9">
          <w:rPr>
            <w:rStyle w:val="Hyperlink"/>
            <w:i/>
          </w:rPr>
          <w:t>/Ultra</w:t>
        </w:r>
      </w:hyperlink>
      <w:r w:rsidRPr="003636D9">
        <w:rPr>
          <w:color w:val="000000"/>
        </w:rPr>
        <w:t>”.</w:t>
      </w:r>
    </w:p>
    <w:p w14:paraId="54C8C615" w14:textId="32847572" w:rsidR="008C5792" w:rsidRPr="003636D9" w:rsidRDefault="008C5792" w:rsidP="003636D9">
      <w:pPr>
        <w:pStyle w:val="NormalWeb"/>
        <w:shd w:val="clear" w:color="auto" w:fill="FFFFFF"/>
        <w:spacing w:before="0" w:beforeAutospacing="0" w:after="30" w:afterAutospacing="0"/>
        <w:jc w:val="both"/>
        <w:rPr>
          <w:color w:val="000000"/>
        </w:rPr>
      </w:pPr>
      <w:r w:rsidRPr="003636D9">
        <w:rPr>
          <w:color w:val="000000"/>
        </w:rPr>
        <w:tab/>
        <w:t>O material necessário para essa prática é:</w:t>
      </w:r>
    </w:p>
    <w:p w14:paraId="38648C6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A8AA259" w14:textId="147216CD" w:rsidR="008C5792" w:rsidRPr="003636D9" w:rsidRDefault="009225A8" w:rsidP="003636D9">
      <w:pPr>
        <w:pStyle w:val="NormalWeb"/>
        <w:numPr>
          <w:ilvl w:val="0"/>
          <w:numId w:val="91"/>
        </w:numPr>
        <w:shd w:val="clear" w:color="auto" w:fill="FFFFFF"/>
        <w:spacing w:before="0" w:beforeAutospacing="0" w:after="30" w:afterAutospacing="0"/>
        <w:jc w:val="both"/>
        <w:rPr>
          <w:color w:val="000000"/>
        </w:rPr>
      </w:pPr>
      <w:proofErr w:type="spellStart"/>
      <w:r>
        <w:rPr>
          <w:color w:val="000000"/>
        </w:rPr>
        <w:t>Protoboard</w:t>
      </w:r>
      <w:proofErr w:type="spellEnd"/>
    </w:p>
    <w:p w14:paraId="66D37067" w14:textId="1CE409E0" w:rsidR="008C5792" w:rsidRPr="003636D9" w:rsidRDefault="009225A8" w:rsidP="003636D9">
      <w:pPr>
        <w:pStyle w:val="NormalWeb"/>
        <w:numPr>
          <w:ilvl w:val="0"/>
          <w:numId w:val="91"/>
        </w:numPr>
        <w:shd w:val="clear" w:color="auto" w:fill="FFFFFF"/>
        <w:spacing w:before="0" w:beforeAutospacing="0" w:after="30" w:afterAutospacing="0"/>
        <w:jc w:val="both"/>
        <w:rPr>
          <w:color w:val="000000"/>
        </w:rPr>
      </w:pPr>
      <w:r>
        <w:rPr>
          <w:color w:val="000000"/>
        </w:rPr>
        <w:t>Sensor ultrassônico HC- sr04</w:t>
      </w:r>
    </w:p>
    <w:p w14:paraId="41C11B10" w14:textId="132B8122" w:rsidR="0010474F" w:rsidRDefault="0010474F" w:rsidP="0010474F">
      <w:pPr>
        <w:pStyle w:val="NormalWeb"/>
        <w:shd w:val="clear" w:color="auto" w:fill="FFFFFF"/>
        <w:spacing w:before="0" w:beforeAutospacing="0" w:after="30" w:afterAutospacing="0"/>
        <w:jc w:val="both"/>
        <w:rPr>
          <w:color w:val="000000"/>
        </w:rPr>
      </w:pPr>
    </w:p>
    <w:p w14:paraId="0705BBB7" w14:textId="49094BF4" w:rsidR="002D455D" w:rsidRDefault="002D455D" w:rsidP="0010474F">
      <w:pPr>
        <w:pStyle w:val="NormalWeb"/>
        <w:shd w:val="clear" w:color="auto" w:fill="FFFFFF"/>
        <w:spacing w:before="0" w:beforeAutospacing="0" w:after="30" w:afterAutospacing="0"/>
        <w:jc w:val="both"/>
        <w:rPr>
          <w:color w:val="000000"/>
        </w:rPr>
      </w:pPr>
    </w:p>
    <w:p w14:paraId="04B3A237" w14:textId="77777777" w:rsidR="002D455D" w:rsidRPr="003636D9" w:rsidRDefault="002D455D" w:rsidP="0010474F">
      <w:pPr>
        <w:pStyle w:val="NormalWeb"/>
        <w:shd w:val="clear" w:color="auto" w:fill="FFFFFF"/>
        <w:spacing w:before="0" w:beforeAutospacing="0" w:after="30" w:afterAutospacing="0"/>
        <w:jc w:val="both"/>
        <w:rPr>
          <w:color w:val="000000"/>
        </w:rPr>
      </w:pPr>
    </w:p>
    <w:p w14:paraId="3EC98BE1" w14:textId="277001FA" w:rsidR="008C5792" w:rsidRPr="003636D9" w:rsidRDefault="006731F4"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 Hardware</w:t>
      </w:r>
    </w:p>
    <w:p w14:paraId="21B768A5" w14:textId="77777777" w:rsidR="00780FB8" w:rsidRPr="003636D9" w:rsidRDefault="006731F4" w:rsidP="003636D9">
      <w:pPr>
        <w:pStyle w:val="NormalWeb"/>
        <w:shd w:val="clear" w:color="auto" w:fill="FFFFFF"/>
        <w:spacing w:before="0" w:beforeAutospacing="0" w:after="30" w:afterAutospacing="0"/>
        <w:jc w:val="both"/>
        <w:rPr>
          <w:color w:val="000000"/>
        </w:rPr>
      </w:pPr>
      <w:r w:rsidRPr="003636D9">
        <w:rPr>
          <w:color w:val="000000"/>
        </w:rPr>
        <w:tab/>
      </w:r>
    </w:p>
    <w:p w14:paraId="03953265" w14:textId="14363499" w:rsidR="006731F4" w:rsidRDefault="006731F4" w:rsidP="003636D9">
      <w:pPr>
        <w:pStyle w:val="NormalWeb"/>
        <w:shd w:val="clear" w:color="auto" w:fill="FFFFFF"/>
        <w:spacing w:before="0" w:beforeAutospacing="0" w:after="30" w:afterAutospacing="0"/>
        <w:ind w:firstLine="720"/>
        <w:jc w:val="both"/>
        <w:rPr>
          <w:color w:val="000000"/>
        </w:rPr>
      </w:pPr>
      <w:r w:rsidRPr="003636D9">
        <w:rPr>
          <w:color w:val="000000"/>
        </w:rPr>
        <w:t>Com o Arduino desconectado, monte o circuito abaixo:</w:t>
      </w:r>
    </w:p>
    <w:p w14:paraId="55389946" w14:textId="77777777" w:rsidR="005160FF" w:rsidRPr="003636D9" w:rsidRDefault="005160FF" w:rsidP="003636D9">
      <w:pPr>
        <w:pStyle w:val="NormalWeb"/>
        <w:shd w:val="clear" w:color="auto" w:fill="FFFFFF"/>
        <w:spacing w:before="0" w:beforeAutospacing="0" w:after="30" w:afterAutospacing="0"/>
        <w:ind w:firstLine="720"/>
        <w:jc w:val="both"/>
        <w:rPr>
          <w:color w:val="000000"/>
        </w:rPr>
      </w:pPr>
    </w:p>
    <w:p w14:paraId="2960381B" w14:textId="2164733F" w:rsidR="005160FF" w:rsidRDefault="005160FF" w:rsidP="005160FF">
      <w:pPr>
        <w:pStyle w:val="NormalWeb"/>
        <w:shd w:val="clear" w:color="auto" w:fill="FFFFFF"/>
        <w:spacing w:before="0" w:beforeAutospacing="0" w:after="30" w:afterAutospacing="0"/>
        <w:jc w:val="center"/>
        <w:rPr>
          <w:color w:val="000000"/>
        </w:rPr>
      </w:pPr>
      <w:r>
        <w:rPr>
          <w:noProof/>
          <w:color w:val="000000"/>
          <w:lang w:eastAsia="pt-BR"/>
        </w:rPr>
        <w:drawing>
          <wp:inline distT="0" distB="0" distL="0" distR="0" wp14:anchorId="0D57B724" wp14:editId="198CE557">
            <wp:extent cx="4525712" cy="2085975"/>
            <wp:effectExtent l="0" t="0" r="825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ltrassonico fritzing (esquematico).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39388" cy="2092279"/>
                    </a:xfrm>
                    <a:prstGeom prst="rect">
                      <a:avLst/>
                    </a:prstGeom>
                  </pic:spPr>
                </pic:pic>
              </a:graphicData>
            </a:graphic>
          </wp:inline>
        </w:drawing>
      </w:r>
    </w:p>
    <w:p w14:paraId="1DA6B4B9" w14:textId="77777777" w:rsidR="005160FF" w:rsidRDefault="005160FF" w:rsidP="003636D9">
      <w:pPr>
        <w:pStyle w:val="NormalWeb"/>
        <w:shd w:val="clear" w:color="auto" w:fill="FFFFFF"/>
        <w:spacing w:before="0" w:beforeAutospacing="0" w:after="30" w:afterAutospacing="0"/>
        <w:jc w:val="both"/>
        <w:rPr>
          <w:color w:val="000000"/>
        </w:rPr>
      </w:pPr>
    </w:p>
    <w:p w14:paraId="37AC259B" w14:textId="0E093621" w:rsidR="005160FF" w:rsidRDefault="005160FF" w:rsidP="003636D9">
      <w:pPr>
        <w:pStyle w:val="NormalWeb"/>
        <w:shd w:val="clear" w:color="auto" w:fill="FFFFFF"/>
        <w:spacing w:before="0" w:beforeAutospacing="0" w:after="30" w:afterAutospacing="0"/>
        <w:jc w:val="both"/>
        <w:rPr>
          <w:color w:val="000000"/>
        </w:rPr>
      </w:pPr>
    </w:p>
    <w:p w14:paraId="126E5719" w14:textId="7D047366" w:rsidR="002D455D" w:rsidRDefault="002D455D" w:rsidP="003636D9">
      <w:pPr>
        <w:pStyle w:val="NormalWeb"/>
        <w:shd w:val="clear" w:color="auto" w:fill="FFFFFF"/>
        <w:spacing w:before="0" w:beforeAutospacing="0" w:after="30" w:afterAutospacing="0"/>
        <w:jc w:val="both"/>
        <w:rPr>
          <w:color w:val="000000"/>
        </w:rPr>
      </w:pPr>
    </w:p>
    <w:p w14:paraId="2ECC0B50" w14:textId="29938126" w:rsidR="002D455D" w:rsidRDefault="002D455D" w:rsidP="003636D9">
      <w:pPr>
        <w:pStyle w:val="NormalWeb"/>
        <w:shd w:val="clear" w:color="auto" w:fill="FFFFFF"/>
        <w:spacing w:before="0" w:beforeAutospacing="0" w:after="30" w:afterAutospacing="0"/>
        <w:jc w:val="both"/>
        <w:rPr>
          <w:color w:val="000000"/>
        </w:rPr>
      </w:pPr>
    </w:p>
    <w:p w14:paraId="1ACE4C2C" w14:textId="77777777" w:rsidR="002D455D" w:rsidRDefault="002D455D" w:rsidP="003636D9">
      <w:pPr>
        <w:pStyle w:val="NormalWeb"/>
        <w:shd w:val="clear" w:color="auto" w:fill="FFFFFF"/>
        <w:spacing w:before="0" w:beforeAutospacing="0" w:after="30" w:afterAutospacing="0"/>
        <w:jc w:val="both"/>
        <w:rPr>
          <w:color w:val="000000"/>
        </w:rPr>
      </w:pPr>
    </w:p>
    <w:p w14:paraId="4DFBADCC" w14:textId="05AD87BB" w:rsidR="002D455D" w:rsidRDefault="002D455D" w:rsidP="003636D9">
      <w:pPr>
        <w:pStyle w:val="NormalWeb"/>
        <w:shd w:val="clear" w:color="auto" w:fill="FFFFFF"/>
        <w:spacing w:before="0" w:beforeAutospacing="0" w:after="30" w:afterAutospacing="0"/>
        <w:jc w:val="both"/>
        <w:rPr>
          <w:color w:val="000000"/>
        </w:rPr>
      </w:pPr>
    </w:p>
    <w:p w14:paraId="6D3CBCD7" w14:textId="77777777" w:rsidR="002D455D" w:rsidRDefault="002D455D" w:rsidP="003636D9">
      <w:pPr>
        <w:pStyle w:val="NormalWeb"/>
        <w:shd w:val="clear" w:color="auto" w:fill="FFFFFF"/>
        <w:spacing w:before="0" w:beforeAutospacing="0" w:after="30" w:afterAutospacing="0"/>
        <w:jc w:val="both"/>
        <w:rPr>
          <w:color w:val="000000"/>
        </w:rPr>
      </w:pPr>
    </w:p>
    <w:p w14:paraId="1E3196CE" w14:textId="77777777" w:rsidR="005160FF" w:rsidRDefault="005160FF" w:rsidP="003636D9">
      <w:pPr>
        <w:pStyle w:val="NormalWeb"/>
        <w:shd w:val="clear" w:color="auto" w:fill="FFFFFF"/>
        <w:spacing w:before="0" w:beforeAutospacing="0" w:after="30" w:afterAutospacing="0"/>
        <w:jc w:val="both"/>
        <w:rPr>
          <w:color w:val="000000"/>
        </w:rPr>
      </w:pPr>
    </w:p>
    <w:p w14:paraId="574F8E7C" w14:textId="72C03BA6" w:rsidR="005160FF" w:rsidRPr="003636D9" w:rsidRDefault="005160FF" w:rsidP="005160FF">
      <w:pPr>
        <w:pStyle w:val="NormalWeb"/>
        <w:shd w:val="clear" w:color="auto" w:fill="FFFFFF"/>
        <w:spacing w:before="0" w:beforeAutospacing="0" w:after="30" w:afterAutospacing="0"/>
        <w:jc w:val="center"/>
        <w:rPr>
          <w:color w:val="000000"/>
        </w:rPr>
      </w:pPr>
      <w:r>
        <w:rPr>
          <w:noProof/>
          <w:color w:val="000000"/>
          <w:lang w:eastAsia="pt-BR"/>
        </w:rPr>
        <w:drawing>
          <wp:inline distT="0" distB="0" distL="0" distR="0" wp14:anchorId="53BD332F" wp14:editId="67412389">
            <wp:extent cx="5523287" cy="2562225"/>
            <wp:effectExtent l="0" t="0" r="127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ltrassonico fritzing.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26084" cy="2563523"/>
                    </a:xfrm>
                    <a:prstGeom prst="rect">
                      <a:avLst/>
                    </a:prstGeom>
                  </pic:spPr>
                </pic:pic>
              </a:graphicData>
            </a:graphic>
          </wp:inline>
        </w:drawing>
      </w:r>
    </w:p>
    <w:p w14:paraId="0DBCDEAE" w14:textId="77777777" w:rsidR="00780FB8" w:rsidRDefault="00780FB8" w:rsidP="003636D9">
      <w:pPr>
        <w:pStyle w:val="NormalWeb"/>
        <w:shd w:val="clear" w:color="auto" w:fill="FFFFFF"/>
        <w:spacing w:before="0" w:beforeAutospacing="0" w:after="30" w:afterAutospacing="0"/>
        <w:jc w:val="both"/>
        <w:rPr>
          <w:b/>
          <w:color w:val="000000"/>
          <w:sz w:val="28"/>
          <w:szCs w:val="28"/>
          <w:u w:val="single"/>
        </w:rPr>
      </w:pPr>
    </w:p>
    <w:p w14:paraId="0FB1CF8D" w14:textId="77777777" w:rsidR="005160FF" w:rsidRDefault="005160FF" w:rsidP="003636D9">
      <w:pPr>
        <w:pStyle w:val="NormalWeb"/>
        <w:shd w:val="clear" w:color="auto" w:fill="FFFFFF"/>
        <w:spacing w:before="0" w:beforeAutospacing="0" w:after="30" w:afterAutospacing="0"/>
        <w:jc w:val="both"/>
        <w:rPr>
          <w:b/>
          <w:color w:val="000000"/>
          <w:sz w:val="28"/>
          <w:szCs w:val="28"/>
          <w:u w:val="single"/>
        </w:rPr>
      </w:pPr>
    </w:p>
    <w:p w14:paraId="746E96B9" w14:textId="77777777" w:rsidR="005160FF" w:rsidRDefault="005160FF" w:rsidP="003636D9">
      <w:pPr>
        <w:pStyle w:val="NormalWeb"/>
        <w:shd w:val="clear" w:color="auto" w:fill="FFFFFF"/>
        <w:spacing w:before="0" w:beforeAutospacing="0" w:after="30" w:afterAutospacing="0"/>
        <w:jc w:val="both"/>
        <w:rPr>
          <w:b/>
          <w:color w:val="000000"/>
          <w:sz w:val="28"/>
          <w:szCs w:val="28"/>
          <w:u w:val="single"/>
        </w:rPr>
      </w:pPr>
    </w:p>
    <w:p w14:paraId="3764308F" w14:textId="2DA01F7C" w:rsidR="005160FF" w:rsidRDefault="005160FF" w:rsidP="003636D9">
      <w:pPr>
        <w:pStyle w:val="NormalWeb"/>
        <w:shd w:val="clear" w:color="auto" w:fill="FFFFFF"/>
        <w:spacing w:before="0" w:beforeAutospacing="0" w:after="30" w:afterAutospacing="0"/>
        <w:jc w:val="both"/>
        <w:rPr>
          <w:b/>
          <w:color w:val="000000"/>
          <w:sz w:val="28"/>
          <w:szCs w:val="28"/>
          <w:u w:val="single"/>
        </w:rPr>
      </w:pPr>
    </w:p>
    <w:p w14:paraId="72E4A97E" w14:textId="77777777" w:rsidR="002D455D" w:rsidRPr="003636D9" w:rsidRDefault="002D455D" w:rsidP="003636D9">
      <w:pPr>
        <w:pStyle w:val="NormalWeb"/>
        <w:shd w:val="clear" w:color="auto" w:fill="FFFFFF"/>
        <w:spacing w:before="0" w:beforeAutospacing="0" w:after="30" w:afterAutospacing="0"/>
        <w:jc w:val="both"/>
        <w:rPr>
          <w:b/>
          <w:color w:val="000000"/>
          <w:sz w:val="28"/>
          <w:szCs w:val="28"/>
          <w:u w:val="single"/>
        </w:rPr>
      </w:pPr>
    </w:p>
    <w:p w14:paraId="2FA1D280" w14:textId="3736505F" w:rsidR="006731F4" w:rsidRPr="003636D9" w:rsidRDefault="006731F4"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66BA2225" w14:textId="60460C0A" w:rsidR="00780FB8" w:rsidRDefault="00780FB8" w:rsidP="003636D9">
      <w:pPr>
        <w:pStyle w:val="NormalWeb"/>
        <w:shd w:val="clear" w:color="auto" w:fill="FFFFFF"/>
        <w:spacing w:before="0" w:beforeAutospacing="0" w:after="30" w:afterAutospacing="0"/>
        <w:jc w:val="both"/>
        <w:rPr>
          <w:b/>
          <w:color w:val="000000"/>
          <w:sz w:val="28"/>
          <w:szCs w:val="28"/>
          <w:u w:val="single"/>
        </w:rPr>
      </w:pPr>
    </w:p>
    <w:p w14:paraId="7A48C02F" w14:textId="77777777" w:rsidR="002D455D" w:rsidRPr="003636D9" w:rsidRDefault="002D455D" w:rsidP="003636D9">
      <w:pPr>
        <w:pStyle w:val="NormalWeb"/>
        <w:shd w:val="clear" w:color="auto" w:fill="FFFFFF"/>
        <w:spacing w:before="0" w:beforeAutospacing="0" w:after="30" w:afterAutospacing="0"/>
        <w:jc w:val="both"/>
        <w:rPr>
          <w:b/>
          <w:color w:val="000000"/>
          <w:sz w:val="28"/>
          <w:szCs w:val="28"/>
          <w:u w:val="single"/>
        </w:rPr>
      </w:pPr>
    </w:p>
    <w:p w14:paraId="318E328E" w14:textId="7B7CFCD3" w:rsidR="006731F4" w:rsidRPr="003636D9" w:rsidRDefault="006731F4" w:rsidP="003636D9">
      <w:pPr>
        <w:pStyle w:val="NormalWeb"/>
        <w:shd w:val="clear" w:color="auto" w:fill="FFFFFF"/>
        <w:spacing w:before="0" w:beforeAutospacing="0" w:after="30" w:afterAutospacing="0"/>
        <w:ind w:firstLine="720"/>
        <w:jc w:val="both"/>
        <w:rPr>
          <w:color w:val="000000"/>
        </w:rPr>
      </w:pPr>
      <w:r w:rsidRPr="003636D9">
        <w:rPr>
          <w:color w:val="000000"/>
        </w:rPr>
        <w:t>O hardware desse pro</w:t>
      </w:r>
      <w:r w:rsidR="003636D9" w:rsidRPr="003636D9">
        <w:rPr>
          <w:color w:val="000000"/>
        </w:rPr>
        <w:t>jeto é bem simples. A porta 5</w:t>
      </w:r>
      <w:r w:rsidRPr="003636D9">
        <w:rPr>
          <w:color w:val="000000"/>
        </w:rPr>
        <w:t xml:space="preserve"> é conectada ao </w:t>
      </w:r>
      <w:r w:rsidRPr="009225A8">
        <w:rPr>
          <w:i/>
          <w:color w:val="000000"/>
        </w:rPr>
        <w:t>trigger</w:t>
      </w:r>
      <w:r w:rsidRPr="003636D9">
        <w:rPr>
          <w:color w:val="000000"/>
        </w:rPr>
        <w:t xml:space="preserve"> do ultrassônico</w:t>
      </w:r>
      <w:r w:rsidR="003636D9" w:rsidRPr="003636D9">
        <w:rPr>
          <w:color w:val="000000"/>
        </w:rPr>
        <w:t>, identificado no sensor como TRG</w:t>
      </w:r>
      <w:r w:rsidRPr="003636D9">
        <w:rPr>
          <w:color w:val="000000"/>
        </w:rPr>
        <w:t>, q</w:t>
      </w:r>
      <w:r w:rsidR="003636D9" w:rsidRPr="003636D9">
        <w:rPr>
          <w:color w:val="000000"/>
        </w:rPr>
        <w:t>ue é a porta de controle</w:t>
      </w:r>
      <w:r w:rsidR="002D455D">
        <w:rPr>
          <w:color w:val="000000"/>
        </w:rPr>
        <w:t>. Para ativar o envio de pulsos, manteremos essa porta ligada por 10 us. E o pino</w:t>
      </w:r>
      <w:r w:rsidR="003636D9" w:rsidRPr="003636D9">
        <w:rPr>
          <w:color w:val="000000"/>
        </w:rPr>
        <w:t xml:space="preserve"> 4</w:t>
      </w:r>
      <w:r w:rsidRPr="003636D9">
        <w:rPr>
          <w:color w:val="000000"/>
        </w:rPr>
        <w:t xml:space="preserve"> </w:t>
      </w:r>
      <w:r w:rsidR="002D455D">
        <w:rPr>
          <w:color w:val="000000"/>
        </w:rPr>
        <w:t xml:space="preserve">será ligado </w:t>
      </w:r>
      <w:r w:rsidRPr="003636D9">
        <w:rPr>
          <w:color w:val="000000"/>
        </w:rPr>
        <w:t xml:space="preserve">ao </w:t>
      </w:r>
      <w:proofErr w:type="spellStart"/>
      <w:r w:rsidRPr="003636D9">
        <w:rPr>
          <w:i/>
          <w:color w:val="000000"/>
        </w:rPr>
        <w:t>echo</w:t>
      </w:r>
      <w:proofErr w:type="spellEnd"/>
      <w:r w:rsidRPr="003636D9">
        <w:rPr>
          <w:color w:val="000000"/>
        </w:rPr>
        <w:t xml:space="preserve">, </w:t>
      </w:r>
      <w:r w:rsidR="003636D9" w:rsidRPr="003636D9">
        <w:rPr>
          <w:color w:val="000000"/>
        </w:rPr>
        <w:t xml:space="preserve">identificada como ECH, </w:t>
      </w:r>
      <w:r w:rsidRPr="003636D9">
        <w:rPr>
          <w:color w:val="000000"/>
        </w:rPr>
        <w:t>que transmite a resposta</w:t>
      </w:r>
      <w:r w:rsidR="002D455D">
        <w:rPr>
          <w:color w:val="000000"/>
        </w:rPr>
        <w:t xml:space="preserve"> por meio da duração do pulso para o arduino</w:t>
      </w:r>
      <w:r w:rsidRPr="003636D9">
        <w:rPr>
          <w:color w:val="000000"/>
        </w:rPr>
        <w:t>. Além das linhas de dados, conecta</w:t>
      </w:r>
      <w:r w:rsidR="003636D9" w:rsidRPr="003636D9">
        <w:rPr>
          <w:color w:val="000000"/>
        </w:rPr>
        <w:t>m</w:t>
      </w:r>
      <w:r w:rsidRPr="003636D9">
        <w:rPr>
          <w:color w:val="000000"/>
        </w:rPr>
        <w:t>-se os pinos de alimentação</w:t>
      </w:r>
      <w:r w:rsidR="002D455D">
        <w:rPr>
          <w:color w:val="000000"/>
        </w:rPr>
        <w:t xml:space="preserve"> do sensor aos respectivos da placa </w:t>
      </w:r>
      <w:proofErr w:type="spellStart"/>
      <w:r w:rsidR="002D455D">
        <w:rPr>
          <w:color w:val="000000"/>
        </w:rPr>
        <w:t>microcontroladora</w:t>
      </w:r>
      <w:proofErr w:type="spellEnd"/>
      <w:r w:rsidRPr="003636D9">
        <w:rPr>
          <w:color w:val="000000"/>
        </w:rPr>
        <w:t xml:space="preserve"> – 5V ao 5V e GND ao GND.</w:t>
      </w:r>
    </w:p>
    <w:p w14:paraId="2911C623" w14:textId="49A410C2" w:rsidR="002D455D" w:rsidRDefault="002D455D" w:rsidP="003636D9">
      <w:pPr>
        <w:spacing w:after="30"/>
        <w:jc w:val="both"/>
        <w:rPr>
          <w:rFonts w:ascii="Times New Roman" w:hAnsi="Times New Roman" w:cs="Times New Roman"/>
          <w:b/>
          <w:sz w:val="28"/>
          <w:szCs w:val="28"/>
          <w:u w:val="single"/>
        </w:rPr>
      </w:pPr>
    </w:p>
    <w:p w14:paraId="3623BF17" w14:textId="77777777" w:rsidR="002D455D" w:rsidRDefault="002D455D" w:rsidP="003636D9">
      <w:pPr>
        <w:spacing w:after="30"/>
        <w:jc w:val="both"/>
        <w:rPr>
          <w:rFonts w:ascii="Times New Roman" w:hAnsi="Times New Roman" w:cs="Times New Roman"/>
          <w:b/>
          <w:sz w:val="28"/>
          <w:szCs w:val="28"/>
          <w:u w:val="single"/>
        </w:rPr>
      </w:pPr>
    </w:p>
    <w:p w14:paraId="5961ACC5" w14:textId="507938B1" w:rsidR="002D455D" w:rsidRDefault="002D455D" w:rsidP="003636D9">
      <w:pPr>
        <w:spacing w:after="30"/>
        <w:jc w:val="both"/>
        <w:rPr>
          <w:rFonts w:ascii="Times New Roman" w:hAnsi="Times New Roman" w:cs="Times New Roman"/>
          <w:b/>
          <w:sz w:val="28"/>
          <w:szCs w:val="28"/>
          <w:u w:val="single"/>
        </w:rPr>
      </w:pPr>
    </w:p>
    <w:p w14:paraId="5580CE78" w14:textId="328229BE" w:rsidR="002D455D" w:rsidRDefault="002D455D" w:rsidP="003636D9">
      <w:pPr>
        <w:spacing w:after="30"/>
        <w:jc w:val="both"/>
        <w:rPr>
          <w:rFonts w:ascii="Times New Roman" w:hAnsi="Times New Roman" w:cs="Times New Roman"/>
          <w:b/>
          <w:sz w:val="28"/>
          <w:szCs w:val="28"/>
          <w:u w:val="single"/>
        </w:rPr>
      </w:pPr>
    </w:p>
    <w:p w14:paraId="4364BA7B" w14:textId="645BF93E" w:rsidR="002D455D" w:rsidRDefault="002D455D" w:rsidP="003636D9">
      <w:pPr>
        <w:spacing w:after="30"/>
        <w:jc w:val="both"/>
        <w:rPr>
          <w:rFonts w:ascii="Times New Roman" w:hAnsi="Times New Roman" w:cs="Times New Roman"/>
          <w:b/>
          <w:sz w:val="28"/>
          <w:szCs w:val="28"/>
          <w:u w:val="single"/>
        </w:rPr>
      </w:pPr>
    </w:p>
    <w:p w14:paraId="3775A859" w14:textId="77777777" w:rsidR="002D455D" w:rsidRDefault="002D455D" w:rsidP="003636D9">
      <w:pPr>
        <w:spacing w:after="30"/>
        <w:jc w:val="both"/>
        <w:rPr>
          <w:rFonts w:ascii="Times New Roman" w:hAnsi="Times New Roman" w:cs="Times New Roman"/>
          <w:b/>
          <w:sz w:val="28"/>
          <w:szCs w:val="28"/>
          <w:u w:val="single"/>
        </w:rPr>
      </w:pPr>
    </w:p>
    <w:p w14:paraId="49EEC93D" w14:textId="37AAA986" w:rsidR="009413A6" w:rsidRPr="003636D9" w:rsidRDefault="009413A6" w:rsidP="003636D9">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lastRenderedPageBreak/>
        <w:t>O Código</w:t>
      </w:r>
    </w:p>
    <w:p w14:paraId="1B54273E" w14:textId="77777777" w:rsidR="009413A6" w:rsidRPr="003636D9" w:rsidRDefault="009413A6" w:rsidP="003636D9">
      <w:pPr>
        <w:spacing w:after="30"/>
        <w:jc w:val="both"/>
        <w:rPr>
          <w:rFonts w:ascii="Times New Roman" w:hAnsi="Times New Roman" w:cs="Times New Roman"/>
          <w:b/>
          <w:sz w:val="28"/>
          <w:szCs w:val="28"/>
          <w:u w:val="single"/>
        </w:rPr>
      </w:pPr>
    </w:p>
    <w:p w14:paraId="68AB003A"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Abra a IDE do Brino e digite o código a seguir:</w:t>
      </w:r>
    </w:p>
    <w:p w14:paraId="7903F8D1" w14:textId="77777777" w:rsidR="00D45940" w:rsidRPr="003636D9" w:rsidRDefault="00D45940" w:rsidP="003636D9">
      <w:pPr>
        <w:spacing w:after="30"/>
        <w:jc w:val="both"/>
        <w:rPr>
          <w:rFonts w:ascii="Times New Roman" w:hAnsi="Times New Roman" w:cs="Times New Roman"/>
          <w:sz w:val="24"/>
          <w:szCs w:val="24"/>
        </w:rPr>
      </w:pPr>
    </w:p>
    <w:tbl>
      <w:tblPr>
        <w:tblStyle w:val="Tabelacomgrade"/>
        <w:tblW w:w="0" w:type="auto"/>
        <w:tblLook w:val="04A0" w:firstRow="1" w:lastRow="0" w:firstColumn="1" w:lastColumn="0" w:noHBand="0" w:noVBand="1"/>
      </w:tblPr>
      <w:tblGrid>
        <w:gridCol w:w="9350"/>
      </w:tblGrid>
      <w:tr w:rsidR="009413A6" w:rsidRPr="003636D9" w14:paraId="7F01A342" w14:textId="77777777" w:rsidTr="00561367">
        <w:tc>
          <w:tcPr>
            <w:tcW w:w="9350" w:type="dxa"/>
          </w:tcPr>
          <w:p w14:paraId="7D79DE20" w14:textId="7C0188CD" w:rsidR="003636D9" w:rsidRPr="003636D9" w:rsidRDefault="003636D9"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//Projeto 5 – Ultrassom </w:t>
            </w:r>
            <w:proofErr w:type="gramStart"/>
            <w:r w:rsidRPr="003636D9">
              <w:rPr>
                <w:rFonts w:ascii="Times New Roman" w:hAnsi="Times New Roman" w:cs="Times New Roman"/>
                <w:sz w:val="24"/>
                <w:szCs w:val="24"/>
              </w:rPr>
              <w:t>+ Memoria</w:t>
            </w:r>
            <w:proofErr w:type="gramEnd"/>
          </w:p>
          <w:p w14:paraId="474B5DE6" w14:textId="77777777" w:rsidR="003636D9" w:rsidRPr="003636D9" w:rsidRDefault="003636D9" w:rsidP="003636D9">
            <w:pPr>
              <w:spacing w:after="30"/>
              <w:jc w:val="both"/>
              <w:rPr>
                <w:rFonts w:ascii="Times New Roman" w:hAnsi="Times New Roman" w:cs="Times New Roman"/>
                <w:sz w:val="24"/>
                <w:szCs w:val="24"/>
              </w:rPr>
            </w:pPr>
          </w:p>
          <w:p w14:paraId="03348D76" w14:textId="77777777" w:rsidR="009413A6" w:rsidRPr="003636D9" w:rsidRDefault="009413A6" w:rsidP="003636D9">
            <w:pPr>
              <w:spacing w:after="30"/>
              <w:jc w:val="both"/>
              <w:rPr>
                <w:rFonts w:ascii="Times New Roman" w:hAnsi="Times New Roman" w:cs="Times New Roman"/>
                <w:sz w:val="24"/>
                <w:szCs w:val="24"/>
              </w:rPr>
            </w:pPr>
            <w:proofErr w:type="gramStart"/>
            <w:r w:rsidRPr="003636D9">
              <w:rPr>
                <w:rFonts w:ascii="Times New Roman" w:hAnsi="Times New Roman" w:cs="Times New Roman"/>
                <w:sz w:val="24"/>
                <w:szCs w:val="24"/>
              </w:rPr>
              <w:t>usar</w:t>
            </w:r>
            <w:proofErr w:type="gramEnd"/>
            <w:r w:rsidRPr="003636D9">
              <w:rPr>
                <w:rFonts w:ascii="Times New Roman" w:hAnsi="Times New Roman" w:cs="Times New Roman"/>
                <w:sz w:val="24"/>
                <w:szCs w:val="24"/>
              </w:rPr>
              <w:t xml:space="preserve"> Ultra</w:t>
            </w:r>
          </w:p>
          <w:p w14:paraId="122399EC" w14:textId="77777777" w:rsidR="009413A6" w:rsidRPr="003636D9" w:rsidRDefault="009413A6" w:rsidP="003636D9">
            <w:pPr>
              <w:spacing w:after="30"/>
              <w:jc w:val="both"/>
              <w:rPr>
                <w:rFonts w:ascii="Times New Roman" w:hAnsi="Times New Roman" w:cs="Times New Roman"/>
                <w:sz w:val="24"/>
                <w:szCs w:val="24"/>
              </w:rPr>
            </w:pPr>
            <w:proofErr w:type="gramStart"/>
            <w:r w:rsidRPr="003636D9">
              <w:rPr>
                <w:rFonts w:ascii="Times New Roman" w:hAnsi="Times New Roman" w:cs="Times New Roman"/>
                <w:sz w:val="24"/>
                <w:szCs w:val="24"/>
              </w:rPr>
              <w:t>usar</w:t>
            </w:r>
            <w:proofErr w:type="gramEnd"/>
            <w:r w:rsidRPr="003636D9">
              <w:rPr>
                <w:rFonts w:ascii="Times New Roman" w:hAnsi="Times New Roman" w:cs="Times New Roman"/>
                <w:sz w:val="24"/>
                <w:szCs w:val="24"/>
              </w:rPr>
              <w:t xml:space="preserve"> Memoria</w:t>
            </w:r>
          </w:p>
          <w:p w14:paraId="7AD4B319" w14:textId="77777777" w:rsidR="009413A6" w:rsidRPr="003636D9" w:rsidRDefault="009413A6" w:rsidP="003636D9">
            <w:pPr>
              <w:spacing w:after="30"/>
              <w:jc w:val="both"/>
              <w:rPr>
                <w:rFonts w:ascii="Times New Roman" w:hAnsi="Times New Roman" w:cs="Times New Roman"/>
                <w:sz w:val="24"/>
                <w:szCs w:val="24"/>
              </w:rPr>
            </w:pPr>
          </w:p>
          <w:p w14:paraId="4CE7B80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Ultra </w:t>
            </w:r>
            <w:proofErr w:type="gramStart"/>
            <w:r w:rsidRPr="003636D9">
              <w:rPr>
                <w:rFonts w:ascii="Times New Roman" w:hAnsi="Times New Roman" w:cs="Times New Roman"/>
                <w:sz w:val="24"/>
                <w:szCs w:val="24"/>
              </w:rPr>
              <w:t>u(</w:t>
            </w:r>
            <w:proofErr w:type="gramEnd"/>
            <w:r w:rsidRPr="003636D9">
              <w:rPr>
                <w:rFonts w:ascii="Times New Roman" w:hAnsi="Times New Roman" w:cs="Times New Roman"/>
                <w:sz w:val="24"/>
                <w:szCs w:val="24"/>
              </w:rPr>
              <w:t>5,4);</w:t>
            </w:r>
          </w:p>
          <w:p w14:paraId="708C88D6" w14:textId="77777777" w:rsidR="009413A6" w:rsidRPr="003636D9" w:rsidRDefault="009413A6" w:rsidP="003636D9">
            <w:pPr>
              <w:spacing w:after="30"/>
              <w:jc w:val="both"/>
              <w:rPr>
                <w:rFonts w:ascii="Times New Roman" w:hAnsi="Times New Roman" w:cs="Times New Roman"/>
                <w:sz w:val="24"/>
                <w:szCs w:val="24"/>
              </w:rPr>
            </w:pPr>
          </w:p>
          <w:p w14:paraId="07E10765" w14:textId="48DB08CB" w:rsidR="009413A6" w:rsidRPr="003636D9" w:rsidRDefault="009225A8" w:rsidP="009225A8">
            <w:pPr>
              <w:spacing w:after="30"/>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Configuracao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EE551BB" w14:textId="77777777" w:rsidR="009413A6" w:rsidRPr="003636D9" w:rsidRDefault="009413A6" w:rsidP="003636D9">
            <w:pPr>
              <w:spacing w:after="30"/>
              <w:ind w:left="720"/>
              <w:jc w:val="both"/>
              <w:rPr>
                <w:rFonts w:ascii="Times New Roman" w:hAnsi="Times New Roman" w:cs="Times New Roman"/>
                <w:sz w:val="24"/>
                <w:szCs w:val="24"/>
              </w:rPr>
            </w:pPr>
            <w:proofErr w:type="spellStart"/>
            <w:r w:rsidRPr="003636D9">
              <w:rPr>
                <w:rFonts w:ascii="Times New Roman" w:hAnsi="Times New Roman" w:cs="Times New Roman"/>
                <w:sz w:val="24"/>
                <w:szCs w:val="24"/>
              </w:rPr>
              <w:t>USB.conectar</w:t>
            </w:r>
            <w:proofErr w:type="spellEnd"/>
            <w:r w:rsidRPr="003636D9">
              <w:rPr>
                <w:rFonts w:ascii="Times New Roman" w:hAnsi="Times New Roman" w:cs="Times New Roman"/>
                <w:sz w:val="24"/>
                <w:szCs w:val="24"/>
              </w:rPr>
              <w:t>(9600);</w:t>
            </w:r>
          </w:p>
          <w:p w14:paraId="1E7D5AF0" w14:textId="77777777" w:rsidR="009413A6" w:rsidRPr="003636D9" w:rsidRDefault="009413A6" w:rsidP="003636D9">
            <w:pPr>
              <w:spacing w:after="30"/>
              <w:ind w:left="720"/>
              <w:jc w:val="both"/>
              <w:rPr>
                <w:rFonts w:ascii="Times New Roman" w:hAnsi="Times New Roman" w:cs="Times New Roman"/>
                <w:sz w:val="24"/>
                <w:szCs w:val="24"/>
              </w:rPr>
            </w:pPr>
            <w:proofErr w:type="gramStart"/>
            <w:r w:rsidRPr="003636D9">
              <w:rPr>
                <w:rFonts w:ascii="Times New Roman" w:hAnsi="Times New Roman" w:cs="Times New Roman"/>
                <w:sz w:val="24"/>
                <w:szCs w:val="24"/>
              </w:rPr>
              <w:t>para( Numero</w:t>
            </w:r>
            <w:proofErr w:type="gramEnd"/>
            <w:r w:rsidRPr="003636D9">
              <w:rPr>
                <w:rFonts w:ascii="Times New Roman" w:hAnsi="Times New Roman" w:cs="Times New Roman"/>
                <w:sz w:val="24"/>
                <w:szCs w:val="24"/>
              </w:rPr>
              <w:t xml:space="preserve"> x = 0; x &lt; 5; x++){</w:t>
            </w:r>
          </w:p>
          <w:p w14:paraId="4A166129" w14:textId="77777777" w:rsidR="009413A6" w:rsidRPr="003636D9" w:rsidRDefault="009413A6" w:rsidP="003636D9">
            <w:pPr>
              <w:spacing w:after="30"/>
              <w:ind w:left="1440"/>
              <w:jc w:val="both"/>
              <w:rPr>
                <w:rFonts w:ascii="Times New Roman" w:hAnsi="Times New Roman" w:cs="Times New Roman"/>
                <w:sz w:val="24"/>
                <w:szCs w:val="24"/>
              </w:rPr>
            </w:pPr>
            <w:proofErr w:type="spellStart"/>
            <w:r w:rsidRPr="003636D9">
              <w:rPr>
                <w:rFonts w:ascii="Times New Roman" w:hAnsi="Times New Roman" w:cs="Times New Roman"/>
                <w:sz w:val="24"/>
                <w:szCs w:val="24"/>
              </w:rPr>
              <w:t>Numero</w:t>
            </w:r>
            <w:proofErr w:type="spellEnd"/>
            <w:r w:rsidRPr="003636D9">
              <w:rPr>
                <w:rFonts w:ascii="Times New Roman" w:hAnsi="Times New Roman" w:cs="Times New Roman"/>
                <w:sz w:val="24"/>
                <w:szCs w:val="24"/>
              </w:rPr>
              <w:t xml:space="preserve"> d = </w:t>
            </w:r>
            <w:proofErr w:type="spellStart"/>
            <w:r w:rsidRPr="003636D9">
              <w:rPr>
                <w:rFonts w:ascii="Times New Roman" w:hAnsi="Times New Roman" w:cs="Times New Roman"/>
                <w:sz w:val="24"/>
                <w:szCs w:val="24"/>
              </w:rPr>
              <w:t>u.medir</w:t>
            </w:r>
            <w:proofErr w:type="spellEnd"/>
            <w:r w:rsidRPr="003636D9">
              <w:rPr>
                <w:rFonts w:ascii="Times New Roman" w:hAnsi="Times New Roman" w:cs="Times New Roman"/>
                <w:sz w:val="24"/>
                <w:szCs w:val="24"/>
              </w:rPr>
              <w:t>();</w:t>
            </w:r>
          </w:p>
          <w:p w14:paraId="579A2FAB"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Memoria.escrever(x, d);</w:t>
            </w:r>
          </w:p>
          <w:p w14:paraId="5123A1CA"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USB.enviarln(d);</w:t>
            </w:r>
          </w:p>
          <w:p w14:paraId="5F02A716"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 xml:space="preserve">} </w:t>
            </w:r>
          </w:p>
          <w:p w14:paraId="03D0D5A1" w14:textId="77777777" w:rsidR="009413A6" w:rsidRPr="003636D9" w:rsidRDefault="009413A6" w:rsidP="003636D9">
            <w:pPr>
              <w:spacing w:after="30"/>
              <w:ind w:left="720"/>
              <w:jc w:val="both"/>
              <w:rPr>
                <w:rFonts w:ascii="Times New Roman" w:hAnsi="Times New Roman" w:cs="Times New Roman"/>
                <w:sz w:val="24"/>
                <w:szCs w:val="24"/>
              </w:rPr>
            </w:pPr>
            <w:proofErr w:type="gramStart"/>
            <w:r w:rsidRPr="003636D9">
              <w:rPr>
                <w:rFonts w:ascii="Times New Roman" w:hAnsi="Times New Roman" w:cs="Times New Roman"/>
                <w:sz w:val="24"/>
                <w:szCs w:val="24"/>
              </w:rPr>
              <w:t>para( Numero</w:t>
            </w:r>
            <w:proofErr w:type="gramEnd"/>
            <w:r w:rsidRPr="003636D9">
              <w:rPr>
                <w:rFonts w:ascii="Times New Roman" w:hAnsi="Times New Roman" w:cs="Times New Roman"/>
                <w:sz w:val="24"/>
                <w:szCs w:val="24"/>
              </w:rPr>
              <w:t xml:space="preserve"> x = 0; x &lt; 5; x++){</w:t>
            </w:r>
          </w:p>
          <w:p w14:paraId="7DA044C5" w14:textId="77777777" w:rsidR="009413A6" w:rsidRPr="003636D9" w:rsidRDefault="009413A6" w:rsidP="003636D9">
            <w:pPr>
              <w:spacing w:after="30"/>
              <w:ind w:left="1440"/>
              <w:jc w:val="both"/>
              <w:rPr>
                <w:rFonts w:ascii="Times New Roman" w:hAnsi="Times New Roman" w:cs="Times New Roman"/>
                <w:sz w:val="24"/>
                <w:szCs w:val="24"/>
              </w:rPr>
            </w:pPr>
            <w:proofErr w:type="spellStart"/>
            <w:r w:rsidRPr="003636D9">
              <w:rPr>
                <w:rFonts w:ascii="Times New Roman" w:hAnsi="Times New Roman" w:cs="Times New Roman"/>
                <w:sz w:val="24"/>
                <w:szCs w:val="24"/>
              </w:rPr>
              <w:t>USB.enviarln</w:t>
            </w:r>
            <w:proofErr w:type="spellEnd"/>
            <w:r w:rsidRPr="003636D9">
              <w:rPr>
                <w:rFonts w:ascii="Times New Roman" w:hAnsi="Times New Roman" w:cs="Times New Roman"/>
                <w:sz w:val="24"/>
                <w:szCs w:val="24"/>
              </w:rPr>
              <w:t>(</w:t>
            </w:r>
            <w:proofErr w:type="spellStart"/>
            <w:proofErr w:type="gramStart"/>
            <w:r w:rsidRPr="003636D9">
              <w:rPr>
                <w:rFonts w:ascii="Times New Roman" w:hAnsi="Times New Roman" w:cs="Times New Roman"/>
                <w:sz w:val="24"/>
                <w:szCs w:val="24"/>
              </w:rPr>
              <w:t>Memoria.ler</w:t>
            </w:r>
            <w:proofErr w:type="spellEnd"/>
            <w:r w:rsidRPr="003636D9">
              <w:rPr>
                <w:rFonts w:ascii="Times New Roman" w:hAnsi="Times New Roman" w:cs="Times New Roman"/>
                <w:sz w:val="24"/>
                <w:szCs w:val="24"/>
              </w:rPr>
              <w:t>(</w:t>
            </w:r>
            <w:proofErr w:type="gramEnd"/>
            <w:r w:rsidRPr="003636D9">
              <w:rPr>
                <w:rFonts w:ascii="Times New Roman" w:hAnsi="Times New Roman" w:cs="Times New Roman"/>
                <w:sz w:val="24"/>
                <w:szCs w:val="24"/>
              </w:rPr>
              <w:t>x));</w:t>
            </w:r>
          </w:p>
          <w:p w14:paraId="087B3E1E"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 xml:space="preserve">} </w:t>
            </w:r>
          </w:p>
          <w:p w14:paraId="7B0AC4CF" w14:textId="77777777" w:rsidR="009413A6" w:rsidRPr="003636D9" w:rsidRDefault="009413A6" w:rsidP="003636D9">
            <w:pPr>
              <w:spacing w:after="30"/>
              <w:ind w:left="720"/>
              <w:jc w:val="both"/>
              <w:rPr>
                <w:rFonts w:ascii="Times New Roman" w:hAnsi="Times New Roman" w:cs="Times New Roman"/>
                <w:sz w:val="24"/>
                <w:szCs w:val="24"/>
              </w:rPr>
            </w:pPr>
          </w:p>
          <w:p w14:paraId="672D3714"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w:t>
            </w:r>
          </w:p>
          <w:p w14:paraId="4CA6DA19" w14:textId="77777777" w:rsidR="009413A6" w:rsidRPr="003636D9" w:rsidRDefault="009413A6" w:rsidP="003636D9">
            <w:pPr>
              <w:spacing w:after="30"/>
              <w:jc w:val="both"/>
              <w:rPr>
                <w:rFonts w:ascii="Times New Roman" w:hAnsi="Times New Roman" w:cs="Times New Roman"/>
                <w:sz w:val="24"/>
                <w:szCs w:val="24"/>
              </w:rPr>
            </w:pPr>
          </w:p>
          <w:p w14:paraId="3809D723" w14:textId="77777777" w:rsidR="009413A6" w:rsidRPr="003636D9" w:rsidRDefault="009413A6" w:rsidP="003636D9">
            <w:pPr>
              <w:spacing w:after="30"/>
              <w:jc w:val="both"/>
              <w:rPr>
                <w:rFonts w:ascii="Times New Roman" w:hAnsi="Times New Roman" w:cs="Times New Roman"/>
                <w:sz w:val="24"/>
                <w:szCs w:val="24"/>
              </w:rPr>
            </w:pPr>
            <w:proofErr w:type="gramStart"/>
            <w:r w:rsidRPr="003636D9">
              <w:rPr>
                <w:rFonts w:ascii="Times New Roman" w:hAnsi="Times New Roman" w:cs="Times New Roman"/>
                <w:sz w:val="24"/>
                <w:szCs w:val="24"/>
              </w:rPr>
              <w:t>Principal(</w:t>
            </w:r>
            <w:proofErr w:type="gramEnd"/>
            <w:r w:rsidRPr="003636D9">
              <w:rPr>
                <w:rFonts w:ascii="Times New Roman" w:hAnsi="Times New Roman" w:cs="Times New Roman"/>
                <w:sz w:val="24"/>
                <w:szCs w:val="24"/>
              </w:rPr>
              <w:t>){</w:t>
            </w:r>
          </w:p>
          <w:p w14:paraId="6C8F1C53" w14:textId="77777777" w:rsidR="009413A6" w:rsidRPr="003636D9" w:rsidRDefault="009413A6" w:rsidP="003636D9">
            <w:pPr>
              <w:spacing w:after="30"/>
              <w:ind w:left="720"/>
              <w:jc w:val="both"/>
              <w:rPr>
                <w:rFonts w:ascii="Times New Roman" w:hAnsi="Times New Roman" w:cs="Times New Roman"/>
                <w:sz w:val="24"/>
                <w:szCs w:val="24"/>
              </w:rPr>
            </w:pPr>
          </w:p>
          <w:p w14:paraId="493E8859"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w:t>
            </w:r>
          </w:p>
        </w:tc>
      </w:tr>
    </w:tbl>
    <w:p w14:paraId="7CE10E83" w14:textId="77777777" w:rsidR="009413A6" w:rsidRPr="003636D9" w:rsidRDefault="009413A6" w:rsidP="003636D9">
      <w:pPr>
        <w:spacing w:after="30"/>
        <w:jc w:val="both"/>
        <w:rPr>
          <w:rFonts w:ascii="Times New Roman" w:hAnsi="Times New Roman" w:cs="Times New Roman"/>
          <w:sz w:val="24"/>
          <w:szCs w:val="24"/>
        </w:rPr>
      </w:pPr>
    </w:p>
    <w:p w14:paraId="74181C6E" w14:textId="77777777" w:rsidR="003636D9" w:rsidRPr="003636D9" w:rsidRDefault="003636D9" w:rsidP="003636D9">
      <w:pPr>
        <w:spacing w:after="30"/>
        <w:jc w:val="both"/>
        <w:rPr>
          <w:rFonts w:ascii="Times New Roman" w:hAnsi="Times New Roman" w:cs="Times New Roman"/>
          <w:b/>
          <w:sz w:val="28"/>
          <w:szCs w:val="28"/>
          <w:u w:val="single"/>
        </w:rPr>
      </w:pPr>
    </w:p>
    <w:p w14:paraId="60F6BB63" w14:textId="77777777" w:rsidR="009413A6" w:rsidRPr="003636D9" w:rsidRDefault="009413A6" w:rsidP="003636D9">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t>Analisando o código</w:t>
      </w:r>
    </w:p>
    <w:p w14:paraId="747FB248" w14:textId="77777777" w:rsidR="009413A6" w:rsidRPr="003636D9" w:rsidRDefault="009413A6" w:rsidP="003636D9">
      <w:pPr>
        <w:spacing w:after="30"/>
        <w:jc w:val="both"/>
        <w:rPr>
          <w:rFonts w:ascii="Times New Roman" w:hAnsi="Times New Roman" w:cs="Times New Roman"/>
          <w:b/>
          <w:sz w:val="24"/>
          <w:szCs w:val="24"/>
          <w:u w:val="single"/>
        </w:rPr>
      </w:pPr>
    </w:p>
    <w:p w14:paraId="61E774E2"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 primeira linha do código é:</w:t>
      </w:r>
    </w:p>
    <w:p w14:paraId="286D5095" w14:textId="77777777" w:rsidR="00D45940" w:rsidRDefault="00D45940" w:rsidP="003636D9">
      <w:pPr>
        <w:spacing w:after="30"/>
        <w:jc w:val="both"/>
        <w:rPr>
          <w:rFonts w:ascii="Times New Roman" w:hAnsi="Times New Roman" w:cs="Times New Roman"/>
          <w:sz w:val="24"/>
          <w:szCs w:val="24"/>
        </w:rPr>
      </w:pPr>
    </w:p>
    <w:p w14:paraId="077BDE58"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usar</w:t>
      </w:r>
      <w:proofErr w:type="gramEnd"/>
      <w:r w:rsidRPr="003636D9">
        <w:rPr>
          <w:rFonts w:ascii="Times New Roman" w:hAnsi="Times New Roman" w:cs="Times New Roman"/>
          <w:i/>
          <w:sz w:val="24"/>
          <w:szCs w:val="24"/>
        </w:rPr>
        <w:t xml:space="preserve"> Ultra</w:t>
      </w:r>
    </w:p>
    <w:p w14:paraId="04B91D4E" w14:textId="77777777" w:rsidR="00D45940" w:rsidRDefault="00D45940" w:rsidP="003636D9">
      <w:pPr>
        <w:spacing w:after="30"/>
        <w:jc w:val="both"/>
        <w:rPr>
          <w:rFonts w:ascii="Times New Roman" w:hAnsi="Times New Roman" w:cs="Times New Roman"/>
          <w:sz w:val="24"/>
          <w:szCs w:val="24"/>
        </w:rPr>
      </w:pPr>
    </w:p>
    <w:p w14:paraId="360D7A16"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irá importar a biblioteca </w:t>
      </w:r>
      <w:r w:rsidRPr="003636D9">
        <w:rPr>
          <w:rFonts w:ascii="Times New Roman" w:hAnsi="Times New Roman" w:cs="Times New Roman"/>
          <w:i/>
          <w:sz w:val="24"/>
          <w:szCs w:val="24"/>
        </w:rPr>
        <w:t xml:space="preserve">Ultra </w:t>
      </w:r>
      <w:r w:rsidRPr="003636D9">
        <w:rPr>
          <w:rFonts w:ascii="Times New Roman" w:hAnsi="Times New Roman" w:cs="Times New Roman"/>
          <w:sz w:val="24"/>
          <w:szCs w:val="24"/>
        </w:rPr>
        <w:t>para podermos utilizar seus métodos durante a execução, ou seja, avisamos ao Arduino que precisaremos deles para fazer o que queremos. A próxima linha também é uma importação:</w:t>
      </w:r>
    </w:p>
    <w:p w14:paraId="5EA54980" w14:textId="77777777" w:rsidR="00E651ED" w:rsidRDefault="00E651ED" w:rsidP="003636D9">
      <w:pPr>
        <w:spacing w:after="30"/>
        <w:jc w:val="both"/>
        <w:rPr>
          <w:rFonts w:ascii="Times New Roman" w:hAnsi="Times New Roman" w:cs="Times New Roman"/>
          <w:sz w:val="24"/>
          <w:szCs w:val="24"/>
        </w:rPr>
      </w:pPr>
    </w:p>
    <w:p w14:paraId="3E116699"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usar</w:t>
      </w:r>
      <w:proofErr w:type="gramEnd"/>
      <w:r w:rsidRPr="003636D9">
        <w:rPr>
          <w:rFonts w:ascii="Times New Roman" w:hAnsi="Times New Roman" w:cs="Times New Roman"/>
          <w:i/>
          <w:sz w:val="24"/>
          <w:szCs w:val="24"/>
        </w:rPr>
        <w:t xml:space="preserve"> Memoria</w:t>
      </w:r>
    </w:p>
    <w:p w14:paraId="4CA5DD27" w14:textId="77777777" w:rsidR="00D45940" w:rsidRDefault="00D45940" w:rsidP="003636D9">
      <w:pPr>
        <w:spacing w:after="30"/>
        <w:jc w:val="both"/>
        <w:rPr>
          <w:rFonts w:ascii="Times New Roman" w:hAnsi="Times New Roman" w:cs="Times New Roman"/>
          <w:sz w:val="24"/>
          <w:szCs w:val="24"/>
        </w:rPr>
      </w:pPr>
    </w:p>
    <w:p w14:paraId="3C99D5C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Nessa linha, avisamos o Arduino que utilizaremos a memória disponível internamente e os métodos associados à sua utilização.</w:t>
      </w:r>
    </w:p>
    <w:p w14:paraId="74ABC142"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Logo depois temos a linha:</w:t>
      </w:r>
    </w:p>
    <w:p w14:paraId="1221F444" w14:textId="77777777" w:rsidR="00D45940" w:rsidRPr="003636D9" w:rsidRDefault="00D45940" w:rsidP="003636D9">
      <w:pPr>
        <w:spacing w:after="30"/>
        <w:jc w:val="both"/>
        <w:rPr>
          <w:rFonts w:ascii="Times New Roman" w:hAnsi="Times New Roman" w:cs="Times New Roman"/>
          <w:sz w:val="24"/>
          <w:szCs w:val="24"/>
        </w:rPr>
      </w:pPr>
    </w:p>
    <w:p w14:paraId="7C21EC1F" w14:textId="77777777" w:rsidR="009413A6" w:rsidRPr="003636D9" w:rsidRDefault="009413A6" w:rsidP="003636D9">
      <w:pPr>
        <w:spacing w:after="30"/>
        <w:ind w:firstLine="720"/>
        <w:jc w:val="both"/>
        <w:rPr>
          <w:rFonts w:ascii="Times New Roman" w:hAnsi="Times New Roman" w:cs="Times New Roman"/>
          <w:i/>
          <w:sz w:val="24"/>
          <w:szCs w:val="24"/>
        </w:rPr>
      </w:pPr>
      <w:r w:rsidRPr="003636D9">
        <w:rPr>
          <w:rFonts w:ascii="Times New Roman" w:hAnsi="Times New Roman" w:cs="Times New Roman"/>
          <w:i/>
          <w:sz w:val="24"/>
          <w:szCs w:val="24"/>
        </w:rPr>
        <w:t xml:space="preserve">Ultra </w:t>
      </w:r>
      <w:proofErr w:type="gramStart"/>
      <w:r w:rsidRPr="003636D9">
        <w:rPr>
          <w:rFonts w:ascii="Times New Roman" w:hAnsi="Times New Roman" w:cs="Times New Roman"/>
          <w:i/>
          <w:sz w:val="24"/>
          <w:szCs w:val="24"/>
        </w:rPr>
        <w:t>u(</w:t>
      </w:r>
      <w:proofErr w:type="gramEnd"/>
      <w:r w:rsidRPr="003636D9">
        <w:rPr>
          <w:rFonts w:ascii="Times New Roman" w:hAnsi="Times New Roman" w:cs="Times New Roman"/>
          <w:i/>
          <w:sz w:val="24"/>
          <w:szCs w:val="24"/>
        </w:rPr>
        <w:t>5,4);</w:t>
      </w:r>
    </w:p>
    <w:p w14:paraId="3BA4990A" w14:textId="77777777" w:rsidR="00D45940" w:rsidRDefault="00D45940" w:rsidP="003636D9">
      <w:pPr>
        <w:spacing w:after="30"/>
        <w:jc w:val="both"/>
        <w:rPr>
          <w:rFonts w:ascii="Times New Roman" w:hAnsi="Times New Roman" w:cs="Times New Roman"/>
          <w:sz w:val="24"/>
          <w:szCs w:val="24"/>
        </w:rPr>
      </w:pPr>
    </w:p>
    <w:p w14:paraId="2373F488" w14:textId="431D1DBB"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cria um objeto </w:t>
      </w:r>
      <w:r w:rsidRPr="003636D9">
        <w:rPr>
          <w:rFonts w:ascii="Times New Roman" w:hAnsi="Times New Roman" w:cs="Times New Roman"/>
          <w:i/>
          <w:sz w:val="24"/>
          <w:szCs w:val="24"/>
        </w:rPr>
        <w:t>Ultra</w:t>
      </w:r>
      <w:r w:rsidRPr="003636D9">
        <w:rPr>
          <w:rFonts w:ascii="Times New Roman" w:hAnsi="Times New Roman" w:cs="Times New Roman"/>
          <w:sz w:val="24"/>
          <w:szCs w:val="24"/>
        </w:rPr>
        <w:t xml:space="preserve"> que tem sua porta trigger (que envia o pulso ultrassônico)</w:t>
      </w:r>
      <w:r w:rsidR="00D45940">
        <w:rPr>
          <w:rFonts w:ascii="Times New Roman" w:hAnsi="Times New Roman" w:cs="Times New Roman"/>
          <w:sz w:val="24"/>
          <w:szCs w:val="24"/>
        </w:rPr>
        <w:t xml:space="preserve"> </w:t>
      </w:r>
      <w:r w:rsidRPr="003636D9">
        <w:rPr>
          <w:rFonts w:ascii="Times New Roman" w:hAnsi="Times New Roman" w:cs="Times New Roman"/>
          <w:sz w:val="24"/>
          <w:szCs w:val="24"/>
        </w:rPr>
        <w:t xml:space="preserve">ligada ao pino 5, e a porta </w:t>
      </w:r>
      <w:proofErr w:type="spellStart"/>
      <w:r w:rsidRPr="003636D9">
        <w:rPr>
          <w:rFonts w:ascii="Times New Roman" w:hAnsi="Times New Roman" w:cs="Times New Roman"/>
          <w:sz w:val="24"/>
          <w:szCs w:val="24"/>
        </w:rPr>
        <w:t>eccho</w:t>
      </w:r>
      <w:proofErr w:type="spellEnd"/>
      <w:r w:rsidRPr="003636D9">
        <w:rPr>
          <w:rFonts w:ascii="Times New Roman" w:hAnsi="Times New Roman" w:cs="Times New Roman"/>
          <w:sz w:val="24"/>
          <w:szCs w:val="24"/>
        </w:rPr>
        <w:t xml:space="preserve"> </w:t>
      </w:r>
      <w:proofErr w:type="gramStart"/>
      <w:r w:rsidRPr="003636D9">
        <w:rPr>
          <w:rFonts w:ascii="Times New Roman" w:hAnsi="Times New Roman" w:cs="Times New Roman"/>
          <w:sz w:val="24"/>
          <w:szCs w:val="24"/>
        </w:rPr>
        <w:t>( que</w:t>
      </w:r>
      <w:proofErr w:type="gramEnd"/>
      <w:r w:rsidRPr="003636D9">
        <w:rPr>
          <w:rFonts w:ascii="Times New Roman" w:hAnsi="Times New Roman" w:cs="Times New Roman"/>
          <w:sz w:val="24"/>
          <w:szCs w:val="24"/>
        </w:rPr>
        <w:t xml:space="preserve"> notifica a recepção do pulso)</w:t>
      </w:r>
      <w:r w:rsidR="009225A8">
        <w:rPr>
          <w:rFonts w:ascii="Times New Roman" w:hAnsi="Times New Roman" w:cs="Times New Roman"/>
          <w:sz w:val="24"/>
          <w:szCs w:val="24"/>
        </w:rPr>
        <w:t xml:space="preserve"> ao pino 4. </w:t>
      </w:r>
      <w:r w:rsidRPr="003636D9">
        <w:rPr>
          <w:rFonts w:ascii="Times New Roman" w:hAnsi="Times New Roman" w:cs="Times New Roman"/>
          <w:sz w:val="24"/>
          <w:szCs w:val="24"/>
        </w:rPr>
        <w:t xml:space="preserve">O método </w:t>
      </w:r>
      <w:proofErr w:type="spellStart"/>
      <w:r w:rsidRPr="003636D9">
        <w:rPr>
          <w:rFonts w:ascii="Times New Roman" w:hAnsi="Times New Roman" w:cs="Times New Roman"/>
          <w:i/>
          <w:sz w:val="24"/>
          <w:szCs w:val="24"/>
        </w:rPr>
        <w:t>Configuracao</w:t>
      </w:r>
      <w:proofErr w:type="spellEnd"/>
      <w:r w:rsidRPr="003636D9">
        <w:rPr>
          <w:rFonts w:ascii="Times New Roman" w:hAnsi="Times New Roman" w:cs="Times New Roman"/>
          <w:sz w:val="24"/>
          <w:szCs w:val="24"/>
        </w:rPr>
        <w:t xml:space="preserve"> </w:t>
      </w:r>
      <w:r w:rsidR="009225A8">
        <w:rPr>
          <w:rFonts w:ascii="Times New Roman" w:hAnsi="Times New Roman" w:cs="Times New Roman"/>
          <w:sz w:val="24"/>
          <w:szCs w:val="24"/>
        </w:rPr>
        <w:t xml:space="preserve">() </w:t>
      </w:r>
      <w:r w:rsidRPr="003636D9">
        <w:rPr>
          <w:rFonts w:ascii="Times New Roman" w:hAnsi="Times New Roman" w:cs="Times New Roman"/>
          <w:sz w:val="24"/>
          <w:szCs w:val="24"/>
        </w:rPr>
        <w:t xml:space="preserve">começa inicializando a conexão </w:t>
      </w:r>
      <w:r w:rsidRPr="003636D9">
        <w:rPr>
          <w:rFonts w:ascii="Times New Roman" w:hAnsi="Times New Roman" w:cs="Times New Roman"/>
          <w:i/>
          <w:sz w:val="24"/>
          <w:szCs w:val="24"/>
        </w:rPr>
        <w:t>USB</w:t>
      </w:r>
      <w:r w:rsidRPr="003636D9">
        <w:rPr>
          <w:rFonts w:ascii="Times New Roman" w:hAnsi="Times New Roman" w:cs="Times New Roman"/>
          <w:sz w:val="24"/>
          <w:szCs w:val="24"/>
        </w:rPr>
        <w:t xml:space="preserve"> para podermos verificar o bom funcionamento do nosso código. Depois temos um loop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Esse loop cria uma variável que utilizaremos de contador e enquanto ela estiver no parâmetro definido, no caso, menor que 5, ele repetirá seu bloco realizando o incremento definido ao final, em nosso código, </w:t>
      </w:r>
      <w:r w:rsidRPr="003636D9">
        <w:rPr>
          <w:rFonts w:ascii="Times New Roman" w:hAnsi="Times New Roman" w:cs="Times New Roman"/>
          <w:i/>
          <w:sz w:val="24"/>
          <w:szCs w:val="24"/>
        </w:rPr>
        <w:t>x++</w:t>
      </w:r>
      <w:r w:rsidRPr="003636D9">
        <w:rPr>
          <w:rFonts w:ascii="Times New Roman" w:hAnsi="Times New Roman" w:cs="Times New Roman"/>
          <w:sz w:val="24"/>
          <w:szCs w:val="24"/>
        </w:rPr>
        <w:t>.</w:t>
      </w:r>
    </w:p>
    <w:p w14:paraId="348FE149" w14:textId="77777777" w:rsidR="00D45940" w:rsidRDefault="00D45940" w:rsidP="003636D9">
      <w:pPr>
        <w:spacing w:after="30"/>
        <w:jc w:val="both"/>
        <w:rPr>
          <w:rFonts w:ascii="Times New Roman" w:hAnsi="Times New Roman" w:cs="Times New Roman"/>
          <w:sz w:val="24"/>
          <w:szCs w:val="24"/>
        </w:rPr>
      </w:pPr>
    </w:p>
    <w:p w14:paraId="3278DC2D"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w:t>
      </w:r>
      <w:r w:rsidRPr="003636D9">
        <w:rPr>
          <w:rFonts w:ascii="Times New Roman" w:hAnsi="Times New Roman" w:cs="Times New Roman"/>
          <w:i/>
          <w:sz w:val="24"/>
          <w:szCs w:val="24"/>
        </w:rPr>
        <w:t>Numero</w:t>
      </w:r>
      <w:proofErr w:type="gramEnd"/>
      <w:r w:rsidRPr="003636D9">
        <w:rPr>
          <w:rFonts w:ascii="Times New Roman" w:hAnsi="Times New Roman" w:cs="Times New Roman"/>
          <w:i/>
          <w:sz w:val="24"/>
          <w:szCs w:val="24"/>
        </w:rPr>
        <w:t xml:space="preserve"> x; x &lt; 5; x++){</w:t>
      </w:r>
    </w:p>
    <w:p w14:paraId="0EC28065" w14:textId="77777777" w:rsidR="00D45940" w:rsidRDefault="00D45940" w:rsidP="003636D9">
      <w:pPr>
        <w:spacing w:after="30"/>
        <w:jc w:val="both"/>
        <w:rPr>
          <w:rFonts w:ascii="Times New Roman" w:hAnsi="Times New Roman" w:cs="Times New Roman"/>
          <w:sz w:val="24"/>
          <w:szCs w:val="24"/>
        </w:rPr>
      </w:pPr>
    </w:p>
    <w:p w14:paraId="61A36AD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O computador repetirá o código 5 vezes (pois após esse número de repetições, x será maior ou igual a 5). O bloco de código do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começa com a seguinte linha: </w:t>
      </w:r>
    </w:p>
    <w:p w14:paraId="56C4521F" w14:textId="77777777" w:rsidR="00D45940" w:rsidRDefault="00D45940" w:rsidP="003636D9">
      <w:pPr>
        <w:spacing w:after="30"/>
        <w:jc w:val="both"/>
        <w:rPr>
          <w:rFonts w:ascii="Times New Roman" w:hAnsi="Times New Roman" w:cs="Times New Roman"/>
          <w:sz w:val="24"/>
          <w:szCs w:val="24"/>
        </w:rPr>
      </w:pPr>
    </w:p>
    <w:p w14:paraId="554762D2"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spellStart"/>
      <w:r w:rsidRPr="003636D9">
        <w:rPr>
          <w:rFonts w:ascii="Times New Roman" w:hAnsi="Times New Roman" w:cs="Times New Roman"/>
          <w:i/>
          <w:sz w:val="24"/>
          <w:szCs w:val="24"/>
        </w:rPr>
        <w:t>Numero</w:t>
      </w:r>
      <w:proofErr w:type="spellEnd"/>
      <w:r w:rsidRPr="003636D9">
        <w:rPr>
          <w:rFonts w:ascii="Times New Roman" w:hAnsi="Times New Roman" w:cs="Times New Roman"/>
          <w:i/>
          <w:sz w:val="24"/>
          <w:szCs w:val="24"/>
        </w:rPr>
        <w:t xml:space="preserve"> d = </w:t>
      </w:r>
      <w:proofErr w:type="spellStart"/>
      <w:r w:rsidRPr="003636D9">
        <w:rPr>
          <w:rFonts w:ascii="Times New Roman" w:hAnsi="Times New Roman" w:cs="Times New Roman"/>
          <w:i/>
          <w:sz w:val="24"/>
          <w:szCs w:val="24"/>
        </w:rPr>
        <w:t>u.medir</w:t>
      </w:r>
      <w:proofErr w:type="spellEnd"/>
      <w:r w:rsidRPr="003636D9">
        <w:rPr>
          <w:rFonts w:ascii="Times New Roman" w:hAnsi="Times New Roman" w:cs="Times New Roman"/>
          <w:i/>
          <w:sz w:val="24"/>
          <w:szCs w:val="24"/>
        </w:rPr>
        <w:t>();</w:t>
      </w:r>
    </w:p>
    <w:p w14:paraId="448F4847" w14:textId="77777777" w:rsidR="00D45940" w:rsidRDefault="00D45940" w:rsidP="003636D9">
      <w:pPr>
        <w:spacing w:after="30"/>
        <w:jc w:val="both"/>
        <w:rPr>
          <w:rFonts w:ascii="Times New Roman" w:hAnsi="Times New Roman" w:cs="Times New Roman"/>
          <w:sz w:val="24"/>
          <w:szCs w:val="24"/>
        </w:rPr>
      </w:pPr>
    </w:p>
    <w:p w14:paraId="2EA6F785"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cria uma variável pra guardar o valor da distância medida pelo ultrassônico com o método </w:t>
      </w:r>
      <w:proofErr w:type="gramStart"/>
      <w:r w:rsidRPr="003636D9">
        <w:rPr>
          <w:rFonts w:ascii="Times New Roman" w:hAnsi="Times New Roman" w:cs="Times New Roman"/>
          <w:i/>
          <w:sz w:val="24"/>
          <w:szCs w:val="24"/>
        </w:rPr>
        <w:t>medir(</w:t>
      </w:r>
      <w:proofErr w:type="gramEnd"/>
      <w:r w:rsidRPr="003636D9">
        <w:rPr>
          <w:rFonts w:ascii="Times New Roman" w:hAnsi="Times New Roman" w:cs="Times New Roman"/>
          <w:i/>
          <w:sz w:val="24"/>
          <w:szCs w:val="24"/>
        </w:rPr>
        <w:t>)</w:t>
      </w:r>
      <w:r w:rsidRPr="003636D9">
        <w:rPr>
          <w:rFonts w:ascii="Times New Roman" w:hAnsi="Times New Roman" w:cs="Times New Roman"/>
          <w:sz w:val="24"/>
          <w:szCs w:val="24"/>
        </w:rPr>
        <w:t>. Depois temos:</w:t>
      </w:r>
    </w:p>
    <w:p w14:paraId="47D49D8A" w14:textId="77777777" w:rsidR="00D45940" w:rsidRDefault="00D45940" w:rsidP="003636D9">
      <w:pPr>
        <w:spacing w:after="30"/>
        <w:jc w:val="both"/>
        <w:rPr>
          <w:rFonts w:ascii="Times New Roman" w:hAnsi="Times New Roman" w:cs="Times New Roman"/>
          <w:sz w:val="24"/>
          <w:szCs w:val="24"/>
        </w:rPr>
      </w:pPr>
    </w:p>
    <w:p w14:paraId="56726C00"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Memoria.escrever(x, d);</w:t>
      </w:r>
    </w:p>
    <w:p w14:paraId="42AC977E" w14:textId="77777777" w:rsidR="00D45940" w:rsidRDefault="00D45940" w:rsidP="003636D9">
      <w:pPr>
        <w:spacing w:after="30"/>
        <w:jc w:val="both"/>
        <w:rPr>
          <w:rFonts w:ascii="Times New Roman" w:hAnsi="Times New Roman" w:cs="Times New Roman"/>
          <w:sz w:val="24"/>
          <w:szCs w:val="24"/>
        </w:rPr>
      </w:pPr>
    </w:p>
    <w:p w14:paraId="7EA62F29"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irá guardar a distância </w:t>
      </w:r>
      <w:r w:rsidRPr="003636D9">
        <w:rPr>
          <w:rFonts w:ascii="Times New Roman" w:hAnsi="Times New Roman" w:cs="Times New Roman"/>
          <w:i/>
          <w:sz w:val="24"/>
          <w:szCs w:val="24"/>
        </w:rPr>
        <w:t>d</w:t>
      </w:r>
      <w:r w:rsidRPr="003636D9">
        <w:rPr>
          <w:rFonts w:ascii="Times New Roman" w:hAnsi="Times New Roman" w:cs="Times New Roman"/>
          <w:sz w:val="24"/>
          <w:szCs w:val="24"/>
        </w:rPr>
        <w:t xml:space="preserve"> no endereço </w:t>
      </w:r>
      <w:r w:rsidRPr="003636D9">
        <w:rPr>
          <w:rFonts w:ascii="Times New Roman" w:hAnsi="Times New Roman" w:cs="Times New Roman"/>
          <w:i/>
          <w:sz w:val="24"/>
          <w:szCs w:val="24"/>
        </w:rPr>
        <w:t>x</w:t>
      </w:r>
      <w:r w:rsidRPr="003636D9">
        <w:rPr>
          <w:rFonts w:ascii="Times New Roman" w:hAnsi="Times New Roman" w:cs="Times New Roman"/>
          <w:sz w:val="24"/>
          <w:szCs w:val="24"/>
        </w:rPr>
        <w:t xml:space="preserve"> da memória, onde </w:t>
      </w:r>
      <w:r w:rsidRPr="003636D9">
        <w:rPr>
          <w:rFonts w:ascii="Times New Roman" w:hAnsi="Times New Roman" w:cs="Times New Roman"/>
          <w:i/>
          <w:sz w:val="24"/>
          <w:szCs w:val="24"/>
        </w:rPr>
        <w:t>x</w:t>
      </w:r>
      <w:r w:rsidRPr="003636D9">
        <w:rPr>
          <w:rFonts w:ascii="Times New Roman" w:hAnsi="Times New Roman" w:cs="Times New Roman"/>
          <w:sz w:val="24"/>
          <w:szCs w:val="24"/>
        </w:rPr>
        <w:t xml:space="preserve"> é o contador do loop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Além de guardar na memória iremos enviar para a porta USB para podermos verificar o valor lido pelo Arduino. Em seguida, repetiremos 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com um código que, ao invés de escrever, irá ler o que gravamos na memória e mostrar embaixo do que o primeiro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mostrou. A linha que faz isso é:</w:t>
      </w:r>
    </w:p>
    <w:p w14:paraId="170F31DE" w14:textId="77777777" w:rsidR="00D45940" w:rsidRPr="003636D9" w:rsidRDefault="00D45940" w:rsidP="003636D9">
      <w:pPr>
        <w:spacing w:after="30"/>
        <w:jc w:val="both"/>
        <w:rPr>
          <w:rFonts w:ascii="Times New Roman" w:hAnsi="Times New Roman" w:cs="Times New Roman"/>
          <w:sz w:val="24"/>
          <w:szCs w:val="24"/>
        </w:rPr>
      </w:pPr>
    </w:p>
    <w:p w14:paraId="486C3F11"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spellStart"/>
      <w:r w:rsidRPr="003636D9">
        <w:rPr>
          <w:rFonts w:ascii="Times New Roman" w:hAnsi="Times New Roman" w:cs="Times New Roman"/>
          <w:i/>
          <w:sz w:val="24"/>
          <w:szCs w:val="24"/>
        </w:rPr>
        <w:t>USB.enviarln</w:t>
      </w:r>
      <w:proofErr w:type="spellEnd"/>
      <w:r w:rsidRPr="003636D9">
        <w:rPr>
          <w:rFonts w:ascii="Times New Roman" w:hAnsi="Times New Roman" w:cs="Times New Roman"/>
          <w:i/>
          <w:sz w:val="24"/>
          <w:szCs w:val="24"/>
        </w:rPr>
        <w:t>(</w:t>
      </w:r>
      <w:proofErr w:type="spellStart"/>
      <w:proofErr w:type="gramStart"/>
      <w:r w:rsidRPr="003636D9">
        <w:rPr>
          <w:rFonts w:ascii="Times New Roman" w:hAnsi="Times New Roman" w:cs="Times New Roman"/>
          <w:i/>
          <w:sz w:val="24"/>
          <w:szCs w:val="24"/>
        </w:rPr>
        <w:t>Memoria.ler</w:t>
      </w:r>
      <w:proofErr w:type="spellEnd"/>
      <w:r w:rsidRPr="003636D9">
        <w:rPr>
          <w:rFonts w:ascii="Times New Roman" w:hAnsi="Times New Roman" w:cs="Times New Roman"/>
          <w:i/>
          <w:sz w:val="24"/>
          <w:szCs w:val="24"/>
        </w:rPr>
        <w:t>(</w:t>
      </w:r>
      <w:proofErr w:type="gramEnd"/>
      <w:r w:rsidRPr="003636D9">
        <w:rPr>
          <w:rFonts w:ascii="Times New Roman" w:hAnsi="Times New Roman" w:cs="Times New Roman"/>
          <w:i/>
          <w:sz w:val="24"/>
          <w:szCs w:val="24"/>
        </w:rPr>
        <w:t>x));</w:t>
      </w:r>
    </w:p>
    <w:p w14:paraId="3CF8DA1B" w14:textId="77777777" w:rsidR="00D45940" w:rsidRDefault="00D45940" w:rsidP="003636D9">
      <w:pPr>
        <w:spacing w:after="30"/>
        <w:jc w:val="both"/>
        <w:rPr>
          <w:rFonts w:ascii="Times New Roman" w:hAnsi="Times New Roman" w:cs="Times New Roman"/>
          <w:sz w:val="24"/>
          <w:szCs w:val="24"/>
        </w:rPr>
      </w:pPr>
    </w:p>
    <w:p w14:paraId="7BBC3CB9" w14:textId="739A2296" w:rsidR="009413A6" w:rsidRPr="003636D9" w:rsidRDefault="009225A8" w:rsidP="003636D9">
      <w:pPr>
        <w:spacing w:after="30"/>
        <w:jc w:val="both"/>
        <w:rPr>
          <w:rFonts w:ascii="Times New Roman" w:hAnsi="Times New Roman" w:cs="Times New Roman"/>
          <w:sz w:val="24"/>
          <w:szCs w:val="24"/>
        </w:rPr>
      </w:pPr>
      <w:r>
        <w:rPr>
          <w:rFonts w:ascii="Times New Roman" w:hAnsi="Times New Roman" w:cs="Times New Roman"/>
          <w:sz w:val="24"/>
          <w:szCs w:val="24"/>
        </w:rPr>
        <w:t xml:space="preserve">O nosso método </w:t>
      </w:r>
      <w:r w:rsidRPr="009225A8">
        <w:rPr>
          <w:rFonts w:ascii="Times New Roman" w:hAnsi="Times New Roman" w:cs="Times New Roman"/>
          <w:i/>
          <w:sz w:val="24"/>
          <w:szCs w:val="24"/>
        </w:rPr>
        <w:t>Principal</w:t>
      </w:r>
      <w:r w:rsidR="009413A6" w:rsidRPr="003636D9">
        <w:rPr>
          <w:rFonts w:ascii="Times New Roman" w:hAnsi="Times New Roman" w:cs="Times New Roman"/>
          <w:sz w:val="24"/>
          <w:szCs w:val="24"/>
        </w:rPr>
        <w:t xml:space="preserve"> está </w:t>
      </w:r>
      <w:r w:rsidR="00C16EA5" w:rsidRPr="003636D9">
        <w:rPr>
          <w:rFonts w:ascii="Times New Roman" w:hAnsi="Times New Roman" w:cs="Times New Roman"/>
          <w:sz w:val="24"/>
          <w:szCs w:val="24"/>
        </w:rPr>
        <w:t>vazio, pois não queremos que o A</w:t>
      </w:r>
      <w:r w:rsidR="009413A6" w:rsidRPr="003636D9">
        <w:rPr>
          <w:rFonts w:ascii="Times New Roman" w:hAnsi="Times New Roman" w:cs="Times New Roman"/>
          <w:sz w:val="24"/>
          <w:szCs w:val="24"/>
        </w:rPr>
        <w:t>rduino repita todo esse processo, só queremos que ele seja executado uma vez.</w:t>
      </w:r>
    </w:p>
    <w:p w14:paraId="7B2DCA34" w14:textId="4907FE0C" w:rsidR="009225A8" w:rsidRDefault="009225A8" w:rsidP="003636D9">
      <w:pPr>
        <w:spacing w:after="30"/>
        <w:jc w:val="both"/>
        <w:rPr>
          <w:rFonts w:ascii="Times New Roman" w:eastAsia="Times New Roman" w:hAnsi="Times New Roman" w:cs="Times New Roman"/>
          <w:color w:val="000000"/>
          <w:sz w:val="24"/>
          <w:szCs w:val="24"/>
        </w:rPr>
      </w:pPr>
    </w:p>
    <w:p w14:paraId="52A9FC28" w14:textId="75A46193" w:rsidR="0010474F" w:rsidRDefault="0010474F" w:rsidP="003636D9">
      <w:pPr>
        <w:spacing w:after="30"/>
        <w:jc w:val="both"/>
        <w:rPr>
          <w:rFonts w:ascii="Times New Roman" w:eastAsia="Times New Roman" w:hAnsi="Times New Roman" w:cs="Times New Roman"/>
          <w:color w:val="000000"/>
          <w:sz w:val="24"/>
          <w:szCs w:val="24"/>
        </w:rPr>
      </w:pPr>
    </w:p>
    <w:p w14:paraId="3E4048CD" w14:textId="77777777" w:rsidR="0010474F" w:rsidRDefault="0010474F" w:rsidP="003636D9">
      <w:pPr>
        <w:spacing w:after="30"/>
        <w:jc w:val="both"/>
        <w:rPr>
          <w:rFonts w:ascii="Times New Roman" w:eastAsia="Times New Roman" w:hAnsi="Times New Roman" w:cs="Times New Roman"/>
          <w:color w:val="000000"/>
          <w:sz w:val="24"/>
          <w:szCs w:val="24"/>
        </w:rPr>
      </w:pPr>
    </w:p>
    <w:p w14:paraId="5380E073" w14:textId="77777777" w:rsidR="009225A8" w:rsidRDefault="009225A8" w:rsidP="003636D9">
      <w:pPr>
        <w:spacing w:after="30"/>
        <w:jc w:val="both"/>
        <w:rPr>
          <w:rFonts w:ascii="Times New Roman" w:eastAsia="Times New Roman" w:hAnsi="Times New Roman" w:cs="Times New Roman"/>
          <w:color w:val="000000"/>
          <w:sz w:val="24"/>
          <w:szCs w:val="24"/>
        </w:rPr>
      </w:pPr>
    </w:p>
    <w:p w14:paraId="6D8189D6" w14:textId="02C1136F" w:rsidR="0085164E" w:rsidRPr="003636D9" w:rsidRDefault="003636D9" w:rsidP="003636D9">
      <w:pPr>
        <w:spacing w:after="30"/>
        <w:jc w:val="both"/>
        <w:rPr>
          <w:rFonts w:ascii="Times New Roman" w:hAnsi="Times New Roman" w:cs="Times New Roman"/>
          <w:b/>
          <w:sz w:val="32"/>
          <w:szCs w:val="32"/>
        </w:rPr>
      </w:pPr>
      <w:r w:rsidRPr="003636D9">
        <w:rPr>
          <w:rFonts w:ascii="Times New Roman" w:hAnsi="Times New Roman" w:cs="Times New Roman"/>
          <w:b/>
          <w:sz w:val="32"/>
          <w:szCs w:val="32"/>
        </w:rPr>
        <w:lastRenderedPageBreak/>
        <w:t>5.6 Carrinho com servo</w:t>
      </w:r>
      <w:r w:rsidR="0085164E" w:rsidRPr="003636D9">
        <w:rPr>
          <w:rFonts w:ascii="Times New Roman" w:hAnsi="Times New Roman" w:cs="Times New Roman"/>
          <w:b/>
          <w:sz w:val="32"/>
          <w:szCs w:val="32"/>
        </w:rPr>
        <w:t xml:space="preserve"> de rotação contínua</w:t>
      </w:r>
    </w:p>
    <w:p w14:paraId="75E1CDFF" w14:textId="77777777" w:rsidR="00D45940" w:rsidRDefault="00D45940" w:rsidP="003636D9">
      <w:pPr>
        <w:spacing w:after="30"/>
        <w:jc w:val="both"/>
        <w:rPr>
          <w:rFonts w:ascii="Times New Roman" w:hAnsi="Times New Roman" w:cs="Times New Roman"/>
          <w:b/>
          <w:sz w:val="32"/>
          <w:szCs w:val="32"/>
        </w:rPr>
      </w:pPr>
    </w:p>
    <w:p w14:paraId="1D91D24D" w14:textId="0B6E3CB4" w:rsidR="0085164E" w:rsidRPr="003636D9" w:rsidRDefault="0085164E" w:rsidP="003636D9">
      <w:pPr>
        <w:spacing w:after="30"/>
        <w:jc w:val="both"/>
        <w:rPr>
          <w:rFonts w:ascii="Times New Roman" w:hAnsi="Times New Roman" w:cs="Times New Roman"/>
          <w:sz w:val="24"/>
          <w:szCs w:val="24"/>
        </w:rPr>
      </w:pPr>
      <w:r w:rsidRPr="003636D9">
        <w:rPr>
          <w:rFonts w:ascii="Times New Roman" w:hAnsi="Times New Roman" w:cs="Times New Roman"/>
          <w:b/>
          <w:sz w:val="32"/>
          <w:szCs w:val="32"/>
        </w:rPr>
        <w:tab/>
      </w:r>
      <w:r w:rsidRPr="003636D9">
        <w:rPr>
          <w:rFonts w:ascii="Times New Roman" w:hAnsi="Times New Roman" w:cs="Times New Roman"/>
          <w:sz w:val="24"/>
          <w:szCs w:val="24"/>
        </w:rPr>
        <w:t>Nesse projeto, aprenderemos como dar comandos básicos para um par de servos motores de rotação</w:t>
      </w:r>
      <w:r w:rsidR="009225A8">
        <w:rPr>
          <w:rFonts w:ascii="Times New Roman" w:hAnsi="Times New Roman" w:cs="Times New Roman"/>
          <w:sz w:val="24"/>
          <w:szCs w:val="24"/>
        </w:rPr>
        <w:t xml:space="preserve"> contínua, ou seja, </w:t>
      </w:r>
      <w:r w:rsidRPr="003636D9">
        <w:rPr>
          <w:rFonts w:ascii="Times New Roman" w:hAnsi="Times New Roman" w:cs="Times New Roman"/>
          <w:sz w:val="24"/>
          <w:szCs w:val="24"/>
        </w:rPr>
        <w:t>como controlar uma base simples. Caso você não te</w:t>
      </w:r>
      <w:r w:rsidR="009225A8">
        <w:rPr>
          <w:rFonts w:ascii="Times New Roman" w:hAnsi="Times New Roman" w:cs="Times New Roman"/>
          <w:sz w:val="24"/>
          <w:szCs w:val="24"/>
        </w:rPr>
        <w:t xml:space="preserve">nha uma à disposição, pode-se </w:t>
      </w:r>
      <w:r w:rsidRPr="003636D9">
        <w:rPr>
          <w:rFonts w:ascii="Times New Roman" w:hAnsi="Times New Roman" w:cs="Times New Roman"/>
          <w:sz w:val="24"/>
          <w:szCs w:val="24"/>
        </w:rPr>
        <w:t>simplesmente improvisar uma, como também mostraremos nesse capítulo. Caso já possua uma base, basta acoplar o Arduino e os motores a ela para começar a se divertir! Para esse projeto serão necessários os seguintes materiais:</w:t>
      </w:r>
    </w:p>
    <w:p w14:paraId="54757C1B" w14:textId="77777777" w:rsidR="003636D9" w:rsidRPr="003636D9" w:rsidRDefault="003636D9" w:rsidP="003636D9">
      <w:pPr>
        <w:spacing w:after="30"/>
        <w:jc w:val="both"/>
        <w:rPr>
          <w:rFonts w:ascii="Times New Roman" w:hAnsi="Times New Roman" w:cs="Times New Roman"/>
          <w:sz w:val="24"/>
          <w:szCs w:val="24"/>
        </w:rPr>
      </w:pPr>
    </w:p>
    <w:p w14:paraId="7E3D9BAD" w14:textId="723F1F79" w:rsidR="0085164E" w:rsidRPr="003636D9" w:rsidRDefault="0085164E" w:rsidP="003636D9">
      <w:pPr>
        <w:pStyle w:val="PargrafodaLista"/>
        <w:numPr>
          <w:ilvl w:val="0"/>
          <w:numId w:val="98"/>
        </w:numPr>
        <w:spacing w:after="30"/>
        <w:jc w:val="both"/>
        <w:rPr>
          <w:rFonts w:ascii="Times New Roman" w:hAnsi="Times New Roman" w:cs="Times New Roman"/>
          <w:sz w:val="24"/>
          <w:szCs w:val="24"/>
        </w:rPr>
      </w:pPr>
      <w:r w:rsidRPr="003636D9">
        <w:rPr>
          <w:rFonts w:ascii="Times New Roman" w:hAnsi="Times New Roman" w:cs="Times New Roman"/>
          <w:sz w:val="24"/>
          <w:szCs w:val="24"/>
        </w:rPr>
        <w:t>2 ser</w:t>
      </w:r>
      <w:r w:rsidR="009225A8">
        <w:rPr>
          <w:rFonts w:ascii="Times New Roman" w:hAnsi="Times New Roman" w:cs="Times New Roman"/>
          <w:sz w:val="24"/>
          <w:szCs w:val="24"/>
        </w:rPr>
        <w:t>vos motores de rotação contínua</w:t>
      </w:r>
    </w:p>
    <w:p w14:paraId="1C8A3589" w14:textId="7E293519" w:rsidR="0085164E" w:rsidRPr="003636D9" w:rsidRDefault="0085164E" w:rsidP="003636D9">
      <w:pPr>
        <w:pStyle w:val="PargrafodaLista"/>
        <w:numPr>
          <w:ilvl w:val="0"/>
          <w:numId w:val="98"/>
        </w:numPr>
        <w:spacing w:after="30"/>
        <w:jc w:val="both"/>
        <w:rPr>
          <w:rFonts w:ascii="Times New Roman" w:hAnsi="Times New Roman" w:cs="Times New Roman"/>
          <w:sz w:val="24"/>
          <w:szCs w:val="24"/>
        </w:rPr>
      </w:pPr>
      <w:r w:rsidRPr="003636D9">
        <w:rPr>
          <w:rFonts w:ascii="Times New Roman" w:hAnsi="Times New Roman" w:cs="Times New Roman"/>
          <w:sz w:val="24"/>
          <w:szCs w:val="24"/>
        </w:rPr>
        <w:t>Base c</w:t>
      </w:r>
      <w:r w:rsidR="009225A8">
        <w:rPr>
          <w:rFonts w:ascii="Times New Roman" w:hAnsi="Times New Roman" w:cs="Times New Roman"/>
          <w:sz w:val="24"/>
          <w:szCs w:val="24"/>
        </w:rPr>
        <w:t>om rodas ou esteiras (opcional)</w:t>
      </w:r>
    </w:p>
    <w:p w14:paraId="7D347BA4" w14:textId="0156D970" w:rsidR="0085164E" w:rsidRPr="003636D9" w:rsidRDefault="009225A8" w:rsidP="003636D9">
      <w:pPr>
        <w:pStyle w:val="PargrafodaLista"/>
        <w:numPr>
          <w:ilvl w:val="0"/>
          <w:numId w:val="98"/>
        </w:numPr>
        <w:spacing w:after="30"/>
        <w:jc w:val="both"/>
        <w:rPr>
          <w:rFonts w:ascii="Times New Roman" w:hAnsi="Times New Roman" w:cs="Times New Roman"/>
          <w:sz w:val="24"/>
          <w:szCs w:val="24"/>
        </w:rPr>
      </w:pPr>
      <w:proofErr w:type="spellStart"/>
      <w:r>
        <w:rPr>
          <w:rFonts w:ascii="Times New Roman" w:hAnsi="Times New Roman" w:cs="Times New Roman"/>
          <w:sz w:val="24"/>
          <w:szCs w:val="24"/>
        </w:rPr>
        <w:t>Protoboard</w:t>
      </w:r>
      <w:proofErr w:type="spellEnd"/>
    </w:p>
    <w:p w14:paraId="61784F97" w14:textId="67FE0546" w:rsidR="0085164E" w:rsidRPr="003636D9" w:rsidRDefault="009225A8" w:rsidP="003636D9">
      <w:pPr>
        <w:pStyle w:val="PargrafodaLista"/>
        <w:numPr>
          <w:ilvl w:val="0"/>
          <w:numId w:val="98"/>
        </w:numPr>
        <w:spacing w:after="30"/>
        <w:jc w:val="both"/>
        <w:rPr>
          <w:rFonts w:ascii="Times New Roman" w:hAnsi="Times New Roman" w:cs="Times New Roman"/>
          <w:sz w:val="24"/>
          <w:szCs w:val="24"/>
        </w:rPr>
      </w:pPr>
      <w:r>
        <w:rPr>
          <w:rFonts w:ascii="Times New Roman" w:hAnsi="Times New Roman" w:cs="Times New Roman"/>
          <w:sz w:val="24"/>
          <w:szCs w:val="24"/>
        </w:rPr>
        <w:t>Alimentação</w:t>
      </w:r>
    </w:p>
    <w:p w14:paraId="3A2707E7" w14:textId="77777777" w:rsidR="003636D9" w:rsidRPr="003636D9" w:rsidRDefault="003636D9" w:rsidP="003636D9">
      <w:pPr>
        <w:pStyle w:val="PargrafodaLista"/>
        <w:spacing w:after="30"/>
        <w:ind w:left="1428"/>
        <w:jc w:val="both"/>
        <w:rPr>
          <w:rFonts w:ascii="Times New Roman" w:hAnsi="Times New Roman" w:cs="Times New Roman"/>
          <w:sz w:val="24"/>
          <w:szCs w:val="24"/>
        </w:rPr>
      </w:pPr>
    </w:p>
    <w:p w14:paraId="5F924E5D" w14:textId="77777777" w:rsidR="0085164E" w:rsidRPr="003636D9" w:rsidRDefault="0085164E" w:rsidP="003636D9">
      <w:pPr>
        <w:spacing w:after="30"/>
        <w:jc w:val="both"/>
        <w:rPr>
          <w:rFonts w:ascii="Times New Roman" w:hAnsi="Times New Roman" w:cs="Times New Roman"/>
          <w:b/>
          <w:color w:val="000000"/>
          <w:sz w:val="28"/>
          <w:szCs w:val="28"/>
          <w:u w:val="single"/>
        </w:rPr>
      </w:pPr>
      <w:r w:rsidRPr="003636D9">
        <w:rPr>
          <w:rFonts w:ascii="Times New Roman" w:hAnsi="Times New Roman" w:cs="Times New Roman"/>
          <w:b/>
          <w:color w:val="000000"/>
          <w:sz w:val="28"/>
          <w:szCs w:val="28"/>
          <w:u w:val="single"/>
        </w:rPr>
        <w:t>Base caseira</w:t>
      </w:r>
    </w:p>
    <w:p w14:paraId="0666F892" w14:textId="77777777" w:rsidR="003636D9" w:rsidRPr="003636D9" w:rsidRDefault="003636D9" w:rsidP="003636D9">
      <w:pPr>
        <w:spacing w:after="30"/>
        <w:jc w:val="both"/>
        <w:rPr>
          <w:rFonts w:ascii="Times New Roman" w:hAnsi="Times New Roman" w:cs="Times New Roman"/>
          <w:b/>
          <w:color w:val="000000"/>
          <w:sz w:val="28"/>
          <w:szCs w:val="28"/>
          <w:u w:val="single"/>
        </w:rPr>
      </w:pPr>
    </w:p>
    <w:p w14:paraId="0AD51EF4" w14:textId="77777777" w:rsidR="0085164E" w:rsidRPr="003636D9" w:rsidRDefault="0085164E" w:rsidP="003636D9">
      <w:pPr>
        <w:spacing w:after="30"/>
        <w:jc w:val="both"/>
        <w:rPr>
          <w:rFonts w:ascii="Times New Roman" w:hAnsi="Times New Roman" w:cs="Times New Roman"/>
          <w:color w:val="000000"/>
          <w:sz w:val="24"/>
          <w:szCs w:val="24"/>
        </w:rPr>
      </w:pPr>
      <w:r w:rsidRPr="003636D9">
        <w:rPr>
          <w:rFonts w:ascii="Times New Roman" w:hAnsi="Times New Roman" w:cs="Times New Roman"/>
          <w:color w:val="000000"/>
          <w:sz w:val="24"/>
          <w:szCs w:val="24"/>
        </w:rPr>
        <w:tab/>
        <w:t>Não se preocupe, na falta de uma base, basta unir os dois servos utilizando fita adesiva e colocar algum suporte sobre eles, para suportar os componentes. Praticamente qualquer coisa pode funcionar como uma base – palitos de churrasco e chapas de metal são boas opções- então seja criativo! O que importa é que seu suporte seja eficiente.</w:t>
      </w:r>
    </w:p>
    <w:p w14:paraId="375AAFBD" w14:textId="77777777" w:rsidR="003636D9" w:rsidRPr="003636D9" w:rsidRDefault="003636D9" w:rsidP="003636D9">
      <w:pPr>
        <w:spacing w:after="30"/>
        <w:jc w:val="both"/>
        <w:rPr>
          <w:rFonts w:ascii="Times New Roman" w:hAnsi="Times New Roman" w:cs="Times New Roman"/>
          <w:color w:val="000000"/>
          <w:sz w:val="24"/>
          <w:szCs w:val="24"/>
        </w:rPr>
      </w:pPr>
    </w:p>
    <w:p w14:paraId="2D112FF6" w14:textId="77777777" w:rsidR="0085164E" w:rsidRPr="003636D9" w:rsidRDefault="0085164E" w:rsidP="003636D9">
      <w:pPr>
        <w:spacing w:after="30"/>
        <w:jc w:val="both"/>
        <w:rPr>
          <w:rFonts w:ascii="Times New Roman" w:hAnsi="Times New Roman" w:cs="Times New Roman"/>
          <w:b/>
          <w:color w:val="000000"/>
          <w:sz w:val="28"/>
          <w:szCs w:val="28"/>
          <w:u w:val="single"/>
        </w:rPr>
      </w:pPr>
      <w:r w:rsidRPr="003636D9">
        <w:rPr>
          <w:rFonts w:ascii="Times New Roman" w:hAnsi="Times New Roman" w:cs="Times New Roman"/>
          <w:b/>
          <w:color w:val="000000"/>
          <w:sz w:val="28"/>
          <w:szCs w:val="28"/>
          <w:u w:val="single"/>
        </w:rPr>
        <w:t>Montando o Hardware</w:t>
      </w:r>
    </w:p>
    <w:p w14:paraId="2D14B011" w14:textId="77777777" w:rsidR="003636D9" w:rsidRPr="003636D9" w:rsidRDefault="003636D9" w:rsidP="003636D9">
      <w:pPr>
        <w:pStyle w:val="NormalWeb"/>
        <w:shd w:val="clear" w:color="auto" w:fill="FFFFFF"/>
        <w:spacing w:before="0" w:beforeAutospacing="0" w:after="30" w:afterAutospacing="0"/>
        <w:jc w:val="both"/>
      </w:pPr>
    </w:p>
    <w:p w14:paraId="171D3875" w14:textId="77777777" w:rsidR="009225A8" w:rsidRDefault="0085164E" w:rsidP="009225A8">
      <w:pPr>
        <w:pStyle w:val="NormalWeb"/>
        <w:shd w:val="clear" w:color="auto" w:fill="FFFFFF"/>
        <w:spacing w:before="0" w:beforeAutospacing="0" w:after="30" w:afterAutospacing="0"/>
        <w:rPr>
          <w:color w:val="000000"/>
        </w:rPr>
      </w:pPr>
      <w:r w:rsidRPr="003636D9">
        <w:tab/>
      </w:r>
      <w:r w:rsidRPr="003636D9">
        <w:rPr>
          <w:color w:val="000000"/>
        </w:rPr>
        <w:t>Com o Arduino desconectado, monte o circuito abaixo:</w:t>
      </w:r>
    </w:p>
    <w:p w14:paraId="5CA4E96E" w14:textId="77777777" w:rsidR="009225A8" w:rsidRDefault="009225A8" w:rsidP="009225A8">
      <w:pPr>
        <w:pStyle w:val="NormalWeb"/>
        <w:shd w:val="clear" w:color="auto" w:fill="FFFFFF"/>
        <w:spacing w:before="0" w:beforeAutospacing="0" w:after="30" w:afterAutospacing="0"/>
        <w:rPr>
          <w:color w:val="000000"/>
        </w:rPr>
      </w:pPr>
    </w:p>
    <w:p w14:paraId="741D9D7A" w14:textId="77777777" w:rsidR="0010474F" w:rsidRDefault="0085164E" w:rsidP="0010474F">
      <w:pPr>
        <w:pStyle w:val="NormalWeb"/>
        <w:shd w:val="clear" w:color="auto" w:fill="FFFFFF"/>
        <w:spacing w:before="0" w:beforeAutospacing="0" w:after="30" w:afterAutospacing="0"/>
        <w:jc w:val="center"/>
        <w:rPr>
          <w:noProof/>
          <w:color w:val="000000"/>
          <w:lang w:val="en-US"/>
        </w:rPr>
      </w:pPr>
      <w:r w:rsidRPr="003636D9">
        <w:rPr>
          <w:noProof/>
          <w:color w:val="000000"/>
          <w:lang w:eastAsia="pt-BR"/>
        </w:rPr>
        <w:drawing>
          <wp:inline distT="0" distB="0" distL="0" distR="0" wp14:anchorId="3837A8B3" wp14:editId="1DCB1B86">
            <wp:extent cx="3823921" cy="3076575"/>
            <wp:effectExtent l="0" t="0" r="5715" b="0"/>
            <wp:docPr id="64" name="Imagem 64" descr="servos de rotação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os de rotação continua"/>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33229" cy="3084064"/>
                    </a:xfrm>
                    <a:prstGeom prst="rect">
                      <a:avLst/>
                    </a:prstGeom>
                    <a:noFill/>
                    <a:ln>
                      <a:noFill/>
                    </a:ln>
                  </pic:spPr>
                </pic:pic>
              </a:graphicData>
            </a:graphic>
          </wp:inline>
        </w:drawing>
      </w:r>
    </w:p>
    <w:p w14:paraId="0769C87D" w14:textId="52752BC9" w:rsidR="0085164E" w:rsidRPr="003636D9" w:rsidRDefault="0085164E" w:rsidP="0010474F">
      <w:pPr>
        <w:pStyle w:val="NormalWeb"/>
        <w:shd w:val="clear" w:color="auto" w:fill="FFFFFF"/>
        <w:spacing w:before="0" w:beforeAutospacing="0" w:after="30" w:afterAutospacing="0"/>
        <w:jc w:val="center"/>
        <w:rPr>
          <w:color w:val="000000"/>
        </w:rPr>
      </w:pPr>
      <w:r w:rsidRPr="003636D9">
        <w:rPr>
          <w:noProof/>
          <w:color w:val="000000"/>
          <w:lang w:eastAsia="pt-BR"/>
        </w:rPr>
        <w:lastRenderedPageBreak/>
        <w:drawing>
          <wp:inline distT="0" distB="0" distL="0" distR="0" wp14:anchorId="4A4FABE0" wp14:editId="2CFC6C5D">
            <wp:extent cx="3333750" cy="3968750"/>
            <wp:effectExtent l="0" t="0" r="0" b="0"/>
            <wp:docPr id="63" name="Imagem 63" descr="servos de rotação continua (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os de rotação continua (esquematico)"/>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36046" cy="3971483"/>
                    </a:xfrm>
                    <a:prstGeom prst="rect">
                      <a:avLst/>
                    </a:prstGeom>
                    <a:noFill/>
                    <a:ln>
                      <a:noFill/>
                    </a:ln>
                  </pic:spPr>
                </pic:pic>
              </a:graphicData>
            </a:graphic>
          </wp:inline>
        </w:drawing>
      </w:r>
    </w:p>
    <w:p w14:paraId="0DB33DD1"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793447C9" w14:textId="613CA005"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7FAA263B"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4BAB1080"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5EE4ED6B"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07436271"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003D07E8" w14:textId="27B5DF47" w:rsidR="0085164E" w:rsidRPr="003636D9" w:rsidRDefault="0085164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1C486F55" w14:textId="38AD2805" w:rsidR="003636D9" w:rsidRDefault="003636D9" w:rsidP="003636D9">
      <w:pPr>
        <w:tabs>
          <w:tab w:val="left" w:pos="708"/>
          <w:tab w:val="left" w:pos="2187"/>
        </w:tabs>
        <w:spacing w:after="30"/>
        <w:jc w:val="both"/>
        <w:rPr>
          <w:rFonts w:ascii="Times New Roman" w:hAnsi="Times New Roman" w:cs="Times New Roman"/>
          <w:sz w:val="24"/>
          <w:szCs w:val="24"/>
        </w:rPr>
      </w:pPr>
    </w:p>
    <w:p w14:paraId="65E50EC6" w14:textId="77777777" w:rsidR="0010474F" w:rsidRPr="003636D9" w:rsidRDefault="0010474F" w:rsidP="003636D9">
      <w:pPr>
        <w:tabs>
          <w:tab w:val="left" w:pos="708"/>
          <w:tab w:val="left" w:pos="2187"/>
        </w:tabs>
        <w:spacing w:after="30"/>
        <w:jc w:val="both"/>
        <w:rPr>
          <w:rFonts w:ascii="Times New Roman" w:hAnsi="Times New Roman" w:cs="Times New Roman"/>
          <w:sz w:val="24"/>
          <w:szCs w:val="24"/>
        </w:rPr>
      </w:pPr>
    </w:p>
    <w:p w14:paraId="4064EE01" w14:textId="7C114800" w:rsidR="0085164E" w:rsidRPr="0010474F" w:rsidRDefault="0085164E" w:rsidP="003636D9">
      <w:pPr>
        <w:tabs>
          <w:tab w:val="left" w:pos="708"/>
          <w:tab w:val="left" w:pos="2187"/>
        </w:tabs>
        <w:spacing w:after="30"/>
        <w:jc w:val="both"/>
        <w:rPr>
          <w:rFonts w:ascii="Times New Roman" w:hAnsi="Times New Roman" w:cs="Times New Roman"/>
          <w:sz w:val="24"/>
          <w:szCs w:val="24"/>
        </w:rPr>
      </w:pPr>
      <w:r w:rsidRPr="003636D9">
        <w:rPr>
          <w:rFonts w:ascii="Times New Roman" w:hAnsi="Times New Roman" w:cs="Times New Roman"/>
          <w:sz w:val="24"/>
          <w:szCs w:val="24"/>
        </w:rPr>
        <w:tab/>
      </w:r>
      <w:r w:rsidR="009225A8">
        <w:rPr>
          <w:rFonts w:ascii="Times New Roman" w:hAnsi="Times New Roman" w:cs="Times New Roman"/>
          <w:sz w:val="24"/>
          <w:szCs w:val="24"/>
        </w:rPr>
        <w:t>Neste hardware temos</w:t>
      </w:r>
      <w:r w:rsidRPr="003636D9">
        <w:rPr>
          <w:rFonts w:ascii="Times New Roman" w:hAnsi="Times New Roman" w:cs="Times New Roman"/>
          <w:sz w:val="24"/>
          <w:szCs w:val="24"/>
        </w:rPr>
        <w:t xml:space="preserve"> dois servos conectados às portas 5V e GND do Arduino, com seus sinais (fio amarelo da imagem acima) nas portas D9 e D10. Conecte tudo a uma fonte (pilhas ou baterias) para que o carrinho tenha mais mobilidade.</w:t>
      </w:r>
      <w:r w:rsidR="0010474F">
        <w:rPr>
          <w:rFonts w:ascii="Times New Roman" w:hAnsi="Times New Roman" w:cs="Times New Roman"/>
          <w:sz w:val="24"/>
          <w:szCs w:val="24"/>
        </w:rPr>
        <w:t xml:space="preserve"> Lembre-se que é importante regular os servos de rotação contínua para que eles parem quando receberam a instrução certa. Para realizar a calibragem, escreva um rascunho que roda o comando </w:t>
      </w:r>
      <w:proofErr w:type="spellStart"/>
      <w:r w:rsidR="0010474F">
        <w:rPr>
          <w:rFonts w:ascii="Times New Roman" w:hAnsi="Times New Roman" w:cs="Times New Roman"/>
          <w:i/>
          <w:sz w:val="24"/>
          <w:szCs w:val="24"/>
        </w:rPr>
        <w:t>escreverMicros</w:t>
      </w:r>
      <w:proofErr w:type="spellEnd"/>
      <w:r w:rsidR="0010474F">
        <w:rPr>
          <w:rFonts w:ascii="Times New Roman" w:hAnsi="Times New Roman" w:cs="Times New Roman"/>
          <w:i/>
          <w:sz w:val="24"/>
          <w:szCs w:val="24"/>
        </w:rPr>
        <w:t xml:space="preserve"> </w:t>
      </w:r>
      <w:r w:rsidR="0010474F">
        <w:rPr>
          <w:rFonts w:ascii="Times New Roman" w:hAnsi="Times New Roman" w:cs="Times New Roman"/>
          <w:sz w:val="24"/>
          <w:szCs w:val="24"/>
        </w:rPr>
        <w:t xml:space="preserve">para ambos os motores utilizando como parâmetro a constante </w:t>
      </w:r>
      <w:proofErr w:type="spellStart"/>
      <w:r w:rsidR="0010474F">
        <w:rPr>
          <w:rFonts w:ascii="Times New Roman" w:hAnsi="Times New Roman" w:cs="Times New Roman"/>
          <w:i/>
          <w:sz w:val="24"/>
          <w:szCs w:val="24"/>
        </w:rPr>
        <w:t>Servo.parar</w:t>
      </w:r>
      <w:proofErr w:type="spellEnd"/>
      <w:r w:rsidR="0010474F">
        <w:rPr>
          <w:rFonts w:ascii="Times New Roman" w:hAnsi="Times New Roman" w:cs="Times New Roman"/>
          <w:sz w:val="24"/>
          <w:szCs w:val="24"/>
        </w:rPr>
        <w:t>.</w:t>
      </w:r>
    </w:p>
    <w:p w14:paraId="2AB8DF95"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0D6EAEBC"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4C32BB0E"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4F70174B"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6DC5FC7E"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12BFE3BD" w14:textId="0528154E" w:rsidR="009225A8" w:rsidRPr="003636D9" w:rsidRDefault="0010474F" w:rsidP="003636D9">
      <w:pPr>
        <w:pStyle w:val="NormalWeb"/>
        <w:shd w:val="clear" w:color="auto" w:fill="FFFFFF"/>
        <w:spacing w:before="0" w:beforeAutospacing="0" w:after="30" w:afterAutospacing="0"/>
        <w:jc w:val="both"/>
        <w:rPr>
          <w:b/>
          <w:color w:val="000000"/>
          <w:sz w:val="28"/>
          <w:szCs w:val="28"/>
          <w:u w:val="single"/>
        </w:rPr>
      </w:pPr>
      <w:r>
        <w:rPr>
          <w:b/>
          <w:color w:val="000000"/>
          <w:sz w:val="28"/>
          <w:szCs w:val="28"/>
          <w:u w:val="single"/>
        </w:rPr>
        <w:lastRenderedPageBreak/>
        <w:t>O C</w:t>
      </w:r>
      <w:r w:rsidR="009225A8">
        <w:rPr>
          <w:b/>
          <w:color w:val="000000"/>
          <w:sz w:val="28"/>
          <w:szCs w:val="28"/>
          <w:u w:val="single"/>
        </w:rPr>
        <w:t>ódig</w:t>
      </w:r>
      <w:r w:rsidR="009225A8" w:rsidRPr="009225A8">
        <w:rPr>
          <w:b/>
          <w:sz w:val="28"/>
          <w:szCs w:val="28"/>
          <w:u w:val="single"/>
        </w:rPr>
        <w:t>o</w:t>
      </w:r>
    </w:p>
    <w:p w14:paraId="3CE967C7" w14:textId="77777777" w:rsid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0D5EAE0A" w14:textId="1334CD2D" w:rsidR="00E651ED" w:rsidRPr="00E651ED" w:rsidRDefault="00E651ED" w:rsidP="00E651ED">
      <w:pPr>
        <w:pStyle w:val="NormalWeb"/>
        <w:shd w:val="clear" w:color="auto" w:fill="FFFFFF"/>
        <w:spacing w:before="0" w:beforeAutospacing="0" w:after="30" w:afterAutospacing="0"/>
        <w:ind w:firstLine="720"/>
        <w:jc w:val="both"/>
        <w:rPr>
          <w:color w:val="000000"/>
        </w:rPr>
      </w:pPr>
      <w:r>
        <w:rPr>
          <w:color w:val="000000"/>
        </w:rPr>
        <w:t>Abra a IDE do Brino e digite o código.</w:t>
      </w:r>
    </w:p>
    <w:p w14:paraId="449B5D35" w14:textId="77777777" w:rsidR="00E651ED" w:rsidRPr="003636D9" w:rsidRDefault="00E651ED" w:rsidP="003636D9">
      <w:pPr>
        <w:pStyle w:val="NormalWeb"/>
        <w:shd w:val="clear" w:color="auto" w:fill="FFFFFF"/>
        <w:spacing w:before="0" w:beforeAutospacing="0" w:after="30" w:afterAutospacing="0"/>
        <w:jc w:val="both"/>
        <w:rPr>
          <w:b/>
          <w:color w:val="000000"/>
          <w:sz w:val="28"/>
          <w:szCs w:val="28"/>
          <w:u w:val="single"/>
        </w:rPr>
      </w:pPr>
    </w:p>
    <w:tbl>
      <w:tblPr>
        <w:tblStyle w:val="Tabelacomgrade"/>
        <w:tblW w:w="8500" w:type="dxa"/>
        <w:tblLook w:val="04A0" w:firstRow="1" w:lastRow="0" w:firstColumn="1" w:lastColumn="0" w:noHBand="0" w:noVBand="1"/>
      </w:tblPr>
      <w:tblGrid>
        <w:gridCol w:w="8500"/>
      </w:tblGrid>
      <w:tr w:rsidR="0085164E" w:rsidRPr="003636D9" w14:paraId="58315F53" w14:textId="77777777" w:rsidTr="00301F06">
        <w:tc>
          <w:tcPr>
            <w:tcW w:w="8500" w:type="dxa"/>
          </w:tcPr>
          <w:p w14:paraId="613F1BED" w14:textId="3B97B5CB" w:rsidR="003636D9" w:rsidRPr="003636D9" w:rsidRDefault="003636D9" w:rsidP="003636D9">
            <w:pPr>
              <w:pStyle w:val="NormalWeb"/>
              <w:spacing w:before="0" w:beforeAutospacing="0" w:after="30" w:afterAutospacing="0"/>
              <w:jc w:val="both"/>
              <w:rPr>
                <w:color w:val="000000"/>
              </w:rPr>
            </w:pPr>
            <w:r w:rsidRPr="003636D9">
              <w:rPr>
                <w:color w:val="000000"/>
              </w:rPr>
              <w:t>//Projeto 6 – Carrinho com servo de rotação contínua</w:t>
            </w:r>
          </w:p>
          <w:p w14:paraId="4D1F3CBF" w14:textId="77777777" w:rsidR="003636D9" w:rsidRPr="003636D9" w:rsidRDefault="003636D9" w:rsidP="003636D9">
            <w:pPr>
              <w:pStyle w:val="NormalWeb"/>
              <w:spacing w:before="0" w:beforeAutospacing="0" w:after="30" w:afterAutospacing="0"/>
              <w:jc w:val="both"/>
              <w:rPr>
                <w:color w:val="000000"/>
              </w:rPr>
            </w:pPr>
          </w:p>
          <w:p w14:paraId="7EBA6BDD" w14:textId="77777777" w:rsidR="0085164E" w:rsidRPr="003636D9" w:rsidRDefault="0085164E" w:rsidP="003636D9">
            <w:pPr>
              <w:pStyle w:val="NormalWeb"/>
              <w:spacing w:before="0" w:beforeAutospacing="0" w:after="30" w:afterAutospacing="0"/>
              <w:jc w:val="both"/>
              <w:rPr>
                <w:color w:val="000000"/>
              </w:rPr>
            </w:pPr>
            <w:proofErr w:type="gramStart"/>
            <w:r w:rsidRPr="003636D9">
              <w:rPr>
                <w:color w:val="000000"/>
              </w:rPr>
              <w:t>usar</w:t>
            </w:r>
            <w:proofErr w:type="gramEnd"/>
            <w:r w:rsidRPr="003636D9">
              <w:rPr>
                <w:color w:val="000000"/>
              </w:rPr>
              <w:t xml:space="preserve"> Servo</w:t>
            </w:r>
          </w:p>
          <w:p w14:paraId="4626029D" w14:textId="77777777" w:rsidR="003636D9" w:rsidRPr="003636D9" w:rsidRDefault="003636D9" w:rsidP="003636D9">
            <w:pPr>
              <w:pStyle w:val="NormalWeb"/>
              <w:spacing w:before="0" w:beforeAutospacing="0" w:after="30" w:afterAutospacing="0"/>
              <w:jc w:val="both"/>
              <w:rPr>
                <w:color w:val="000000"/>
              </w:rPr>
            </w:pPr>
          </w:p>
          <w:p w14:paraId="50C8F864" w14:textId="77777777" w:rsidR="0085164E" w:rsidRPr="003636D9" w:rsidRDefault="0085164E" w:rsidP="003636D9">
            <w:pPr>
              <w:pStyle w:val="NormalWeb"/>
              <w:spacing w:before="0" w:beforeAutospacing="0" w:after="30" w:afterAutospacing="0"/>
              <w:jc w:val="both"/>
              <w:rPr>
                <w:color w:val="000000"/>
              </w:rPr>
            </w:pPr>
            <w:r w:rsidRPr="003636D9">
              <w:rPr>
                <w:color w:val="000000"/>
              </w:rPr>
              <w:t xml:space="preserve">Servo </w:t>
            </w:r>
            <w:proofErr w:type="spellStart"/>
            <w:r w:rsidRPr="003636D9">
              <w:rPr>
                <w:color w:val="000000"/>
              </w:rPr>
              <w:t>servoD</w:t>
            </w:r>
            <w:proofErr w:type="spellEnd"/>
            <w:r w:rsidRPr="003636D9">
              <w:rPr>
                <w:color w:val="000000"/>
              </w:rPr>
              <w:t>;</w:t>
            </w:r>
          </w:p>
          <w:p w14:paraId="48EDFEF3" w14:textId="77777777" w:rsidR="0085164E" w:rsidRPr="003636D9" w:rsidRDefault="0085164E" w:rsidP="003636D9">
            <w:pPr>
              <w:pStyle w:val="NormalWeb"/>
              <w:spacing w:before="0" w:beforeAutospacing="0" w:after="30" w:afterAutospacing="0"/>
              <w:jc w:val="both"/>
              <w:rPr>
                <w:color w:val="000000"/>
              </w:rPr>
            </w:pPr>
            <w:r w:rsidRPr="003636D9">
              <w:rPr>
                <w:color w:val="000000"/>
              </w:rPr>
              <w:t xml:space="preserve">Servo </w:t>
            </w:r>
            <w:proofErr w:type="spellStart"/>
            <w:r w:rsidRPr="003636D9">
              <w:rPr>
                <w:color w:val="000000"/>
              </w:rPr>
              <w:t>servoE</w:t>
            </w:r>
            <w:proofErr w:type="spellEnd"/>
            <w:r w:rsidRPr="003636D9">
              <w:rPr>
                <w:color w:val="000000"/>
              </w:rPr>
              <w:t>;</w:t>
            </w:r>
          </w:p>
          <w:p w14:paraId="7FE28A70" w14:textId="77777777" w:rsidR="003636D9" w:rsidRPr="003636D9" w:rsidRDefault="003636D9" w:rsidP="003636D9">
            <w:pPr>
              <w:pStyle w:val="NormalWeb"/>
              <w:spacing w:before="0" w:beforeAutospacing="0" w:after="30" w:afterAutospacing="0"/>
              <w:jc w:val="both"/>
              <w:rPr>
                <w:color w:val="000000"/>
              </w:rPr>
            </w:pPr>
          </w:p>
          <w:p w14:paraId="6D5A9C52" w14:textId="77777777" w:rsidR="0085164E" w:rsidRPr="003636D9" w:rsidRDefault="0085164E"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w:t>
            </w:r>
          </w:p>
          <w:p w14:paraId="482BF325" w14:textId="77777777"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servoD.conectar</w:t>
            </w:r>
            <w:proofErr w:type="spellEnd"/>
            <w:r w:rsidRPr="003636D9">
              <w:rPr>
                <w:color w:val="000000"/>
              </w:rPr>
              <w:t>(Digital.9);</w:t>
            </w:r>
          </w:p>
          <w:p w14:paraId="591BA7EF" w14:textId="77777777"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servoE.conectar</w:t>
            </w:r>
            <w:proofErr w:type="spellEnd"/>
            <w:r w:rsidRPr="003636D9">
              <w:rPr>
                <w:color w:val="000000"/>
              </w:rPr>
              <w:t>(Digital.10);</w:t>
            </w:r>
          </w:p>
          <w:p w14:paraId="15065F55" w14:textId="77777777" w:rsidR="0085164E" w:rsidRPr="003636D9" w:rsidRDefault="0085164E" w:rsidP="003636D9">
            <w:pPr>
              <w:pStyle w:val="NormalWeb"/>
              <w:spacing w:before="0" w:beforeAutospacing="0" w:after="30" w:afterAutospacing="0"/>
              <w:jc w:val="both"/>
              <w:rPr>
                <w:color w:val="000000"/>
              </w:rPr>
            </w:pPr>
            <w:r w:rsidRPr="003636D9">
              <w:rPr>
                <w:color w:val="000000"/>
              </w:rPr>
              <w:t>}</w:t>
            </w:r>
          </w:p>
          <w:p w14:paraId="30E5F1C9" w14:textId="77777777" w:rsidR="003636D9" w:rsidRPr="003636D9" w:rsidRDefault="003636D9" w:rsidP="003636D9">
            <w:pPr>
              <w:pStyle w:val="NormalWeb"/>
              <w:spacing w:before="0" w:beforeAutospacing="0" w:after="30" w:afterAutospacing="0"/>
              <w:jc w:val="both"/>
              <w:rPr>
                <w:color w:val="000000"/>
              </w:rPr>
            </w:pPr>
          </w:p>
          <w:p w14:paraId="3083FBBF" w14:textId="77777777" w:rsidR="0085164E" w:rsidRPr="003636D9" w:rsidRDefault="0085164E"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525DAD3F"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Numero x = 0;</w:t>
            </w:r>
          </w:p>
          <w:p w14:paraId="6ECC2213" w14:textId="77777777" w:rsidR="0085164E" w:rsidRPr="003636D9" w:rsidRDefault="0085164E" w:rsidP="003636D9">
            <w:pPr>
              <w:pStyle w:val="NormalWeb"/>
              <w:spacing w:before="0" w:beforeAutospacing="0" w:after="30" w:afterAutospacing="0"/>
              <w:ind w:left="720"/>
              <w:jc w:val="both"/>
              <w:rPr>
                <w:color w:val="000000"/>
              </w:rPr>
            </w:pPr>
            <w:proofErr w:type="gramStart"/>
            <w:r w:rsidRPr="003636D9">
              <w:rPr>
                <w:color w:val="000000"/>
              </w:rPr>
              <w:t>enquanto</w:t>
            </w:r>
            <w:proofErr w:type="gramEnd"/>
            <w:r w:rsidRPr="003636D9">
              <w:rPr>
                <w:color w:val="000000"/>
              </w:rPr>
              <w:t xml:space="preserve"> (x&lt;3){</w:t>
            </w:r>
          </w:p>
          <w:p w14:paraId="28442B17" w14:textId="3FF2A340"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servoD.escreverMicros</w:t>
            </w:r>
            <w:proofErr w:type="spellEnd"/>
            <w:r w:rsidR="0085164E" w:rsidRPr="003636D9">
              <w:rPr>
                <w:color w:val="000000"/>
              </w:rPr>
              <w:t>(</w:t>
            </w:r>
            <w:proofErr w:type="spellStart"/>
            <w:r w:rsidR="0085164E" w:rsidRPr="003636D9">
              <w:rPr>
                <w:color w:val="000000"/>
              </w:rPr>
              <w:t>Servo.frente</w:t>
            </w:r>
            <w:proofErr w:type="spellEnd"/>
            <w:r w:rsidR="0085164E" w:rsidRPr="003636D9">
              <w:rPr>
                <w:color w:val="000000"/>
              </w:rPr>
              <w:t>);</w:t>
            </w:r>
          </w:p>
          <w:p w14:paraId="5A35D251" w14:textId="63D6D8FE"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servoE.escreverMicro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Servo.frente</w:t>
            </w:r>
            <w:proofErr w:type="spellEnd"/>
            <w:r w:rsidR="0085164E" w:rsidRPr="003636D9">
              <w:rPr>
                <w:color w:val="000000"/>
              </w:rPr>
              <w:t>);</w:t>
            </w:r>
          </w:p>
          <w:p w14:paraId="5DD259C5" w14:textId="77777777" w:rsidR="0085164E" w:rsidRPr="003636D9" w:rsidRDefault="0085164E" w:rsidP="003636D9">
            <w:pPr>
              <w:pStyle w:val="NormalWeb"/>
              <w:spacing w:before="0" w:beforeAutospacing="0" w:after="30" w:afterAutospacing="0"/>
              <w:ind w:left="1440"/>
              <w:jc w:val="both"/>
              <w:rPr>
                <w:color w:val="000000"/>
              </w:rPr>
            </w:pPr>
            <w:proofErr w:type="gramStart"/>
            <w:r w:rsidRPr="003636D9">
              <w:rPr>
                <w:color w:val="000000"/>
              </w:rPr>
              <w:t>esperar(</w:t>
            </w:r>
            <w:proofErr w:type="gramEnd"/>
            <w:r w:rsidRPr="003636D9">
              <w:rPr>
                <w:color w:val="000000"/>
              </w:rPr>
              <w:t>2000);</w:t>
            </w:r>
          </w:p>
          <w:p w14:paraId="69CACD6E" w14:textId="02E100F1"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servoD.escreverMicro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Servo.frente</w:t>
            </w:r>
            <w:proofErr w:type="spellEnd"/>
            <w:r w:rsidR="0085164E" w:rsidRPr="003636D9">
              <w:rPr>
                <w:color w:val="000000"/>
              </w:rPr>
              <w:t>);</w:t>
            </w:r>
          </w:p>
          <w:p w14:paraId="2437E043" w14:textId="035A6847"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servoE.escreverMicro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0EA32204" w14:textId="77777777" w:rsidR="0085164E" w:rsidRPr="003636D9" w:rsidRDefault="0085164E" w:rsidP="003636D9">
            <w:pPr>
              <w:pStyle w:val="NormalWeb"/>
              <w:spacing w:before="0" w:beforeAutospacing="0" w:after="30" w:afterAutospacing="0"/>
              <w:ind w:left="1440"/>
              <w:jc w:val="both"/>
              <w:rPr>
                <w:color w:val="000000"/>
              </w:rPr>
            </w:pPr>
            <w:proofErr w:type="gramStart"/>
            <w:r w:rsidRPr="003636D9">
              <w:rPr>
                <w:color w:val="000000"/>
              </w:rPr>
              <w:t>esperar(</w:t>
            </w:r>
            <w:proofErr w:type="gramEnd"/>
            <w:r w:rsidRPr="003636D9">
              <w:rPr>
                <w:color w:val="000000"/>
              </w:rPr>
              <w:t>2000);</w:t>
            </w:r>
          </w:p>
          <w:p w14:paraId="235CA55C" w14:textId="77777777" w:rsidR="0085164E" w:rsidRPr="003636D9" w:rsidRDefault="0085164E" w:rsidP="003636D9">
            <w:pPr>
              <w:pStyle w:val="NormalWeb"/>
              <w:spacing w:before="0" w:beforeAutospacing="0" w:after="30" w:afterAutospacing="0"/>
              <w:ind w:left="1440"/>
              <w:jc w:val="both"/>
              <w:rPr>
                <w:color w:val="000000"/>
              </w:rPr>
            </w:pPr>
            <w:proofErr w:type="gramStart"/>
            <w:r w:rsidRPr="003636D9">
              <w:rPr>
                <w:color w:val="000000"/>
              </w:rPr>
              <w:t>x</w:t>
            </w:r>
            <w:proofErr w:type="gramEnd"/>
            <w:r w:rsidRPr="003636D9">
              <w:rPr>
                <w:color w:val="000000"/>
              </w:rPr>
              <w:t>++;</w:t>
            </w:r>
          </w:p>
          <w:p w14:paraId="34406CDA"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w:t>
            </w:r>
          </w:p>
          <w:p w14:paraId="269CA40A" w14:textId="2A3012D5" w:rsidR="0085164E" w:rsidRPr="003636D9" w:rsidRDefault="009225A8" w:rsidP="003636D9">
            <w:pPr>
              <w:pStyle w:val="NormalWeb"/>
              <w:spacing w:before="0" w:beforeAutospacing="0" w:after="30" w:afterAutospacing="0"/>
              <w:ind w:left="720"/>
              <w:jc w:val="both"/>
              <w:rPr>
                <w:color w:val="000000"/>
              </w:rPr>
            </w:pPr>
            <w:proofErr w:type="spellStart"/>
            <w:r>
              <w:rPr>
                <w:color w:val="000000"/>
              </w:rPr>
              <w:t>servoD.escreverMicro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624DD9FD" w14:textId="00471D2D"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servoE.e</w:t>
            </w:r>
            <w:r w:rsidR="009225A8">
              <w:rPr>
                <w:color w:val="000000"/>
              </w:rPr>
              <w:t>screverMicro</w:t>
            </w:r>
            <w:r w:rsidRPr="003636D9">
              <w:rPr>
                <w:color w:val="000000"/>
              </w:rPr>
              <w:t>s</w:t>
            </w:r>
            <w:proofErr w:type="spellEnd"/>
            <w:r w:rsidRPr="003636D9">
              <w:rPr>
                <w:color w:val="000000"/>
              </w:rPr>
              <w:t>(</w:t>
            </w:r>
            <w:proofErr w:type="spellStart"/>
            <w:r w:rsidRPr="003636D9">
              <w:rPr>
                <w:color w:val="000000"/>
              </w:rPr>
              <w:t>Servo.frente</w:t>
            </w:r>
            <w:proofErr w:type="spellEnd"/>
            <w:r w:rsidRPr="003636D9">
              <w:rPr>
                <w:color w:val="000000"/>
              </w:rPr>
              <w:t>);</w:t>
            </w:r>
          </w:p>
          <w:p w14:paraId="5FB0AE41" w14:textId="77777777" w:rsidR="0085164E" w:rsidRPr="003636D9" w:rsidRDefault="0085164E"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1819CA4F" w14:textId="463C5A46" w:rsidR="0085164E" w:rsidRPr="003636D9" w:rsidRDefault="009225A8" w:rsidP="003636D9">
            <w:pPr>
              <w:pStyle w:val="NormalWeb"/>
              <w:spacing w:before="0" w:beforeAutospacing="0" w:after="30" w:afterAutospacing="0"/>
              <w:ind w:left="720"/>
              <w:jc w:val="both"/>
              <w:rPr>
                <w:color w:val="000000"/>
              </w:rPr>
            </w:pPr>
            <w:proofErr w:type="spellStart"/>
            <w:r>
              <w:rPr>
                <w:color w:val="000000"/>
              </w:rPr>
              <w:t>servoD.escreverMicro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3072F23F" w14:textId="4895C7F3" w:rsidR="0085164E" w:rsidRPr="003636D9" w:rsidRDefault="009225A8" w:rsidP="003636D9">
            <w:pPr>
              <w:pStyle w:val="NormalWeb"/>
              <w:spacing w:before="0" w:beforeAutospacing="0" w:after="30" w:afterAutospacing="0"/>
              <w:ind w:left="720"/>
              <w:jc w:val="both"/>
              <w:rPr>
                <w:color w:val="000000"/>
              </w:rPr>
            </w:pPr>
            <w:proofErr w:type="spellStart"/>
            <w:r>
              <w:rPr>
                <w:color w:val="000000"/>
              </w:rPr>
              <w:t>servoE.escreverMicro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44C4218B" w14:textId="77777777" w:rsidR="0085164E" w:rsidRPr="003636D9" w:rsidRDefault="0085164E"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612B60E7" w14:textId="007972AE" w:rsidR="0085164E" w:rsidRPr="003636D9" w:rsidRDefault="003636D9" w:rsidP="003636D9">
            <w:pPr>
              <w:pStyle w:val="NormalWeb"/>
              <w:spacing w:before="0" w:beforeAutospacing="0" w:after="30" w:afterAutospacing="0"/>
              <w:jc w:val="both"/>
              <w:rPr>
                <w:color w:val="000000"/>
              </w:rPr>
            </w:pPr>
            <w:r w:rsidRPr="003636D9">
              <w:rPr>
                <w:color w:val="000000"/>
              </w:rPr>
              <w:t>}</w:t>
            </w:r>
          </w:p>
        </w:tc>
      </w:tr>
    </w:tbl>
    <w:p w14:paraId="7922D215" w14:textId="77777777" w:rsidR="0085164E" w:rsidRPr="003636D9" w:rsidRDefault="0085164E" w:rsidP="003636D9">
      <w:pPr>
        <w:tabs>
          <w:tab w:val="left" w:pos="708"/>
          <w:tab w:val="left" w:pos="2187"/>
        </w:tabs>
        <w:spacing w:after="30"/>
        <w:jc w:val="both"/>
        <w:rPr>
          <w:rFonts w:ascii="Times New Roman" w:hAnsi="Times New Roman" w:cs="Times New Roman"/>
          <w:sz w:val="24"/>
          <w:szCs w:val="24"/>
        </w:rPr>
      </w:pPr>
    </w:p>
    <w:p w14:paraId="72A8AD24" w14:textId="77777777" w:rsidR="00D45940" w:rsidRDefault="00D45940" w:rsidP="003636D9">
      <w:pPr>
        <w:pStyle w:val="NormalWeb"/>
        <w:shd w:val="clear" w:color="auto" w:fill="FFFFFF"/>
        <w:spacing w:before="0" w:beforeAutospacing="0" w:after="30" w:afterAutospacing="0"/>
        <w:jc w:val="both"/>
        <w:rPr>
          <w:b/>
          <w:color w:val="000000"/>
          <w:sz w:val="28"/>
          <w:szCs w:val="28"/>
          <w:u w:val="single"/>
        </w:rPr>
      </w:pPr>
    </w:p>
    <w:p w14:paraId="47E27527" w14:textId="77777777" w:rsidR="0085164E" w:rsidRPr="003636D9" w:rsidRDefault="0085164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4E313BB3" w14:textId="77777777" w:rsidR="003636D9" w:rsidRPr="003636D9" w:rsidRDefault="003636D9" w:rsidP="003636D9">
      <w:pPr>
        <w:tabs>
          <w:tab w:val="left" w:pos="708"/>
          <w:tab w:val="left" w:pos="2187"/>
        </w:tabs>
        <w:spacing w:after="30"/>
        <w:jc w:val="both"/>
        <w:rPr>
          <w:rFonts w:ascii="Times New Roman" w:hAnsi="Times New Roman" w:cs="Times New Roman"/>
          <w:sz w:val="24"/>
          <w:szCs w:val="24"/>
        </w:rPr>
      </w:pPr>
    </w:p>
    <w:p w14:paraId="55B52704" w14:textId="56A1A2EC" w:rsidR="0085164E" w:rsidRDefault="0085164E" w:rsidP="003636D9">
      <w:pPr>
        <w:tabs>
          <w:tab w:val="left" w:pos="708"/>
          <w:tab w:val="left" w:pos="2187"/>
        </w:tabs>
        <w:spacing w:after="30"/>
        <w:jc w:val="both"/>
        <w:rPr>
          <w:rFonts w:ascii="Times New Roman" w:hAnsi="Times New Roman" w:cs="Times New Roman"/>
          <w:sz w:val="24"/>
          <w:szCs w:val="24"/>
        </w:rPr>
      </w:pPr>
      <w:r w:rsidRPr="003636D9">
        <w:rPr>
          <w:rFonts w:ascii="Times New Roman" w:hAnsi="Times New Roman" w:cs="Times New Roman"/>
          <w:sz w:val="24"/>
          <w:szCs w:val="24"/>
        </w:rPr>
        <w:t>O código começa com</w:t>
      </w:r>
      <w:r w:rsidR="009225A8">
        <w:rPr>
          <w:rFonts w:ascii="Times New Roman" w:hAnsi="Times New Roman" w:cs="Times New Roman"/>
          <w:sz w:val="24"/>
          <w:szCs w:val="24"/>
        </w:rPr>
        <w:t xml:space="preserve"> a adição da biblioteca ‘Servo’</w:t>
      </w:r>
      <w:r w:rsidRPr="003636D9">
        <w:rPr>
          <w:rFonts w:ascii="Times New Roman" w:hAnsi="Times New Roman" w:cs="Times New Roman"/>
          <w:sz w:val="24"/>
          <w:szCs w:val="24"/>
        </w:rPr>
        <w:t xml:space="preserve">, que é seguida pela escolha do nome dos servos, </w:t>
      </w:r>
      <w:proofErr w:type="spellStart"/>
      <w:r w:rsidRPr="009225A8">
        <w:rPr>
          <w:rFonts w:ascii="Times New Roman" w:hAnsi="Times New Roman" w:cs="Times New Roman"/>
          <w:i/>
          <w:sz w:val="24"/>
          <w:szCs w:val="24"/>
        </w:rPr>
        <w:t>servoD</w:t>
      </w:r>
      <w:proofErr w:type="spellEnd"/>
      <w:r w:rsidRPr="003636D9">
        <w:rPr>
          <w:rFonts w:ascii="Times New Roman" w:hAnsi="Times New Roman" w:cs="Times New Roman"/>
          <w:sz w:val="24"/>
          <w:szCs w:val="24"/>
        </w:rPr>
        <w:t xml:space="preserve"> para o da direita e </w:t>
      </w:r>
      <w:proofErr w:type="spellStart"/>
      <w:r w:rsidRPr="009225A8">
        <w:rPr>
          <w:rFonts w:ascii="Times New Roman" w:hAnsi="Times New Roman" w:cs="Times New Roman"/>
          <w:i/>
          <w:sz w:val="24"/>
          <w:szCs w:val="24"/>
        </w:rPr>
        <w:t>servoE</w:t>
      </w:r>
      <w:proofErr w:type="spellEnd"/>
      <w:r w:rsidRPr="003636D9">
        <w:rPr>
          <w:rFonts w:ascii="Times New Roman" w:hAnsi="Times New Roman" w:cs="Times New Roman"/>
          <w:sz w:val="24"/>
          <w:szCs w:val="24"/>
        </w:rPr>
        <w:t xml:space="preserve"> para o da esquerda. No loop </w:t>
      </w:r>
      <w:proofErr w:type="gramStart"/>
      <w:r w:rsidRPr="009225A8">
        <w:rPr>
          <w:rFonts w:ascii="Times New Roman" w:hAnsi="Times New Roman" w:cs="Times New Roman"/>
          <w:i/>
          <w:sz w:val="24"/>
          <w:szCs w:val="24"/>
        </w:rPr>
        <w:t>Principal(</w:t>
      </w:r>
      <w:proofErr w:type="gramEnd"/>
      <w:r w:rsidRPr="009225A8">
        <w:rPr>
          <w:rFonts w:ascii="Times New Roman" w:hAnsi="Times New Roman" w:cs="Times New Roman"/>
          <w:i/>
          <w:sz w:val="24"/>
          <w:szCs w:val="24"/>
        </w:rPr>
        <w:t>)</w:t>
      </w:r>
      <w:r w:rsidRPr="003636D9">
        <w:rPr>
          <w:rFonts w:ascii="Times New Roman" w:hAnsi="Times New Roman" w:cs="Times New Roman"/>
          <w:sz w:val="24"/>
          <w:szCs w:val="24"/>
        </w:rPr>
        <w:t xml:space="preserve"> é declarada uma </w:t>
      </w:r>
      <w:r w:rsidRPr="003636D9">
        <w:rPr>
          <w:rFonts w:ascii="Times New Roman" w:hAnsi="Times New Roman" w:cs="Times New Roman"/>
          <w:sz w:val="24"/>
          <w:szCs w:val="24"/>
        </w:rPr>
        <w:lastRenderedPageBreak/>
        <w:t xml:space="preserve">variável, nomeada </w:t>
      </w:r>
      <w:r w:rsidRPr="009225A8">
        <w:rPr>
          <w:rFonts w:ascii="Times New Roman" w:hAnsi="Times New Roman" w:cs="Times New Roman"/>
          <w:i/>
          <w:sz w:val="24"/>
          <w:szCs w:val="24"/>
        </w:rPr>
        <w:t>x</w:t>
      </w:r>
      <w:r w:rsidRPr="003636D9">
        <w:rPr>
          <w:rFonts w:ascii="Times New Roman" w:hAnsi="Times New Roman" w:cs="Times New Roman"/>
          <w:sz w:val="24"/>
          <w:szCs w:val="24"/>
        </w:rPr>
        <w:t>, que será usada como um contador. Em seguida o robô deve executar uma série de movimentos expressos por linhas como:</w:t>
      </w:r>
    </w:p>
    <w:p w14:paraId="4C072182" w14:textId="77777777" w:rsidR="00D45940" w:rsidRPr="003636D9" w:rsidRDefault="00D45940" w:rsidP="003636D9">
      <w:pPr>
        <w:tabs>
          <w:tab w:val="left" w:pos="708"/>
          <w:tab w:val="left" w:pos="2187"/>
        </w:tabs>
        <w:spacing w:after="30"/>
        <w:jc w:val="both"/>
        <w:rPr>
          <w:rFonts w:ascii="Times New Roman" w:hAnsi="Times New Roman" w:cs="Times New Roman"/>
          <w:sz w:val="24"/>
          <w:szCs w:val="24"/>
        </w:rPr>
      </w:pPr>
    </w:p>
    <w:p w14:paraId="21A6BA18" w14:textId="4AF43DA9" w:rsidR="0085164E" w:rsidRPr="003636D9" w:rsidRDefault="00E651ED" w:rsidP="003636D9">
      <w:pPr>
        <w:pStyle w:val="NormalWeb"/>
        <w:spacing w:before="0" w:beforeAutospacing="0" w:after="30" w:afterAutospacing="0"/>
        <w:ind w:firstLine="720"/>
        <w:jc w:val="both"/>
        <w:rPr>
          <w:i/>
          <w:color w:val="000000"/>
        </w:rPr>
      </w:pPr>
      <w:proofErr w:type="spellStart"/>
      <w:r>
        <w:rPr>
          <w:i/>
          <w:color w:val="000000"/>
        </w:rPr>
        <w:t>servoD.escreverMicros</w:t>
      </w:r>
      <w:proofErr w:type="spellEnd"/>
      <w:r w:rsidR="0085164E" w:rsidRPr="003636D9">
        <w:rPr>
          <w:i/>
          <w:color w:val="000000"/>
        </w:rPr>
        <w:t>(</w:t>
      </w:r>
      <w:proofErr w:type="spellStart"/>
      <w:r w:rsidR="0085164E" w:rsidRPr="003636D9">
        <w:rPr>
          <w:i/>
          <w:color w:val="000000"/>
        </w:rPr>
        <w:t>Servo.frente</w:t>
      </w:r>
      <w:proofErr w:type="spellEnd"/>
      <w:r w:rsidR="0085164E" w:rsidRPr="003636D9">
        <w:rPr>
          <w:i/>
          <w:color w:val="000000"/>
        </w:rPr>
        <w:t>);</w:t>
      </w:r>
    </w:p>
    <w:p w14:paraId="50305DBC" w14:textId="71B4F931" w:rsidR="003636D9" w:rsidRPr="003636D9" w:rsidRDefault="00E651ED">
      <w:pPr>
        <w:pStyle w:val="NormalWeb"/>
        <w:spacing w:before="0" w:beforeAutospacing="0" w:after="30" w:afterAutospacing="0"/>
        <w:ind w:firstLine="720"/>
        <w:jc w:val="both"/>
        <w:rPr>
          <w:i/>
          <w:color w:val="000000"/>
        </w:rPr>
        <w:pPrChange w:id="150"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proofErr w:type="spellStart"/>
      <w:r>
        <w:rPr>
          <w:i/>
          <w:color w:val="000000"/>
        </w:rPr>
        <w:t>servoE.escreverMicros</w:t>
      </w:r>
      <w:proofErr w:type="spellEnd"/>
      <w:r w:rsidR="0085164E" w:rsidRPr="003636D9">
        <w:rPr>
          <w:i/>
          <w:color w:val="000000"/>
        </w:rPr>
        <w:t>(</w:t>
      </w:r>
      <w:proofErr w:type="spellStart"/>
      <w:r w:rsidR="0085164E" w:rsidRPr="003636D9">
        <w:rPr>
          <w:i/>
          <w:color w:val="000000"/>
        </w:rPr>
        <w:t>Servo.tras</w:t>
      </w:r>
      <w:proofErr w:type="spellEnd"/>
      <w:r w:rsidR="0085164E" w:rsidRPr="003636D9">
        <w:rPr>
          <w:i/>
          <w:color w:val="000000"/>
        </w:rPr>
        <w:t>);</w:t>
      </w:r>
    </w:p>
    <w:p w14:paraId="489D5390" w14:textId="77777777" w:rsidR="00D45940" w:rsidRDefault="00D45940" w:rsidP="003636D9">
      <w:pPr>
        <w:pStyle w:val="NormalWeb"/>
        <w:spacing w:before="0" w:beforeAutospacing="0" w:after="30" w:afterAutospacing="0"/>
        <w:jc w:val="both"/>
      </w:pPr>
    </w:p>
    <w:p w14:paraId="74AAD797" w14:textId="5DEB0833" w:rsidR="003636D9" w:rsidRPr="003636D9" w:rsidRDefault="0085164E" w:rsidP="003636D9">
      <w:pPr>
        <w:pStyle w:val="NormalWeb"/>
        <w:spacing w:before="0" w:beforeAutospacing="0" w:after="30" w:afterAutospacing="0"/>
        <w:jc w:val="both"/>
        <w:rPr>
          <w:i/>
          <w:color w:val="000000"/>
        </w:rPr>
      </w:pPr>
      <w:r w:rsidRPr="003636D9">
        <w:t xml:space="preserve">Cada movimento é executado por 2 segundos e, no final do loop </w:t>
      </w:r>
      <w:proofErr w:type="gramStart"/>
      <w:r w:rsidRPr="009225A8">
        <w:rPr>
          <w:i/>
        </w:rPr>
        <w:t>enquanto(</w:t>
      </w:r>
      <w:proofErr w:type="gramEnd"/>
      <w:r w:rsidRPr="009225A8">
        <w:rPr>
          <w:i/>
        </w:rPr>
        <w:t>)</w:t>
      </w:r>
      <w:r w:rsidRPr="003636D9">
        <w:t xml:space="preserve"> a variável </w:t>
      </w:r>
      <w:r w:rsidRPr="009225A8">
        <w:rPr>
          <w:i/>
        </w:rPr>
        <w:t>x</w:t>
      </w:r>
      <w:r w:rsidRPr="003636D9">
        <w:t xml:space="preserve"> é acrescida em uma unidade até que esse loop acabe, ou seja, a</w:t>
      </w:r>
      <w:r w:rsidR="003636D9" w:rsidRPr="003636D9">
        <w:t xml:space="preserve">té </w:t>
      </w:r>
      <w:r w:rsidR="003636D9" w:rsidRPr="009225A8">
        <w:rPr>
          <w:i/>
        </w:rPr>
        <w:t>x</w:t>
      </w:r>
      <w:r w:rsidR="003636D9" w:rsidRPr="003636D9">
        <w:t xml:space="preserve"> não ser mais menor do q</w:t>
      </w:r>
      <w:r w:rsidR="009225A8">
        <w:t>ue</w:t>
      </w:r>
      <w:r w:rsidR="003636D9" w:rsidRPr="003636D9">
        <w:t xml:space="preserve"> 3.</w:t>
      </w:r>
    </w:p>
    <w:p w14:paraId="569BA543" w14:textId="77777777" w:rsidR="00D45940" w:rsidRDefault="00D45940" w:rsidP="00D45940">
      <w:pPr>
        <w:pStyle w:val="NormalWeb"/>
        <w:shd w:val="clear" w:color="auto" w:fill="FFFFFF"/>
        <w:spacing w:before="0" w:beforeAutospacing="0" w:after="30" w:afterAutospacing="0"/>
        <w:ind w:left="360"/>
        <w:jc w:val="both"/>
        <w:rPr>
          <w:i/>
          <w:color w:val="000000"/>
        </w:rPr>
      </w:pPr>
    </w:p>
    <w:p w14:paraId="5F7D1DAF" w14:textId="591DC439" w:rsidR="00DF4B6A" w:rsidRDefault="0085164E" w:rsidP="0068627D">
      <w:pPr>
        <w:pStyle w:val="NormalWeb"/>
        <w:shd w:val="clear" w:color="auto" w:fill="FFFFFF"/>
        <w:spacing w:before="0" w:beforeAutospacing="0" w:after="30" w:afterAutospacing="0"/>
        <w:ind w:left="360"/>
        <w:jc w:val="both"/>
        <w:rPr>
          <w:i/>
          <w:color w:val="000000"/>
        </w:rPr>
      </w:pPr>
      <w:proofErr w:type="gramStart"/>
      <w:r w:rsidRPr="003636D9">
        <w:rPr>
          <w:i/>
          <w:color w:val="000000"/>
        </w:rPr>
        <w:t>x</w:t>
      </w:r>
      <w:proofErr w:type="gramEnd"/>
      <w:r w:rsidRPr="003636D9">
        <w:rPr>
          <w:i/>
          <w:color w:val="000000"/>
        </w:rPr>
        <w:t>++;</w:t>
      </w:r>
    </w:p>
    <w:p w14:paraId="7FD5DCD2" w14:textId="77777777" w:rsidR="0068627D" w:rsidRDefault="0068627D" w:rsidP="0068627D">
      <w:pPr>
        <w:pStyle w:val="NormalWeb"/>
        <w:shd w:val="clear" w:color="auto" w:fill="FFFFFF"/>
        <w:spacing w:before="0" w:beforeAutospacing="0" w:after="30" w:afterAutospacing="0"/>
        <w:ind w:left="360"/>
        <w:jc w:val="both"/>
        <w:rPr>
          <w:i/>
          <w:color w:val="000000"/>
        </w:rPr>
      </w:pPr>
    </w:p>
    <w:p w14:paraId="42BC42D5" w14:textId="77777777" w:rsidR="00E651ED" w:rsidRDefault="00E651ED" w:rsidP="0068627D">
      <w:pPr>
        <w:pStyle w:val="NormalWeb"/>
        <w:shd w:val="clear" w:color="auto" w:fill="FFFFFF"/>
        <w:spacing w:before="0" w:beforeAutospacing="0" w:after="30" w:afterAutospacing="0"/>
        <w:ind w:left="360"/>
        <w:jc w:val="both"/>
        <w:rPr>
          <w:i/>
          <w:color w:val="000000"/>
        </w:rPr>
      </w:pPr>
    </w:p>
    <w:p w14:paraId="4A8571D4" w14:textId="72005668" w:rsidR="0068627D" w:rsidRDefault="0068627D" w:rsidP="0010474F">
      <w:pPr>
        <w:pStyle w:val="NormalWeb"/>
        <w:shd w:val="clear" w:color="auto" w:fill="FFFFFF"/>
        <w:spacing w:before="0" w:beforeAutospacing="0" w:after="30" w:afterAutospacing="0"/>
        <w:jc w:val="both"/>
        <w:rPr>
          <w:i/>
          <w:color w:val="000000"/>
        </w:rPr>
      </w:pPr>
    </w:p>
    <w:p w14:paraId="11FFD15D" w14:textId="77777777" w:rsidR="0010474F" w:rsidRPr="003636D9" w:rsidDel="00743F38" w:rsidRDefault="0010474F" w:rsidP="0010474F">
      <w:pPr>
        <w:tabs>
          <w:tab w:val="left" w:pos="708"/>
          <w:tab w:val="left" w:pos="2187"/>
        </w:tabs>
        <w:spacing w:after="30"/>
        <w:jc w:val="both"/>
        <w:rPr>
          <w:del w:id="151" w:author="Mateus Berardo de Souza Terra" w:date="2016-02-08T22:22:00Z"/>
          <w:rFonts w:ascii="Times New Roman" w:hAnsi="Times New Roman" w:cs="Times New Roman"/>
          <w:sz w:val="24"/>
          <w:szCs w:val="24"/>
        </w:rPr>
      </w:pPr>
    </w:p>
    <w:p w14:paraId="1138ECB6" w14:textId="77777777" w:rsidR="00743F38" w:rsidRDefault="00743F38" w:rsidP="0010474F">
      <w:pPr>
        <w:pStyle w:val="NormalWeb"/>
        <w:shd w:val="clear" w:color="auto" w:fill="FFFFFF"/>
        <w:spacing w:before="0" w:beforeAutospacing="0" w:after="30" w:afterAutospacing="0"/>
        <w:jc w:val="both"/>
        <w:rPr>
          <w:color w:val="000000"/>
        </w:rPr>
      </w:pPr>
    </w:p>
    <w:p w14:paraId="552F6C1B" w14:textId="7F217F88" w:rsidR="0068627D" w:rsidRPr="0068627D" w:rsidRDefault="0068627D" w:rsidP="0050454B">
      <w:pPr>
        <w:pStyle w:val="PargrafodaLista"/>
        <w:numPr>
          <w:ilvl w:val="1"/>
          <w:numId w:val="115"/>
        </w:numPr>
        <w:spacing w:after="30"/>
        <w:ind w:left="567" w:hanging="567"/>
        <w:jc w:val="both"/>
        <w:rPr>
          <w:rFonts w:ascii="Times New Roman" w:hAnsi="Times New Roman" w:cs="Times New Roman"/>
          <w:b/>
          <w:sz w:val="32"/>
          <w:szCs w:val="32"/>
        </w:rPr>
      </w:pPr>
      <w:r w:rsidRPr="0068627D">
        <w:rPr>
          <w:rFonts w:ascii="Times New Roman" w:hAnsi="Times New Roman" w:cs="Times New Roman"/>
          <w:b/>
          <w:sz w:val="32"/>
          <w:szCs w:val="32"/>
        </w:rPr>
        <w:t>Robô Ultrassônico</w:t>
      </w:r>
    </w:p>
    <w:p w14:paraId="6C21C4C2" w14:textId="64568ADD"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r>
    </w:p>
    <w:p w14:paraId="66863392" w14:textId="62A0B345" w:rsidR="0068627D" w:rsidRDefault="0068627D" w:rsidP="0068627D">
      <w:pPr>
        <w:spacing w:after="30"/>
        <w:jc w:val="both"/>
        <w:rPr>
          <w:rFonts w:ascii="Times New Roman" w:hAnsi="Times New Roman" w:cs="Times New Roman"/>
          <w:sz w:val="24"/>
          <w:szCs w:val="24"/>
        </w:rPr>
      </w:pPr>
      <w:r w:rsidRPr="0060172B">
        <w:rPr>
          <w:rFonts w:ascii="Times New Roman" w:hAnsi="Times New Roman" w:cs="Times New Roman"/>
          <w:sz w:val="24"/>
          <w:szCs w:val="24"/>
        </w:rPr>
        <w:tab/>
        <w:t>Neste capítulo, utilizaremos os conteúdos ensinados, principalmente nos capítulos do sensor ultrassônico e do carrinho com servo de rotação contínua, para montar um projeto um pouco maior.</w:t>
      </w:r>
      <w:r>
        <w:rPr>
          <w:rFonts w:ascii="Times New Roman" w:hAnsi="Times New Roman" w:cs="Times New Roman"/>
          <w:sz w:val="24"/>
          <w:szCs w:val="24"/>
        </w:rPr>
        <w:t xml:space="preserve"> Este robô utilizará um sensor ultrassônico para desviar de obstáculos. Quando ele dete</w:t>
      </w:r>
      <w:r w:rsidR="009225A8">
        <w:rPr>
          <w:rFonts w:ascii="Times New Roman" w:hAnsi="Times New Roman" w:cs="Times New Roman"/>
          <w:sz w:val="24"/>
          <w:szCs w:val="24"/>
        </w:rPr>
        <w:t xml:space="preserve">ctar algum objeto a menos de </w:t>
      </w:r>
      <w:r>
        <w:rPr>
          <w:rFonts w:ascii="Times New Roman" w:hAnsi="Times New Roman" w:cs="Times New Roman"/>
          <w:sz w:val="24"/>
          <w:szCs w:val="24"/>
        </w:rPr>
        <w:t>centímetros, ele irá virar para um dos lados e depois continuará a andar para a frente.</w:t>
      </w:r>
      <w:r w:rsidRPr="0060172B">
        <w:rPr>
          <w:rFonts w:ascii="Times New Roman" w:hAnsi="Times New Roman" w:cs="Times New Roman"/>
          <w:sz w:val="24"/>
          <w:szCs w:val="24"/>
        </w:rPr>
        <w:t xml:space="preserve"> Neste projeto, precisaremos da mesma base utilizada na montagem anterior, ou algo parecido. Os materiais necessários estão descritos abaixo:</w:t>
      </w:r>
    </w:p>
    <w:p w14:paraId="457553DC" w14:textId="77777777" w:rsidR="0068627D" w:rsidRPr="0060172B" w:rsidRDefault="0068627D" w:rsidP="0068627D">
      <w:pPr>
        <w:spacing w:after="30"/>
        <w:jc w:val="both"/>
        <w:rPr>
          <w:rFonts w:ascii="Times New Roman" w:hAnsi="Times New Roman" w:cs="Times New Roman"/>
          <w:sz w:val="24"/>
          <w:szCs w:val="24"/>
        </w:rPr>
      </w:pPr>
    </w:p>
    <w:p w14:paraId="411F075F"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proofErr w:type="spellStart"/>
      <w:r w:rsidRPr="0060172B">
        <w:rPr>
          <w:rFonts w:ascii="Times New Roman" w:hAnsi="Times New Roman" w:cs="Times New Roman"/>
          <w:sz w:val="24"/>
          <w:szCs w:val="24"/>
        </w:rPr>
        <w:t>Protoboard</w:t>
      </w:r>
      <w:proofErr w:type="spellEnd"/>
    </w:p>
    <w:p w14:paraId="5E6AA94B"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Sensor Ultrassônico HC-sr04</w:t>
      </w:r>
    </w:p>
    <w:p w14:paraId="3CED7DA9"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2 servos de rotação contínua</w:t>
      </w:r>
    </w:p>
    <w:p w14:paraId="7DFA86F2"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Base de montagem</w:t>
      </w:r>
    </w:p>
    <w:p w14:paraId="0F17E7DB"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Rodas</w:t>
      </w:r>
    </w:p>
    <w:p w14:paraId="23266C71" w14:textId="77777777" w:rsidR="0068627D"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Jumpers</w:t>
      </w:r>
    </w:p>
    <w:p w14:paraId="141AE127" w14:textId="77777777" w:rsidR="0068627D" w:rsidRPr="0060172B" w:rsidRDefault="0068627D" w:rsidP="0068627D">
      <w:pPr>
        <w:pStyle w:val="PargrafodaLista"/>
        <w:spacing w:after="30"/>
        <w:jc w:val="both"/>
        <w:rPr>
          <w:rFonts w:ascii="Times New Roman" w:hAnsi="Times New Roman" w:cs="Times New Roman"/>
          <w:sz w:val="24"/>
          <w:szCs w:val="24"/>
        </w:rPr>
      </w:pPr>
    </w:p>
    <w:p w14:paraId="663C4E30" w14:textId="77777777" w:rsidR="0068627D" w:rsidRDefault="0068627D" w:rsidP="0068627D">
      <w:pPr>
        <w:spacing w:after="30"/>
        <w:ind w:firstLine="360"/>
        <w:jc w:val="both"/>
        <w:rPr>
          <w:rFonts w:ascii="Times New Roman" w:hAnsi="Times New Roman" w:cs="Times New Roman"/>
          <w:sz w:val="24"/>
          <w:szCs w:val="24"/>
        </w:rPr>
      </w:pPr>
      <w:r w:rsidRPr="0060172B">
        <w:rPr>
          <w:rFonts w:ascii="Times New Roman" w:hAnsi="Times New Roman" w:cs="Times New Roman"/>
          <w:sz w:val="24"/>
          <w:szCs w:val="24"/>
        </w:rPr>
        <w:t>Depois de juntar o material necessário, vamos começar a montagem.</w:t>
      </w:r>
    </w:p>
    <w:p w14:paraId="32906A0B" w14:textId="77777777" w:rsidR="0068627D" w:rsidRPr="0060172B" w:rsidRDefault="0068627D" w:rsidP="0068627D">
      <w:pPr>
        <w:spacing w:after="30"/>
        <w:ind w:firstLine="360"/>
        <w:jc w:val="both"/>
        <w:rPr>
          <w:rFonts w:ascii="Times New Roman" w:hAnsi="Times New Roman" w:cs="Times New Roman"/>
          <w:sz w:val="24"/>
          <w:szCs w:val="24"/>
        </w:rPr>
      </w:pPr>
    </w:p>
    <w:p w14:paraId="69410355" w14:textId="77777777" w:rsidR="0068627D" w:rsidRPr="002D455D" w:rsidRDefault="0068627D" w:rsidP="0068627D">
      <w:pPr>
        <w:spacing w:after="30"/>
        <w:jc w:val="both"/>
        <w:rPr>
          <w:rFonts w:ascii="Times New Roman" w:hAnsi="Times New Roman" w:cs="Times New Roman"/>
          <w:b/>
          <w:sz w:val="28"/>
          <w:szCs w:val="28"/>
          <w:u w:val="single"/>
        </w:rPr>
      </w:pPr>
      <w:r w:rsidRPr="002D455D">
        <w:rPr>
          <w:rFonts w:ascii="Times New Roman" w:hAnsi="Times New Roman" w:cs="Times New Roman"/>
          <w:b/>
          <w:sz w:val="28"/>
          <w:szCs w:val="28"/>
          <w:u w:val="single"/>
        </w:rPr>
        <w:t>Montando o hardware</w:t>
      </w:r>
    </w:p>
    <w:p w14:paraId="7E29BDD3" w14:textId="77777777" w:rsidR="0068627D" w:rsidRPr="0060172B" w:rsidRDefault="0068627D" w:rsidP="0068627D">
      <w:pPr>
        <w:spacing w:after="30"/>
        <w:jc w:val="both"/>
        <w:rPr>
          <w:rFonts w:ascii="Times New Roman" w:hAnsi="Times New Roman" w:cs="Times New Roman"/>
          <w:b/>
          <w:sz w:val="24"/>
          <w:szCs w:val="24"/>
          <w:u w:val="single"/>
        </w:rPr>
      </w:pPr>
    </w:p>
    <w:p w14:paraId="226441B6" w14:textId="77777777" w:rsidR="0068627D" w:rsidRDefault="0068627D" w:rsidP="0068627D">
      <w:pPr>
        <w:spacing w:after="30"/>
        <w:jc w:val="both"/>
        <w:rPr>
          <w:rFonts w:ascii="Times New Roman" w:hAnsi="Times New Roman" w:cs="Times New Roman"/>
          <w:sz w:val="24"/>
          <w:szCs w:val="24"/>
        </w:rPr>
      </w:pPr>
      <w:r w:rsidRPr="0060172B">
        <w:tab/>
      </w:r>
      <w:r w:rsidRPr="0060172B">
        <w:rPr>
          <w:rFonts w:ascii="Times New Roman" w:hAnsi="Times New Roman" w:cs="Times New Roman"/>
          <w:sz w:val="24"/>
          <w:szCs w:val="24"/>
        </w:rPr>
        <w:t xml:space="preserve">O hardware desse projeto é </w:t>
      </w:r>
      <w:r>
        <w:rPr>
          <w:rFonts w:ascii="Times New Roman" w:hAnsi="Times New Roman" w:cs="Times New Roman"/>
          <w:sz w:val="24"/>
          <w:szCs w:val="24"/>
        </w:rPr>
        <w:t>composto pela união dos projetos do ultrassônico e do carrinho, como mencionado anteriormente. A parte elétrica deve ser montada de acordo com as imagens e o esquemático abaixo:</w:t>
      </w:r>
    </w:p>
    <w:p w14:paraId="7B39B8E8" w14:textId="77777777" w:rsidR="0068627D" w:rsidRDefault="0068627D" w:rsidP="0068627D">
      <w:pPr>
        <w:spacing w:after="30"/>
        <w:jc w:val="both"/>
        <w:rPr>
          <w:rFonts w:ascii="Times New Roman" w:hAnsi="Times New Roman" w:cs="Times New Roman"/>
          <w:sz w:val="24"/>
          <w:szCs w:val="24"/>
        </w:rPr>
      </w:pPr>
    </w:p>
    <w:p w14:paraId="09AD5CE9" w14:textId="77777777" w:rsidR="00EC3C71" w:rsidRPr="000F1E4F" w:rsidRDefault="00EC3C71" w:rsidP="0068627D">
      <w:pPr>
        <w:spacing w:after="30"/>
        <w:jc w:val="both"/>
        <w:rPr>
          <w:rFonts w:ascii="Times New Roman" w:hAnsi="Times New Roman" w:cs="Times New Roman"/>
          <w:noProof/>
          <w:sz w:val="24"/>
          <w:szCs w:val="24"/>
        </w:rPr>
      </w:pPr>
    </w:p>
    <w:p w14:paraId="6D880D88" w14:textId="3F5431DA" w:rsidR="0010474F" w:rsidRPr="000F1E4F" w:rsidRDefault="0010474F" w:rsidP="00EC3C71">
      <w:pPr>
        <w:spacing w:after="30"/>
        <w:jc w:val="center"/>
        <w:rPr>
          <w:rFonts w:ascii="Times New Roman" w:hAnsi="Times New Roman" w:cs="Times New Roman"/>
          <w:noProof/>
          <w:sz w:val="24"/>
          <w:szCs w:val="24"/>
        </w:rPr>
      </w:pPr>
    </w:p>
    <w:p w14:paraId="1C095496" w14:textId="74055F7C" w:rsidR="0010474F" w:rsidRPr="000F1E4F" w:rsidRDefault="0010474F" w:rsidP="00EC3C71">
      <w:pPr>
        <w:spacing w:after="30"/>
        <w:jc w:val="center"/>
        <w:rPr>
          <w:rFonts w:ascii="Times New Roman" w:hAnsi="Times New Roman" w:cs="Times New Roman"/>
          <w:noProof/>
          <w:sz w:val="24"/>
          <w:szCs w:val="24"/>
        </w:rPr>
      </w:pPr>
    </w:p>
    <w:p w14:paraId="0D2D194D" w14:textId="77777777" w:rsidR="0010474F" w:rsidRPr="000F1E4F" w:rsidRDefault="0010474F" w:rsidP="00EC3C71">
      <w:pPr>
        <w:spacing w:after="30"/>
        <w:jc w:val="center"/>
        <w:rPr>
          <w:rFonts w:ascii="Times New Roman" w:hAnsi="Times New Roman" w:cs="Times New Roman"/>
          <w:noProof/>
          <w:sz w:val="24"/>
          <w:szCs w:val="24"/>
        </w:rPr>
      </w:pPr>
    </w:p>
    <w:p w14:paraId="7455DFF8" w14:textId="77777777" w:rsidR="0010474F" w:rsidRPr="000F1E4F" w:rsidRDefault="0010474F" w:rsidP="00EC3C71">
      <w:pPr>
        <w:spacing w:after="30"/>
        <w:jc w:val="center"/>
        <w:rPr>
          <w:rFonts w:ascii="Times New Roman" w:hAnsi="Times New Roman" w:cs="Times New Roman"/>
          <w:noProof/>
          <w:sz w:val="24"/>
          <w:szCs w:val="24"/>
        </w:rPr>
      </w:pPr>
    </w:p>
    <w:p w14:paraId="70779BA8" w14:textId="4C7D0C83" w:rsidR="0068627D" w:rsidRDefault="00EC3C71" w:rsidP="00EC3C71">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399C9E34" wp14:editId="5EBEACC9">
            <wp:extent cx="4876800" cy="3652860"/>
            <wp:effectExtent l="0" t="0" r="0" b="508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7_bb.png"/>
                    <pic:cNvPicPr/>
                  </pic:nvPicPr>
                  <pic:blipFill rotWithShape="1">
                    <a:blip r:embed="rId109" cstate="print">
                      <a:extLst>
                        <a:ext uri="{28A0092B-C50C-407E-A947-70E740481C1C}">
                          <a14:useLocalDpi xmlns:a14="http://schemas.microsoft.com/office/drawing/2010/main" val="0"/>
                        </a:ext>
                      </a:extLst>
                    </a:blip>
                    <a:srcRect l="25802"/>
                    <a:stretch/>
                  </pic:blipFill>
                  <pic:spPr bwMode="auto">
                    <a:xfrm>
                      <a:off x="0" y="0"/>
                      <a:ext cx="4883296" cy="3657725"/>
                    </a:xfrm>
                    <a:prstGeom prst="rect">
                      <a:avLst/>
                    </a:prstGeom>
                    <a:ln>
                      <a:noFill/>
                    </a:ln>
                    <a:extLst>
                      <a:ext uri="{53640926-AAD7-44D8-BBD7-CCE9431645EC}">
                        <a14:shadowObscured xmlns:a14="http://schemas.microsoft.com/office/drawing/2010/main"/>
                      </a:ext>
                    </a:extLst>
                  </pic:spPr>
                </pic:pic>
              </a:graphicData>
            </a:graphic>
          </wp:inline>
        </w:drawing>
      </w:r>
    </w:p>
    <w:p w14:paraId="379B7424" w14:textId="30947890" w:rsidR="0068627D" w:rsidRDefault="0068627D" w:rsidP="0068627D">
      <w:pPr>
        <w:spacing w:after="30"/>
        <w:jc w:val="both"/>
        <w:rPr>
          <w:rFonts w:ascii="Times New Roman" w:hAnsi="Times New Roman" w:cs="Times New Roman"/>
          <w:sz w:val="24"/>
          <w:szCs w:val="24"/>
        </w:rPr>
      </w:pPr>
    </w:p>
    <w:p w14:paraId="520FE76A" w14:textId="2AF3C369" w:rsidR="00EC3C71" w:rsidRDefault="00EC3C71" w:rsidP="0068627D">
      <w:pPr>
        <w:spacing w:after="30"/>
        <w:jc w:val="both"/>
        <w:rPr>
          <w:rFonts w:ascii="Times New Roman" w:hAnsi="Times New Roman" w:cs="Times New Roman"/>
          <w:sz w:val="24"/>
          <w:szCs w:val="24"/>
        </w:rPr>
      </w:pPr>
    </w:p>
    <w:p w14:paraId="06D266D6" w14:textId="77777777" w:rsidR="002D455D" w:rsidRDefault="002D455D" w:rsidP="0068627D">
      <w:pPr>
        <w:spacing w:after="30"/>
        <w:jc w:val="both"/>
        <w:rPr>
          <w:rFonts w:ascii="Times New Roman" w:hAnsi="Times New Roman" w:cs="Times New Roman"/>
          <w:b/>
          <w:sz w:val="28"/>
          <w:szCs w:val="28"/>
          <w:u w:val="single"/>
        </w:rPr>
      </w:pPr>
    </w:p>
    <w:p w14:paraId="400AF42A" w14:textId="77777777" w:rsidR="002D455D" w:rsidRDefault="002D455D" w:rsidP="0068627D">
      <w:pPr>
        <w:spacing w:after="30"/>
        <w:jc w:val="both"/>
        <w:rPr>
          <w:rFonts w:ascii="Times New Roman" w:hAnsi="Times New Roman" w:cs="Times New Roman"/>
          <w:b/>
          <w:sz w:val="28"/>
          <w:szCs w:val="28"/>
          <w:u w:val="single"/>
        </w:rPr>
      </w:pPr>
    </w:p>
    <w:p w14:paraId="61C36982" w14:textId="599EE6D9"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t>Analisando o hardware</w:t>
      </w:r>
    </w:p>
    <w:p w14:paraId="20B397AA" w14:textId="035BC30C" w:rsidR="0068627D" w:rsidRDefault="0068627D" w:rsidP="0068627D">
      <w:pPr>
        <w:spacing w:after="30"/>
        <w:jc w:val="both"/>
        <w:rPr>
          <w:rFonts w:ascii="Times New Roman" w:hAnsi="Times New Roman" w:cs="Times New Roman"/>
          <w:b/>
          <w:sz w:val="24"/>
          <w:szCs w:val="24"/>
          <w:u w:val="single"/>
        </w:rPr>
      </w:pPr>
    </w:p>
    <w:p w14:paraId="7256649F" w14:textId="77777777" w:rsidR="0010474F" w:rsidRDefault="0010474F" w:rsidP="0068627D">
      <w:pPr>
        <w:spacing w:after="30"/>
        <w:jc w:val="both"/>
        <w:rPr>
          <w:rFonts w:ascii="Times New Roman" w:hAnsi="Times New Roman" w:cs="Times New Roman"/>
          <w:b/>
          <w:sz w:val="24"/>
          <w:szCs w:val="24"/>
          <w:u w:val="single"/>
        </w:rPr>
      </w:pPr>
    </w:p>
    <w:p w14:paraId="2FCEA607" w14:textId="67E541FE" w:rsidR="0068627D" w:rsidRDefault="0068627D" w:rsidP="00EC3C71">
      <w:pPr>
        <w:spacing w:after="30"/>
        <w:jc w:val="both"/>
        <w:rPr>
          <w:rFonts w:ascii="Times New Roman" w:hAnsi="Times New Roman" w:cs="Times New Roman"/>
          <w:sz w:val="24"/>
          <w:szCs w:val="24"/>
        </w:rPr>
      </w:pPr>
      <w:r>
        <w:rPr>
          <w:rFonts w:ascii="Times New Roman" w:hAnsi="Times New Roman" w:cs="Times New Roman"/>
          <w:sz w:val="24"/>
          <w:szCs w:val="24"/>
        </w:rPr>
        <w:tab/>
        <w:t>O hardware desse projeto não apresenta nenhuma inovação em relação aos projetos já montados. O ultrassônico utilizará as mesmas portas utilizadas anteriormente e os servo</w:t>
      </w:r>
      <w:r w:rsidR="009225A8">
        <w:rPr>
          <w:rFonts w:ascii="Times New Roman" w:hAnsi="Times New Roman" w:cs="Times New Roman"/>
          <w:sz w:val="24"/>
          <w:szCs w:val="24"/>
        </w:rPr>
        <w:t>s também. Vale ressaltar que o A</w:t>
      </w:r>
      <w:r>
        <w:rPr>
          <w:rFonts w:ascii="Times New Roman" w:hAnsi="Times New Roman" w:cs="Times New Roman"/>
          <w:sz w:val="24"/>
          <w:szCs w:val="24"/>
        </w:rPr>
        <w:t>rduino possui uma limitação de corrente, portanto, se fossem utilizados mais servos ou sensores, o ideal é que se uti</w:t>
      </w:r>
      <w:r w:rsidR="009225A8">
        <w:rPr>
          <w:rFonts w:ascii="Times New Roman" w:hAnsi="Times New Roman" w:cs="Times New Roman"/>
          <w:sz w:val="24"/>
          <w:szCs w:val="24"/>
        </w:rPr>
        <w:t>liz</w:t>
      </w:r>
      <w:r>
        <w:rPr>
          <w:rFonts w:ascii="Times New Roman" w:hAnsi="Times New Roman" w:cs="Times New Roman"/>
          <w:sz w:val="24"/>
          <w:szCs w:val="24"/>
        </w:rPr>
        <w:t>e uma fonte externa de alimentação</w:t>
      </w:r>
      <w:r w:rsidR="00EC3C71">
        <w:rPr>
          <w:rFonts w:ascii="Times New Roman" w:hAnsi="Times New Roman" w:cs="Times New Roman"/>
          <w:sz w:val="24"/>
          <w:szCs w:val="24"/>
        </w:rPr>
        <w:t>.</w:t>
      </w:r>
    </w:p>
    <w:p w14:paraId="25C41C55" w14:textId="15142A9F" w:rsidR="0068627D" w:rsidRDefault="0068627D" w:rsidP="0068627D">
      <w:pPr>
        <w:spacing w:after="30"/>
        <w:jc w:val="both"/>
        <w:rPr>
          <w:rFonts w:ascii="Times New Roman" w:hAnsi="Times New Roman" w:cs="Times New Roman"/>
          <w:sz w:val="24"/>
          <w:szCs w:val="24"/>
        </w:rPr>
      </w:pPr>
    </w:p>
    <w:p w14:paraId="41B3D454" w14:textId="6D89EF1B" w:rsidR="00EC3C71" w:rsidRDefault="00EC3C71" w:rsidP="0068627D">
      <w:pPr>
        <w:spacing w:after="30"/>
        <w:jc w:val="both"/>
        <w:rPr>
          <w:rFonts w:ascii="Times New Roman" w:hAnsi="Times New Roman" w:cs="Times New Roman"/>
          <w:sz w:val="24"/>
          <w:szCs w:val="24"/>
        </w:rPr>
      </w:pPr>
    </w:p>
    <w:p w14:paraId="6F7FAEC9" w14:textId="6A5F5F96"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r>
      <w:r w:rsidR="00EC3C71">
        <w:rPr>
          <w:rFonts w:ascii="Times New Roman" w:hAnsi="Times New Roman" w:cs="Times New Roman"/>
          <w:b/>
          <w:sz w:val="24"/>
          <w:szCs w:val="24"/>
        </w:rPr>
        <w:t xml:space="preserve">Nota: </w:t>
      </w:r>
      <w:r>
        <w:rPr>
          <w:rFonts w:ascii="Times New Roman" w:hAnsi="Times New Roman" w:cs="Times New Roman"/>
          <w:sz w:val="24"/>
          <w:szCs w:val="24"/>
        </w:rPr>
        <w:t>Lembre-se de realizar a calibração dos motores antes de colocar o seu robô para funcionar.</w:t>
      </w:r>
    </w:p>
    <w:p w14:paraId="1663DCF0" w14:textId="4E845328" w:rsidR="0010474F" w:rsidRDefault="0010474F" w:rsidP="0068627D">
      <w:pPr>
        <w:spacing w:after="30"/>
        <w:jc w:val="both"/>
        <w:rPr>
          <w:rFonts w:ascii="Times New Roman" w:hAnsi="Times New Roman" w:cs="Times New Roman"/>
          <w:sz w:val="24"/>
          <w:szCs w:val="24"/>
        </w:rPr>
      </w:pPr>
    </w:p>
    <w:p w14:paraId="45770CB5" w14:textId="0CA6D158" w:rsidR="0010474F" w:rsidRDefault="0010474F" w:rsidP="0068627D">
      <w:pPr>
        <w:spacing w:after="30"/>
        <w:jc w:val="both"/>
        <w:rPr>
          <w:rFonts w:ascii="Times New Roman" w:hAnsi="Times New Roman" w:cs="Times New Roman"/>
          <w:sz w:val="24"/>
          <w:szCs w:val="24"/>
        </w:rPr>
      </w:pPr>
    </w:p>
    <w:p w14:paraId="76B9D922" w14:textId="4A9FDEBA" w:rsidR="0010474F" w:rsidRDefault="0010474F" w:rsidP="0068627D">
      <w:pPr>
        <w:spacing w:after="30"/>
        <w:jc w:val="both"/>
        <w:rPr>
          <w:rFonts w:ascii="Times New Roman" w:hAnsi="Times New Roman" w:cs="Times New Roman"/>
          <w:sz w:val="24"/>
          <w:szCs w:val="24"/>
        </w:rPr>
      </w:pPr>
    </w:p>
    <w:p w14:paraId="491ECFF4" w14:textId="77777777" w:rsidR="0010474F" w:rsidRDefault="0010474F" w:rsidP="0068627D">
      <w:pPr>
        <w:spacing w:after="30"/>
        <w:jc w:val="both"/>
        <w:rPr>
          <w:rFonts w:ascii="Times New Roman" w:hAnsi="Times New Roman" w:cs="Times New Roman"/>
          <w:sz w:val="24"/>
          <w:szCs w:val="24"/>
        </w:rPr>
      </w:pPr>
    </w:p>
    <w:p w14:paraId="04287343" w14:textId="2A9FA237"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lastRenderedPageBreak/>
        <w:t>O Código</w:t>
      </w:r>
    </w:p>
    <w:p w14:paraId="1EDA86EA" w14:textId="77777777" w:rsidR="0068627D" w:rsidRDefault="0068627D" w:rsidP="0068627D">
      <w:pPr>
        <w:spacing w:after="30"/>
        <w:jc w:val="both"/>
        <w:rPr>
          <w:rFonts w:ascii="Times New Roman" w:hAnsi="Times New Roman" w:cs="Times New Roman"/>
          <w:b/>
          <w:sz w:val="24"/>
          <w:szCs w:val="24"/>
          <w:u w:val="single"/>
        </w:rPr>
      </w:pPr>
    </w:p>
    <w:p w14:paraId="407693FA"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t>Abra a IDE do Brino e copie o seguinte código:</w:t>
      </w:r>
    </w:p>
    <w:p w14:paraId="2017B6EA" w14:textId="77777777" w:rsidR="0068627D" w:rsidRDefault="0068627D" w:rsidP="0068627D">
      <w:pPr>
        <w:spacing w:after="30"/>
        <w:jc w:val="both"/>
        <w:rPr>
          <w:rFonts w:ascii="Times New Roman" w:hAnsi="Times New Roman" w:cs="Times New Roman"/>
          <w:sz w:val="24"/>
          <w:szCs w:val="24"/>
        </w:rPr>
      </w:pPr>
    </w:p>
    <w:tbl>
      <w:tblPr>
        <w:tblStyle w:val="Tabelacomgrade"/>
        <w:tblW w:w="0" w:type="auto"/>
        <w:tblLook w:val="04A0" w:firstRow="1" w:lastRow="0" w:firstColumn="1" w:lastColumn="0" w:noHBand="0" w:noVBand="1"/>
      </w:tblPr>
      <w:tblGrid>
        <w:gridCol w:w="9350"/>
      </w:tblGrid>
      <w:tr w:rsidR="0068627D" w14:paraId="3FE7EB37" w14:textId="77777777" w:rsidTr="006F6A82">
        <w:tc>
          <w:tcPr>
            <w:tcW w:w="9350" w:type="dxa"/>
          </w:tcPr>
          <w:p w14:paraId="48D0E15C" w14:textId="4EC5AA45" w:rsidR="0068627D" w:rsidRDefault="002E7C9A"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 Projeto 7 – </w:t>
            </w:r>
            <w:proofErr w:type="spellStart"/>
            <w:r>
              <w:rPr>
                <w:rFonts w:ascii="Times New Roman" w:hAnsi="Times New Roman" w:cs="Times New Roman"/>
                <w:sz w:val="24"/>
                <w:szCs w:val="24"/>
              </w:rPr>
              <w:t>RoboUltrassonico</w:t>
            </w:r>
            <w:proofErr w:type="spellEnd"/>
          </w:p>
          <w:p w14:paraId="5B5AC634" w14:textId="77777777" w:rsidR="0068627D" w:rsidRDefault="0068627D" w:rsidP="006F6A82">
            <w:pPr>
              <w:spacing w:after="30"/>
              <w:jc w:val="both"/>
              <w:rPr>
                <w:rFonts w:ascii="Times New Roman" w:hAnsi="Times New Roman" w:cs="Times New Roman"/>
                <w:sz w:val="24"/>
                <w:szCs w:val="24"/>
              </w:rPr>
            </w:pPr>
          </w:p>
          <w:p w14:paraId="4472A40A" w14:textId="77777777" w:rsidR="0068627D" w:rsidRDefault="0068627D" w:rsidP="006F6A82">
            <w:pPr>
              <w:spacing w:after="30"/>
              <w:jc w:val="both"/>
              <w:rPr>
                <w:rFonts w:ascii="Times New Roman" w:hAnsi="Times New Roman" w:cs="Times New Roman"/>
                <w:sz w:val="24"/>
                <w:szCs w:val="24"/>
              </w:rPr>
            </w:pPr>
            <w:proofErr w:type="gramStart"/>
            <w:r>
              <w:rPr>
                <w:rFonts w:ascii="Times New Roman" w:hAnsi="Times New Roman" w:cs="Times New Roman"/>
                <w:sz w:val="24"/>
                <w:szCs w:val="24"/>
              </w:rPr>
              <w:t>usar</w:t>
            </w:r>
            <w:proofErr w:type="gramEnd"/>
            <w:r>
              <w:rPr>
                <w:rFonts w:ascii="Times New Roman" w:hAnsi="Times New Roman" w:cs="Times New Roman"/>
                <w:sz w:val="24"/>
                <w:szCs w:val="24"/>
              </w:rPr>
              <w:t xml:space="preserve"> Servo</w:t>
            </w:r>
          </w:p>
          <w:p w14:paraId="7D0BE3BA" w14:textId="77777777" w:rsidR="0068627D" w:rsidRDefault="0068627D" w:rsidP="006F6A82">
            <w:pPr>
              <w:spacing w:after="30"/>
              <w:jc w:val="both"/>
              <w:rPr>
                <w:rFonts w:ascii="Times New Roman" w:hAnsi="Times New Roman" w:cs="Times New Roman"/>
                <w:sz w:val="24"/>
                <w:szCs w:val="24"/>
              </w:rPr>
            </w:pPr>
            <w:proofErr w:type="gramStart"/>
            <w:r>
              <w:rPr>
                <w:rFonts w:ascii="Times New Roman" w:hAnsi="Times New Roman" w:cs="Times New Roman"/>
                <w:sz w:val="24"/>
                <w:szCs w:val="24"/>
              </w:rPr>
              <w:t>usar</w:t>
            </w:r>
            <w:proofErr w:type="gramEnd"/>
            <w:r>
              <w:rPr>
                <w:rFonts w:ascii="Times New Roman" w:hAnsi="Times New Roman" w:cs="Times New Roman"/>
                <w:sz w:val="24"/>
                <w:szCs w:val="24"/>
              </w:rPr>
              <w:t xml:space="preserve"> Ultra</w:t>
            </w:r>
          </w:p>
          <w:p w14:paraId="4C2C5D71" w14:textId="77777777" w:rsidR="0068627D" w:rsidRDefault="0068627D" w:rsidP="006F6A82">
            <w:pPr>
              <w:spacing w:after="30"/>
              <w:jc w:val="both"/>
              <w:rPr>
                <w:rFonts w:ascii="Times New Roman" w:hAnsi="Times New Roman" w:cs="Times New Roman"/>
                <w:sz w:val="24"/>
                <w:szCs w:val="24"/>
              </w:rPr>
            </w:pPr>
          </w:p>
          <w:p w14:paraId="5D099017"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Ultra </w:t>
            </w:r>
            <w:proofErr w:type="gramStart"/>
            <w:r>
              <w:rPr>
                <w:rFonts w:ascii="Times New Roman" w:hAnsi="Times New Roman" w:cs="Times New Roman"/>
                <w:sz w:val="24"/>
                <w:szCs w:val="24"/>
              </w:rPr>
              <w:t>u(</w:t>
            </w:r>
            <w:proofErr w:type="gramEnd"/>
            <w:r>
              <w:rPr>
                <w:rFonts w:ascii="Times New Roman" w:hAnsi="Times New Roman" w:cs="Times New Roman"/>
                <w:sz w:val="24"/>
                <w:szCs w:val="24"/>
              </w:rPr>
              <w:t>5,4);</w:t>
            </w:r>
          </w:p>
          <w:p w14:paraId="52E9AC9A"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Servo </w:t>
            </w:r>
            <w:proofErr w:type="spellStart"/>
            <w:r>
              <w:rPr>
                <w:rFonts w:ascii="Times New Roman" w:hAnsi="Times New Roman" w:cs="Times New Roman"/>
                <w:sz w:val="24"/>
                <w:szCs w:val="24"/>
              </w:rPr>
              <w:t>servoD</w:t>
            </w:r>
            <w:proofErr w:type="spellEnd"/>
            <w:r>
              <w:rPr>
                <w:rFonts w:ascii="Times New Roman" w:hAnsi="Times New Roman" w:cs="Times New Roman"/>
                <w:sz w:val="24"/>
                <w:szCs w:val="24"/>
              </w:rPr>
              <w:t>;</w:t>
            </w:r>
          </w:p>
          <w:p w14:paraId="698F7F83"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Servo </w:t>
            </w:r>
            <w:proofErr w:type="spellStart"/>
            <w:r>
              <w:rPr>
                <w:rFonts w:ascii="Times New Roman" w:hAnsi="Times New Roman" w:cs="Times New Roman"/>
                <w:sz w:val="24"/>
                <w:szCs w:val="24"/>
              </w:rPr>
              <w:t>servoE</w:t>
            </w:r>
            <w:proofErr w:type="spellEnd"/>
            <w:r>
              <w:rPr>
                <w:rFonts w:ascii="Times New Roman" w:hAnsi="Times New Roman" w:cs="Times New Roman"/>
                <w:sz w:val="24"/>
                <w:szCs w:val="24"/>
              </w:rPr>
              <w:t>;</w:t>
            </w:r>
          </w:p>
          <w:p w14:paraId="411BB030" w14:textId="77777777" w:rsidR="0068627D" w:rsidRDefault="0068627D" w:rsidP="006F6A82">
            <w:pPr>
              <w:spacing w:after="30"/>
              <w:jc w:val="both"/>
              <w:rPr>
                <w:rFonts w:ascii="Times New Roman" w:hAnsi="Times New Roman" w:cs="Times New Roman"/>
                <w:sz w:val="24"/>
                <w:szCs w:val="24"/>
              </w:rPr>
            </w:pPr>
          </w:p>
          <w:p w14:paraId="5E42F4FB" w14:textId="77777777" w:rsidR="0068627D" w:rsidRDefault="0068627D" w:rsidP="006F6A82">
            <w:pPr>
              <w:spacing w:after="30"/>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Configuracao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49BD2F54" w14:textId="77777777" w:rsidR="0068627D" w:rsidRDefault="0068627D"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servoD.conectar</w:t>
            </w:r>
            <w:proofErr w:type="spellEnd"/>
            <w:r>
              <w:rPr>
                <w:rFonts w:ascii="Times New Roman" w:hAnsi="Times New Roman" w:cs="Times New Roman"/>
                <w:sz w:val="24"/>
                <w:szCs w:val="24"/>
              </w:rPr>
              <w:t>(Digital.9);</w:t>
            </w:r>
          </w:p>
          <w:p w14:paraId="79CD83CD" w14:textId="77777777" w:rsidR="0068627D" w:rsidRDefault="0068627D"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servoE.conectar</w:t>
            </w:r>
            <w:proofErr w:type="spellEnd"/>
            <w:r>
              <w:rPr>
                <w:rFonts w:ascii="Times New Roman" w:hAnsi="Times New Roman" w:cs="Times New Roman"/>
                <w:sz w:val="24"/>
                <w:szCs w:val="24"/>
              </w:rPr>
              <w:t>(Digital.10);</w:t>
            </w:r>
          </w:p>
          <w:p w14:paraId="5C464AF4"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w:t>
            </w:r>
          </w:p>
          <w:p w14:paraId="0FB659AC" w14:textId="77777777" w:rsidR="0068627D" w:rsidRDefault="0068627D" w:rsidP="006F6A82">
            <w:pPr>
              <w:spacing w:after="30"/>
              <w:jc w:val="both"/>
              <w:rPr>
                <w:rFonts w:ascii="Times New Roman" w:hAnsi="Times New Roman" w:cs="Times New Roman"/>
                <w:sz w:val="24"/>
                <w:szCs w:val="24"/>
              </w:rPr>
            </w:pPr>
          </w:p>
          <w:p w14:paraId="619AC598" w14:textId="77777777" w:rsidR="0068627D" w:rsidRDefault="0068627D" w:rsidP="006F6A82">
            <w:pPr>
              <w:spacing w:after="30"/>
              <w:jc w:val="both"/>
              <w:rPr>
                <w:rFonts w:ascii="Times New Roman" w:hAnsi="Times New Roman" w:cs="Times New Roman"/>
                <w:sz w:val="24"/>
                <w:szCs w:val="24"/>
              </w:rPr>
            </w:pPr>
            <w:proofErr w:type="gramStart"/>
            <w:r>
              <w:rPr>
                <w:rFonts w:ascii="Times New Roman" w:hAnsi="Times New Roman" w:cs="Times New Roman"/>
                <w:sz w:val="24"/>
                <w:szCs w:val="24"/>
              </w:rPr>
              <w:t>Principal(</w:t>
            </w:r>
            <w:proofErr w:type="gramEnd"/>
            <w:r>
              <w:rPr>
                <w:rFonts w:ascii="Times New Roman" w:hAnsi="Times New Roman" w:cs="Times New Roman"/>
                <w:sz w:val="24"/>
                <w:szCs w:val="24"/>
              </w:rPr>
              <w:t>){</w:t>
            </w:r>
          </w:p>
          <w:p w14:paraId="099B3535" w14:textId="77777777" w:rsidR="0068627D" w:rsidRDefault="0068627D" w:rsidP="006F6A82">
            <w:pPr>
              <w:spacing w:after="30"/>
              <w:ind w:left="720"/>
              <w:jc w:val="both"/>
              <w:rPr>
                <w:rFonts w:ascii="Times New Roman" w:hAnsi="Times New Roman" w:cs="Times New Roman"/>
                <w:sz w:val="24"/>
                <w:szCs w:val="24"/>
              </w:rPr>
            </w:pPr>
            <w:proofErr w:type="gramStart"/>
            <w:r>
              <w:rPr>
                <w:rFonts w:ascii="Times New Roman" w:hAnsi="Times New Roman" w:cs="Times New Roman"/>
                <w:sz w:val="24"/>
                <w:szCs w:val="24"/>
              </w:rPr>
              <w:t>enquanto</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u.medir</w:t>
            </w:r>
            <w:proofErr w:type="spellEnd"/>
            <w:r>
              <w:rPr>
                <w:rFonts w:ascii="Times New Roman" w:hAnsi="Times New Roman" w:cs="Times New Roman"/>
                <w:sz w:val="24"/>
                <w:szCs w:val="24"/>
              </w:rPr>
              <w:t>() &gt; 5){</w:t>
            </w:r>
          </w:p>
          <w:p w14:paraId="2254F5B1" w14:textId="77777777" w:rsidR="0068627D" w:rsidRDefault="0068627D" w:rsidP="006F6A82">
            <w:pPr>
              <w:spacing w:after="30"/>
              <w:ind w:left="1440"/>
              <w:jc w:val="both"/>
              <w:rPr>
                <w:rFonts w:ascii="Times New Roman" w:hAnsi="Times New Roman" w:cs="Times New Roman"/>
                <w:sz w:val="24"/>
                <w:szCs w:val="24"/>
              </w:rPr>
            </w:pPr>
            <w:r>
              <w:rPr>
                <w:rFonts w:ascii="Times New Roman" w:hAnsi="Times New Roman" w:cs="Times New Roman"/>
                <w:sz w:val="24"/>
                <w:szCs w:val="24"/>
              </w:rPr>
              <w:t xml:space="preserve">//caso seus motores </w:t>
            </w:r>
            <w:proofErr w:type="spellStart"/>
            <w:r>
              <w:rPr>
                <w:rFonts w:ascii="Times New Roman" w:hAnsi="Times New Roman" w:cs="Times New Roman"/>
                <w:sz w:val="24"/>
                <w:szCs w:val="24"/>
              </w:rPr>
              <w:t>rotacionem</w:t>
            </w:r>
            <w:proofErr w:type="spellEnd"/>
            <w:r>
              <w:rPr>
                <w:rFonts w:ascii="Times New Roman" w:hAnsi="Times New Roman" w:cs="Times New Roman"/>
                <w:sz w:val="24"/>
                <w:szCs w:val="24"/>
              </w:rPr>
              <w:t xml:space="preserve"> para o lado errado, troque </w:t>
            </w:r>
            <w:proofErr w:type="spellStart"/>
            <w:r>
              <w:rPr>
                <w:rFonts w:ascii="Times New Roman" w:hAnsi="Times New Roman" w:cs="Times New Roman"/>
                <w:sz w:val="24"/>
                <w:szCs w:val="24"/>
              </w:rPr>
              <w:t>Servo.frente</w:t>
            </w:r>
            <w:proofErr w:type="spellEnd"/>
            <w:r>
              <w:rPr>
                <w:rFonts w:ascii="Times New Roman" w:hAnsi="Times New Roman" w:cs="Times New Roman"/>
                <w:sz w:val="24"/>
                <w:szCs w:val="24"/>
              </w:rPr>
              <w:t xml:space="preserve"> por</w:t>
            </w:r>
          </w:p>
          <w:p w14:paraId="30624D0F" w14:textId="77777777" w:rsidR="0068627D" w:rsidRDefault="0068627D" w:rsidP="006F6A82">
            <w:pPr>
              <w:spacing w:after="30"/>
              <w:ind w:left="1440"/>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Servo.tras</w:t>
            </w:r>
            <w:proofErr w:type="spellEnd"/>
          </w:p>
          <w:p w14:paraId="46331669" w14:textId="41037423" w:rsidR="0068627D" w:rsidRDefault="000F1E4F" w:rsidP="006F6A82">
            <w:pPr>
              <w:spacing w:after="30"/>
              <w:ind w:left="1440"/>
              <w:jc w:val="both"/>
              <w:rPr>
                <w:rFonts w:ascii="Times New Roman" w:hAnsi="Times New Roman" w:cs="Times New Roman"/>
                <w:sz w:val="24"/>
                <w:szCs w:val="24"/>
              </w:rPr>
            </w:pPr>
            <w:proofErr w:type="spellStart"/>
            <w:r>
              <w:rPr>
                <w:rFonts w:ascii="Times New Roman" w:hAnsi="Times New Roman" w:cs="Times New Roman"/>
                <w:sz w:val="24"/>
                <w:szCs w:val="24"/>
              </w:rPr>
              <w:t>servoD.escreverMicros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Servo.frente</w:t>
            </w:r>
            <w:proofErr w:type="spellEnd"/>
            <w:r w:rsidR="0068627D">
              <w:rPr>
                <w:rFonts w:ascii="Times New Roman" w:hAnsi="Times New Roman" w:cs="Times New Roman"/>
                <w:sz w:val="24"/>
                <w:szCs w:val="24"/>
              </w:rPr>
              <w:t>);</w:t>
            </w:r>
          </w:p>
          <w:p w14:paraId="30EF8B71" w14:textId="47F6DF97" w:rsidR="0068627D" w:rsidRDefault="000F1E4F" w:rsidP="006F6A82">
            <w:pPr>
              <w:spacing w:after="30"/>
              <w:ind w:left="1440"/>
              <w:jc w:val="both"/>
              <w:rPr>
                <w:rFonts w:ascii="Times New Roman" w:hAnsi="Times New Roman" w:cs="Times New Roman"/>
                <w:sz w:val="24"/>
                <w:szCs w:val="24"/>
              </w:rPr>
            </w:pPr>
            <w:proofErr w:type="spellStart"/>
            <w:r>
              <w:rPr>
                <w:rFonts w:ascii="Times New Roman" w:hAnsi="Times New Roman" w:cs="Times New Roman"/>
                <w:sz w:val="24"/>
                <w:szCs w:val="24"/>
              </w:rPr>
              <w:t>servoE.escreverMicros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Servo.frente</w:t>
            </w:r>
            <w:proofErr w:type="spellEnd"/>
            <w:r w:rsidR="0068627D">
              <w:rPr>
                <w:rFonts w:ascii="Times New Roman" w:hAnsi="Times New Roman" w:cs="Times New Roman"/>
                <w:sz w:val="24"/>
                <w:szCs w:val="24"/>
              </w:rPr>
              <w:t>);</w:t>
            </w:r>
          </w:p>
          <w:p w14:paraId="70C54AF6"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w:t>
            </w:r>
          </w:p>
          <w:p w14:paraId="5BD9A232" w14:textId="1B4D12E8" w:rsidR="0068627D" w:rsidRDefault="000F1E4F"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servoD.escreverMicros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Servo.frente</w:t>
            </w:r>
            <w:proofErr w:type="spellEnd"/>
            <w:r w:rsidR="0068627D">
              <w:rPr>
                <w:rFonts w:ascii="Times New Roman" w:hAnsi="Times New Roman" w:cs="Times New Roman"/>
                <w:sz w:val="24"/>
                <w:szCs w:val="24"/>
              </w:rPr>
              <w:t>);</w:t>
            </w:r>
          </w:p>
          <w:p w14:paraId="4730487B" w14:textId="7540F6CD" w:rsidR="0068627D" w:rsidRDefault="000F1E4F"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servoE.escreverMicros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Servo.tras</w:t>
            </w:r>
            <w:proofErr w:type="spellEnd"/>
            <w:r w:rsidR="0068627D">
              <w:rPr>
                <w:rFonts w:ascii="Times New Roman" w:hAnsi="Times New Roman" w:cs="Times New Roman"/>
                <w:sz w:val="24"/>
                <w:szCs w:val="24"/>
              </w:rPr>
              <w:t>);</w:t>
            </w:r>
          </w:p>
          <w:p w14:paraId="22597B3D"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//o tempo de espera para uma curva de 90 graus pode variar</w:t>
            </w:r>
          </w:p>
          <w:p w14:paraId="5DD9A3DB" w14:textId="77777777" w:rsidR="0068627D" w:rsidRDefault="0068627D" w:rsidP="006F6A82">
            <w:pPr>
              <w:spacing w:after="30"/>
              <w:ind w:left="720"/>
              <w:jc w:val="both"/>
              <w:rPr>
                <w:rFonts w:ascii="Times New Roman" w:hAnsi="Times New Roman" w:cs="Times New Roman"/>
                <w:sz w:val="24"/>
                <w:szCs w:val="24"/>
              </w:rPr>
            </w:pPr>
            <w:proofErr w:type="gramStart"/>
            <w:r>
              <w:rPr>
                <w:rFonts w:ascii="Times New Roman" w:hAnsi="Times New Roman" w:cs="Times New Roman"/>
                <w:sz w:val="24"/>
                <w:szCs w:val="24"/>
              </w:rPr>
              <w:t>esperar(</w:t>
            </w:r>
            <w:proofErr w:type="gramEnd"/>
            <w:r>
              <w:rPr>
                <w:rFonts w:ascii="Times New Roman" w:hAnsi="Times New Roman" w:cs="Times New Roman"/>
                <w:sz w:val="24"/>
                <w:szCs w:val="24"/>
              </w:rPr>
              <w:t xml:space="preserve">3000); </w:t>
            </w:r>
          </w:p>
          <w:p w14:paraId="016FFA74"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w:t>
            </w:r>
          </w:p>
        </w:tc>
      </w:tr>
    </w:tbl>
    <w:p w14:paraId="3F3763DD" w14:textId="1DA82678" w:rsidR="0068627D" w:rsidRDefault="0068627D" w:rsidP="0068627D">
      <w:pPr>
        <w:spacing w:after="30"/>
        <w:jc w:val="both"/>
        <w:rPr>
          <w:rFonts w:ascii="Times New Roman" w:hAnsi="Times New Roman" w:cs="Times New Roman"/>
          <w:sz w:val="24"/>
          <w:szCs w:val="24"/>
        </w:rPr>
      </w:pPr>
    </w:p>
    <w:p w14:paraId="56D886E2" w14:textId="77777777" w:rsidR="0010474F" w:rsidRDefault="0010474F" w:rsidP="0068627D">
      <w:pPr>
        <w:spacing w:after="30"/>
        <w:jc w:val="both"/>
        <w:rPr>
          <w:rFonts w:ascii="Times New Roman" w:hAnsi="Times New Roman" w:cs="Times New Roman"/>
          <w:sz w:val="24"/>
          <w:szCs w:val="24"/>
        </w:rPr>
      </w:pPr>
    </w:p>
    <w:p w14:paraId="4AFEF425" w14:textId="77777777"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t>Analisando o código</w:t>
      </w:r>
    </w:p>
    <w:p w14:paraId="31E907A2" w14:textId="77777777" w:rsidR="0068627D" w:rsidRDefault="0068627D" w:rsidP="0068627D">
      <w:pPr>
        <w:spacing w:after="30"/>
        <w:jc w:val="both"/>
        <w:rPr>
          <w:rFonts w:ascii="Times New Roman" w:hAnsi="Times New Roman" w:cs="Times New Roman"/>
          <w:b/>
          <w:sz w:val="24"/>
          <w:szCs w:val="24"/>
          <w:u w:val="single"/>
        </w:rPr>
      </w:pPr>
    </w:p>
    <w:p w14:paraId="53D6A3AC" w14:textId="45747F0B"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O código deste projeto começa importando as bibliotecas que precisaremos para controlar o servo e o sensor ultrassônico.</w:t>
      </w:r>
    </w:p>
    <w:p w14:paraId="6C51E4CF" w14:textId="77777777" w:rsidR="0068627D" w:rsidRDefault="0068627D" w:rsidP="0068627D">
      <w:pPr>
        <w:spacing w:after="30"/>
        <w:jc w:val="both"/>
        <w:rPr>
          <w:rFonts w:ascii="Times New Roman" w:hAnsi="Times New Roman" w:cs="Times New Roman"/>
          <w:i/>
          <w:sz w:val="24"/>
          <w:szCs w:val="24"/>
        </w:rPr>
      </w:pPr>
      <w:r>
        <w:rPr>
          <w:rFonts w:ascii="Times New Roman" w:hAnsi="Times New Roman" w:cs="Times New Roman"/>
          <w:sz w:val="24"/>
          <w:szCs w:val="24"/>
        </w:rPr>
        <w:tab/>
      </w:r>
      <w:proofErr w:type="gramStart"/>
      <w:r>
        <w:rPr>
          <w:rFonts w:ascii="Times New Roman" w:hAnsi="Times New Roman" w:cs="Times New Roman"/>
          <w:i/>
          <w:sz w:val="24"/>
          <w:szCs w:val="24"/>
        </w:rPr>
        <w:t>usar</w:t>
      </w:r>
      <w:proofErr w:type="gramEnd"/>
      <w:r>
        <w:rPr>
          <w:rFonts w:ascii="Times New Roman" w:hAnsi="Times New Roman" w:cs="Times New Roman"/>
          <w:i/>
          <w:sz w:val="24"/>
          <w:szCs w:val="24"/>
        </w:rPr>
        <w:t xml:space="preserve"> Servo</w:t>
      </w:r>
    </w:p>
    <w:p w14:paraId="1CC3C58C" w14:textId="77777777" w:rsidR="0068627D" w:rsidRDefault="0068627D" w:rsidP="0068627D">
      <w:pPr>
        <w:spacing w:after="30"/>
        <w:jc w:val="both"/>
        <w:rPr>
          <w:rFonts w:ascii="Times New Roman" w:hAnsi="Times New Roman" w:cs="Times New Roman"/>
          <w:i/>
          <w:sz w:val="24"/>
          <w:szCs w:val="24"/>
        </w:rPr>
      </w:pPr>
      <w:r>
        <w:rPr>
          <w:rFonts w:ascii="Times New Roman" w:hAnsi="Times New Roman" w:cs="Times New Roman"/>
          <w:i/>
          <w:sz w:val="24"/>
          <w:szCs w:val="24"/>
        </w:rPr>
        <w:tab/>
      </w:r>
      <w:proofErr w:type="gramStart"/>
      <w:r>
        <w:rPr>
          <w:rFonts w:ascii="Times New Roman" w:hAnsi="Times New Roman" w:cs="Times New Roman"/>
          <w:i/>
          <w:sz w:val="24"/>
          <w:szCs w:val="24"/>
        </w:rPr>
        <w:t>usar</w:t>
      </w:r>
      <w:proofErr w:type="gramEnd"/>
      <w:r>
        <w:rPr>
          <w:rFonts w:ascii="Times New Roman" w:hAnsi="Times New Roman" w:cs="Times New Roman"/>
          <w:i/>
          <w:sz w:val="24"/>
          <w:szCs w:val="24"/>
        </w:rPr>
        <w:t xml:space="preserve"> Ultra</w:t>
      </w:r>
    </w:p>
    <w:p w14:paraId="397634A0" w14:textId="77777777" w:rsidR="0068627D" w:rsidRDefault="0068627D" w:rsidP="0068627D">
      <w:pPr>
        <w:spacing w:after="30"/>
        <w:jc w:val="both"/>
        <w:rPr>
          <w:rFonts w:ascii="Times New Roman" w:hAnsi="Times New Roman" w:cs="Times New Roman"/>
          <w:i/>
          <w:sz w:val="24"/>
          <w:szCs w:val="24"/>
        </w:rPr>
      </w:pPr>
    </w:p>
    <w:p w14:paraId="1D7E5883" w14:textId="617803B0" w:rsidR="0068627D" w:rsidRDefault="002E7C9A" w:rsidP="0068627D">
      <w:pPr>
        <w:spacing w:after="30"/>
        <w:jc w:val="both"/>
        <w:rPr>
          <w:rFonts w:ascii="Times New Roman" w:hAnsi="Times New Roman" w:cs="Times New Roman"/>
          <w:sz w:val="24"/>
          <w:szCs w:val="24"/>
        </w:rPr>
      </w:pPr>
      <w:r>
        <w:rPr>
          <w:rFonts w:ascii="Times New Roman" w:hAnsi="Times New Roman" w:cs="Times New Roman"/>
          <w:sz w:val="24"/>
          <w:szCs w:val="24"/>
        </w:rPr>
        <w:t>Depois de importá</w:t>
      </w:r>
      <w:r w:rsidR="0068627D">
        <w:rPr>
          <w:rFonts w:ascii="Times New Roman" w:hAnsi="Times New Roman" w:cs="Times New Roman"/>
          <w:sz w:val="24"/>
          <w:szCs w:val="24"/>
        </w:rPr>
        <w:t>-las, vamos criar os objetos correspondentes aos seus objetos, que representarão os servos da esquerda e da direita e o sensor ultrassônico.</w:t>
      </w:r>
    </w:p>
    <w:p w14:paraId="13166C77" w14:textId="77777777" w:rsidR="0068627D" w:rsidRDefault="0068627D" w:rsidP="0068627D">
      <w:pPr>
        <w:spacing w:after="30"/>
        <w:ind w:firstLine="720"/>
        <w:jc w:val="both"/>
        <w:rPr>
          <w:rFonts w:ascii="Times New Roman" w:hAnsi="Times New Roman" w:cs="Times New Roman"/>
          <w:sz w:val="24"/>
          <w:szCs w:val="24"/>
        </w:rPr>
      </w:pPr>
    </w:p>
    <w:p w14:paraId="5E4BC0A9"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 xml:space="preserve">Ultra </w:t>
      </w:r>
      <w:proofErr w:type="gramStart"/>
      <w:r>
        <w:rPr>
          <w:rFonts w:ascii="Times New Roman" w:hAnsi="Times New Roman" w:cs="Times New Roman"/>
          <w:i/>
          <w:sz w:val="24"/>
          <w:szCs w:val="24"/>
        </w:rPr>
        <w:t>u(</w:t>
      </w:r>
      <w:proofErr w:type="gramEnd"/>
      <w:r>
        <w:rPr>
          <w:rFonts w:ascii="Times New Roman" w:hAnsi="Times New Roman" w:cs="Times New Roman"/>
          <w:i/>
          <w:sz w:val="24"/>
          <w:szCs w:val="24"/>
        </w:rPr>
        <w:t>5,4);</w:t>
      </w:r>
    </w:p>
    <w:p w14:paraId="1B2AEC69"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 xml:space="preserve">Servo </w:t>
      </w:r>
      <w:proofErr w:type="spellStart"/>
      <w:r>
        <w:rPr>
          <w:rFonts w:ascii="Times New Roman" w:hAnsi="Times New Roman" w:cs="Times New Roman"/>
          <w:i/>
          <w:sz w:val="24"/>
          <w:szCs w:val="24"/>
        </w:rPr>
        <w:t>servoD</w:t>
      </w:r>
      <w:proofErr w:type="spellEnd"/>
      <w:r>
        <w:rPr>
          <w:rFonts w:ascii="Times New Roman" w:hAnsi="Times New Roman" w:cs="Times New Roman"/>
          <w:i/>
          <w:sz w:val="24"/>
          <w:szCs w:val="24"/>
        </w:rPr>
        <w:t>;</w:t>
      </w:r>
    </w:p>
    <w:p w14:paraId="58BC49E4"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 xml:space="preserve">Servo </w:t>
      </w:r>
      <w:proofErr w:type="spellStart"/>
      <w:r>
        <w:rPr>
          <w:rFonts w:ascii="Times New Roman" w:hAnsi="Times New Roman" w:cs="Times New Roman"/>
          <w:i/>
          <w:sz w:val="24"/>
          <w:szCs w:val="24"/>
        </w:rPr>
        <w:t>servoE</w:t>
      </w:r>
      <w:proofErr w:type="spellEnd"/>
      <w:r>
        <w:rPr>
          <w:rFonts w:ascii="Times New Roman" w:hAnsi="Times New Roman" w:cs="Times New Roman"/>
          <w:i/>
          <w:sz w:val="24"/>
          <w:szCs w:val="24"/>
        </w:rPr>
        <w:t>;</w:t>
      </w:r>
    </w:p>
    <w:p w14:paraId="4A6B9030" w14:textId="06CDBC9D" w:rsidR="0068627D" w:rsidRDefault="0068627D" w:rsidP="0068627D">
      <w:pPr>
        <w:spacing w:after="30"/>
        <w:ind w:firstLine="720"/>
        <w:jc w:val="both"/>
        <w:rPr>
          <w:rFonts w:ascii="Times New Roman" w:hAnsi="Times New Roman" w:cs="Times New Roman"/>
          <w:i/>
          <w:sz w:val="24"/>
          <w:szCs w:val="24"/>
        </w:rPr>
      </w:pPr>
    </w:p>
    <w:p w14:paraId="1B874B8B" w14:textId="4D5CD02E"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Esses serão os objetos que usaremos de referência para controlar as partes do robô durante a execução do código. Depois disso, abrimos o método </w:t>
      </w:r>
      <w:proofErr w:type="spellStart"/>
      <w:proofErr w:type="gramStart"/>
      <w:r>
        <w:rPr>
          <w:rFonts w:ascii="Times New Roman" w:hAnsi="Times New Roman" w:cs="Times New Roman"/>
          <w:i/>
          <w:sz w:val="24"/>
          <w:szCs w:val="24"/>
        </w:rPr>
        <w:t>Configuracao</w:t>
      </w:r>
      <w:proofErr w:type="spellEnd"/>
      <w:r w:rsidR="002E7C9A">
        <w:rPr>
          <w:rFonts w:ascii="Times New Roman" w:hAnsi="Times New Roman" w:cs="Times New Roman"/>
          <w:sz w:val="24"/>
          <w:szCs w:val="24"/>
        </w:rPr>
        <w:t>(</w:t>
      </w:r>
      <w:proofErr w:type="gramEnd"/>
      <w:r w:rsidR="002E7C9A">
        <w:rPr>
          <w:rFonts w:ascii="Times New Roman" w:hAnsi="Times New Roman" w:cs="Times New Roman"/>
          <w:sz w:val="24"/>
          <w:szCs w:val="24"/>
        </w:rPr>
        <w:t xml:space="preserve">) </w:t>
      </w:r>
      <w:r>
        <w:rPr>
          <w:rFonts w:ascii="Times New Roman" w:hAnsi="Times New Roman" w:cs="Times New Roman"/>
          <w:sz w:val="24"/>
          <w:szCs w:val="24"/>
        </w:rPr>
        <w:t>que possui as seguintes linhas:</w:t>
      </w:r>
    </w:p>
    <w:p w14:paraId="3069DFA0" w14:textId="77777777" w:rsidR="0068627D" w:rsidRDefault="0068627D" w:rsidP="0068627D">
      <w:pPr>
        <w:spacing w:after="30"/>
        <w:ind w:firstLine="720"/>
        <w:jc w:val="both"/>
        <w:rPr>
          <w:rFonts w:ascii="Times New Roman" w:hAnsi="Times New Roman" w:cs="Times New Roman"/>
          <w:sz w:val="24"/>
          <w:szCs w:val="24"/>
        </w:rPr>
      </w:pPr>
    </w:p>
    <w:p w14:paraId="68B4C594" w14:textId="77777777" w:rsidR="0068627D" w:rsidRDefault="0068627D" w:rsidP="0068627D">
      <w:pPr>
        <w:spacing w:after="30"/>
        <w:ind w:firstLine="720"/>
        <w:jc w:val="both"/>
        <w:rPr>
          <w:rFonts w:ascii="Times New Roman" w:hAnsi="Times New Roman" w:cs="Times New Roman"/>
          <w:i/>
          <w:sz w:val="24"/>
          <w:szCs w:val="24"/>
        </w:rPr>
      </w:pPr>
      <w:proofErr w:type="spellStart"/>
      <w:r>
        <w:rPr>
          <w:rFonts w:ascii="Times New Roman" w:hAnsi="Times New Roman" w:cs="Times New Roman"/>
          <w:i/>
          <w:sz w:val="24"/>
          <w:szCs w:val="24"/>
        </w:rPr>
        <w:t>servoD.conectar</w:t>
      </w:r>
      <w:proofErr w:type="spellEnd"/>
      <w:r>
        <w:rPr>
          <w:rFonts w:ascii="Times New Roman" w:hAnsi="Times New Roman" w:cs="Times New Roman"/>
          <w:i/>
          <w:sz w:val="24"/>
          <w:szCs w:val="24"/>
        </w:rPr>
        <w:t>(Digital.9);</w:t>
      </w:r>
    </w:p>
    <w:p w14:paraId="7A0CB167" w14:textId="77777777" w:rsidR="0068627D" w:rsidRDefault="0068627D" w:rsidP="0068627D">
      <w:pPr>
        <w:spacing w:after="30"/>
        <w:ind w:firstLine="720"/>
        <w:jc w:val="both"/>
        <w:rPr>
          <w:rFonts w:ascii="Times New Roman" w:hAnsi="Times New Roman" w:cs="Times New Roman"/>
          <w:i/>
          <w:sz w:val="24"/>
          <w:szCs w:val="24"/>
        </w:rPr>
      </w:pPr>
      <w:proofErr w:type="spellStart"/>
      <w:r>
        <w:rPr>
          <w:rFonts w:ascii="Times New Roman" w:hAnsi="Times New Roman" w:cs="Times New Roman"/>
          <w:i/>
          <w:sz w:val="24"/>
          <w:szCs w:val="24"/>
        </w:rPr>
        <w:t>servoE.conectar</w:t>
      </w:r>
      <w:proofErr w:type="spellEnd"/>
      <w:r>
        <w:rPr>
          <w:rFonts w:ascii="Times New Roman" w:hAnsi="Times New Roman" w:cs="Times New Roman"/>
          <w:i/>
          <w:sz w:val="24"/>
          <w:szCs w:val="24"/>
        </w:rPr>
        <w:t>(Digital.10);</w:t>
      </w:r>
    </w:p>
    <w:p w14:paraId="53FEB92C" w14:textId="77777777" w:rsidR="0068627D" w:rsidRDefault="0068627D" w:rsidP="0068627D">
      <w:pPr>
        <w:spacing w:after="30"/>
        <w:ind w:firstLine="720"/>
        <w:jc w:val="both"/>
        <w:rPr>
          <w:rFonts w:ascii="Times New Roman" w:hAnsi="Times New Roman" w:cs="Times New Roman"/>
          <w:i/>
          <w:sz w:val="24"/>
          <w:szCs w:val="24"/>
        </w:rPr>
      </w:pPr>
    </w:p>
    <w:p w14:paraId="6E12B774" w14:textId="0E3CFE2A"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Essas linhas vão definir as portas de sinal dos servos de rotação contínua. Ele define a porta </w:t>
      </w:r>
      <w:r w:rsidR="002E7C9A">
        <w:rPr>
          <w:rFonts w:ascii="Times New Roman" w:hAnsi="Times New Roman" w:cs="Times New Roman"/>
          <w:sz w:val="24"/>
          <w:szCs w:val="24"/>
        </w:rPr>
        <w:t>D</w:t>
      </w:r>
      <w:r>
        <w:rPr>
          <w:rFonts w:ascii="Times New Roman" w:hAnsi="Times New Roman" w:cs="Times New Roman"/>
          <w:sz w:val="24"/>
          <w:szCs w:val="24"/>
        </w:rPr>
        <w:t xml:space="preserve">9 para o motor direito e a porta </w:t>
      </w:r>
      <w:r w:rsidR="002E7C9A">
        <w:rPr>
          <w:rFonts w:ascii="Times New Roman" w:hAnsi="Times New Roman" w:cs="Times New Roman"/>
          <w:sz w:val="24"/>
          <w:szCs w:val="24"/>
        </w:rPr>
        <w:t>D</w:t>
      </w:r>
      <w:r>
        <w:rPr>
          <w:rFonts w:ascii="Times New Roman" w:hAnsi="Times New Roman" w:cs="Times New Roman"/>
          <w:sz w:val="24"/>
          <w:szCs w:val="24"/>
        </w:rPr>
        <w:t xml:space="preserve">10 para o esquerdo. Isso é tudo que precisamos configurar para nosso rascunho funcionar. Vamos partir então para o método </w:t>
      </w:r>
      <w:proofErr w:type="gramStart"/>
      <w:r>
        <w:rPr>
          <w:rFonts w:ascii="Times New Roman" w:hAnsi="Times New Roman" w:cs="Times New Roman"/>
          <w:i/>
          <w:sz w:val="24"/>
          <w:szCs w:val="24"/>
        </w:rPr>
        <w:t>Principal</w:t>
      </w:r>
      <w:r w:rsidR="002E7C9A">
        <w:rPr>
          <w:rFonts w:ascii="Times New Roman" w:hAnsi="Times New Roman" w:cs="Times New Roman"/>
          <w:i/>
          <w:sz w:val="24"/>
          <w:szCs w:val="24"/>
        </w:rPr>
        <w:t>(</w:t>
      </w:r>
      <w:proofErr w:type="gramEnd"/>
      <w:r w:rsidR="002E7C9A">
        <w:rPr>
          <w:rFonts w:ascii="Times New Roman" w:hAnsi="Times New Roman" w:cs="Times New Roman"/>
          <w:i/>
          <w:sz w:val="24"/>
          <w:szCs w:val="24"/>
        </w:rPr>
        <w:t>)</w:t>
      </w:r>
      <w:r>
        <w:rPr>
          <w:rFonts w:ascii="Times New Roman" w:hAnsi="Times New Roman" w:cs="Times New Roman"/>
          <w:sz w:val="24"/>
          <w:szCs w:val="24"/>
        </w:rPr>
        <w:t xml:space="preserve">, cuja primeira linha é a abertura de um loop </w:t>
      </w:r>
      <w:r>
        <w:rPr>
          <w:rFonts w:ascii="Times New Roman" w:hAnsi="Times New Roman" w:cs="Times New Roman"/>
          <w:i/>
          <w:sz w:val="24"/>
          <w:szCs w:val="24"/>
        </w:rPr>
        <w:t>enquanto</w:t>
      </w:r>
      <w:r>
        <w:rPr>
          <w:rFonts w:ascii="Times New Roman" w:hAnsi="Times New Roman" w:cs="Times New Roman"/>
          <w:sz w:val="24"/>
          <w:szCs w:val="24"/>
        </w:rPr>
        <w:t>:</w:t>
      </w:r>
    </w:p>
    <w:p w14:paraId="5F14E19D" w14:textId="77777777" w:rsidR="0068627D" w:rsidRDefault="0068627D" w:rsidP="0068627D">
      <w:pPr>
        <w:spacing w:after="30"/>
        <w:ind w:firstLine="720"/>
        <w:jc w:val="both"/>
        <w:rPr>
          <w:rFonts w:ascii="Times New Roman" w:hAnsi="Times New Roman" w:cs="Times New Roman"/>
          <w:i/>
          <w:sz w:val="24"/>
          <w:szCs w:val="24"/>
        </w:rPr>
      </w:pPr>
    </w:p>
    <w:p w14:paraId="3F202345" w14:textId="77777777" w:rsidR="0068627D" w:rsidRDefault="0068627D" w:rsidP="0068627D">
      <w:pPr>
        <w:spacing w:after="30"/>
        <w:ind w:firstLine="720"/>
        <w:jc w:val="both"/>
        <w:rPr>
          <w:rFonts w:ascii="Times New Roman" w:hAnsi="Times New Roman" w:cs="Times New Roman"/>
          <w:i/>
          <w:sz w:val="24"/>
          <w:szCs w:val="24"/>
        </w:rPr>
      </w:pPr>
      <w:proofErr w:type="gramStart"/>
      <w:r>
        <w:rPr>
          <w:rFonts w:ascii="Times New Roman" w:hAnsi="Times New Roman" w:cs="Times New Roman"/>
          <w:i/>
          <w:sz w:val="24"/>
          <w:szCs w:val="24"/>
        </w:rPr>
        <w:t>enquanto(</w:t>
      </w:r>
      <w:proofErr w:type="spellStart"/>
      <w:proofErr w:type="gramEnd"/>
      <w:r>
        <w:rPr>
          <w:rFonts w:ascii="Times New Roman" w:hAnsi="Times New Roman" w:cs="Times New Roman"/>
          <w:i/>
          <w:sz w:val="24"/>
          <w:szCs w:val="24"/>
        </w:rPr>
        <w:t>u.medir</w:t>
      </w:r>
      <w:proofErr w:type="spellEnd"/>
      <w:r>
        <w:rPr>
          <w:rFonts w:ascii="Times New Roman" w:hAnsi="Times New Roman" w:cs="Times New Roman"/>
          <w:i/>
          <w:sz w:val="24"/>
          <w:szCs w:val="24"/>
        </w:rPr>
        <w:t xml:space="preserve"> &gt; 5){</w:t>
      </w:r>
    </w:p>
    <w:p w14:paraId="4EF5E2BC" w14:textId="77777777" w:rsidR="0068627D" w:rsidRDefault="0068627D" w:rsidP="0068627D">
      <w:pPr>
        <w:spacing w:after="30"/>
        <w:ind w:left="720" w:firstLine="720"/>
        <w:jc w:val="both"/>
        <w:rPr>
          <w:rFonts w:ascii="Times New Roman" w:hAnsi="Times New Roman" w:cs="Times New Roman"/>
          <w:i/>
          <w:sz w:val="24"/>
          <w:szCs w:val="24"/>
        </w:rPr>
      </w:pPr>
      <w:r>
        <w:rPr>
          <w:rFonts w:ascii="Times New Roman" w:hAnsi="Times New Roman" w:cs="Times New Roman"/>
          <w:i/>
          <w:sz w:val="24"/>
          <w:szCs w:val="24"/>
        </w:rPr>
        <w:t>...</w:t>
      </w:r>
    </w:p>
    <w:p w14:paraId="4A0829E0"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w:t>
      </w:r>
    </w:p>
    <w:p w14:paraId="363B5F93" w14:textId="77777777" w:rsidR="0068627D" w:rsidRDefault="0068627D" w:rsidP="0068627D">
      <w:pPr>
        <w:spacing w:after="30"/>
        <w:ind w:firstLine="720"/>
        <w:jc w:val="both"/>
        <w:rPr>
          <w:rFonts w:ascii="Times New Roman" w:hAnsi="Times New Roman" w:cs="Times New Roman"/>
          <w:i/>
          <w:sz w:val="24"/>
          <w:szCs w:val="24"/>
        </w:rPr>
      </w:pPr>
    </w:p>
    <w:p w14:paraId="1ECE6525"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Esse loop irá repetir seu bloco enquanto o sensor ultrassônico não medir distâncias menores que 5 centímetros. Ou seja, enquanto não houverem obstáculos na frente do robô. Dentro do bloco temos dois comandos equivalentes, apenas para motores diferentes. </w:t>
      </w:r>
    </w:p>
    <w:p w14:paraId="6F0AEEA4" w14:textId="77777777" w:rsidR="0068627D" w:rsidRDefault="0068627D" w:rsidP="0068627D">
      <w:pPr>
        <w:spacing w:after="30"/>
        <w:ind w:firstLine="720"/>
        <w:jc w:val="both"/>
        <w:rPr>
          <w:rFonts w:ascii="Times New Roman" w:hAnsi="Times New Roman" w:cs="Times New Roman"/>
          <w:sz w:val="24"/>
          <w:szCs w:val="24"/>
        </w:rPr>
      </w:pPr>
    </w:p>
    <w:p w14:paraId="1171FE3F" w14:textId="43AD3B0A" w:rsidR="0068627D" w:rsidRPr="00B92D97" w:rsidRDefault="002E7C9A" w:rsidP="0068627D">
      <w:pPr>
        <w:spacing w:after="30"/>
        <w:ind w:left="1440"/>
        <w:jc w:val="both"/>
        <w:rPr>
          <w:rFonts w:ascii="Times New Roman" w:hAnsi="Times New Roman" w:cs="Times New Roman"/>
          <w:i/>
          <w:sz w:val="24"/>
          <w:szCs w:val="24"/>
        </w:rPr>
      </w:pPr>
      <w:proofErr w:type="spellStart"/>
      <w:r>
        <w:rPr>
          <w:rFonts w:ascii="Times New Roman" w:hAnsi="Times New Roman" w:cs="Times New Roman"/>
          <w:i/>
          <w:sz w:val="24"/>
          <w:szCs w:val="24"/>
        </w:rPr>
        <w:t>servoD.escreverMicro</w:t>
      </w:r>
      <w:r w:rsidR="0068627D" w:rsidRPr="00B92D97">
        <w:rPr>
          <w:rFonts w:ascii="Times New Roman" w:hAnsi="Times New Roman" w:cs="Times New Roman"/>
          <w:i/>
          <w:sz w:val="24"/>
          <w:szCs w:val="24"/>
        </w:rPr>
        <w:t>s</w:t>
      </w:r>
      <w:proofErr w:type="spellEnd"/>
      <w:r w:rsidR="0068627D" w:rsidRPr="00B92D97">
        <w:rPr>
          <w:rFonts w:ascii="Times New Roman" w:hAnsi="Times New Roman" w:cs="Times New Roman"/>
          <w:i/>
          <w:sz w:val="24"/>
          <w:szCs w:val="24"/>
        </w:rPr>
        <w:t>(</w:t>
      </w:r>
      <w:proofErr w:type="spellStart"/>
      <w:r w:rsidR="0068627D" w:rsidRPr="00B92D97">
        <w:rPr>
          <w:rFonts w:ascii="Times New Roman" w:hAnsi="Times New Roman" w:cs="Times New Roman"/>
          <w:i/>
          <w:sz w:val="24"/>
          <w:szCs w:val="24"/>
        </w:rPr>
        <w:t>Servo.frente</w:t>
      </w:r>
      <w:proofErr w:type="spellEnd"/>
      <w:r w:rsidR="0068627D" w:rsidRPr="00B92D97">
        <w:rPr>
          <w:rFonts w:ascii="Times New Roman" w:hAnsi="Times New Roman" w:cs="Times New Roman"/>
          <w:i/>
          <w:sz w:val="24"/>
          <w:szCs w:val="24"/>
        </w:rPr>
        <w:t>);</w:t>
      </w:r>
    </w:p>
    <w:p w14:paraId="5D336351" w14:textId="38FD9ABE" w:rsidR="0068627D" w:rsidRPr="00B92D97" w:rsidRDefault="002E7C9A" w:rsidP="0068627D">
      <w:pPr>
        <w:spacing w:after="30"/>
        <w:ind w:left="1440"/>
        <w:jc w:val="both"/>
        <w:rPr>
          <w:rFonts w:ascii="Times New Roman" w:hAnsi="Times New Roman" w:cs="Times New Roman"/>
          <w:i/>
          <w:sz w:val="24"/>
          <w:szCs w:val="24"/>
        </w:rPr>
      </w:pPr>
      <w:proofErr w:type="spellStart"/>
      <w:r>
        <w:rPr>
          <w:rFonts w:ascii="Times New Roman" w:hAnsi="Times New Roman" w:cs="Times New Roman"/>
          <w:i/>
          <w:sz w:val="24"/>
          <w:szCs w:val="24"/>
        </w:rPr>
        <w:t>servoE.escreverMicro</w:t>
      </w:r>
      <w:r w:rsidR="0068627D" w:rsidRPr="00B92D97">
        <w:rPr>
          <w:rFonts w:ascii="Times New Roman" w:hAnsi="Times New Roman" w:cs="Times New Roman"/>
          <w:i/>
          <w:sz w:val="24"/>
          <w:szCs w:val="24"/>
        </w:rPr>
        <w:t>s</w:t>
      </w:r>
      <w:proofErr w:type="spellEnd"/>
      <w:r w:rsidR="0068627D" w:rsidRPr="00B92D97">
        <w:rPr>
          <w:rFonts w:ascii="Times New Roman" w:hAnsi="Times New Roman" w:cs="Times New Roman"/>
          <w:i/>
          <w:sz w:val="24"/>
          <w:szCs w:val="24"/>
        </w:rPr>
        <w:t>(</w:t>
      </w:r>
      <w:proofErr w:type="spellStart"/>
      <w:r w:rsidR="0068627D" w:rsidRPr="00B92D97">
        <w:rPr>
          <w:rFonts w:ascii="Times New Roman" w:hAnsi="Times New Roman" w:cs="Times New Roman"/>
          <w:i/>
          <w:sz w:val="24"/>
          <w:szCs w:val="24"/>
        </w:rPr>
        <w:t>Servo.frente</w:t>
      </w:r>
      <w:proofErr w:type="spellEnd"/>
      <w:r w:rsidR="0068627D" w:rsidRPr="00B92D97">
        <w:rPr>
          <w:rFonts w:ascii="Times New Roman" w:hAnsi="Times New Roman" w:cs="Times New Roman"/>
          <w:i/>
          <w:sz w:val="24"/>
          <w:szCs w:val="24"/>
        </w:rPr>
        <w:t>);</w:t>
      </w:r>
    </w:p>
    <w:p w14:paraId="17760F9E" w14:textId="77777777" w:rsidR="0068627D" w:rsidRDefault="0068627D" w:rsidP="0068627D">
      <w:pPr>
        <w:spacing w:after="30"/>
        <w:ind w:firstLine="720"/>
        <w:jc w:val="both"/>
        <w:rPr>
          <w:rFonts w:ascii="Times New Roman" w:hAnsi="Times New Roman" w:cs="Times New Roman"/>
          <w:i/>
          <w:sz w:val="24"/>
          <w:szCs w:val="24"/>
        </w:rPr>
      </w:pPr>
    </w:p>
    <w:p w14:paraId="2741D72C" w14:textId="4CB6C75C"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Esses l</w:t>
      </w:r>
      <w:r w:rsidR="002E7C9A">
        <w:rPr>
          <w:rFonts w:ascii="Times New Roman" w:hAnsi="Times New Roman" w:cs="Times New Roman"/>
          <w:sz w:val="24"/>
          <w:szCs w:val="24"/>
        </w:rPr>
        <w:t>inhas envia</w:t>
      </w:r>
      <w:r>
        <w:rPr>
          <w:rFonts w:ascii="Times New Roman" w:hAnsi="Times New Roman" w:cs="Times New Roman"/>
          <w:sz w:val="24"/>
          <w:szCs w:val="24"/>
        </w:rPr>
        <w:t xml:space="preserve">m pulsos para os motores para que ambos rodem para o mesmo lado, utilizando a constante </w:t>
      </w:r>
      <w:proofErr w:type="spellStart"/>
      <w:r>
        <w:rPr>
          <w:rFonts w:ascii="Times New Roman" w:hAnsi="Times New Roman" w:cs="Times New Roman"/>
          <w:i/>
          <w:sz w:val="24"/>
          <w:szCs w:val="24"/>
        </w:rPr>
        <w:t>Servo.frente</w:t>
      </w:r>
      <w:proofErr w:type="spellEnd"/>
      <w:r>
        <w:rPr>
          <w:rFonts w:ascii="Times New Roman" w:hAnsi="Times New Roman" w:cs="Times New Roman"/>
          <w:sz w:val="24"/>
          <w:szCs w:val="24"/>
        </w:rPr>
        <w:t xml:space="preserve">, cujo valor é 1700. Ou seja, seu robô continuará em frente até que encontre algo. Caso seus motores estejam rodando um para cada lado, troque a constante do que estiver rodando para trás por </w:t>
      </w:r>
      <w:proofErr w:type="spellStart"/>
      <w:r>
        <w:rPr>
          <w:rFonts w:ascii="Times New Roman" w:hAnsi="Times New Roman" w:cs="Times New Roman"/>
          <w:i/>
          <w:sz w:val="24"/>
          <w:szCs w:val="24"/>
        </w:rPr>
        <w:t>Servo.tras</w:t>
      </w:r>
      <w:proofErr w:type="spellEnd"/>
      <w:r>
        <w:rPr>
          <w:rFonts w:ascii="Times New Roman" w:hAnsi="Times New Roman" w:cs="Times New Roman"/>
          <w:sz w:val="24"/>
          <w:szCs w:val="24"/>
        </w:rPr>
        <w:t xml:space="preserve">, cujo valor é 1300. Lembre-se de alterar também o valor da constante deste motor fora do loop </w:t>
      </w:r>
      <w:r w:rsidRPr="002E7C9A">
        <w:rPr>
          <w:rFonts w:ascii="Times New Roman" w:hAnsi="Times New Roman" w:cs="Times New Roman"/>
          <w:i/>
          <w:sz w:val="24"/>
          <w:szCs w:val="24"/>
        </w:rPr>
        <w:t>enquanto</w:t>
      </w:r>
      <w:r>
        <w:rPr>
          <w:rFonts w:ascii="Times New Roman" w:hAnsi="Times New Roman" w:cs="Times New Roman"/>
          <w:sz w:val="24"/>
          <w:szCs w:val="24"/>
        </w:rPr>
        <w:t>, caso necessário. Fora do loop</w:t>
      </w:r>
      <w:r w:rsidR="002E7C9A">
        <w:rPr>
          <w:rFonts w:ascii="Times New Roman" w:hAnsi="Times New Roman" w:cs="Times New Roman"/>
          <w:sz w:val="24"/>
          <w:szCs w:val="24"/>
        </w:rPr>
        <w:t>,</w:t>
      </w:r>
      <w:r>
        <w:rPr>
          <w:rFonts w:ascii="Times New Roman" w:hAnsi="Times New Roman" w:cs="Times New Roman"/>
          <w:sz w:val="24"/>
          <w:szCs w:val="24"/>
        </w:rPr>
        <w:t xml:space="preserve"> temos duas linhas que invertem a rotação de um dos motores, para que o robô vire e uma chamada ao método </w:t>
      </w:r>
      <w:r w:rsidRPr="002E7C9A">
        <w:rPr>
          <w:rFonts w:ascii="Times New Roman" w:hAnsi="Times New Roman" w:cs="Times New Roman"/>
          <w:i/>
          <w:sz w:val="24"/>
          <w:szCs w:val="24"/>
        </w:rPr>
        <w:t>esperar</w:t>
      </w:r>
      <w:r>
        <w:rPr>
          <w:rFonts w:ascii="Times New Roman" w:hAnsi="Times New Roman" w:cs="Times New Roman"/>
          <w:sz w:val="24"/>
          <w:szCs w:val="24"/>
        </w:rPr>
        <w:t>, para deixarmos que esse complete uma curva de 90°, aproximadamente.</w:t>
      </w:r>
    </w:p>
    <w:p w14:paraId="23E8845C" w14:textId="77777777" w:rsidR="0068627D" w:rsidRDefault="0068627D" w:rsidP="0068627D">
      <w:pPr>
        <w:spacing w:after="30"/>
        <w:ind w:firstLine="720"/>
        <w:jc w:val="both"/>
        <w:rPr>
          <w:rFonts w:ascii="Times New Roman" w:hAnsi="Times New Roman" w:cs="Times New Roman"/>
          <w:sz w:val="24"/>
          <w:szCs w:val="24"/>
        </w:rPr>
      </w:pPr>
    </w:p>
    <w:p w14:paraId="2A2A7AF1" w14:textId="05512F82" w:rsidR="0068627D" w:rsidRPr="002A1CAD" w:rsidRDefault="002E7C9A" w:rsidP="0068627D">
      <w:pPr>
        <w:spacing w:after="30"/>
        <w:ind w:left="720"/>
        <w:jc w:val="both"/>
        <w:rPr>
          <w:rFonts w:ascii="Times New Roman" w:hAnsi="Times New Roman" w:cs="Times New Roman"/>
          <w:i/>
          <w:sz w:val="24"/>
          <w:szCs w:val="24"/>
        </w:rPr>
      </w:pPr>
      <w:proofErr w:type="spellStart"/>
      <w:r>
        <w:rPr>
          <w:rFonts w:ascii="Times New Roman" w:hAnsi="Times New Roman" w:cs="Times New Roman"/>
          <w:i/>
          <w:sz w:val="24"/>
          <w:szCs w:val="24"/>
        </w:rPr>
        <w:t>servoD.escreverMicro</w:t>
      </w:r>
      <w:r w:rsidR="0068627D" w:rsidRPr="002A1CAD">
        <w:rPr>
          <w:rFonts w:ascii="Times New Roman" w:hAnsi="Times New Roman" w:cs="Times New Roman"/>
          <w:i/>
          <w:sz w:val="24"/>
          <w:szCs w:val="24"/>
        </w:rPr>
        <w:t>s</w:t>
      </w:r>
      <w:proofErr w:type="spellEnd"/>
      <w:r w:rsidR="0068627D" w:rsidRPr="002A1CAD">
        <w:rPr>
          <w:rFonts w:ascii="Times New Roman" w:hAnsi="Times New Roman" w:cs="Times New Roman"/>
          <w:i/>
          <w:sz w:val="24"/>
          <w:szCs w:val="24"/>
        </w:rPr>
        <w:t>(</w:t>
      </w:r>
      <w:proofErr w:type="spellStart"/>
      <w:r w:rsidR="0068627D" w:rsidRPr="002A1CAD">
        <w:rPr>
          <w:rFonts w:ascii="Times New Roman" w:hAnsi="Times New Roman" w:cs="Times New Roman"/>
          <w:i/>
          <w:sz w:val="24"/>
          <w:szCs w:val="24"/>
        </w:rPr>
        <w:t>Servo.frente</w:t>
      </w:r>
      <w:proofErr w:type="spellEnd"/>
      <w:r w:rsidR="0068627D" w:rsidRPr="002A1CAD">
        <w:rPr>
          <w:rFonts w:ascii="Times New Roman" w:hAnsi="Times New Roman" w:cs="Times New Roman"/>
          <w:i/>
          <w:sz w:val="24"/>
          <w:szCs w:val="24"/>
        </w:rPr>
        <w:t>);</w:t>
      </w:r>
    </w:p>
    <w:p w14:paraId="3ABB27E6" w14:textId="5F740D3C" w:rsidR="0068627D" w:rsidRPr="002A1CAD" w:rsidRDefault="002E7C9A" w:rsidP="0068627D">
      <w:pPr>
        <w:spacing w:after="30"/>
        <w:ind w:left="720"/>
        <w:jc w:val="both"/>
        <w:rPr>
          <w:rFonts w:ascii="Times New Roman" w:hAnsi="Times New Roman" w:cs="Times New Roman"/>
          <w:i/>
          <w:sz w:val="24"/>
          <w:szCs w:val="24"/>
        </w:rPr>
      </w:pPr>
      <w:proofErr w:type="spellStart"/>
      <w:r>
        <w:rPr>
          <w:rFonts w:ascii="Times New Roman" w:hAnsi="Times New Roman" w:cs="Times New Roman"/>
          <w:i/>
          <w:sz w:val="24"/>
          <w:szCs w:val="24"/>
        </w:rPr>
        <w:t>servoE.escreverMicro</w:t>
      </w:r>
      <w:r w:rsidR="0068627D" w:rsidRPr="002A1CAD">
        <w:rPr>
          <w:rFonts w:ascii="Times New Roman" w:hAnsi="Times New Roman" w:cs="Times New Roman"/>
          <w:i/>
          <w:sz w:val="24"/>
          <w:szCs w:val="24"/>
        </w:rPr>
        <w:t>s</w:t>
      </w:r>
      <w:proofErr w:type="spellEnd"/>
      <w:r w:rsidR="0068627D" w:rsidRPr="002A1CAD">
        <w:rPr>
          <w:rFonts w:ascii="Times New Roman" w:hAnsi="Times New Roman" w:cs="Times New Roman"/>
          <w:i/>
          <w:sz w:val="24"/>
          <w:szCs w:val="24"/>
        </w:rPr>
        <w:t>(</w:t>
      </w:r>
      <w:proofErr w:type="spellStart"/>
      <w:r w:rsidR="0068627D" w:rsidRPr="002A1CAD">
        <w:rPr>
          <w:rFonts w:ascii="Times New Roman" w:hAnsi="Times New Roman" w:cs="Times New Roman"/>
          <w:i/>
          <w:sz w:val="24"/>
          <w:szCs w:val="24"/>
        </w:rPr>
        <w:t>Servo.tras</w:t>
      </w:r>
      <w:proofErr w:type="spellEnd"/>
      <w:r w:rsidR="0068627D" w:rsidRPr="002A1CAD">
        <w:rPr>
          <w:rFonts w:ascii="Times New Roman" w:hAnsi="Times New Roman" w:cs="Times New Roman"/>
          <w:i/>
          <w:sz w:val="24"/>
          <w:szCs w:val="24"/>
        </w:rPr>
        <w:t>);</w:t>
      </w:r>
    </w:p>
    <w:p w14:paraId="38F66CCF" w14:textId="77777777" w:rsidR="0068627D" w:rsidRDefault="0068627D" w:rsidP="0068627D">
      <w:pPr>
        <w:spacing w:after="30"/>
        <w:ind w:left="720"/>
        <w:jc w:val="both"/>
        <w:rPr>
          <w:rFonts w:ascii="Times New Roman" w:hAnsi="Times New Roman" w:cs="Times New Roman"/>
          <w:i/>
          <w:sz w:val="24"/>
          <w:szCs w:val="24"/>
        </w:rPr>
      </w:pPr>
      <w:proofErr w:type="gramStart"/>
      <w:r w:rsidRPr="002A1CAD">
        <w:rPr>
          <w:rFonts w:ascii="Times New Roman" w:hAnsi="Times New Roman" w:cs="Times New Roman"/>
          <w:i/>
          <w:sz w:val="24"/>
          <w:szCs w:val="24"/>
        </w:rPr>
        <w:t>esperar(</w:t>
      </w:r>
      <w:proofErr w:type="gramEnd"/>
      <w:r w:rsidRPr="002A1CAD">
        <w:rPr>
          <w:rFonts w:ascii="Times New Roman" w:hAnsi="Times New Roman" w:cs="Times New Roman"/>
          <w:i/>
          <w:sz w:val="24"/>
          <w:szCs w:val="24"/>
        </w:rPr>
        <w:t xml:space="preserve">3000); </w:t>
      </w:r>
    </w:p>
    <w:p w14:paraId="60B91B43" w14:textId="544F0DDB" w:rsidR="0068627D" w:rsidRDefault="0068627D" w:rsidP="0050454B">
      <w:pPr>
        <w:spacing w:after="30"/>
        <w:jc w:val="both"/>
        <w:rPr>
          <w:rFonts w:ascii="Times New Roman" w:hAnsi="Times New Roman" w:cs="Times New Roman"/>
          <w:i/>
          <w:sz w:val="24"/>
          <w:szCs w:val="24"/>
        </w:rPr>
      </w:pPr>
    </w:p>
    <w:p w14:paraId="3857BFEB"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lastRenderedPageBreak/>
        <w:t>Podem ser necessários ajustes no tempo de espera de acordo com a velocidade do seu motor, diâmetro da roda ou comprimento da esteira. Caso seu robô esteja virando menos que 90°, aumente o tempo de espera, caso esteja virando mais, diminua.</w:t>
      </w:r>
    </w:p>
    <w:p w14:paraId="0B62E087" w14:textId="77777777" w:rsidR="0050454B" w:rsidRDefault="0050454B" w:rsidP="0068627D">
      <w:pPr>
        <w:spacing w:after="30"/>
        <w:jc w:val="both"/>
        <w:rPr>
          <w:rFonts w:ascii="Times New Roman" w:hAnsi="Times New Roman" w:cs="Times New Roman"/>
          <w:sz w:val="24"/>
          <w:szCs w:val="24"/>
        </w:rPr>
      </w:pPr>
    </w:p>
    <w:p w14:paraId="6B4C436D" w14:textId="77777777" w:rsidR="0050454B" w:rsidRDefault="0050454B" w:rsidP="0068627D">
      <w:pPr>
        <w:spacing w:after="30"/>
        <w:jc w:val="both"/>
        <w:rPr>
          <w:rFonts w:ascii="Times New Roman" w:hAnsi="Times New Roman" w:cs="Times New Roman"/>
          <w:sz w:val="24"/>
          <w:szCs w:val="24"/>
        </w:rPr>
      </w:pPr>
    </w:p>
    <w:p w14:paraId="220D8368" w14:textId="77777777" w:rsidR="0068627D" w:rsidRDefault="0068627D" w:rsidP="0050454B">
      <w:pPr>
        <w:spacing w:after="30"/>
        <w:jc w:val="both"/>
        <w:rPr>
          <w:rFonts w:ascii="Times New Roman" w:hAnsi="Times New Roman" w:cs="Times New Roman"/>
          <w:sz w:val="24"/>
          <w:szCs w:val="24"/>
        </w:rPr>
      </w:pPr>
    </w:p>
    <w:p w14:paraId="6EAA3682" w14:textId="77777777" w:rsidR="0050454B" w:rsidRPr="0050454B" w:rsidRDefault="0050454B" w:rsidP="0050454B">
      <w:pPr>
        <w:pStyle w:val="PargrafodaLista"/>
        <w:numPr>
          <w:ilvl w:val="0"/>
          <w:numId w:val="41"/>
        </w:numPr>
        <w:rPr>
          <w:rFonts w:ascii="Times New Roman" w:eastAsia="Times New Roman" w:hAnsi="Times New Roman" w:cs="Times New Roman"/>
          <w:b/>
          <w:bCs/>
          <w:vanish/>
          <w:sz w:val="32"/>
          <w:szCs w:val="32"/>
        </w:rPr>
      </w:pPr>
    </w:p>
    <w:p w14:paraId="1C83C72E" w14:textId="77777777" w:rsidR="0050454B" w:rsidRPr="0050454B" w:rsidRDefault="0050454B" w:rsidP="0050454B">
      <w:pPr>
        <w:pStyle w:val="PargrafodaLista"/>
        <w:numPr>
          <w:ilvl w:val="0"/>
          <w:numId w:val="41"/>
        </w:numPr>
        <w:rPr>
          <w:rFonts w:ascii="Times New Roman" w:eastAsia="Times New Roman" w:hAnsi="Times New Roman" w:cs="Times New Roman"/>
          <w:b/>
          <w:bCs/>
          <w:vanish/>
          <w:sz w:val="32"/>
          <w:szCs w:val="32"/>
        </w:rPr>
      </w:pPr>
    </w:p>
    <w:p w14:paraId="02CDBB77" w14:textId="77777777" w:rsidR="0050454B" w:rsidRPr="0050454B" w:rsidRDefault="0050454B" w:rsidP="0050454B">
      <w:pPr>
        <w:pStyle w:val="PargrafodaLista"/>
        <w:numPr>
          <w:ilvl w:val="0"/>
          <w:numId w:val="41"/>
        </w:numPr>
        <w:rPr>
          <w:rFonts w:ascii="Times New Roman" w:eastAsia="Times New Roman" w:hAnsi="Times New Roman" w:cs="Times New Roman"/>
          <w:b/>
          <w:bCs/>
          <w:vanish/>
          <w:sz w:val="32"/>
          <w:szCs w:val="32"/>
        </w:rPr>
      </w:pPr>
    </w:p>
    <w:p w14:paraId="16516B99" w14:textId="77777777" w:rsidR="0050454B" w:rsidRPr="0050454B" w:rsidRDefault="0050454B" w:rsidP="0050454B">
      <w:pPr>
        <w:pStyle w:val="PargrafodaLista"/>
        <w:numPr>
          <w:ilvl w:val="1"/>
          <w:numId w:val="41"/>
        </w:numPr>
        <w:rPr>
          <w:rFonts w:ascii="Times New Roman" w:eastAsia="Times New Roman" w:hAnsi="Times New Roman" w:cs="Times New Roman"/>
          <w:b/>
          <w:bCs/>
          <w:vanish/>
          <w:sz w:val="32"/>
          <w:szCs w:val="32"/>
        </w:rPr>
      </w:pPr>
    </w:p>
    <w:p w14:paraId="3A8FF191" w14:textId="77777777" w:rsidR="0050454B" w:rsidRPr="0050454B" w:rsidRDefault="0050454B" w:rsidP="0050454B">
      <w:pPr>
        <w:pStyle w:val="PargrafodaLista"/>
        <w:numPr>
          <w:ilvl w:val="1"/>
          <w:numId w:val="41"/>
        </w:numPr>
        <w:rPr>
          <w:rFonts w:ascii="Times New Roman" w:eastAsia="Times New Roman" w:hAnsi="Times New Roman" w:cs="Times New Roman"/>
          <w:b/>
          <w:bCs/>
          <w:vanish/>
          <w:sz w:val="32"/>
          <w:szCs w:val="32"/>
        </w:rPr>
      </w:pPr>
    </w:p>
    <w:p w14:paraId="2651E55F" w14:textId="77777777" w:rsidR="0050454B" w:rsidRPr="0050454B" w:rsidRDefault="0050454B" w:rsidP="0050454B">
      <w:pPr>
        <w:pStyle w:val="PargrafodaLista"/>
        <w:numPr>
          <w:ilvl w:val="1"/>
          <w:numId w:val="41"/>
        </w:numPr>
        <w:rPr>
          <w:rFonts w:ascii="Times New Roman" w:eastAsia="Times New Roman" w:hAnsi="Times New Roman" w:cs="Times New Roman"/>
          <w:b/>
          <w:bCs/>
          <w:vanish/>
          <w:sz w:val="32"/>
          <w:szCs w:val="32"/>
        </w:rPr>
      </w:pPr>
    </w:p>
    <w:p w14:paraId="5C2C4C10" w14:textId="77777777" w:rsidR="0050454B" w:rsidRPr="0050454B" w:rsidRDefault="0050454B" w:rsidP="0050454B">
      <w:pPr>
        <w:pStyle w:val="PargrafodaLista"/>
        <w:numPr>
          <w:ilvl w:val="1"/>
          <w:numId w:val="41"/>
        </w:numPr>
        <w:rPr>
          <w:rFonts w:ascii="Times New Roman" w:eastAsia="Times New Roman" w:hAnsi="Times New Roman" w:cs="Times New Roman"/>
          <w:b/>
          <w:bCs/>
          <w:vanish/>
          <w:sz w:val="32"/>
          <w:szCs w:val="32"/>
        </w:rPr>
      </w:pPr>
    </w:p>
    <w:p w14:paraId="7A7D20DF" w14:textId="77777777" w:rsidR="0050454B" w:rsidRPr="0050454B" w:rsidRDefault="0050454B" w:rsidP="0050454B">
      <w:pPr>
        <w:pStyle w:val="PargrafodaLista"/>
        <w:numPr>
          <w:ilvl w:val="1"/>
          <w:numId w:val="41"/>
        </w:numPr>
        <w:rPr>
          <w:rFonts w:ascii="Times New Roman" w:eastAsia="Times New Roman" w:hAnsi="Times New Roman" w:cs="Times New Roman"/>
          <w:b/>
          <w:bCs/>
          <w:vanish/>
          <w:sz w:val="32"/>
          <w:szCs w:val="32"/>
        </w:rPr>
      </w:pPr>
    </w:p>
    <w:p w14:paraId="497EA813" w14:textId="77777777" w:rsidR="0050454B" w:rsidRPr="0050454B" w:rsidRDefault="0050454B" w:rsidP="0050454B">
      <w:pPr>
        <w:pStyle w:val="PargrafodaLista"/>
        <w:numPr>
          <w:ilvl w:val="1"/>
          <w:numId w:val="41"/>
        </w:numPr>
        <w:rPr>
          <w:rFonts w:ascii="Times New Roman" w:eastAsia="Times New Roman" w:hAnsi="Times New Roman" w:cs="Times New Roman"/>
          <w:b/>
          <w:bCs/>
          <w:vanish/>
          <w:sz w:val="32"/>
          <w:szCs w:val="32"/>
        </w:rPr>
      </w:pPr>
    </w:p>
    <w:p w14:paraId="540D6DD2" w14:textId="77777777" w:rsidR="0050454B" w:rsidRPr="0050454B" w:rsidRDefault="0050454B" w:rsidP="0050454B">
      <w:pPr>
        <w:pStyle w:val="PargrafodaLista"/>
        <w:numPr>
          <w:ilvl w:val="1"/>
          <w:numId w:val="41"/>
        </w:numPr>
        <w:rPr>
          <w:rFonts w:ascii="Times New Roman" w:eastAsia="Times New Roman" w:hAnsi="Times New Roman" w:cs="Times New Roman"/>
          <w:b/>
          <w:bCs/>
          <w:vanish/>
          <w:sz w:val="32"/>
          <w:szCs w:val="32"/>
        </w:rPr>
      </w:pPr>
    </w:p>
    <w:p w14:paraId="2DD07D75" w14:textId="1B02C35C" w:rsidR="0050454B" w:rsidRPr="0050454B" w:rsidRDefault="0050454B" w:rsidP="0050454B">
      <w:pPr>
        <w:pStyle w:val="PargrafodaLista"/>
        <w:numPr>
          <w:ilvl w:val="1"/>
          <w:numId w:val="41"/>
        </w:numPr>
        <w:ind w:left="1134" w:hanging="566"/>
        <w:rPr>
          <w:rFonts w:ascii="Times New Roman" w:hAnsi="Times New Roman" w:cs="Times New Roman"/>
          <w:b/>
          <w:sz w:val="32"/>
          <w:szCs w:val="32"/>
        </w:rPr>
      </w:pPr>
      <w:r w:rsidRPr="0050454B">
        <w:rPr>
          <w:rFonts w:ascii="Times New Roman" w:eastAsia="Times New Roman" w:hAnsi="Times New Roman" w:cs="Times New Roman"/>
          <w:b/>
          <w:bCs/>
          <w:sz w:val="32"/>
          <w:szCs w:val="32"/>
        </w:rPr>
        <w:t>Carrinh</w:t>
      </w:r>
      <w:r>
        <w:rPr>
          <w:rFonts w:ascii="Times New Roman" w:eastAsia="Times New Roman" w:hAnsi="Times New Roman" w:cs="Times New Roman"/>
          <w:b/>
          <w:bCs/>
          <w:sz w:val="32"/>
          <w:szCs w:val="32"/>
        </w:rPr>
        <w:t>o utilizando L293D e motores CC</w:t>
      </w:r>
    </w:p>
    <w:p w14:paraId="67F3D84A" w14:textId="77777777" w:rsidR="0050454B" w:rsidRPr="0050454B" w:rsidRDefault="0050454B" w:rsidP="0050454B">
      <w:pPr>
        <w:rPr>
          <w:rFonts w:ascii="Times New Roman" w:hAnsi="Times New Roman" w:cs="Times New Roman"/>
          <w:b/>
          <w:sz w:val="32"/>
          <w:szCs w:val="32"/>
        </w:rPr>
      </w:pPr>
    </w:p>
    <w:p w14:paraId="3269B730" w14:textId="52C12BE7" w:rsidR="0050454B" w:rsidRDefault="0050454B" w:rsidP="0050454B">
      <w:pPr>
        <w:jc w:val="both"/>
        <w:rPr>
          <w:rFonts w:ascii="Times New Roman" w:hAnsi="Times New Roman" w:cs="Times New Roman"/>
          <w:sz w:val="24"/>
          <w:szCs w:val="24"/>
        </w:rPr>
      </w:pPr>
      <w:r>
        <w:rPr>
          <w:rFonts w:ascii="Times New Roman" w:hAnsi="Times New Roman" w:cs="Times New Roman"/>
          <w:b/>
          <w:sz w:val="32"/>
          <w:szCs w:val="32"/>
        </w:rPr>
        <w:tab/>
      </w:r>
      <w:r>
        <w:rPr>
          <w:rFonts w:ascii="Times New Roman" w:eastAsia="Times New Roman" w:hAnsi="Times New Roman" w:cs="Times New Roman"/>
          <w:sz w:val="24"/>
          <w:szCs w:val="24"/>
        </w:rPr>
        <w:t xml:space="preserve">Nesse projeto, aprenderemos a dar comandos básicos a um par de motores CC utilizando uma ponte H dupla, no caso o L293D, com o arduino. Aconselhamos o uso de uma base para acoplar o par de motores, podendo ser uma base feita em 3D, chapa de metal com fita adesiva, compensado de madeira, etc. O limite é a criatividade!!! Caso você possua outro modelo de ponte H, você pode verificar a </w:t>
      </w:r>
      <w:proofErr w:type="spellStart"/>
      <w:r>
        <w:rPr>
          <w:rFonts w:ascii="Times New Roman" w:eastAsia="Times New Roman" w:hAnsi="Times New Roman" w:cs="Times New Roman"/>
          <w:sz w:val="24"/>
          <w:szCs w:val="24"/>
        </w:rPr>
        <w:t>pinagem</w:t>
      </w:r>
      <w:proofErr w:type="spellEnd"/>
      <w:r>
        <w:rPr>
          <w:rFonts w:ascii="Times New Roman" w:eastAsia="Times New Roman" w:hAnsi="Times New Roman" w:cs="Times New Roman"/>
          <w:sz w:val="24"/>
          <w:szCs w:val="24"/>
        </w:rPr>
        <w:t xml:space="preserve"> (pode ser encontrada no </w:t>
      </w:r>
      <w:proofErr w:type="spellStart"/>
      <w:r>
        <w:rPr>
          <w:rFonts w:ascii="Times New Roman" w:eastAsia="Times New Roman" w:hAnsi="Times New Roman" w:cs="Times New Roman"/>
          <w:sz w:val="24"/>
          <w:szCs w:val="24"/>
        </w:rPr>
        <w:t>datasheet</w:t>
      </w:r>
      <w:proofErr w:type="spellEnd"/>
      <w:r>
        <w:rPr>
          <w:rFonts w:ascii="Times New Roman" w:eastAsia="Times New Roman" w:hAnsi="Times New Roman" w:cs="Times New Roman"/>
          <w:sz w:val="24"/>
          <w:szCs w:val="24"/>
        </w:rPr>
        <w:t xml:space="preserve"> do componente, que é feito pela sua fabricante) do componente e seguir o mesmo princípio que será explanado no capítulo.</w:t>
      </w:r>
    </w:p>
    <w:p w14:paraId="1CA5836F"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motores CC</w:t>
      </w:r>
    </w:p>
    <w:p w14:paraId="14AFE862"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 para acoplar os motores (opcional)</w:t>
      </w:r>
    </w:p>
    <w:p w14:paraId="3B72ADC6"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Protoboard</w:t>
      </w:r>
      <w:proofErr w:type="spellEnd"/>
    </w:p>
    <w:p w14:paraId="39816B48"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Rodas para os motores</w:t>
      </w:r>
    </w:p>
    <w:p w14:paraId="34FD87A4"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Ponte H dupla L293D</w:t>
      </w:r>
    </w:p>
    <w:p w14:paraId="7D497A49"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Alimentação</w:t>
      </w:r>
    </w:p>
    <w:p w14:paraId="06E54F50" w14:textId="77777777" w:rsidR="0050454B" w:rsidRDefault="0050454B" w:rsidP="0050454B">
      <w:pPr>
        <w:pStyle w:val="PargrafodaLista"/>
        <w:numPr>
          <w:ilvl w:val="0"/>
          <w:numId w:val="130"/>
        </w:numPr>
        <w:spacing w:line="256"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Arduino (usaremos o nano no tutorial, mas isso é opcional!) </w:t>
      </w:r>
    </w:p>
    <w:p w14:paraId="26206F3B" w14:textId="77777777" w:rsidR="0050454B" w:rsidRDefault="0050454B" w:rsidP="0050454B">
      <w:pPr>
        <w:jc w:val="both"/>
        <w:rPr>
          <w:rFonts w:ascii="Times New Roman" w:hAnsi="Times New Roman" w:cs="Times New Roman"/>
          <w:sz w:val="24"/>
          <w:szCs w:val="24"/>
        </w:rPr>
      </w:pPr>
    </w:p>
    <w:p w14:paraId="4557E2A1" w14:textId="77777777" w:rsidR="0050454B" w:rsidRDefault="0050454B" w:rsidP="0050454B">
      <w:pPr>
        <w:spacing w:after="30"/>
        <w:jc w:val="both"/>
        <w:rPr>
          <w:rFonts w:ascii="Times New Roman" w:hAnsi="Times New Roman" w:cs="Times New Roman"/>
          <w:b/>
          <w:color w:val="000000"/>
          <w:sz w:val="28"/>
          <w:szCs w:val="28"/>
          <w:u w:val="single"/>
        </w:rPr>
      </w:pPr>
      <w:r>
        <w:rPr>
          <w:rFonts w:ascii="Times New Roman" w:eastAsia="Times New Roman" w:hAnsi="Times New Roman" w:cs="Times New Roman"/>
          <w:b/>
          <w:bCs/>
          <w:color w:val="000000" w:themeColor="text1"/>
          <w:sz w:val="28"/>
          <w:szCs w:val="28"/>
          <w:u w:val="single"/>
        </w:rPr>
        <w:t>Base caseira</w:t>
      </w:r>
    </w:p>
    <w:p w14:paraId="579E1D2B" w14:textId="77777777" w:rsidR="0050454B" w:rsidRDefault="0050454B" w:rsidP="0050454B">
      <w:pPr>
        <w:spacing w:after="30"/>
        <w:jc w:val="both"/>
        <w:rPr>
          <w:rFonts w:ascii="Times New Roman" w:hAnsi="Times New Roman" w:cs="Times New Roman"/>
          <w:b/>
          <w:color w:val="000000"/>
          <w:sz w:val="28"/>
          <w:szCs w:val="28"/>
          <w:u w:val="single"/>
        </w:rPr>
      </w:pPr>
    </w:p>
    <w:p w14:paraId="67D1DCED" w14:textId="77777777" w:rsidR="0050454B" w:rsidRDefault="0050454B" w:rsidP="0050454B">
      <w:pPr>
        <w:spacing w:after="30"/>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eastAsia="Times New Roman" w:hAnsi="Times New Roman" w:cs="Times New Roman"/>
          <w:color w:val="000000"/>
          <w:sz w:val="24"/>
          <w:szCs w:val="24"/>
        </w:rPr>
        <w:t>Não se preocupe, na falta de uma base, basta unir os dois motores CC utilizando fita adesiva e colocar algum suporte sobre eles, para suportar os componentes. Praticamente qualquer coisa pode funcionar como uma base - palitos de churrasco e chapas de metal são boas opções - então seja criativo! O que importa é que seu suporte seja eficiente.</w:t>
      </w:r>
    </w:p>
    <w:p w14:paraId="791555EC" w14:textId="77777777" w:rsidR="0050454B" w:rsidRDefault="0050454B" w:rsidP="0050454B">
      <w:pPr>
        <w:spacing w:after="30"/>
        <w:jc w:val="both"/>
        <w:rPr>
          <w:rFonts w:ascii="Times New Roman" w:hAnsi="Times New Roman" w:cs="Times New Roman"/>
          <w:color w:val="000000"/>
          <w:sz w:val="24"/>
          <w:szCs w:val="24"/>
        </w:rPr>
      </w:pPr>
    </w:p>
    <w:p w14:paraId="428E392B" w14:textId="77777777" w:rsidR="0050454B" w:rsidRDefault="0050454B" w:rsidP="0050454B">
      <w:pPr>
        <w:spacing w:after="30"/>
        <w:jc w:val="both"/>
        <w:rPr>
          <w:rFonts w:ascii="Times New Roman" w:hAnsi="Times New Roman" w:cs="Times New Roman"/>
          <w:b/>
          <w:color w:val="000000"/>
          <w:sz w:val="28"/>
          <w:szCs w:val="28"/>
          <w:u w:val="single"/>
        </w:rPr>
      </w:pPr>
      <w:r>
        <w:rPr>
          <w:rFonts w:ascii="Times New Roman" w:eastAsia="Times New Roman" w:hAnsi="Times New Roman" w:cs="Times New Roman"/>
          <w:b/>
          <w:bCs/>
          <w:color w:val="000000" w:themeColor="text1"/>
          <w:sz w:val="28"/>
          <w:szCs w:val="28"/>
          <w:u w:val="single"/>
        </w:rPr>
        <w:t>Montando o Hardware</w:t>
      </w:r>
    </w:p>
    <w:p w14:paraId="6533F8F7" w14:textId="77777777" w:rsidR="0050454B" w:rsidRDefault="0050454B" w:rsidP="0050454B">
      <w:pPr>
        <w:spacing w:after="30"/>
        <w:jc w:val="both"/>
        <w:rPr>
          <w:rFonts w:ascii="Times New Roman" w:hAnsi="Times New Roman" w:cs="Times New Roman"/>
          <w:color w:val="000000"/>
          <w:sz w:val="24"/>
          <w:szCs w:val="24"/>
        </w:rPr>
      </w:pPr>
    </w:p>
    <w:p w14:paraId="15E30D79" w14:textId="77777777" w:rsidR="0050454B" w:rsidRDefault="0050454B" w:rsidP="0050454B">
      <w:pPr>
        <w:pStyle w:val="NormalWeb"/>
        <w:shd w:val="clear" w:color="auto" w:fill="FFFFFF" w:themeFill="background1"/>
        <w:spacing w:before="0" w:beforeAutospacing="0" w:after="30" w:afterAutospacing="0"/>
        <w:rPr>
          <w:color w:val="000000"/>
        </w:rPr>
      </w:pPr>
      <w:r>
        <w:rPr>
          <w:color w:val="000000"/>
        </w:rPr>
        <w:tab/>
        <w:t>Com o Arduino desconectado, monte o circuito abaixo:</w:t>
      </w:r>
    </w:p>
    <w:p w14:paraId="4288AA75" w14:textId="07458B48" w:rsidR="0050454B" w:rsidRDefault="0050454B" w:rsidP="0050454B">
      <w:pPr>
        <w:spacing w:after="30"/>
        <w:jc w:val="both"/>
        <w:rPr>
          <w:rFonts w:ascii="Times New Roman" w:hAnsi="Times New Roman" w:cs="Times New Roman"/>
          <w:color w:val="000000"/>
          <w:sz w:val="24"/>
          <w:szCs w:val="24"/>
        </w:rPr>
      </w:pPr>
      <w:r>
        <w:rPr>
          <w:rFonts w:ascii="Times New Roman" w:hAnsi="Times New Roman" w:cs="Times New Roman"/>
          <w:noProof/>
          <w:color w:val="000000"/>
          <w:sz w:val="24"/>
          <w:szCs w:val="24"/>
          <w:lang w:eastAsia="pt-BR"/>
        </w:rPr>
        <w:lastRenderedPageBreak/>
        <w:drawing>
          <wp:inline distT="0" distB="0" distL="0" distR="0" wp14:anchorId="672266D9" wp14:editId="1B362566">
            <wp:extent cx="5386705" cy="4371975"/>
            <wp:effectExtent l="0" t="0" r="4445" b="9525"/>
            <wp:docPr id="79" name="Imagem 79" descr="Carrinho utilizando L293D e motores CC_b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rrinho utilizando L293D e motores CC_bb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86705" cy="4371975"/>
                    </a:xfrm>
                    <a:prstGeom prst="rect">
                      <a:avLst/>
                    </a:prstGeom>
                    <a:noFill/>
                    <a:ln>
                      <a:noFill/>
                    </a:ln>
                  </pic:spPr>
                </pic:pic>
              </a:graphicData>
            </a:graphic>
          </wp:inline>
        </w:drawing>
      </w:r>
    </w:p>
    <w:p w14:paraId="100019A2" w14:textId="77777777" w:rsidR="0050454B" w:rsidRDefault="0050454B" w:rsidP="0050454B">
      <w:pPr>
        <w:jc w:val="both"/>
        <w:rPr>
          <w:rFonts w:ascii="Times New Roman" w:hAnsi="Times New Roman" w:cs="Times New Roman"/>
          <w:sz w:val="24"/>
          <w:szCs w:val="24"/>
        </w:rPr>
      </w:pPr>
    </w:p>
    <w:p w14:paraId="6EE40822" w14:textId="77777777" w:rsidR="0050454B" w:rsidRDefault="0050454B" w:rsidP="0050454B">
      <w:pPr>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eastAsia="Times New Roman" w:hAnsi="Times New Roman" w:cs="Times New Roman"/>
          <w:b/>
          <w:bCs/>
          <w:sz w:val="24"/>
          <w:szCs w:val="24"/>
        </w:rPr>
        <w:t>Nota</w:t>
      </w:r>
      <w:r>
        <w:rPr>
          <w:rFonts w:ascii="Times New Roman" w:eastAsia="Times New Roman" w:hAnsi="Times New Roman" w:cs="Times New Roman"/>
          <w:b/>
          <w:bCs/>
          <w:sz w:val="24"/>
          <w:szCs w:val="24"/>
          <w:vertAlign w:val="subscript"/>
        </w:rPr>
        <w:t>1</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Monte o circuito com a fonte externa de energia desconectada, conectando-a apenas ao término.</w:t>
      </w:r>
    </w:p>
    <w:p w14:paraId="3D18E79A" w14:textId="77777777" w:rsidR="0050454B" w:rsidRDefault="0050454B" w:rsidP="0050454B">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eastAsia="Times New Roman" w:hAnsi="Times New Roman" w:cs="Times New Roman"/>
          <w:b/>
          <w:bCs/>
          <w:sz w:val="24"/>
          <w:szCs w:val="24"/>
        </w:rPr>
        <w:t>Nota</w:t>
      </w:r>
      <w:r>
        <w:rPr>
          <w:rFonts w:ascii="Times New Roman" w:eastAsia="Times New Roman" w:hAnsi="Times New Roman" w:cs="Times New Roman"/>
          <w:b/>
          <w:bCs/>
          <w:sz w:val="24"/>
          <w:szCs w:val="24"/>
          <w:vertAlign w:val="subscript"/>
        </w:rPr>
        <w:t>2</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Os motores não possuem polaridade definida, sendo sua inversão utilizada para mudar o sentido de rotação. (</w:t>
      </w:r>
      <w:proofErr w:type="gramStart"/>
      <w:r>
        <w:rPr>
          <w:rFonts w:ascii="Times New Roman" w:eastAsia="Times New Roman" w:hAnsi="Times New Roman" w:cs="Times New Roman"/>
          <w:sz w:val="24"/>
          <w:szCs w:val="24"/>
        </w:rPr>
        <w:t>sendo</w:t>
      </w:r>
      <w:proofErr w:type="gramEnd"/>
      <w:r>
        <w:rPr>
          <w:rFonts w:ascii="Times New Roman" w:eastAsia="Times New Roman" w:hAnsi="Times New Roman" w:cs="Times New Roman"/>
          <w:sz w:val="24"/>
          <w:szCs w:val="24"/>
        </w:rPr>
        <w:t xml:space="preserve"> que sua inversão apenas inverte o sentido de rotação.)</w:t>
      </w:r>
    </w:p>
    <w:p w14:paraId="7F79E478" w14:textId="77777777" w:rsidR="0050454B" w:rsidRDefault="0050454B" w:rsidP="0050454B">
      <w:pPr>
        <w:jc w:val="both"/>
        <w:rPr>
          <w:rFonts w:ascii="Times New Roman" w:hAnsi="Times New Roman" w:cs="Times New Roman"/>
          <w:sz w:val="24"/>
          <w:szCs w:val="24"/>
        </w:rPr>
      </w:pPr>
    </w:p>
    <w:p w14:paraId="023ED485" w14:textId="77777777" w:rsidR="0050454B" w:rsidRDefault="0050454B" w:rsidP="0050454B">
      <w:pPr>
        <w:pStyle w:val="NormalWeb"/>
        <w:shd w:val="clear" w:color="auto" w:fill="FFFFFF" w:themeFill="background1"/>
        <w:spacing w:before="0" w:beforeAutospacing="0" w:after="30" w:afterAutospacing="0"/>
        <w:jc w:val="both"/>
        <w:rPr>
          <w:b/>
          <w:color w:val="000000"/>
          <w:sz w:val="28"/>
          <w:szCs w:val="28"/>
          <w:u w:val="single"/>
        </w:rPr>
      </w:pPr>
      <w:r>
        <w:rPr>
          <w:b/>
          <w:bCs/>
          <w:color w:val="000000" w:themeColor="text1"/>
          <w:sz w:val="28"/>
          <w:szCs w:val="28"/>
          <w:u w:val="single"/>
        </w:rPr>
        <w:t>Analisando o Hardware</w:t>
      </w:r>
    </w:p>
    <w:p w14:paraId="3F6BAEC9" w14:textId="77777777" w:rsidR="0050454B" w:rsidRDefault="0050454B" w:rsidP="0050454B">
      <w:pPr>
        <w:jc w:val="both"/>
        <w:rPr>
          <w:rFonts w:ascii="Times New Roman" w:hAnsi="Times New Roman" w:cs="Times New Roman"/>
          <w:sz w:val="24"/>
          <w:szCs w:val="24"/>
        </w:rPr>
      </w:pPr>
    </w:p>
    <w:p w14:paraId="211D1EE7" w14:textId="77777777" w:rsidR="0050454B" w:rsidRDefault="0050454B" w:rsidP="0050454B">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eastAsia="Times New Roman" w:hAnsi="Times New Roman" w:cs="Times New Roman"/>
          <w:sz w:val="24"/>
          <w:szCs w:val="24"/>
        </w:rPr>
        <w:t>Neste hardware percebemos a mistura de dois projetos. Um é o regulador de tensão responsável por converter a voltagem de 9V que vem da bateria para 5V para alimentar os motores, pois o arduino nano é incapaz de alimentar os motores e eles operam na tensão de 5</w:t>
      </w:r>
      <w:proofErr w:type="gramStart"/>
      <w:r>
        <w:rPr>
          <w:rFonts w:ascii="Times New Roman" w:eastAsia="Times New Roman" w:hAnsi="Times New Roman" w:cs="Times New Roman"/>
          <w:sz w:val="24"/>
          <w:szCs w:val="24"/>
        </w:rPr>
        <w:t>V(</w:t>
      </w:r>
      <w:proofErr w:type="gramEnd"/>
      <w:r>
        <w:rPr>
          <w:rFonts w:ascii="Times New Roman" w:eastAsia="Times New Roman" w:hAnsi="Times New Roman" w:cs="Times New Roman"/>
          <w:sz w:val="24"/>
          <w:szCs w:val="24"/>
        </w:rPr>
        <w:t>Pode variar conforme o modelo do motor, confira o seu com seu vendedor). Outra parte do projeto é o L293D, uma ponte H dupla, para o controle dos motores CC a partir do Arduino. Esse é o esquema que será utilizado para fazermos as operações para movimentar o nosso pequeno robô.</w:t>
      </w:r>
    </w:p>
    <w:p w14:paraId="75375224" w14:textId="77777777" w:rsidR="0050454B" w:rsidRDefault="0050454B" w:rsidP="0050454B">
      <w:pPr>
        <w:jc w:val="both"/>
        <w:rPr>
          <w:rFonts w:ascii="Times New Roman" w:hAnsi="Times New Roman" w:cs="Times New Roman"/>
          <w:sz w:val="24"/>
          <w:szCs w:val="24"/>
        </w:rPr>
      </w:pPr>
    </w:p>
    <w:p w14:paraId="66572131" w14:textId="77777777" w:rsidR="0050454B" w:rsidRDefault="0050454B" w:rsidP="0050454B">
      <w:pPr>
        <w:pStyle w:val="NormalWeb"/>
        <w:shd w:val="clear" w:color="auto" w:fill="FFFFFF" w:themeFill="background1"/>
        <w:spacing w:before="0" w:beforeAutospacing="0" w:after="30" w:afterAutospacing="0"/>
        <w:jc w:val="both"/>
        <w:rPr>
          <w:ins w:id="152" w:author="Mateus Berardo de Souza Terra" w:date="2016-02-09T11:44:00Z"/>
          <w:b/>
          <w:sz w:val="28"/>
          <w:szCs w:val="28"/>
          <w:u w:val="single"/>
        </w:rPr>
      </w:pPr>
      <w:ins w:id="153" w:author="Mateus Berardo de Souza Terra" w:date="2016-02-09T11:44:00Z">
        <w:r>
          <w:rPr>
            <w:b/>
            <w:bCs/>
            <w:sz w:val="28"/>
            <w:szCs w:val="28"/>
            <w:u w:val="single"/>
          </w:rPr>
          <w:t>O Código</w:t>
        </w:r>
      </w:ins>
    </w:p>
    <w:p w14:paraId="37A14738" w14:textId="77777777" w:rsidR="0050454B" w:rsidRDefault="0050454B" w:rsidP="0050454B">
      <w:pPr>
        <w:pStyle w:val="NormalWeb"/>
        <w:shd w:val="clear" w:color="auto" w:fill="FFFFFF"/>
        <w:spacing w:before="0" w:beforeAutospacing="0" w:after="30" w:afterAutospacing="0"/>
        <w:ind w:firstLine="720"/>
        <w:jc w:val="both"/>
        <w:rPr>
          <w:color w:val="000000"/>
        </w:rPr>
      </w:pPr>
    </w:p>
    <w:p w14:paraId="4135F0D5" w14:textId="77777777" w:rsidR="0050454B" w:rsidRDefault="0050454B" w:rsidP="0050454B">
      <w:pPr>
        <w:pStyle w:val="NormalWeb"/>
        <w:shd w:val="clear" w:color="auto" w:fill="FFFFFF" w:themeFill="background1"/>
        <w:spacing w:after="30"/>
        <w:ind w:firstLine="720"/>
        <w:jc w:val="both"/>
        <w:rPr>
          <w:color w:val="000000"/>
        </w:rPr>
        <w:pPrChange w:id="154" w:author="Mateus Berardo de Souza Terra" w:date="2016-02-09T11:45:00Z">
          <w:pPr>
            <w:pStyle w:val="NormalWeb"/>
            <w:shd w:val="clear" w:color="auto" w:fill="FFFFFF"/>
            <w:jc w:val="both"/>
          </w:pPr>
        </w:pPrChange>
      </w:pPr>
      <w:ins w:id="155" w:author="Mateus Berardo de Souza Terra" w:date="2016-02-09T11:44:00Z">
        <w:r>
          <w:rPr>
            <w:color w:val="000000"/>
          </w:rPr>
          <w:t>Abra a IDE do Brino e digite o código abaixo ou baixe</w:t>
        </w:r>
      </w:ins>
      <w:r>
        <w:rPr>
          <w:color w:val="000000"/>
        </w:rPr>
        <w:t>-o</w:t>
      </w:r>
      <w:ins w:id="156" w:author="Mateus Berardo de Souza Terra" w:date="2016-02-09T11:44:00Z">
        <w:r>
          <w:rPr>
            <w:color w:val="000000"/>
          </w:rPr>
          <w:t xml:space="preserve"> da página do </w:t>
        </w:r>
      </w:ins>
      <w:proofErr w:type="spellStart"/>
      <w:r>
        <w:rPr>
          <w:color w:val="000000"/>
        </w:rPr>
        <w:t>G</w:t>
      </w:r>
      <w:ins w:id="157" w:author="Mateus Berardo de Souza Terra" w:date="2016-02-09T11:44:00Z">
        <w:r>
          <w:rPr>
            <w:color w:val="000000"/>
          </w:rPr>
          <w:t>ithub</w:t>
        </w:r>
        <w:proofErr w:type="spellEnd"/>
        <w:r>
          <w:rPr>
            <w:color w:val="000000"/>
          </w:rPr>
          <w:t xml:space="preserve"> da apostila</w:t>
        </w:r>
      </w:ins>
      <w:ins w:id="158" w:author="Mateus Berardo de Souza Terra" w:date="2016-02-09T11:45:00Z">
        <w:r>
          <w:rPr>
            <w:color w:val="000000"/>
          </w:rPr>
          <w:t>.</w:t>
        </w:r>
      </w:ins>
    </w:p>
    <w:p w14:paraId="4D64EBC7" w14:textId="77777777" w:rsidR="0050454B" w:rsidRDefault="0050454B" w:rsidP="0050454B">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50454B" w14:paraId="720C6FFC" w14:textId="77777777" w:rsidTr="0050454B">
        <w:tc>
          <w:tcPr>
            <w:tcW w:w="0" w:type="auto"/>
            <w:tcBorders>
              <w:top w:val="single" w:sz="4" w:space="0" w:color="auto"/>
              <w:left w:val="single" w:sz="4" w:space="0" w:color="auto"/>
              <w:bottom w:val="single" w:sz="4" w:space="0" w:color="auto"/>
              <w:right w:val="single" w:sz="4" w:space="0" w:color="auto"/>
            </w:tcBorders>
          </w:tcPr>
          <w:p w14:paraId="33B60750" w14:textId="77777777" w:rsidR="0050454B" w:rsidRDefault="0050454B">
            <w:pPr>
              <w:pStyle w:val="NormalWeb"/>
              <w:jc w:val="both"/>
              <w:rPr>
                <w:color w:val="000000"/>
              </w:rPr>
            </w:pPr>
            <w:r>
              <w:rPr>
                <w:color w:val="000000" w:themeColor="text1"/>
              </w:rPr>
              <w:t>// Projeto 8 Carrinho utilizando L293D e motores CC</w:t>
            </w:r>
          </w:p>
          <w:p w14:paraId="69434F9E" w14:textId="77777777" w:rsidR="0050454B" w:rsidRDefault="0050454B">
            <w:pPr>
              <w:pStyle w:val="NormalWeb"/>
              <w:jc w:val="both"/>
              <w:rPr>
                <w:color w:val="000000"/>
              </w:rPr>
            </w:pPr>
            <w:r>
              <w:rPr>
                <w:color w:val="000000" w:themeColor="text1"/>
              </w:rPr>
              <w:t>// A seguir vamos declarar as portas dos motores</w:t>
            </w:r>
          </w:p>
          <w:p w14:paraId="56524C25" w14:textId="77777777" w:rsidR="0050454B" w:rsidRDefault="0050454B">
            <w:pPr>
              <w:pStyle w:val="NormalWeb"/>
              <w:jc w:val="both"/>
              <w:rPr>
                <w:color w:val="000000"/>
              </w:rPr>
            </w:pPr>
            <w:proofErr w:type="gramStart"/>
            <w:r>
              <w:rPr>
                <w:color w:val="000000" w:themeColor="text1"/>
              </w:rPr>
              <w:t xml:space="preserve">Constante </w:t>
            </w:r>
            <w:proofErr w:type="spellStart"/>
            <w:r>
              <w:rPr>
                <w:color w:val="000000" w:themeColor="text1"/>
              </w:rPr>
              <w:t>Numero</w:t>
            </w:r>
            <w:proofErr w:type="spellEnd"/>
            <w:proofErr w:type="gramEnd"/>
            <w:r>
              <w:rPr>
                <w:color w:val="000000" w:themeColor="text1"/>
              </w:rPr>
              <w:t xml:space="preserve"> </w:t>
            </w:r>
            <w:proofErr w:type="spellStart"/>
            <w:r>
              <w:rPr>
                <w:color w:val="000000" w:themeColor="text1"/>
              </w:rPr>
              <w:t>pinoVelocidadeE</w:t>
            </w:r>
            <w:proofErr w:type="spellEnd"/>
            <w:r>
              <w:rPr>
                <w:color w:val="000000" w:themeColor="text1"/>
              </w:rPr>
              <w:t xml:space="preserve"> = 10;</w:t>
            </w:r>
          </w:p>
          <w:p w14:paraId="2E4008ED" w14:textId="77777777" w:rsidR="0050454B" w:rsidRDefault="0050454B">
            <w:pPr>
              <w:pStyle w:val="NormalWeb"/>
              <w:jc w:val="both"/>
              <w:rPr>
                <w:color w:val="000000"/>
              </w:rPr>
            </w:pPr>
            <w:proofErr w:type="gramStart"/>
            <w:r>
              <w:rPr>
                <w:color w:val="000000" w:themeColor="text1"/>
              </w:rPr>
              <w:t xml:space="preserve">Constante </w:t>
            </w:r>
            <w:proofErr w:type="spellStart"/>
            <w:r>
              <w:rPr>
                <w:color w:val="000000" w:themeColor="text1"/>
              </w:rPr>
              <w:t>Numero</w:t>
            </w:r>
            <w:proofErr w:type="spellEnd"/>
            <w:proofErr w:type="gramEnd"/>
            <w:r>
              <w:rPr>
                <w:color w:val="000000" w:themeColor="text1"/>
              </w:rPr>
              <w:t xml:space="preserve"> </w:t>
            </w:r>
            <w:proofErr w:type="spellStart"/>
            <w:r>
              <w:rPr>
                <w:color w:val="000000" w:themeColor="text1"/>
              </w:rPr>
              <w:t>pinoVelocidadeD</w:t>
            </w:r>
            <w:proofErr w:type="spellEnd"/>
            <w:r>
              <w:rPr>
                <w:color w:val="000000" w:themeColor="text1"/>
              </w:rPr>
              <w:t xml:space="preserve"> = 9;</w:t>
            </w:r>
          </w:p>
          <w:p w14:paraId="69A32BA2" w14:textId="77777777" w:rsidR="0050454B" w:rsidRDefault="0050454B">
            <w:pPr>
              <w:pStyle w:val="NormalWeb"/>
              <w:jc w:val="both"/>
              <w:rPr>
                <w:color w:val="000000"/>
              </w:rPr>
            </w:pPr>
            <w:proofErr w:type="gramStart"/>
            <w:r>
              <w:rPr>
                <w:color w:val="000000" w:themeColor="text1"/>
              </w:rPr>
              <w:t xml:space="preserve">Constante </w:t>
            </w:r>
            <w:proofErr w:type="spellStart"/>
            <w:r>
              <w:rPr>
                <w:color w:val="000000" w:themeColor="text1"/>
              </w:rPr>
              <w:t>Numero</w:t>
            </w:r>
            <w:proofErr w:type="spellEnd"/>
            <w:proofErr w:type="gramEnd"/>
            <w:r>
              <w:rPr>
                <w:color w:val="000000" w:themeColor="text1"/>
              </w:rPr>
              <w:t xml:space="preserve"> motorE1 = 4;</w:t>
            </w:r>
          </w:p>
          <w:p w14:paraId="33CDE741" w14:textId="77777777" w:rsidR="0050454B" w:rsidRDefault="0050454B">
            <w:pPr>
              <w:pStyle w:val="NormalWeb"/>
              <w:jc w:val="both"/>
              <w:rPr>
                <w:color w:val="000000"/>
              </w:rPr>
            </w:pPr>
            <w:proofErr w:type="gramStart"/>
            <w:r>
              <w:rPr>
                <w:color w:val="000000" w:themeColor="text1"/>
              </w:rPr>
              <w:t xml:space="preserve">Constante </w:t>
            </w:r>
            <w:proofErr w:type="spellStart"/>
            <w:r>
              <w:rPr>
                <w:color w:val="000000" w:themeColor="text1"/>
              </w:rPr>
              <w:t>Numero</w:t>
            </w:r>
            <w:proofErr w:type="spellEnd"/>
            <w:proofErr w:type="gramEnd"/>
            <w:r>
              <w:rPr>
                <w:color w:val="000000" w:themeColor="text1"/>
              </w:rPr>
              <w:t xml:space="preserve"> motorE2 = 5;</w:t>
            </w:r>
          </w:p>
          <w:p w14:paraId="7D2D76AF" w14:textId="77777777" w:rsidR="0050454B" w:rsidRDefault="0050454B">
            <w:pPr>
              <w:pStyle w:val="NormalWeb"/>
              <w:jc w:val="both"/>
              <w:rPr>
                <w:color w:val="000000"/>
              </w:rPr>
            </w:pPr>
            <w:proofErr w:type="gramStart"/>
            <w:r>
              <w:rPr>
                <w:color w:val="000000" w:themeColor="text1"/>
              </w:rPr>
              <w:t xml:space="preserve">Constante </w:t>
            </w:r>
            <w:proofErr w:type="spellStart"/>
            <w:r>
              <w:rPr>
                <w:color w:val="000000" w:themeColor="text1"/>
              </w:rPr>
              <w:t>Numero</w:t>
            </w:r>
            <w:proofErr w:type="spellEnd"/>
            <w:proofErr w:type="gramEnd"/>
            <w:r>
              <w:rPr>
                <w:color w:val="000000" w:themeColor="text1"/>
              </w:rPr>
              <w:t xml:space="preserve"> motorD1 = 6;</w:t>
            </w:r>
          </w:p>
          <w:p w14:paraId="542F221E" w14:textId="77777777" w:rsidR="0050454B" w:rsidRDefault="0050454B">
            <w:pPr>
              <w:pStyle w:val="NormalWeb"/>
              <w:jc w:val="both"/>
              <w:rPr>
                <w:color w:val="000000"/>
              </w:rPr>
            </w:pPr>
            <w:proofErr w:type="gramStart"/>
            <w:r>
              <w:rPr>
                <w:color w:val="000000" w:themeColor="text1"/>
              </w:rPr>
              <w:t xml:space="preserve">Constante </w:t>
            </w:r>
            <w:proofErr w:type="spellStart"/>
            <w:r>
              <w:rPr>
                <w:color w:val="000000" w:themeColor="text1"/>
              </w:rPr>
              <w:t>Numero</w:t>
            </w:r>
            <w:proofErr w:type="spellEnd"/>
            <w:proofErr w:type="gramEnd"/>
            <w:r>
              <w:rPr>
                <w:color w:val="000000" w:themeColor="text1"/>
              </w:rPr>
              <w:t xml:space="preserve"> motorD2 = 7;</w:t>
            </w:r>
          </w:p>
          <w:p w14:paraId="2F3CAD32" w14:textId="77777777" w:rsidR="0050454B" w:rsidRDefault="0050454B">
            <w:pPr>
              <w:pStyle w:val="NormalWeb"/>
              <w:jc w:val="both"/>
              <w:rPr>
                <w:color w:val="000000"/>
              </w:rPr>
            </w:pPr>
          </w:p>
          <w:p w14:paraId="45CD17E7" w14:textId="77777777" w:rsidR="0050454B" w:rsidRDefault="0050454B">
            <w:pPr>
              <w:pStyle w:val="NormalWeb"/>
              <w:jc w:val="both"/>
              <w:rPr>
                <w:color w:val="000000"/>
              </w:rPr>
            </w:pPr>
            <w:proofErr w:type="gramStart"/>
            <w:r>
              <w:rPr>
                <w:color w:val="000000" w:themeColor="text1"/>
              </w:rPr>
              <w:t>Principal(</w:t>
            </w:r>
            <w:proofErr w:type="gramEnd"/>
            <w:r>
              <w:rPr>
                <w:color w:val="000000" w:themeColor="text1"/>
              </w:rPr>
              <w:t>){</w:t>
            </w:r>
          </w:p>
          <w:p w14:paraId="681AD05B" w14:textId="77777777" w:rsidR="0050454B" w:rsidRDefault="0050454B">
            <w:pPr>
              <w:pStyle w:val="NormalWeb"/>
              <w:jc w:val="both"/>
              <w:rPr>
                <w:color w:val="000000"/>
              </w:rPr>
            </w:pPr>
            <w:r>
              <w:rPr>
                <w:color w:val="000000" w:themeColor="text1"/>
              </w:rPr>
              <w:t xml:space="preserve">// Aqui e a parte onde </w:t>
            </w:r>
            <w:proofErr w:type="spellStart"/>
            <w:r>
              <w:rPr>
                <w:color w:val="000000" w:themeColor="text1"/>
              </w:rPr>
              <w:t>voce</w:t>
            </w:r>
            <w:proofErr w:type="spellEnd"/>
            <w:r>
              <w:rPr>
                <w:color w:val="000000" w:themeColor="text1"/>
              </w:rPr>
              <w:t xml:space="preserve"> brinca com o </w:t>
            </w:r>
            <w:proofErr w:type="spellStart"/>
            <w:r>
              <w:rPr>
                <w:color w:val="000000" w:themeColor="text1"/>
              </w:rPr>
              <w:t>codigo</w:t>
            </w:r>
            <w:proofErr w:type="spellEnd"/>
            <w:r>
              <w:rPr>
                <w:color w:val="000000" w:themeColor="text1"/>
              </w:rPr>
              <w:t>!!</w:t>
            </w:r>
          </w:p>
          <w:p w14:paraId="67B83249" w14:textId="77777777" w:rsidR="0050454B" w:rsidRDefault="0050454B">
            <w:pPr>
              <w:pStyle w:val="NormalWeb"/>
              <w:jc w:val="both"/>
              <w:rPr>
                <w:color w:val="000000"/>
              </w:rPr>
            </w:pPr>
            <w:r>
              <w:rPr>
                <w:color w:val="000000" w:themeColor="text1"/>
              </w:rPr>
              <w:t>// Mude e veja o que acontece!</w:t>
            </w:r>
          </w:p>
          <w:p w14:paraId="206E04B2" w14:textId="77777777" w:rsidR="0050454B" w:rsidRDefault="0050454B">
            <w:pPr>
              <w:pStyle w:val="NormalWeb"/>
              <w:jc w:val="both"/>
              <w:rPr>
                <w:color w:val="000000" w:themeColor="text1"/>
              </w:rPr>
            </w:pPr>
            <w:proofErr w:type="spellStart"/>
            <w:proofErr w:type="gramStart"/>
            <w:r>
              <w:rPr>
                <w:color w:val="000000" w:themeColor="text1"/>
              </w:rPr>
              <w:t>andarFrente</w:t>
            </w:r>
            <w:proofErr w:type="spellEnd"/>
            <w:r>
              <w:rPr>
                <w:color w:val="000000" w:themeColor="text1"/>
              </w:rPr>
              <w:t>(</w:t>
            </w:r>
            <w:proofErr w:type="gramEnd"/>
            <w:r>
              <w:rPr>
                <w:color w:val="000000" w:themeColor="text1"/>
              </w:rPr>
              <w:t>);</w:t>
            </w:r>
          </w:p>
          <w:p w14:paraId="37B6E2E7" w14:textId="77777777" w:rsidR="0050454B" w:rsidRDefault="0050454B">
            <w:pPr>
              <w:pStyle w:val="NormalWeb"/>
              <w:jc w:val="both"/>
              <w:rPr>
                <w:color w:val="000000"/>
              </w:rPr>
            </w:pPr>
            <w:r>
              <w:rPr>
                <w:color w:val="000000" w:themeColor="text1"/>
              </w:rPr>
              <w:t>}</w:t>
            </w:r>
          </w:p>
          <w:p w14:paraId="7E2B8145" w14:textId="77777777" w:rsidR="0050454B" w:rsidRDefault="0050454B">
            <w:pPr>
              <w:pStyle w:val="NormalWeb"/>
              <w:jc w:val="both"/>
              <w:rPr>
                <w:color w:val="000000"/>
              </w:rPr>
            </w:pPr>
          </w:p>
          <w:p w14:paraId="660B2D99" w14:textId="77777777" w:rsidR="0050454B" w:rsidRDefault="0050454B">
            <w:pPr>
              <w:pStyle w:val="NormalWeb"/>
              <w:jc w:val="both"/>
              <w:rPr>
                <w:color w:val="000000"/>
              </w:rPr>
            </w:pPr>
            <w:proofErr w:type="spellStart"/>
            <w:proofErr w:type="gramStart"/>
            <w:r>
              <w:rPr>
                <w:color w:val="000000" w:themeColor="text1"/>
              </w:rPr>
              <w:t>Configuracao</w:t>
            </w:r>
            <w:proofErr w:type="spellEnd"/>
            <w:r>
              <w:rPr>
                <w:color w:val="000000" w:themeColor="text1"/>
              </w:rPr>
              <w:t>(</w:t>
            </w:r>
            <w:proofErr w:type="gramEnd"/>
            <w:r>
              <w:rPr>
                <w:color w:val="000000" w:themeColor="text1"/>
              </w:rPr>
              <w:t>) {</w:t>
            </w:r>
          </w:p>
          <w:p w14:paraId="55E13866" w14:textId="77777777" w:rsidR="0050454B" w:rsidRDefault="0050454B">
            <w:pPr>
              <w:pStyle w:val="NormalWeb"/>
              <w:jc w:val="both"/>
              <w:rPr>
                <w:color w:val="000000"/>
              </w:rPr>
            </w:pPr>
            <w:r>
              <w:rPr>
                <w:color w:val="000000" w:themeColor="text1"/>
              </w:rPr>
              <w:t xml:space="preserve">// O comando abaixo inicia uma conversa com o computador, para que se possa ler o que o </w:t>
            </w:r>
            <w:proofErr w:type="spellStart"/>
            <w:r>
              <w:rPr>
                <w:color w:val="000000" w:themeColor="text1"/>
              </w:rPr>
              <w:t>robo</w:t>
            </w:r>
            <w:proofErr w:type="spellEnd"/>
            <w:r>
              <w:rPr>
                <w:color w:val="000000" w:themeColor="text1"/>
              </w:rPr>
              <w:t xml:space="preserve"> </w:t>
            </w:r>
            <w:proofErr w:type="spellStart"/>
            <w:r>
              <w:rPr>
                <w:color w:val="000000" w:themeColor="text1"/>
              </w:rPr>
              <w:t>esta</w:t>
            </w:r>
            <w:proofErr w:type="spellEnd"/>
            <w:r>
              <w:rPr>
                <w:color w:val="000000" w:themeColor="text1"/>
              </w:rPr>
              <w:t xml:space="preserve"> fazendo utilizando o monitor serial</w:t>
            </w:r>
          </w:p>
          <w:p w14:paraId="3C3D7786" w14:textId="77777777" w:rsidR="0050454B" w:rsidRDefault="0050454B">
            <w:pPr>
              <w:pStyle w:val="NormalWeb"/>
              <w:jc w:val="both"/>
              <w:rPr>
                <w:color w:val="000000"/>
              </w:rPr>
            </w:pPr>
            <w:proofErr w:type="spellStart"/>
            <w:r>
              <w:rPr>
                <w:color w:val="000000"/>
              </w:rPr>
              <w:t>USB.conectar</w:t>
            </w:r>
            <w:proofErr w:type="spellEnd"/>
            <w:r>
              <w:rPr>
                <w:color w:val="000000"/>
              </w:rPr>
              <w:t>(9600);</w:t>
            </w:r>
          </w:p>
          <w:p w14:paraId="1D1F1AAF" w14:textId="77777777" w:rsidR="0050454B" w:rsidRDefault="0050454B">
            <w:pPr>
              <w:pStyle w:val="NormalWeb"/>
              <w:jc w:val="both"/>
              <w:rPr>
                <w:color w:val="000000"/>
              </w:rPr>
            </w:pPr>
            <w:r>
              <w:rPr>
                <w:color w:val="000000" w:themeColor="text1"/>
              </w:rPr>
              <w:t>// Agora iremos declarar o comportamento de cada porta</w:t>
            </w:r>
          </w:p>
          <w:p w14:paraId="4D4F7E98" w14:textId="77777777" w:rsidR="0050454B" w:rsidRDefault="0050454B">
            <w:pPr>
              <w:pStyle w:val="NormalWeb"/>
              <w:jc w:val="both"/>
              <w:rPr>
                <w:color w:val="000000"/>
              </w:rPr>
            </w:pPr>
            <w:proofErr w:type="spellStart"/>
            <w:r>
              <w:rPr>
                <w:color w:val="000000" w:themeColor="text1"/>
              </w:rPr>
              <w:t>Pino.definirModo</w:t>
            </w:r>
            <w:proofErr w:type="spellEnd"/>
            <w:r>
              <w:rPr>
                <w:color w:val="000000" w:themeColor="text1"/>
              </w:rPr>
              <w:t>(</w:t>
            </w:r>
            <w:proofErr w:type="spellStart"/>
            <w:r>
              <w:rPr>
                <w:color w:val="000000" w:themeColor="text1"/>
              </w:rPr>
              <w:t>pinoVelocidadeE</w:t>
            </w:r>
            <w:proofErr w:type="spellEnd"/>
            <w:r>
              <w:rPr>
                <w:color w:val="000000" w:themeColor="text1"/>
              </w:rPr>
              <w:t xml:space="preserve">, </w:t>
            </w:r>
            <w:proofErr w:type="spellStart"/>
            <w:r>
              <w:rPr>
                <w:color w:val="000000" w:themeColor="text1"/>
              </w:rPr>
              <w:t>Saida</w:t>
            </w:r>
            <w:proofErr w:type="spellEnd"/>
            <w:r>
              <w:rPr>
                <w:color w:val="000000" w:themeColor="text1"/>
              </w:rPr>
              <w:t>);</w:t>
            </w:r>
          </w:p>
          <w:p w14:paraId="7DB870F2" w14:textId="77777777" w:rsidR="0050454B" w:rsidRDefault="0050454B">
            <w:pPr>
              <w:pStyle w:val="NormalWeb"/>
              <w:jc w:val="both"/>
              <w:rPr>
                <w:color w:val="000000"/>
              </w:rPr>
            </w:pPr>
            <w:proofErr w:type="spellStart"/>
            <w:r>
              <w:rPr>
                <w:color w:val="000000" w:themeColor="text1"/>
              </w:rPr>
              <w:lastRenderedPageBreak/>
              <w:t>Pino.definirModo</w:t>
            </w:r>
            <w:proofErr w:type="spellEnd"/>
            <w:r>
              <w:rPr>
                <w:color w:val="000000" w:themeColor="text1"/>
              </w:rPr>
              <w:t>(</w:t>
            </w:r>
            <w:proofErr w:type="spellStart"/>
            <w:r>
              <w:rPr>
                <w:color w:val="000000" w:themeColor="text1"/>
              </w:rPr>
              <w:t>pinoVelocidadeD</w:t>
            </w:r>
            <w:proofErr w:type="spellEnd"/>
            <w:r>
              <w:rPr>
                <w:color w:val="000000" w:themeColor="text1"/>
              </w:rPr>
              <w:t xml:space="preserve">, </w:t>
            </w:r>
            <w:proofErr w:type="spellStart"/>
            <w:r>
              <w:rPr>
                <w:color w:val="000000" w:themeColor="text1"/>
              </w:rPr>
              <w:t>Saida</w:t>
            </w:r>
            <w:proofErr w:type="spellEnd"/>
            <w:r>
              <w:rPr>
                <w:color w:val="000000" w:themeColor="text1"/>
              </w:rPr>
              <w:t>);</w:t>
            </w:r>
          </w:p>
          <w:p w14:paraId="27D1EB0D" w14:textId="77777777" w:rsidR="0050454B" w:rsidRDefault="0050454B">
            <w:pPr>
              <w:pStyle w:val="NormalWeb"/>
              <w:jc w:val="both"/>
              <w:rPr>
                <w:color w:val="000000"/>
              </w:rPr>
            </w:pPr>
            <w:proofErr w:type="spellStart"/>
            <w:r>
              <w:rPr>
                <w:color w:val="000000" w:themeColor="text1"/>
              </w:rPr>
              <w:t>Pino.definirModo</w:t>
            </w:r>
            <w:proofErr w:type="spellEnd"/>
            <w:r>
              <w:rPr>
                <w:color w:val="000000" w:themeColor="text1"/>
              </w:rPr>
              <w:t xml:space="preserve">(motorE1, </w:t>
            </w:r>
            <w:proofErr w:type="spellStart"/>
            <w:r>
              <w:rPr>
                <w:color w:val="000000" w:themeColor="text1"/>
              </w:rPr>
              <w:t>Saida</w:t>
            </w:r>
            <w:proofErr w:type="spellEnd"/>
            <w:r>
              <w:rPr>
                <w:color w:val="000000" w:themeColor="text1"/>
              </w:rPr>
              <w:t>);</w:t>
            </w:r>
          </w:p>
          <w:p w14:paraId="3B33245F" w14:textId="77777777" w:rsidR="0050454B" w:rsidRDefault="0050454B">
            <w:pPr>
              <w:pStyle w:val="NormalWeb"/>
              <w:jc w:val="both"/>
              <w:rPr>
                <w:color w:val="000000"/>
              </w:rPr>
            </w:pPr>
            <w:proofErr w:type="spellStart"/>
            <w:r>
              <w:rPr>
                <w:color w:val="000000" w:themeColor="text1"/>
              </w:rPr>
              <w:t>Pino.definirModo</w:t>
            </w:r>
            <w:proofErr w:type="spellEnd"/>
            <w:r>
              <w:rPr>
                <w:color w:val="000000" w:themeColor="text1"/>
              </w:rPr>
              <w:t xml:space="preserve">(motorE2, </w:t>
            </w:r>
            <w:proofErr w:type="spellStart"/>
            <w:r>
              <w:rPr>
                <w:color w:val="000000" w:themeColor="text1"/>
              </w:rPr>
              <w:t>Saida</w:t>
            </w:r>
            <w:proofErr w:type="spellEnd"/>
            <w:r>
              <w:rPr>
                <w:color w:val="000000" w:themeColor="text1"/>
              </w:rPr>
              <w:t>);</w:t>
            </w:r>
          </w:p>
          <w:p w14:paraId="34071167" w14:textId="77777777" w:rsidR="0050454B" w:rsidRDefault="0050454B">
            <w:pPr>
              <w:pStyle w:val="NormalWeb"/>
              <w:jc w:val="both"/>
              <w:rPr>
                <w:color w:val="000000"/>
              </w:rPr>
            </w:pPr>
            <w:proofErr w:type="spellStart"/>
            <w:r>
              <w:rPr>
                <w:color w:val="000000" w:themeColor="text1"/>
              </w:rPr>
              <w:t>Pino.definirModo</w:t>
            </w:r>
            <w:proofErr w:type="spellEnd"/>
            <w:r>
              <w:rPr>
                <w:color w:val="000000" w:themeColor="text1"/>
              </w:rPr>
              <w:t xml:space="preserve">(motorD1, </w:t>
            </w:r>
            <w:proofErr w:type="spellStart"/>
            <w:r>
              <w:rPr>
                <w:color w:val="000000" w:themeColor="text1"/>
              </w:rPr>
              <w:t>Saida</w:t>
            </w:r>
            <w:proofErr w:type="spellEnd"/>
            <w:r>
              <w:rPr>
                <w:color w:val="000000" w:themeColor="text1"/>
              </w:rPr>
              <w:t>);</w:t>
            </w:r>
          </w:p>
          <w:p w14:paraId="0E335B70" w14:textId="77777777" w:rsidR="0050454B" w:rsidRDefault="0050454B">
            <w:pPr>
              <w:pStyle w:val="NormalWeb"/>
              <w:jc w:val="both"/>
              <w:rPr>
                <w:color w:val="000000"/>
              </w:rPr>
            </w:pPr>
            <w:proofErr w:type="spellStart"/>
            <w:r>
              <w:rPr>
                <w:color w:val="000000" w:themeColor="text1"/>
              </w:rPr>
              <w:t>Pino.definirModo</w:t>
            </w:r>
            <w:proofErr w:type="spellEnd"/>
            <w:r>
              <w:rPr>
                <w:color w:val="000000" w:themeColor="text1"/>
              </w:rPr>
              <w:t xml:space="preserve">(motorD2, </w:t>
            </w:r>
            <w:proofErr w:type="spellStart"/>
            <w:r>
              <w:rPr>
                <w:color w:val="000000" w:themeColor="text1"/>
              </w:rPr>
              <w:t>Saida</w:t>
            </w:r>
            <w:proofErr w:type="spellEnd"/>
            <w:r>
              <w:rPr>
                <w:color w:val="000000" w:themeColor="text1"/>
              </w:rPr>
              <w:t>);</w:t>
            </w:r>
          </w:p>
          <w:p w14:paraId="634781F2" w14:textId="77777777" w:rsidR="0050454B" w:rsidRDefault="0050454B">
            <w:pPr>
              <w:pStyle w:val="NormalWeb"/>
              <w:jc w:val="both"/>
              <w:rPr>
                <w:color w:val="000000" w:themeColor="text1"/>
              </w:rPr>
            </w:pPr>
            <w:r>
              <w:rPr>
                <w:color w:val="000000" w:themeColor="text1"/>
              </w:rPr>
              <w:t>}</w:t>
            </w:r>
          </w:p>
          <w:p w14:paraId="49510BD6" w14:textId="77777777" w:rsidR="0050454B" w:rsidRDefault="0050454B">
            <w:pPr>
              <w:pStyle w:val="NormalWeb"/>
              <w:jc w:val="both"/>
              <w:rPr>
                <w:color w:val="000000"/>
              </w:rPr>
            </w:pPr>
          </w:p>
          <w:p w14:paraId="453FF24D" w14:textId="77777777" w:rsidR="0050454B" w:rsidRDefault="0050454B">
            <w:pPr>
              <w:pStyle w:val="NormalWeb"/>
              <w:jc w:val="both"/>
              <w:rPr>
                <w:color w:val="000000"/>
              </w:rPr>
            </w:pPr>
            <w:r>
              <w:rPr>
                <w:color w:val="000000" w:themeColor="text1"/>
              </w:rPr>
              <w:t xml:space="preserve">// E por </w:t>
            </w:r>
            <w:proofErr w:type="spellStart"/>
            <w:r>
              <w:rPr>
                <w:color w:val="000000" w:themeColor="text1"/>
              </w:rPr>
              <w:t>ultimo</w:t>
            </w:r>
            <w:proofErr w:type="spellEnd"/>
            <w:r>
              <w:rPr>
                <w:color w:val="000000" w:themeColor="text1"/>
              </w:rPr>
              <w:t xml:space="preserve">, vamos criar as </w:t>
            </w:r>
            <w:proofErr w:type="spellStart"/>
            <w:r>
              <w:rPr>
                <w:color w:val="000000" w:themeColor="text1"/>
              </w:rPr>
              <w:t>funcoes</w:t>
            </w:r>
            <w:proofErr w:type="spellEnd"/>
            <w:r>
              <w:rPr>
                <w:color w:val="000000" w:themeColor="text1"/>
              </w:rPr>
              <w:t xml:space="preserve"> para o controle do </w:t>
            </w:r>
            <w:proofErr w:type="spellStart"/>
            <w:r>
              <w:rPr>
                <w:color w:val="000000" w:themeColor="text1"/>
              </w:rPr>
              <w:t>robo</w:t>
            </w:r>
            <w:proofErr w:type="spellEnd"/>
            <w:r>
              <w:rPr>
                <w:color w:val="000000" w:themeColor="text1"/>
              </w:rPr>
              <w:t xml:space="preserve"> que poderemos chamar</w:t>
            </w:r>
          </w:p>
          <w:p w14:paraId="413F3A7B" w14:textId="77777777" w:rsidR="0050454B" w:rsidRDefault="0050454B">
            <w:pPr>
              <w:pStyle w:val="NormalWeb"/>
              <w:jc w:val="both"/>
              <w:rPr>
                <w:color w:val="000000"/>
              </w:rPr>
            </w:pPr>
            <w:r>
              <w:rPr>
                <w:color w:val="000000" w:themeColor="text1"/>
              </w:rPr>
              <w:t xml:space="preserve">// na parte </w:t>
            </w:r>
            <w:proofErr w:type="gramStart"/>
            <w:r>
              <w:rPr>
                <w:color w:val="000000" w:themeColor="text1"/>
              </w:rPr>
              <w:t>Principal  do</w:t>
            </w:r>
            <w:proofErr w:type="gramEnd"/>
            <w:r>
              <w:rPr>
                <w:color w:val="000000" w:themeColor="text1"/>
              </w:rPr>
              <w:t xml:space="preserve"> </w:t>
            </w:r>
            <w:proofErr w:type="spellStart"/>
            <w:r>
              <w:rPr>
                <w:color w:val="000000" w:themeColor="text1"/>
              </w:rPr>
              <w:t>codigo</w:t>
            </w:r>
            <w:proofErr w:type="spellEnd"/>
            <w:r>
              <w:rPr>
                <w:color w:val="000000" w:themeColor="text1"/>
              </w:rPr>
              <w:t>.</w:t>
            </w:r>
          </w:p>
          <w:p w14:paraId="31B3579A" w14:textId="77777777" w:rsidR="0050454B" w:rsidRDefault="0050454B">
            <w:pPr>
              <w:pStyle w:val="NormalWeb"/>
              <w:jc w:val="both"/>
              <w:rPr>
                <w:color w:val="000000"/>
              </w:rPr>
            </w:pPr>
            <w:r>
              <w:rPr>
                <w:color w:val="000000" w:themeColor="text1"/>
              </w:rPr>
              <w:t xml:space="preserve">// Repare que algumas partes </w:t>
            </w:r>
            <w:proofErr w:type="spellStart"/>
            <w:r>
              <w:rPr>
                <w:color w:val="000000" w:themeColor="text1"/>
              </w:rPr>
              <w:t>estao</w:t>
            </w:r>
            <w:proofErr w:type="spellEnd"/>
            <w:r>
              <w:rPr>
                <w:color w:val="000000" w:themeColor="text1"/>
              </w:rPr>
              <w:t xml:space="preserve"> em branco tente completa-las</w:t>
            </w:r>
          </w:p>
          <w:p w14:paraId="48347D65" w14:textId="77777777" w:rsidR="0050454B" w:rsidRDefault="0050454B">
            <w:pPr>
              <w:pStyle w:val="NormalWeb"/>
              <w:jc w:val="both"/>
              <w:rPr>
                <w:color w:val="000000"/>
              </w:rPr>
            </w:pPr>
            <w:proofErr w:type="spellStart"/>
            <w:r>
              <w:rPr>
                <w:color w:val="000000" w:themeColor="text1"/>
              </w:rPr>
              <w:t>SemRetorno</w:t>
            </w:r>
            <w:proofErr w:type="spellEnd"/>
            <w:r>
              <w:rPr>
                <w:color w:val="000000" w:themeColor="text1"/>
              </w:rPr>
              <w:t xml:space="preserve"> </w:t>
            </w:r>
            <w:proofErr w:type="spellStart"/>
            <w:proofErr w:type="gramStart"/>
            <w:r>
              <w:rPr>
                <w:color w:val="000000" w:themeColor="text1"/>
              </w:rPr>
              <w:t>andarFrente</w:t>
            </w:r>
            <w:proofErr w:type="spellEnd"/>
            <w:r>
              <w:rPr>
                <w:color w:val="000000" w:themeColor="text1"/>
              </w:rPr>
              <w:t>(</w:t>
            </w:r>
            <w:proofErr w:type="gramEnd"/>
            <w:r>
              <w:rPr>
                <w:color w:val="000000" w:themeColor="text1"/>
              </w:rPr>
              <w:t>){</w:t>
            </w:r>
          </w:p>
          <w:p w14:paraId="20BB6C5A" w14:textId="77777777" w:rsidR="0050454B" w:rsidRDefault="0050454B">
            <w:pPr>
              <w:pStyle w:val="NormalWeb"/>
              <w:ind w:left="708"/>
              <w:jc w:val="both"/>
              <w:rPr>
                <w:color w:val="000000"/>
              </w:rPr>
            </w:pPr>
            <w:r>
              <w:rPr>
                <w:color w:val="000000"/>
              </w:rPr>
              <w:tab/>
            </w:r>
            <w:proofErr w:type="spellStart"/>
            <w:r>
              <w:rPr>
                <w:color w:val="000000"/>
              </w:rPr>
              <w:t>USB.enviarln</w:t>
            </w:r>
            <w:proofErr w:type="spellEnd"/>
            <w:r>
              <w:rPr>
                <w:color w:val="000000"/>
              </w:rPr>
              <w:t>("andando para frente");</w:t>
            </w:r>
          </w:p>
          <w:p w14:paraId="5138784F" w14:textId="77777777" w:rsidR="0050454B" w:rsidRDefault="0050454B">
            <w:pPr>
              <w:pStyle w:val="NormalWeb"/>
              <w:jc w:val="both"/>
              <w:rPr>
                <w:color w:val="000000"/>
              </w:rPr>
            </w:pPr>
            <w:r>
              <w:rPr>
                <w:color w:val="000000"/>
              </w:rPr>
              <w:tab/>
            </w:r>
            <w:r>
              <w:rPr>
                <w:color w:val="000000"/>
              </w:rPr>
              <w:tab/>
            </w:r>
            <w:proofErr w:type="spellStart"/>
            <w:r>
              <w:rPr>
                <w:color w:val="000000"/>
              </w:rPr>
              <w:t>Pino.escrever</w:t>
            </w:r>
            <w:proofErr w:type="spellEnd"/>
            <w:r>
              <w:rPr>
                <w:color w:val="000000"/>
              </w:rPr>
              <w:t>(</w:t>
            </w:r>
            <w:proofErr w:type="spellStart"/>
            <w:r>
              <w:rPr>
                <w:color w:val="000000"/>
              </w:rPr>
              <w:t>APD.pinoVelocidadeE</w:t>
            </w:r>
            <w:proofErr w:type="spellEnd"/>
            <w:r>
              <w:rPr>
                <w:color w:val="000000"/>
              </w:rPr>
              <w:t>, 250);</w:t>
            </w:r>
          </w:p>
          <w:p w14:paraId="7E6C50B4" w14:textId="77777777" w:rsidR="0050454B" w:rsidRDefault="0050454B">
            <w:pPr>
              <w:pStyle w:val="NormalWeb"/>
              <w:jc w:val="both"/>
              <w:rPr>
                <w:color w:val="000000"/>
              </w:rPr>
            </w:pPr>
            <w:r>
              <w:rPr>
                <w:color w:val="000000"/>
              </w:rPr>
              <w:tab/>
            </w:r>
            <w:r>
              <w:rPr>
                <w:color w:val="000000"/>
              </w:rPr>
              <w:tab/>
            </w:r>
            <w:proofErr w:type="spellStart"/>
            <w:r>
              <w:rPr>
                <w:color w:val="000000"/>
              </w:rPr>
              <w:t>Pino.escrever</w:t>
            </w:r>
            <w:proofErr w:type="spellEnd"/>
            <w:r>
              <w:rPr>
                <w:color w:val="000000"/>
              </w:rPr>
              <w:t>(</w:t>
            </w:r>
            <w:proofErr w:type="spellStart"/>
            <w:r>
              <w:rPr>
                <w:color w:val="000000"/>
              </w:rPr>
              <w:t>APD.pinoVelocidadeD</w:t>
            </w:r>
            <w:proofErr w:type="spellEnd"/>
            <w:r>
              <w:rPr>
                <w:color w:val="000000"/>
              </w:rPr>
              <w:t>, 250);</w:t>
            </w:r>
          </w:p>
          <w:p w14:paraId="1C60F9B6" w14:textId="77777777" w:rsidR="0050454B" w:rsidRDefault="0050454B">
            <w:pPr>
              <w:pStyle w:val="NormalWeb"/>
              <w:jc w:val="both"/>
              <w:rPr>
                <w:color w:val="000000"/>
              </w:rPr>
            </w:pPr>
            <w:r>
              <w:rPr>
                <w:color w:val="000000"/>
              </w:rPr>
              <w:tab/>
            </w:r>
            <w:r>
              <w:rPr>
                <w:color w:val="000000"/>
              </w:rPr>
              <w:tab/>
            </w:r>
            <w:proofErr w:type="spellStart"/>
            <w:r>
              <w:rPr>
                <w:color w:val="000000"/>
              </w:rPr>
              <w:t>Pino.ligar</w:t>
            </w:r>
            <w:proofErr w:type="spellEnd"/>
            <w:r>
              <w:rPr>
                <w:color w:val="000000"/>
              </w:rPr>
              <w:t>(Digital.motorE1);</w:t>
            </w:r>
          </w:p>
          <w:p w14:paraId="4F587962" w14:textId="77777777" w:rsidR="0050454B" w:rsidRDefault="0050454B">
            <w:pPr>
              <w:pStyle w:val="NormalWeb"/>
              <w:jc w:val="both"/>
              <w:rPr>
                <w:color w:val="000000"/>
              </w:rPr>
            </w:pPr>
            <w:r>
              <w:rPr>
                <w:color w:val="000000"/>
              </w:rPr>
              <w:tab/>
            </w:r>
            <w:r>
              <w:rPr>
                <w:color w:val="000000"/>
              </w:rPr>
              <w:tab/>
            </w:r>
            <w:proofErr w:type="spellStart"/>
            <w:r>
              <w:rPr>
                <w:color w:val="000000"/>
              </w:rPr>
              <w:t>Pino.desligar</w:t>
            </w:r>
            <w:proofErr w:type="spellEnd"/>
            <w:r>
              <w:rPr>
                <w:color w:val="000000"/>
              </w:rPr>
              <w:t>(Digital.motorE2);</w:t>
            </w:r>
          </w:p>
          <w:p w14:paraId="10357C45" w14:textId="77777777" w:rsidR="0050454B" w:rsidRDefault="0050454B">
            <w:pPr>
              <w:pStyle w:val="NormalWeb"/>
              <w:jc w:val="both"/>
              <w:rPr>
                <w:color w:val="000000"/>
              </w:rPr>
            </w:pPr>
            <w:r>
              <w:rPr>
                <w:color w:val="000000"/>
              </w:rPr>
              <w:tab/>
            </w:r>
            <w:r>
              <w:rPr>
                <w:color w:val="000000"/>
              </w:rPr>
              <w:tab/>
            </w:r>
            <w:proofErr w:type="spellStart"/>
            <w:r>
              <w:rPr>
                <w:color w:val="000000"/>
              </w:rPr>
              <w:t>Pino.ligar</w:t>
            </w:r>
            <w:proofErr w:type="spellEnd"/>
            <w:r>
              <w:rPr>
                <w:color w:val="000000"/>
              </w:rPr>
              <w:t>(Digital.motorD1);</w:t>
            </w:r>
          </w:p>
          <w:p w14:paraId="6EED2A78" w14:textId="77777777" w:rsidR="0050454B" w:rsidRDefault="0050454B">
            <w:pPr>
              <w:pStyle w:val="NormalWeb"/>
              <w:jc w:val="both"/>
              <w:rPr>
                <w:color w:val="000000"/>
              </w:rPr>
            </w:pPr>
            <w:r>
              <w:rPr>
                <w:color w:val="000000"/>
              </w:rPr>
              <w:tab/>
            </w:r>
            <w:r>
              <w:rPr>
                <w:color w:val="000000"/>
              </w:rPr>
              <w:tab/>
            </w:r>
            <w:proofErr w:type="spellStart"/>
            <w:r>
              <w:rPr>
                <w:color w:val="000000"/>
              </w:rPr>
              <w:t>Pino.desligar</w:t>
            </w:r>
            <w:proofErr w:type="spellEnd"/>
            <w:r>
              <w:rPr>
                <w:color w:val="000000"/>
              </w:rPr>
              <w:t>(Digital.motorD2);</w:t>
            </w:r>
          </w:p>
          <w:p w14:paraId="1B8341C5" w14:textId="77777777" w:rsidR="0050454B" w:rsidRDefault="0050454B">
            <w:pPr>
              <w:pStyle w:val="NormalWeb"/>
              <w:jc w:val="both"/>
              <w:rPr>
                <w:color w:val="000000"/>
              </w:rPr>
            </w:pPr>
            <w:r>
              <w:rPr>
                <w:color w:val="000000" w:themeColor="text1"/>
              </w:rPr>
              <w:t>}</w:t>
            </w:r>
          </w:p>
          <w:p w14:paraId="157EE5EE" w14:textId="77777777" w:rsidR="0050454B" w:rsidRDefault="0050454B">
            <w:pPr>
              <w:pStyle w:val="NormalWeb"/>
              <w:jc w:val="both"/>
              <w:rPr>
                <w:color w:val="000000"/>
              </w:rPr>
            </w:pPr>
            <w:proofErr w:type="spellStart"/>
            <w:r>
              <w:rPr>
                <w:color w:val="000000" w:themeColor="text1"/>
              </w:rPr>
              <w:t>SemRetorno</w:t>
            </w:r>
            <w:proofErr w:type="spellEnd"/>
            <w:r>
              <w:rPr>
                <w:color w:val="000000" w:themeColor="text1"/>
              </w:rPr>
              <w:t xml:space="preserve"> </w:t>
            </w:r>
            <w:proofErr w:type="gramStart"/>
            <w:r>
              <w:rPr>
                <w:color w:val="000000" w:themeColor="text1"/>
              </w:rPr>
              <w:t>parar(</w:t>
            </w:r>
            <w:proofErr w:type="gramEnd"/>
            <w:r>
              <w:rPr>
                <w:color w:val="000000" w:themeColor="text1"/>
              </w:rPr>
              <w:t>){</w:t>
            </w:r>
          </w:p>
          <w:p w14:paraId="40479A40" w14:textId="77777777" w:rsidR="0050454B" w:rsidRDefault="0050454B">
            <w:pPr>
              <w:pStyle w:val="NormalWeb"/>
              <w:ind w:left="708"/>
              <w:jc w:val="both"/>
              <w:rPr>
                <w:color w:val="000000"/>
              </w:rPr>
            </w:pPr>
            <w:r>
              <w:rPr>
                <w:color w:val="000000"/>
              </w:rPr>
              <w:tab/>
            </w:r>
            <w:proofErr w:type="spellStart"/>
            <w:r>
              <w:rPr>
                <w:color w:val="000000"/>
              </w:rPr>
              <w:t>USB.enviarln</w:t>
            </w:r>
            <w:proofErr w:type="spellEnd"/>
            <w:r>
              <w:rPr>
                <w:color w:val="000000"/>
              </w:rPr>
              <w:t>("parado");</w:t>
            </w:r>
          </w:p>
          <w:p w14:paraId="15F56B56" w14:textId="77777777" w:rsidR="0050454B" w:rsidRDefault="0050454B">
            <w:pPr>
              <w:pStyle w:val="NormalWeb"/>
              <w:jc w:val="both"/>
              <w:rPr>
                <w:color w:val="000000"/>
              </w:rPr>
            </w:pPr>
            <w:r>
              <w:rPr>
                <w:color w:val="000000" w:themeColor="text1"/>
              </w:rPr>
              <w:t>}</w:t>
            </w:r>
          </w:p>
          <w:p w14:paraId="03236CCE" w14:textId="77777777" w:rsidR="0050454B" w:rsidRDefault="0050454B">
            <w:pPr>
              <w:pStyle w:val="NormalWeb"/>
              <w:jc w:val="both"/>
              <w:rPr>
                <w:color w:val="000000"/>
              </w:rPr>
            </w:pPr>
            <w:proofErr w:type="spellStart"/>
            <w:r>
              <w:rPr>
                <w:color w:val="000000" w:themeColor="text1"/>
              </w:rPr>
              <w:t>SemRetorno</w:t>
            </w:r>
            <w:proofErr w:type="spellEnd"/>
            <w:r>
              <w:rPr>
                <w:color w:val="000000" w:themeColor="text1"/>
              </w:rPr>
              <w:t xml:space="preserve"> </w:t>
            </w:r>
            <w:proofErr w:type="spellStart"/>
            <w:proofErr w:type="gramStart"/>
            <w:r>
              <w:rPr>
                <w:color w:val="000000" w:themeColor="text1"/>
              </w:rPr>
              <w:t>andarDireita</w:t>
            </w:r>
            <w:proofErr w:type="spellEnd"/>
            <w:r>
              <w:rPr>
                <w:color w:val="000000" w:themeColor="text1"/>
              </w:rPr>
              <w:t>(</w:t>
            </w:r>
            <w:proofErr w:type="gramEnd"/>
            <w:r>
              <w:rPr>
                <w:color w:val="000000" w:themeColor="text1"/>
              </w:rPr>
              <w:t>){</w:t>
            </w:r>
          </w:p>
          <w:p w14:paraId="0111D4E9" w14:textId="77777777" w:rsidR="0050454B" w:rsidRDefault="0050454B">
            <w:pPr>
              <w:pStyle w:val="NormalWeb"/>
              <w:ind w:left="708"/>
              <w:jc w:val="both"/>
              <w:rPr>
                <w:color w:val="000000"/>
              </w:rPr>
            </w:pPr>
            <w:r>
              <w:rPr>
                <w:color w:val="000000"/>
              </w:rPr>
              <w:lastRenderedPageBreak/>
              <w:tab/>
            </w:r>
            <w:proofErr w:type="spellStart"/>
            <w:r>
              <w:rPr>
                <w:color w:val="000000"/>
              </w:rPr>
              <w:t>USB.enviarln</w:t>
            </w:r>
            <w:proofErr w:type="spellEnd"/>
            <w:r>
              <w:rPr>
                <w:color w:val="000000"/>
              </w:rPr>
              <w:t>("andando para direita");</w:t>
            </w:r>
          </w:p>
          <w:p w14:paraId="2421995C" w14:textId="77777777" w:rsidR="0050454B" w:rsidRDefault="0050454B">
            <w:pPr>
              <w:pStyle w:val="NormalWeb"/>
              <w:jc w:val="both"/>
              <w:rPr>
                <w:color w:val="000000"/>
              </w:rPr>
            </w:pPr>
            <w:r>
              <w:rPr>
                <w:color w:val="000000" w:themeColor="text1"/>
              </w:rPr>
              <w:t>}</w:t>
            </w:r>
          </w:p>
          <w:p w14:paraId="38051710" w14:textId="77777777" w:rsidR="0050454B" w:rsidRDefault="0050454B">
            <w:pPr>
              <w:pStyle w:val="NormalWeb"/>
              <w:jc w:val="both"/>
              <w:rPr>
                <w:color w:val="000000"/>
              </w:rPr>
            </w:pPr>
            <w:proofErr w:type="spellStart"/>
            <w:r>
              <w:rPr>
                <w:color w:val="000000" w:themeColor="text1"/>
              </w:rPr>
              <w:t>SemRetorno</w:t>
            </w:r>
            <w:proofErr w:type="spellEnd"/>
            <w:r>
              <w:rPr>
                <w:color w:val="000000" w:themeColor="text1"/>
              </w:rPr>
              <w:t xml:space="preserve"> </w:t>
            </w:r>
            <w:proofErr w:type="spellStart"/>
            <w:proofErr w:type="gramStart"/>
            <w:r>
              <w:rPr>
                <w:color w:val="000000" w:themeColor="text1"/>
              </w:rPr>
              <w:t>andarEsquerda</w:t>
            </w:r>
            <w:proofErr w:type="spellEnd"/>
            <w:r>
              <w:rPr>
                <w:color w:val="000000" w:themeColor="text1"/>
              </w:rPr>
              <w:t>(</w:t>
            </w:r>
            <w:proofErr w:type="gramEnd"/>
            <w:r>
              <w:rPr>
                <w:color w:val="000000" w:themeColor="text1"/>
              </w:rPr>
              <w:t>){</w:t>
            </w:r>
          </w:p>
          <w:p w14:paraId="365293CC" w14:textId="77777777" w:rsidR="0050454B" w:rsidRDefault="0050454B">
            <w:pPr>
              <w:pStyle w:val="NormalWeb"/>
              <w:ind w:left="708"/>
              <w:jc w:val="both"/>
              <w:rPr>
                <w:color w:val="000000"/>
              </w:rPr>
            </w:pPr>
            <w:r>
              <w:rPr>
                <w:color w:val="000000"/>
              </w:rPr>
              <w:tab/>
            </w:r>
            <w:proofErr w:type="spellStart"/>
            <w:r>
              <w:rPr>
                <w:color w:val="000000"/>
              </w:rPr>
              <w:t>USB.enviarln</w:t>
            </w:r>
            <w:proofErr w:type="spellEnd"/>
            <w:r>
              <w:rPr>
                <w:color w:val="000000"/>
              </w:rPr>
              <w:t>("andando para esquerda");</w:t>
            </w:r>
          </w:p>
          <w:p w14:paraId="18FCC623" w14:textId="77777777" w:rsidR="0050454B" w:rsidRDefault="0050454B">
            <w:pPr>
              <w:pStyle w:val="NormalWeb"/>
              <w:jc w:val="both"/>
              <w:rPr>
                <w:color w:val="000000"/>
              </w:rPr>
            </w:pPr>
            <w:r>
              <w:rPr>
                <w:color w:val="000000" w:themeColor="text1"/>
              </w:rPr>
              <w:t>}</w:t>
            </w:r>
          </w:p>
          <w:p w14:paraId="3449FC11" w14:textId="77777777" w:rsidR="0050454B" w:rsidRDefault="0050454B">
            <w:pPr>
              <w:pStyle w:val="NormalWeb"/>
              <w:jc w:val="both"/>
              <w:rPr>
                <w:color w:val="000000"/>
              </w:rPr>
            </w:pPr>
            <w:proofErr w:type="spellStart"/>
            <w:r>
              <w:rPr>
                <w:color w:val="000000" w:themeColor="text1"/>
              </w:rPr>
              <w:t>SemRetorno</w:t>
            </w:r>
            <w:proofErr w:type="spellEnd"/>
            <w:r>
              <w:rPr>
                <w:color w:val="000000" w:themeColor="text1"/>
              </w:rPr>
              <w:t xml:space="preserve"> </w:t>
            </w:r>
            <w:proofErr w:type="spellStart"/>
            <w:proofErr w:type="gramStart"/>
            <w:r>
              <w:rPr>
                <w:color w:val="000000" w:themeColor="text1"/>
              </w:rPr>
              <w:t>andarTras</w:t>
            </w:r>
            <w:proofErr w:type="spellEnd"/>
            <w:r>
              <w:rPr>
                <w:color w:val="000000" w:themeColor="text1"/>
              </w:rPr>
              <w:t>(</w:t>
            </w:r>
            <w:proofErr w:type="gramEnd"/>
            <w:r>
              <w:rPr>
                <w:color w:val="000000" w:themeColor="text1"/>
              </w:rPr>
              <w:t>){</w:t>
            </w:r>
          </w:p>
          <w:p w14:paraId="1557D95E" w14:textId="77777777" w:rsidR="0050454B" w:rsidRDefault="0050454B">
            <w:pPr>
              <w:pStyle w:val="NormalWeb"/>
              <w:ind w:left="708"/>
              <w:jc w:val="both"/>
              <w:rPr>
                <w:color w:val="000000"/>
              </w:rPr>
            </w:pPr>
            <w:r>
              <w:rPr>
                <w:color w:val="000000"/>
              </w:rPr>
              <w:tab/>
            </w:r>
            <w:proofErr w:type="spellStart"/>
            <w:r>
              <w:rPr>
                <w:color w:val="000000"/>
              </w:rPr>
              <w:t>USB.enviarln</w:t>
            </w:r>
            <w:proofErr w:type="spellEnd"/>
            <w:r>
              <w:rPr>
                <w:color w:val="000000"/>
              </w:rPr>
              <w:t xml:space="preserve">("andando para </w:t>
            </w:r>
            <w:proofErr w:type="spellStart"/>
            <w:r>
              <w:rPr>
                <w:color w:val="000000"/>
              </w:rPr>
              <w:t>tras</w:t>
            </w:r>
            <w:proofErr w:type="spellEnd"/>
            <w:r>
              <w:rPr>
                <w:color w:val="000000"/>
              </w:rPr>
              <w:t>");</w:t>
            </w:r>
          </w:p>
          <w:p w14:paraId="663A9FAC" w14:textId="77777777" w:rsidR="0050454B" w:rsidRDefault="0050454B">
            <w:pPr>
              <w:pStyle w:val="NormalWeb"/>
              <w:spacing w:before="0" w:beforeAutospacing="0" w:after="30" w:afterAutospacing="0"/>
              <w:jc w:val="both"/>
              <w:rPr>
                <w:color w:val="000000"/>
              </w:rPr>
            </w:pPr>
            <w:r>
              <w:rPr>
                <w:color w:val="000000" w:themeColor="text1"/>
              </w:rPr>
              <w:t>}</w:t>
            </w:r>
          </w:p>
        </w:tc>
      </w:tr>
    </w:tbl>
    <w:p w14:paraId="623102F7" w14:textId="77777777" w:rsidR="0050454B" w:rsidRDefault="0050454B" w:rsidP="0050454B">
      <w:pPr>
        <w:ind w:firstLine="708"/>
        <w:jc w:val="both"/>
      </w:pPr>
    </w:p>
    <w:p w14:paraId="0D4BB7A4" w14:textId="77777777" w:rsidR="0050454B" w:rsidRDefault="0050454B" w:rsidP="0050454B">
      <w:pPr>
        <w:ind w:firstLine="708"/>
        <w:jc w:val="both"/>
        <w:rPr>
          <w:color w:val="000000"/>
        </w:rPr>
      </w:pPr>
      <w:r>
        <w:rPr>
          <w:color w:val="000000" w:themeColor="text1"/>
        </w:rPr>
        <w:t>Para enviar o código conecte seu Arduino ao computador e verifique a porta serial que ele está conectado. Abra as ferramentas do IDE e selecione a porta e a placa que você está utilizando. Uma vez selecionado, clique em Verificar e Carregar.</w:t>
      </w:r>
    </w:p>
    <w:p w14:paraId="2CD0D65C" w14:textId="77777777" w:rsidR="0050454B" w:rsidRDefault="0050454B" w:rsidP="0050454B">
      <w:pPr>
        <w:ind w:firstLine="708"/>
        <w:jc w:val="both"/>
        <w:rPr>
          <w:color w:val="000000"/>
        </w:rPr>
      </w:pPr>
      <w:r>
        <w:rPr>
          <w:b/>
          <w:bCs/>
          <w:color w:val="000000" w:themeColor="text1"/>
        </w:rPr>
        <w:t xml:space="preserve">Cuidado: </w:t>
      </w:r>
      <w:r>
        <w:rPr>
          <w:color w:val="000000" w:themeColor="text1"/>
        </w:rPr>
        <w:t>Ao enviar esse código o robô pode começar a andar inesperadamente! Cuidado para que ele não caia da mesa ou sofra qualquer acidente!</w:t>
      </w:r>
    </w:p>
    <w:p w14:paraId="62BC61B5" w14:textId="77777777" w:rsidR="0050454B" w:rsidRDefault="0050454B" w:rsidP="0050454B">
      <w:pPr>
        <w:ind w:firstLine="708"/>
        <w:jc w:val="both"/>
        <w:rPr>
          <w:color w:val="000000"/>
        </w:rPr>
      </w:pPr>
    </w:p>
    <w:p w14:paraId="6FFD583C" w14:textId="77777777" w:rsidR="0050454B" w:rsidRDefault="0050454B" w:rsidP="0050454B">
      <w:pPr>
        <w:pStyle w:val="NormalWeb"/>
        <w:shd w:val="clear" w:color="auto" w:fill="FFFFFF" w:themeFill="background1"/>
        <w:spacing w:before="0" w:beforeAutospacing="0" w:after="30" w:afterAutospacing="0"/>
        <w:jc w:val="both"/>
        <w:rPr>
          <w:b/>
          <w:color w:val="000000"/>
          <w:sz w:val="28"/>
          <w:szCs w:val="28"/>
          <w:u w:val="single"/>
        </w:rPr>
      </w:pPr>
      <w:r>
        <w:rPr>
          <w:b/>
          <w:bCs/>
          <w:color w:val="000000" w:themeColor="text1"/>
          <w:sz w:val="28"/>
          <w:szCs w:val="28"/>
          <w:u w:val="single"/>
        </w:rPr>
        <w:t>Analisando o código</w:t>
      </w:r>
    </w:p>
    <w:p w14:paraId="652EDCD2" w14:textId="77777777" w:rsidR="0050454B" w:rsidRDefault="0050454B" w:rsidP="0050454B">
      <w:pPr>
        <w:jc w:val="both"/>
        <w:rPr>
          <w:rFonts w:ascii="Times New Roman" w:hAnsi="Times New Roman" w:cs="Times New Roman"/>
          <w:sz w:val="24"/>
          <w:szCs w:val="24"/>
        </w:rPr>
      </w:pPr>
    </w:p>
    <w:p w14:paraId="51DA5B33" w14:textId="77777777" w:rsidR="0050454B" w:rsidRDefault="0050454B" w:rsidP="0050454B">
      <w:pPr>
        <w:ind w:firstLine="708"/>
        <w:jc w:val="both"/>
        <w:rPr>
          <w:rFonts w:ascii="Times New Roman" w:hAnsi="Times New Roman" w:cs="Times New Roman"/>
          <w:sz w:val="24"/>
          <w:szCs w:val="24"/>
        </w:rPr>
      </w:pPr>
      <w:r>
        <w:rPr>
          <w:rFonts w:ascii="Times New Roman" w:eastAsia="Times New Roman" w:hAnsi="Times New Roman" w:cs="Times New Roman"/>
          <w:sz w:val="24"/>
          <w:szCs w:val="24"/>
        </w:rPr>
        <w:t>Por mais que esse seja um código extenso ele não deixa de ser simples. Ele começa com a declaração das portas que serão utilizadas. Repare que elas são nomeadas de acordo com a função de cada uma delas, para que no decorrer do código elas possam ser chamadas de maneira intuitiva.</w:t>
      </w:r>
    </w:p>
    <w:p w14:paraId="40E9977B" w14:textId="77777777" w:rsidR="0050454B" w:rsidRDefault="0050454B" w:rsidP="0050454B">
      <w:pPr>
        <w:ind w:firstLine="708"/>
        <w:jc w:val="both"/>
        <w:rPr>
          <w:rFonts w:ascii="Times New Roman" w:hAnsi="Times New Roman" w:cs="Times New Roman"/>
          <w:sz w:val="24"/>
          <w:szCs w:val="24"/>
        </w:rPr>
      </w:pPr>
      <w:r>
        <w:rPr>
          <w:rFonts w:ascii="Times New Roman" w:eastAsia="Times New Roman" w:hAnsi="Times New Roman" w:cs="Times New Roman"/>
          <w:sz w:val="24"/>
          <w:szCs w:val="24"/>
        </w:rPr>
        <w:t xml:space="preserve">Uma das partes interessantes desse programa é que a função </w:t>
      </w:r>
      <w:proofErr w:type="gramStart"/>
      <w:r>
        <w:rPr>
          <w:rFonts w:ascii="Times New Roman" w:eastAsia="Times New Roman" w:hAnsi="Times New Roman" w:cs="Times New Roman"/>
          <w:i/>
          <w:iCs/>
          <w:sz w:val="24"/>
          <w:szCs w:val="24"/>
        </w:rPr>
        <w:t>Principal</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está quase vazia, ou seja, você deverá preenchê-la! Para isso criamos algumas funções no final do código que podem ser chamadas no código principal. </w:t>
      </w:r>
      <w:proofErr w:type="spellStart"/>
      <w:r>
        <w:rPr>
          <w:rFonts w:ascii="Times New Roman" w:eastAsia="Times New Roman" w:hAnsi="Times New Roman" w:cs="Times New Roman"/>
          <w:sz w:val="24"/>
          <w:szCs w:val="24"/>
        </w:rPr>
        <w:t>Aprofundaremos-nos</w:t>
      </w:r>
      <w:proofErr w:type="spellEnd"/>
      <w:r>
        <w:rPr>
          <w:rFonts w:ascii="Times New Roman" w:eastAsia="Times New Roman" w:hAnsi="Times New Roman" w:cs="Times New Roman"/>
          <w:sz w:val="24"/>
          <w:szCs w:val="24"/>
        </w:rPr>
        <w:t xml:space="preserve"> nesse assunto mais adiante.</w:t>
      </w:r>
    </w:p>
    <w:p w14:paraId="5C652F5C" w14:textId="77777777" w:rsidR="0050454B" w:rsidRDefault="0050454B" w:rsidP="0050454B">
      <w:pPr>
        <w:ind w:firstLine="708"/>
        <w:jc w:val="both"/>
        <w:rPr>
          <w:rFonts w:ascii="Times New Roman" w:hAnsi="Times New Roman" w:cs="Times New Roman"/>
          <w:sz w:val="24"/>
          <w:szCs w:val="24"/>
        </w:rPr>
      </w:pPr>
      <w:r>
        <w:rPr>
          <w:rFonts w:ascii="Times New Roman" w:eastAsia="Times New Roman" w:hAnsi="Times New Roman" w:cs="Times New Roman"/>
          <w:sz w:val="24"/>
          <w:szCs w:val="24"/>
        </w:rPr>
        <w:t xml:space="preserve">Outro ponto interessante é a função </w:t>
      </w:r>
      <w:proofErr w:type="spellStart"/>
      <w:proofErr w:type="gramStart"/>
      <w:r>
        <w:rPr>
          <w:rFonts w:ascii="Times New Roman" w:eastAsia="Times New Roman" w:hAnsi="Times New Roman" w:cs="Times New Roman"/>
          <w:i/>
          <w:iCs/>
          <w:sz w:val="24"/>
          <w:szCs w:val="24"/>
        </w:rPr>
        <w:t>Configuracao</w:t>
      </w:r>
      <w:proofErr w:type="spellEnd"/>
      <w:r>
        <w:rPr>
          <w:rFonts w:ascii="Times New Roman" w:eastAsia="Times New Roman" w:hAnsi="Times New Roman" w:cs="Times New Roman"/>
          <w:i/>
          <w:iCs/>
          <w:sz w:val="24"/>
          <w:szCs w:val="24"/>
        </w:rPr>
        <w:t>(</w:t>
      </w:r>
      <w:proofErr w:type="gramEnd"/>
      <w:r>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vir depois da </w:t>
      </w:r>
      <w:r>
        <w:rPr>
          <w:rFonts w:ascii="Times New Roman" w:eastAsia="Times New Roman" w:hAnsi="Times New Roman" w:cs="Times New Roman"/>
          <w:i/>
          <w:iCs/>
          <w:sz w:val="24"/>
          <w:szCs w:val="24"/>
        </w:rPr>
        <w:t>Principal(</w:t>
      </w:r>
      <w:r>
        <w:rPr>
          <w:rFonts w:ascii="Times New Roman" w:eastAsia="Times New Roman" w:hAnsi="Times New Roman" w:cs="Times New Roman"/>
          <w:sz w:val="24"/>
          <w:szCs w:val="24"/>
        </w:rPr>
        <w:t>), ao contrário do que aconteceu nos códigos anteriores. Isso foi feito propositalmente pois ela é uma das partes do código que queremos que você mexa para comandar os movimentos do robô, sem nunca se esquecer de usar a função "</w:t>
      </w:r>
      <w:r>
        <w:rPr>
          <w:rFonts w:ascii="Times New Roman" w:eastAsia="Times New Roman" w:hAnsi="Times New Roman" w:cs="Times New Roman"/>
          <w:i/>
          <w:iCs/>
          <w:sz w:val="24"/>
          <w:szCs w:val="24"/>
        </w:rPr>
        <w:t>esperar</w:t>
      </w:r>
      <w:r>
        <w:rPr>
          <w:rFonts w:ascii="Times New Roman" w:eastAsia="Times New Roman" w:hAnsi="Times New Roman" w:cs="Times New Roman"/>
          <w:sz w:val="24"/>
          <w:szCs w:val="24"/>
        </w:rPr>
        <w:t>" para que o arduino tenha tempo de reagir aos comandos!</w:t>
      </w:r>
    </w:p>
    <w:p w14:paraId="191DD48C" w14:textId="77777777" w:rsidR="0050454B" w:rsidRPr="0050454B" w:rsidRDefault="0050454B" w:rsidP="0050454B">
      <w:pPr>
        <w:spacing w:after="30"/>
        <w:ind w:left="568"/>
        <w:jc w:val="both"/>
        <w:rPr>
          <w:rFonts w:ascii="Times New Roman" w:hAnsi="Times New Roman" w:cs="Times New Roman"/>
          <w:sz w:val="24"/>
          <w:szCs w:val="24"/>
        </w:rPr>
      </w:pPr>
    </w:p>
    <w:p w14:paraId="7B76EDF7" w14:textId="293BF841" w:rsidR="0068627D" w:rsidRPr="0068627D" w:rsidRDefault="0068627D" w:rsidP="0068627D">
      <w:pPr>
        <w:pStyle w:val="PargrafodaLista"/>
        <w:numPr>
          <w:ilvl w:val="0"/>
          <w:numId w:val="52"/>
        </w:numPr>
        <w:spacing w:after="30"/>
        <w:jc w:val="both"/>
        <w:rPr>
          <w:rFonts w:ascii="Times New Roman" w:hAnsi="Times New Roman" w:cs="Times New Roman"/>
          <w:b/>
          <w:sz w:val="32"/>
          <w:szCs w:val="32"/>
          <w:u w:val="single"/>
        </w:rPr>
      </w:pPr>
      <w:r w:rsidRPr="0068627D">
        <w:rPr>
          <w:rFonts w:ascii="Times New Roman" w:hAnsi="Times New Roman" w:cs="Times New Roman"/>
          <w:b/>
          <w:sz w:val="32"/>
          <w:szCs w:val="32"/>
          <w:u w:val="single"/>
        </w:rPr>
        <w:t>Despedida</w:t>
      </w:r>
    </w:p>
    <w:p w14:paraId="1C941DFC" w14:textId="77777777" w:rsidR="0068627D" w:rsidRDefault="0068627D" w:rsidP="0068627D">
      <w:pPr>
        <w:spacing w:after="30"/>
        <w:ind w:firstLine="720"/>
        <w:jc w:val="both"/>
        <w:rPr>
          <w:rFonts w:ascii="Times New Roman" w:hAnsi="Times New Roman" w:cs="Times New Roman"/>
          <w:b/>
          <w:sz w:val="32"/>
          <w:szCs w:val="32"/>
          <w:u w:val="single"/>
        </w:rPr>
      </w:pPr>
    </w:p>
    <w:p w14:paraId="794F0CC2"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Esse foi o último projeto de nosso livro. Esperamos que tenha sido possível ensinar-lhe o básico da linguagem Brino, que desenvolvemos, e da eletrônica e que você não pare por aqui. O </w:t>
      </w:r>
      <w:r>
        <w:rPr>
          <w:rFonts w:ascii="Times New Roman" w:hAnsi="Times New Roman" w:cs="Times New Roman"/>
          <w:sz w:val="24"/>
          <w:szCs w:val="24"/>
        </w:rPr>
        <w:lastRenderedPageBreak/>
        <w:t xml:space="preserve">potencial de crescimento do mercado da engenharia mecatrônica, elétrica, computação e várias outras que tiram proveito das habilidades descritas neste livro é enorme. Esse material não é capaz de te tornar um especialista, mas acreditamos que pode despertar a paixão necessária para tal, além de fornecer conceitos importantes. </w:t>
      </w:r>
    </w:p>
    <w:p w14:paraId="68A961DD"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O desenvolvimento do Brino e deste material tem como principal motivação a difusão da robótica nas escolas. Acreditamos que a robótica educacional tem um poder transformador muito grande. Por meio dela é possível despertar o gosto pela ciência e pela tecnologia em estudantes do ensino fundamental e médio, transformando jovens em potenciais pesquisadores. Não apenas isto, a robótica também auxilia o desenvolvimento de diversas habilidades importantíssimas no mercado de trabalho do mundo globalizado, como por exemplo, programação, solução de problemas complexos e gestão de equipes.</w:t>
      </w:r>
    </w:p>
    <w:p w14:paraId="451C50FF"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Além do desenvolvimento de habilidades específicas, a robótica pode auxiliar também no ensino de física em diversos níveis, em especial relacionando-se à eletrodinâmica, lecionada ao terceiro ano na grade curricular do Distrito Federal e no ensino médio no Brasil como um todo. Não apenas na área de física é possível se tirar proveito da robótica no ensino, a matemática também utiliza muito da lógica de programação, além da química e outras matérias no campo das exatas em geral.</w:t>
      </w:r>
    </w:p>
    <w:p w14:paraId="6A5C2E2F"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Tendo em vista os enormes benefícios do ensino da robótica, além da diversão proporcionada por ela, nós cinco nos unimos para desenvolver o Brino e esta apostila para contribuir com a difusão do seu ensino nas escolas pelo país de forma mais acessível. Esse material é todo disponibilizado na internet, assim como o Brino, pois nós buscamos a democratização da robótica para causar o maior impacto positivo possível. Além disso, acreditamos na filosofia </w:t>
      </w:r>
      <w:proofErr w:type="spellStart"/>
      <w:r>
        <w:rPr>
          <w:rFonts w:ascii="Times New Roman" w:hAnsi="Times New Roman" w:cs="Times New Roman"/>
          <w:sz w:val="24"/>
          <w:szCs w:val="24"/>
        </w:rPr>
        <w:t>OpenSource</w:t>
      </w:r>
      <w:proofErr w:type="spellEnd"/>
      <w:r>
        <w:rPr>
          <w:rFonts w:ascii="Times New Roman" w:hAnsi="Times New Roman" w:cs="Times New Roman"/>
          <w:sz w:val="24"/>
          <w:szCs w:val="24"/>
        </w:rPr>
        <w:t>.</w:t>
      </w:r>
    </w:p>
    <w:p w14:paraId="6D64C253"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Por fim, desejamos boa sorte para você em seus futuros projetos com o Arduino. Compartilhe seus projetos conosco e com a comunidade Brino em facebook.com/</w:t>
      </w:r>
      <w:proofErr w:type="spellStart"/>
      <w:r>
        <w:rPr>
          <w:rFonts w:ascii="Times New Roman" w:hAnsi="Times New Roman" w:cs="Times New Roman"/>
          <w:sz w:val="24"/>
          <w:szCs w:val="24"/>
        </w:rPr>
        <w:t>BrinoIDE</w:t>
      </w:r>
      <w:proofErr w:type="spellEnd"/>
      <w:r>
        <w:rPr>
          <w:rFonts w:ascii="Times New Roman" w:hAnsi="Times New Roman" w:cs="Times New Roman"/>
          <w:sz w:val="24"/>
          <w:szCs w:val="24"/>
        </w:rPr>
        <w:t>. E conte com o nosso apoio para o desenvolvimento deles!</w:t>
      </w:r>
    </w:p>
    <w:p w14:paraId="4D7FD0A7" w14:textId="77777777" w:rsidR="0068627D" w:rsidRDefault="0068627D" w:rsidP="0068627D">
      <w:pPr>
        <w:spacing w:after="30"/>
        <w:ind w:firstLine="720"/>
        <w:jc w:val="both"/>
        <w:rPr>
          <w:rFonts w:ascii="Times New Roman" w:hAnsi="Times New Roman" w:cs="Times New Roman"/>
          <w:sz w:val="24"/>
          <w:szCs w:val="24"/>
        </w:rPr>
      </w:pPr>
    </w:p>
    <w:p w14:paraId="361C7FA5" w14:textId="3B748317" w:rsidR="0068627D" w:rsidRPr="003636D9" w:rsidRDefault="0068627D">
      <w:pPr>
        <w:pStyle w:val="NormalWeb"/>
        <w:shd w:val="clear" w:color="auto" w:fill="FFFFFF"/>
        <w:spacing w:before="0" w:beforeAutospacing="0" w:after="30" w:afterAutospacing="0"/>
        <w:ind w:left="360"/>
        <w:jc w:val="right"/>
        <w:rPr>
          <w:ins w:id="159" w:author="Mateus Berardo de Souza Terra" w:date="2016-02-08T22:22:00Z"/>
          <w:color w:val="000000"/>
        </w:rPr>
        <w:pPrChange w:id="160" w:author="Mateus Berardo de Souza Terra" w:date="2016-02-08T22:22:00Z">
          <w:pPr>
            <w:pStyle w:val="NormalWeb"/>
            <w:shd w:val="clear" w:color="auto" w:fill="FFFFFF"/>
            <w:spacing w:before="0" w:beforeAutospacing="0" w:after="160" w:afterAutospacing="0"/>
            <w:jc w:val="both"/>
          </w:pPr>
        </w:pPrChange>
      </w:pPr>
      <w:r>
        <w:t>Equipe Brino</w:t>
      </w:r>
    </w:p>
    <w:p w14:paraId="3F9D440B" w14:textId="77777777" w:rsidR="00743F38" w:rsidRPr="003636D9" w:rsidRDefault="00743F38" w:rsidP="00131C56">
      <w:pPr>
        <w:pStyle w:val="PargrafodaLista"/>
        <w:numPr>
          <w:ilvl w:val="0"/>
          <w:numId w:val="123"/>
        </w:numPr>
        <w:shd w:val="clear" w:color="auto" w:fill="FFFFFF"/>
        <w:spacing w:after="30" w:line="240" w:lineRule="auto"/>
        <w:contextualSpacing w:val="0"/>
        <w:jc w:val="both"/>
        <w:rPr>
          <w:ins w:id="161" w:author="Mateus Berardo de Souza Terra" w:date="2016-02-08T22:23:00Z"/>
          <w:rFonts w:ascii="Times New Roman" w:eastAsia="Times New Roman" w:hAnsi="Times New Roman" w:cs="Times New Roman"/>
          <w:b/>
          <w:vanish/>
          <w:color w:val="000000"/>
          <w:sz w:val="36"/>
          <w:szCs w:val="36"/>
          <w:u w:val="single"/>
        </w:rPr>
      </w:pPr>
    </w:p>
    <w:p w14:paraId="5E4D1DAF" w14:textId="77777777" w:rsidR="00743F38" w:rsidRPr="003636D9" w:rsidRDefault="00743F38" w:rsidP="00131C56">
      <w:pPr>
        <w:pStyle w:val="PargrafodaLista"/>
        <w:numPr>
          <w:ilvl w:val="0"/>
          <w:numId w:val="123"/>
        </w:numPr>
        <w:shd w:val="clear" w:color="auto" w:fill="FFFFFF"/>
        <w:spacing w:after="30" w:line="240" w:lineRule="auto"/>
        <w:contextualSpacing w:val="0"/>
        <w:jc w:val="both"/>
        <w:rPr>
          <w:ins w:id="162" w:author="Mateus Berardo de Souza Terra" w:date="2016-02-08T22:23:00Z"/>
          <w:rFonts w:ascii="Times New Roman" w:eastAsia="Times New Roman" w:hAnsi="Times New Roman" w:cs="Times New Roman"/>
          <w:b/>
          <w:vanish/>
          <w:color w:val="000000"/>
          <w:sz w:val="36"/>
          <w:szCs w:val="36"/>
          <w:u w:val="single"/>
        </w:rPr>
      </w:pPr>
    </w:p>
    <w:p w14:paraId="610CC091" w14:textId="77777777" w:rsidR="00743F38" w:rsidRPr="003636D9" w:rsidRDefault="00743F38" w:rsidP="00131C56">
      <w:pPr>
        <w:pStyle w:val="PargrafodaLista"/>
        <w:numPr>
          <w:ilvl w:val="0"/>
          <w:numId w:val="123"/>
        </w:numPr>
        <w:shd w:val="clear" w:color="auto" w:fill="FFFFFF"/>
        <w:spacing w:after="30" w:line="240" w:lineRule="auto"/>
        <w:contextualSpacing w:val="0"/>
        <w:jc w:val="both"/>
        <w:rPr>
          <w:ins w:id="163" w:author="Mateus Berardo de Souza Terra" w:date="2016-02-08T22:23:00Z"/>
          <w:rFonts w:ascii="Times New Roman" w:eastAsia="Times New Roman" w:hAnsi="Times New Roman" w:cs="Times New Roman"/>
          <w:b/>
          <w:vanish/>
          <w:color w:val="000000"/>
          <w:sz w:val="36"/>
          <w:szCs w:val="36"/>
          <w:u w:val="single"/>
        </w:rPr>
      </w:pPr>
    </w:p>
    <w:p w14:paraId="042C2BD5" w14:textId="4C672A35" w:rsidR="005545FA" w:rsidRPr="00D45940" w:rsidRDefault="005545FA" w:rsidP="00D45940">
      <w:pPr>
        <w:pStyle w:val="PargrafodaLista"/>
        <w:shd w:val="clear" w:color="auto" w:fill="FFFFFF"/>
        <w:spacing w:after="30" w:line="240" w:lineRule="auto"/>
        <w:ind w:left="360"/>
        <w:contextualSpacing w:val="0"/>
        <w:jc w:val="both"/>
        <w:rPr>
          <w:rFonts w:ascii="Times New Roman" w:hAnsi="Times New Roman" w:cs="Times New Roman"/>
          <w:sz w:val="24"/>
          <w:szCs w:val="24"/>
        </w:rPr>
      </w:pPr>
    </w:p>
    <w:p w14:paraId="673656F0" w14:textId="5BC3343B" w:rsidR="005545FA" w:rsidRPr="003636D9" w:rsidRDefault="005545FA" w:rsidP="003636D9">
      <w:pPr>
        <w:pStyle w:val="NormalWeb"/>
        <w:shd w:val="clear" w:color="auto" w:fill="FFFFFF"/>
        <w:spacing w:before="0" w:beforeAutospacing="0" w:after="30" w:afterAutospacing="0"/>
        <w:jc w:val="both"/>
        <w:rPr>
          <w:b/>
          <w:sz w:val="36"/>
          <w:szCs w:val="36"/>
          <w:u w:val="single"/>
        </w:rPr>
      </w:pPr>
    </w:p>
    <w:p w14:paraId="74504534" w14:textId="77777777" w:rsidR="000A6C2B" w:rsidRPr="003636D9" w:rsidRDefault="000A6C2B" w:rsidP="003636D9">
      <w:pPr>
        <w:pStyle w:val="NormalWeb"/>
        <w:shd w:val="clear" w:color="auto" w:fill="FFFFFF"/>
        <w:spacing w:before="0" w:beforeAutospacing="0" w:after="30" w:afterAutospacing="0"/>
        <w:ind w:left="720"/>
        <w:jc w:val="both"/>
        <w:rPr>
          <w:b/>
          <w:sz w:val="36"/>
          <w:szCs w:val="36"/>
          <w:u w:val="single"/>
        </w:rPr>
      </w:pPr>
    </w:p>
    <w:p w14:paraId="181FE4E4" w14:textId="66A97282" w:rsidR="002A01B2" w:rsidRPr="003636D9" w:rsidRDefault="0068627D" w:rsidP="003636D9">
      <w:pPr>
        <w:pStyle w:val="NormalWeb"/>
        <w:shd w:val="clear" w:color="auto" w:fill="FFFFFF"/>
        <w:spacing w:before="0" w:beforeAutospacing="0" w:after="30" w:afterAutospacing="0"/>
        <w:ind w:left="360"/>
        <w:jc w:val="both"/>
        <w:rPr>
          <w:ins w:id="164" w:author="Mateus Berardo de Souza Terra" w:date="2016-02-08T22:28:00Z"/>
          <w:b/>
          <w:sz w:val="36"/>
          <w:szCs w:val="36"/>
          <w:u w:val="single"/>
        </w:rPr>
      </w:pPr>
      <w:r>
        <w:rPr>
          <w:b/>
          <w:sz w:val="36"/>
          <w:szCs w:val="36"/>
          <w:u w:val="single"/>
        </w:rPr>
        <w:t>7</w:t>
      </w:r>
      <w:r w:rsidR="005545FA" w:rsidRPr="003636D9">
        <w:rPr>
          <w:b/>
          <w:sz w:val="36"/>
          <w:szCs w:val="36"/>
          <w:u w:val="single"/>
        </w:rPr>
        <w:t>.</w:t>
      </w:r>
      <w:r>
        <w:rPr>
          <w:b/>
          <w:sz w:val="36"/>
          <w:szCs w:val="36"/>
          <w:u w:val="single"/>
        </w:rPr>
        <w:t>Apêndices</w:t>
      </w:r>
    </w:p>
    <w:p w14:paraId="03BC2F92" w14:textId="77777777" w:rsidR="00887086" w:rsidRPr="003636D9" w:rsidRDefault="00887086" w:rsidP="003636D9">
      <w:pPr>
        <w:pStyle w:val="NormalWeb"/>
        <w:shd w:val="clear" w:color="auto" w:fill="FFFFFF"/>
        <w:spacing w:before="0" w:beforeAutospacing="0" w:after="30" w:afterAutospacing="0"/>
        <w:jc w:val="both"/>
      </w:pPr>
    </w:p>
    <w:p w14:paraId="0F8735DE" w14:textId="38A1B078" w:rsidR="0068627D" w:rsidRDefault="0068627D" w:rsidP="003636D9">
      <w:pPr>
        <w:pStyle w:val="NormalWeb"/>
        <w:shd w:val="clear" w:color="auto" w:fill="FFFFFF"/>
        <w:spacing w:before="0" w:beforeAutospacing="0" w:after="30" w:afterAutospacing="0"/>
        <w:ind w:firstLine="720"/>
        <w:jc w:val="both"/>
        <w:rPr>
          <w:b/>
          <w:sz w:val="32"/>
          <w:szCs w:val="32"/>
        </w:rPr>
      </w:pPr>
      <w:r>
        <w:rPr>
          <w:b/>
          <w:sz w:val="32"/>
          <w:szCs w:val="32"/>
        </w:rPr>
        <w:t>7.1 Materiais Importantes</w:t>
      </w:r>
    </w:p>
    <w:p w14:paraId="0477C19F" w14:textId="77777777" w:rsidR="0068627D" w:rsidRDefault="0068627D" w:rsidP="003636D9">
      <w:pPr>
        <w:pStyle w:val="NormalWeb"/>
        <w:shd w:val="clear" w:color="auto" w:fill="FFFFFF"/>
        <w:spacing w:before="0" w:beforeAutospacing="0" w:after="30" w:afterAutospacing="0"/>
        <w:ind w:firstLine="720"/>
        <w:jc w:val="both"/>
        <w:rPr>
          <w:b/>
          <w:sz w:val="28"/>
          <w:szCs w:val="28"/>
        </w:rPr>
      </w:pPr>
      <w:r>
        <w:rPr>
          <w:b/>
          <w:sz w:val="28"/>
          <w:szCs w:val="28"/>
        </w:rPr>
        <w:t xml:space="preserve">    </w:t>
      </w:r>
    </w:p>
    <w:p w14:paraId="594D81D6" w14:textId="6AB0F268" w:rsidR="001C7BBA" w:rsidRDefault="001C7BBA" w:rsidP="002E7C9A">
      <w:pPr>
        <w:pStyle w:val="NormalWeb"/>
        <w:numPr>
          <w:ilvl w:val="2"/>
          <w:numId w:val="125"/>
        </w:numPr>
        <w:shd w:val="clear" w:color="auto" w:fill="FFFFFF"/>
        <w:spacing w:before="0" w:beforeAutospacing="0" w:after="30" w:afterAutospacing="0"/>
        <w:jc w:val="both"/>
        <w:rPr>
          <w:b/>
          <w:sz w:val="28"/>
          <w:szCs w:val="28"/>
        </w:rPr>
      </w:pPr>
      <w:proofErr w:type="spellStart"/>
      <w:r w:rsidRPr="0068627D">
        <w:rPr>
          <w:b/>
          <w:sz w:val="28"/>
          <w:szCs w:val="28"/>
        </w:rPr>
        <w:t>Protoboard</w:t>
      </w:r>
      <w:proofErr w:type="spellEnd"/>
      <w:r w:rsidR="00272227" w:rsidRPr="0068627D">
        <w:rPr>
          <w:b/>
          <w:sz w:val="28"/>
          <w:szCs w:val="28"/>
        </w:rPr>
        <w:t>:</w:t>
      </w:r>
    </w:p>
    <w:p w14:paraId="645FF50A" w14:textId="77777777" w:rsidR="0068627D" w:rsidRPr="0068627D" w:rsidRDefault="0068627D" w:rsidP="0068627D">
      <w:pPr>
        <w:pStyle w:val="NormalWeb"/>
        <w:shd w:val="clear" w:color="auto" w:fill="FFFFFF"/>
        <w:spacing w:before="0" w:beforeAutospacing="0" w:after="30" w:afterAutospacing="0"/>
        <w:ind w:left="2340"/>
        <w:jc w:val="both"/>
        <w:rPr>
          <w:sz w:val="28"/>
          <w:szCs w:val="28"/>
        </w:rPr>
      </w:pPr>
    </w:p>
    <w:p w14:paraId="1B0ED14D" w14:textId="1144F4DF" w:rsidR="001C7BBA" w:rsidRDefault="001C7BBA" w:rsidP="003636D9">
      <w:pPr>
        <w:pStyle w:val="NormalWeb"/>
        <w:shd w:val="clear" w:color="auto" w:fill="FFFFFF"/>
        <w:spacing w:before="0" w:beforeAutospacing="0" w:after="30" w:afterAutospacing="0"/>
        <w:jc w:val="both"/>
      </w:pPr>
      <w:r w:rsidRPr="003636D9">
        <w:rPr>
          <w:sz w:val="32"/>
          <w:szCs w:val="32"/>
        </w:rPr>
        <w:tab/>
      </w:r>
      <w:r w:rsidRPr="003636D9">
        <w:t xml:space="preserve">Também conhecida como </w:t>
      </w:r>
      <w:proofErr w:type="spellStart"/>
      <w:r w:rsidRPr="003636D9">
        <w:t>brea</w:t>
      </w:r>
      <w:r w:rsidR="00385CC7" w:rsidRPr="003636D9">
        <w:t>d</w:t>
      </w:r>
      <w:r w:rsidRPr="003636D9">
        <w:t>board</w:t>
      </w:r>
      <w:proofErr w:type="spellEnd"/>
      <w:r w:rsidRPr="003636D9">
        <w:t>, é uma maneira simples e eficaz de se realizar simulações de circuitos sem o uso de soldas,</w:t>
      </w:r>
      <w:r w:rsidR="00D07FB9" w:rsidRPr="003636D9">
        <w:t xml:space="preserve"> altamente</w:t>
      </w:r>
      <w:r w:rsidRPr="003636D9">
        <w:t xml:space="preserve"> recomendada para prototipagem. </w:t>
      </w:r>
      <w:r w:rsidRPr="003636D9">
        <w:lastRenderedPageBreak/>
        <w:t xml:space="preserve">Caracteriza-se como uma placa de plástico </w:t>
      </w:r>
      <w:r w:rsidR="00100F3D" w:rsidRPr="003636D9">
        <w:t>repleta de entradas</w:t>
      </w:r>
      <w:r w:rsidRPr="003636D9">
        <w:t xml:space="preserve">, </w:t>
      </w:r>
      <w:r w:rsidR="00100F3D" w:rsidRPr="003636D9">
        <w:t>ligados por</w:t>
      </w:r>
      <w:r w:rsidRPr="003636D9">
        <w:t xml:space="preserve"> uma malha metálica </w:t>
      </w:r>
      <w:r w:rsidR="00100F3D" w:rsidRPr="003636D9">
        <w:t xml:space="preserve">como está </w:t>
      </w:r>
      <w:r w:rsidRPr="003636D9">
        <w:t>indicado no diagrama abaixo</w:t>
      </w:r>
      <w:r w:rsidR="00887086" w:rsidRPr="003636D9">
        <w:t>:</w:t>
      </w:r>
    </w:p>
    <w:p w14:paraId="135E6128" w14:textId="77777777" w:rsidR="0068627D" w:rsidRPr="003636D9" w:rsidRDefault="0068627D" w:rsidP="003636D9">
      <w:pPr>
        <w:pStyle w:val="NormalWeb"/>
        <w:shd w:val="clear" w:color="auto" w:fill="FFFFFF"/>
        <w:spacing w:before="0" w:beforeAutospacing="0" w:after="30" w:afterAutospacing="0"/>
        <w:jc w:val="both"/>
      </w:pPr>
    </w:p>
    <w:p w14:paraId="7B5F163D" w14:textId="0EF0A5B7" w:rsidR="00887086" w:rsidRPr="003636D9" w:rsidRDefault="00887086" w:rsidP="003636D9">
      <w:pPr>
        <w:pStyle w:val="NormalWeb"/>
        <w:shd w:val="clear" w:color="auto" w:fill="FFFFFF"/>
        <w:spacing w:before="0" w:beforeAutospacing="0" w:after="30" w:afterAutospacing="0"/>
        <w:jc w:val="both"/>
      </w:pPr>
      <w:r w:rsidRPr="003636D9">
        <w:rPr>
          <w:noProof/>
          <w:color w:val="0000FF"/>
          <w:sz w:val="27"/>
          <w:szCs w:val="27"/>
          <w:lang w:eastAsia="pt-BR"/>
        </w:rPr>
        <w:drawing>
          <wp:anchor distT="0" distB="0" distL="114300" distR="114300" simplePos="0" relativeHeight="251658240" behindDoc="0" locked="0" layoutInCell="1" allowOverlap="1" wp14:anchorId="36ABE520" wp14:editId="22CECB10">
            <wp:simplePos x="0" y="0"/>
            <wp:positionH relativeFrom="column">
              <wp:posOffset>2926470</wp:posOffset>
            </wp:positionH>
            <wp:positionV relativeFrom="paragraph">
              <wp:posOffset>42027</wp:posOffset>
            </wp:positionV>
            <wp:extent cx="1924562" cy="1364226"/>
            <wp:effectExtent l="0" t="0" r="0" b="7620"/>
            <wp:wrapNone/>
            <wp:docPr id="5" name="Imagem 5" descr="http://mlb-s2-p.mlstatic.com/protoboard-400-pontos-14068-MLB3606792313_122012-F.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lb-s2-p.mlstatic.com/protoboard-400-pontos-14068-MLB3606792313_122012-F.jpg">
                      <a:hlinkClick r:id="rId111"/>
                    </pic:cNvPr>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138" t="5554" r="5265" b="8795"/>
                    <a:stretch/>
                  </pic:blipFill>
                  <pic:spPr bwMode="auto">
                    <a:xfrm rot="10800000" flipV="1">
                      <a:off x="0" y="0"/>
                      <a:ext cx="1924562" cy="13642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36D9">
        <w:rPr>
          <w:noProof/>
          <w:color w:val="0000FF"/>
          <w:sz w:val="27"/>
          <w:szCs w:val="27"/>
          <w:lang w:eastAsia="pt-BR"/>
        </w:rPr>
        <w:drawing>
          <wp:anchor distT="0" distB="0" distL="114300" distR="114300" simplePos="0" relativeHeight="251659264" behindDoc="0" locked="0" layoutInCell="1" allowOverlap="1" wp14:anchorId="71AA6C33" wp14:editId="0C56990C">
            <wp:simplePos x="0" y="0"/>
            <wp:positionH relativeFrom="column">
              <wp:posOffset>921774</wp:posOffset>
            </wp:positionH>
            <wp:positionV relativeFrom="paragraph">
              <wp:posOffset>37465</wp:posOffset>
            </wp:positionV>
            <wp:extent cx="1799590" cy="1327150"/>
            <wp:effectExtent l="0" t="0" r="0" b="6350"/>
            <wp:wrapNone/>
            <wp:docPr id="4" name="Imagem 4" descr="http://artefactos.leame.com/wp-content/uploads/2014/10/esquema_proto.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rtefactos.leame.com/wp-content/uploads/2014/10/esquema_proto.pn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99590" cy="1327150"/>
                    </a:xfrm>
                    <a:prstGeom prst="rect">
                      <a:avLst/>
                    </a:prstGeom>
                    <a:noFill/>
                    <a:ln>
                      <a:noFill/>
                    </a:ln>
                  </pic:spPr>
                </pic:pic>
              </a:graphicData>
            </a:graphic>
          </wp:anchor>
        </w:drawing>
      </w:r>
    </w:p>
    <w:p w14:paraId="45C06DC3" w14:textId="10DF0543" w:rsidR="00887086" w:rsidRPr="003636D9" w:rsidRDefault="00887086" w:rsidP="003636D9">
      <w:pPr>
        <w:pStyle w:val="NormalWeb"/>
        <w:shd w:val="clear" w:color="auto" w:fill="FFFFFF"/>
        <w:spacing w:before="0" w:beforeAutospacing="0" w:after="30" w:afterAutospacing="0"/>
        <w:jc w:val="both"/>
      </w:pPr>
    </w:p>
    <w:p w14:paraId="023F9D5F" w14:textId="5CF5A840" w:rsidR="00887086" w:rsidRPr="003636D9" w:rsidRDefault="00887086" w:rsidP="003636D9">
      <w:pPr>
        <w:pStyle w:val="NormalWeb"/>
        <w:shd w:val="clear" w:color="auto" w:fill="FFFFFF"/>
        <w:spacing w:before="0" w:beforeAutospacing="0" w:after="30" w:afterAutospacing="0"/>
        <w:jc w:val="both"/>
      </w:pPr>
    </w:p>
    <w:p w14:paraId="5D84FC95" w14:textId="2FB55118" w:rsidR="00887086" w:rsidRPr="003636D9" w:rsidRDefault="00887086" w:rsidP="003636D9">
      <w:pPr>
        <w:pStyle w:val="NormalWeb"/>
        <w:shd w:val="clear" w:color="auto" w:fill="FFFFFF"/>
        <w:spacing w:before="0" w:beforeAutospacing="0" w:after="30" w:afterAutospacing="0"/>
        <w:jc w:val="both"/>
      </w:pPr>
    </w:p>
    <w:p w14:paraId="3F8355C4" w14:textId="35C470DD" w:rsidR="00887086" w:rsidRPr="003636D9" w:rsidRDefault="00887086" w:rsidP="003636D9">
      <w:pPr>
        <w:pStyle w:val="NormalWeb"/>
        <w:shd w:val="clear" w:color="auto" w:fill="FFFFFF"/>
        <w:spacing w:before="0" w:beforeAutospacing="0" w:after="30" w:afterAutospacing="0"/>
        <w:jc w:val="both"/>
        <w:rPr>
          <w:noProof/>
          <w:color w:val="0000FF"/>
          <w:sz w:val="27"/>
          <w:szCs w:val="27"/>
          <w:lang w:eastAsia="pt-BR"/>
        </w:rPr>
      </w:pPr>
    </w:p>
    <w:p w14:paraId="0B189235" w14:textId="42281F12" w:rsidR="00887086" w:rsidRPr="003636D9" w:rsidRDefault="00887086" w:rsidP="003636D9">
      <w:pPr>
        <w:pStyle w:val="NormalWeb"/>
        <w:shd w:val="clear" w:color="auto" w:fill="FFFFFF"/>
        <w:spacing w:before="0" w:beforeAutospacing="0" w:after="30" w:afterAutospacing="0"/>
        <w:jc w:val="both"/>
        <w:rPr>
          <w:color w:val="222222"/>
          <w:sz w:val="27"/>
          <w:szCs w:val="27"/>
        </w:rPr>
      </w:pPr>
      <w:r w:rsidRPr="003636D9">
        <w:rPr>
          <w:color w:val="222222"/>
          <w:sz w:val="27"/>
          <w:szCs w:val="27"/>
        </w:rPr>
        <w:t xml:space="preserve"> </w:t>
      </w:r>
    </w:p>
    <w:p w14:paraId="26C202DD" w14:textId="77777777" w:rsidR="0068627D" w:rsidRDefault="0068627D" w:rsidP="003636D9">
      <w:pPr>
        <w:pStyle w:val="NormalWeb"/>
        <w:shd w:val="clear" w:color="auto" w:fill="FFFFFF"/>
        <w:spacing w:before="0" w:beforeAutospacing="0" w:after="30" w:afterAutospacing="0"/>
        <w:ind w:firstLine="720"/>
        <w:jc w:val="both"/>
        <w:rPr>
          <w:b/>
          <w:sz w:val="32"/>
          <w:szCs w:val="32"/>
        </w:rPr>
      </w:pPr>
    </w:p>
    <w:p w14:paraId="7BF4AF20" w14:textId="77777777" w:rsidR="0068627D" w:rsidRDefault="0068627D" w:rsidP="003636D9">
      <w:pPr>
        <w:pStyle w:val="NormalWeb"/>
        <w:shd w:val="clear" w:color="auto" w:fill="FFFFFF"/>
        <w:spacing w:before="0" w:beforeAutospacing="0" w:after="30" w:afterAutospacing="0"/>
        <w:ind w:firstLine="720"/>
        <w:jc w:val="both"/>
        <w:rPr>
          <w:b/>
          <w:sz w:val="32"/>
          <w:szCs w:val="32"/>
        </w:rPr>
      </w:pPr>
    </w:p>
    <w:p w14:paraId="63C6ECAF" w14:textId="77777777" w:rsidR="00AB7CD3" w:rsidRDefault="00AB7CD3" w:rsidP="003636D9">
      <w:pPr>
        <w:pStyle w:val="NormalWeb"/>
        <w:shd w:val="clear" w:color="auto" w:fill="FFFFFF"/>
        <w:spacing w:before="0" w:beforeAutospacing="0" w:after="30" w:afterAutospacing="0"/>
        <w:ind w:firstLine="720"/>
        <w:jc w:val="both"/>
        <w:rPr>
          <w:b/>
          <w:sz w:val="32"/>
          <w:szCs w:val="32"/>
        </w:rPr>
      </w:pPr>
    </w:p>
    <w:p w14:paraId="722416B7" w14:textId="1B30FF5A" w:rsidR="00F53875" w:rsidRDefault="00F53875" w:rsidP="002E7C9A">
      <w:pPr>
        <w:pStyle w:val="NormalWeb"/>
        <w:numPr>
          <w:ilvl w:val="2"/>
          <w:numId w:val="125"/>
        </w:numPr>
        <w:shd w:val="clear" w:color="auto" w:fill="FFFFFF"/>
        <w:spacing w:before="0" w:beforeAutospacing="0" w:after="30" w:afterAutospacing="0"/>
        <w:jc w:val="both"/>
        <w:rPr>
          <w:b/>
          <w:sz w:val="28"/>
          <w:szCs w:val="28"/>
        </w:rPr>
      </w:pPr>
      <w:r w:rsidRPr="0068627D">
        <w:rPr>
          <w:b/>
          <w:sz w:val="28"/>
          <w:szCs w:val="28"/>
        </w:rPr>
        <w:t>Jumpers:</w:t>
      </w:r>
    </w:p>
    <w:p w14:paraId="3A48F021" w14:textId="77777777" w:rsidR="0068627D" w:rsidRPr="0068627D" w:rsidRDefault="0068627D" w:rsidP="0068627D">
      <w:pPr>
        <w:pStyle w:val="NormalWeb"/>
        <w:shd w:val="clear" w:color="auto" w:fill="FFFFFF"/>
        <w:spacing w:before="0" w:beforeAutospacing="0" w:after="30" w:afterAutospacing="0"/>
        <w:ind w:left="1890"/>
        <w:jc w:val="both"/>
        <w:rPr>
          <w:b/>
          <w:sz w:val="28"/>
          <w:szCs w:val="28"/>
        </w:rPr>
      </w:pPr>
    </w:p>
    <w:p w14:paraId="6D886C41" w14:textId="3126F898" w:rsidR="00F53875" w:rsidRDefault="00F53875" w:rsidP="003636D9">
      <w:pPr>
        <w:pStyle w:val="NormalWeb"/>
        <w:shd w:val="clear" w:color="auto" w:fill="FFFFFF"/>
        <w:spacing w:before="0" w:beforeAutospacing="0" w:after="30" w:afterAutospacing="0"/>
        <w:ind w:firstLine="720"/>
        <w:jc w:val="both"/>
      </w:pPr>
      <w:r w:rsidRPr="003636D9">
        <w:t xml:space="preserve">Jumpers são fios usados para fazer ligações, como as realizadas na </w:t>
      </w:r>
      <w:proofErr w:type="spellStart"/>
      <w:r w:rsidRPr="003636D9">
        <w:t>protoboard</w:t>
      </w:r>
      <w:proofErr w:type="spellEnd"/>
      <w:r w:rsidRPr="003636D9">
        <w:t xml:space="preserve">. Caracterizados como fios convencionais com segmentos de fios rígidos em suas extremidades para facilitar o seu uso para prototipagem. Eles podem ser facilmente conectados aos furos da </w:t>
      </w:r>
      <w:proofErr w:type="spellStart"/>
      <w:r w:rsidRPr="003636D9">
        <w:t>protoboard</w:t>
      </w:r>
      <w:proofErr w:type="spellEnd"/>
      <w:r w:rsidRPr="003636D9">
        <w:t xml:space="preserve"> ou de alguns</w:t>
      </w:r>
      <w:r w:rsidR="00A164E9" w:rsidRPr="003636D9">
        <w:t xml:space="preserve"> </w:t>
      </w:r>
      <w:proofErr w:type="spellStart"/>
      <w:r w:rsidR="00A164E9" w:rsidRPr="003636D9">
        <w:t>A</w:t>
      </w:r>
      <w:r w:rsidRPr="003636D9">
        <w:t>rduinos</w:t>
      </w:r>
      <w:proofErr w:type="spellEnd"/>
      <w:r w:rsidRPr="003636D9">
        <w:t>. Segmentos de fio soldados a uma placa de circuito impresso com o objetivo de ligar dois pontos d</w:t>
      </w:r>
      <w:r w:rsidR="00100F3D" w:rsidRPr="003636D9">
        <w:t xml:space="preserve">esta </w:t>
      </w:r>
      <w:r w:rsidRPr="003636D9">
        <w:t>também podem ser chamados de jumpers.</w:t>
      </w:r>
    </w:p>
    <w:p w14:paraId="41C0DF9C" w14:textId="77777777" w:rsidR="0068627D" w:rsidRPr="003636D9" w:rsidRDefault="0068627D" w:rsidP="003636D9">
      <w:pPr>
        <w:pStyle w:val="NormalWeb"/>
        <w:shd w:val="clear" w:color="auto" w:fill="FFFFFF"/>
        <w:spacing w:before="0" w:beforeAutospacing="0" w:after="30" w:afterAutospacing="0"/>
        <w:ind w:firstLine="720"/>
        <w:jc w:val="both"/>
      </w:pPr>
    </w:p>
    <w:p w14:paraId="25ADEA88" w14:textId="160A524A" w:rsidR="00F53875" w:rsidRPr="003636D9" w:rsidRDefault="00F53875" w:rsidP="003636D9">
      <w:pPr>
        <w:pStyle w:val="NormalWeb"/>
        <w:shd w:val="clear" w:color="auto" w:fill="FFFFFF"/>
        <w:spacing w:before="0" w:beforeAutospacing="0" w:after="30" w:afterAutospacing="0"/>
        <w:ind w:firstLine="720"/>
        <w:jc w:val="both"/>
      </w:pPr>
      <w:r w:rsidRPr="003636D9">
        <w:rPr>
          <w:b/>
        </w:rPr>
        <w:t>Nota:</w:t>
      </w:r>
      <w:r w:rsidRPr="003636D9">
        <w:t xml:space="preserve"> Eles </w:t>
      </w:r>
      <w:r w:rsidR="00100F3D" w:rsidRPr="003636D9">
        <w:t>geralmente representam as linhas</w:t>
      </w:r>
      <w:r w:rsidRPr="003636D9">
        <w:t xml:space="preserve"> que fazem as ligações em esquemáticos!!!</w:t>
      </w:r>
    </w:p>
    <w:p w14:paraId="38D8D9B0" w14:textId="146D7E1F" w:rsidR="00F53875" w:rsidRDefault="0068627D" w:rsidP="00F13774">
      <w:pPr>
        <w:pStyle w:val="NormalWeb"/>
        <w:shd w:val="clear" w:color="auto" w:fill="FFFFFF"/>
        <w:spacing w:before="0" w:beforeAutospacing="0" w:after="30" w:afterAutospacing="0"/>
        <w:ind w:firstLine="720"/>
        <w:jc w:val="center"/>
      </w:pPr>
      <w:r w:rsidRPr="003636D9">
        <w:rPr>
          <w:noProof/>
          <w:color w:val="0033BB"/>
          <w:sz w:val="20"/>
          <w:szCs w:val="20"/>
          <w:lang w:eastAsia="pt-BR"/>
        </w:rPr>
        <w:drawing>
          <wp:inline distT="0" distB="0" distL="0" distR="0" wp14:anchorId="2A336F25" wp14:editId="123B9FC8">
            <wp:extent cx="1552175" cy="1552175"/>
            <wp:effectExtent l="0" t="0" r="0" b="0"/>
            <wp:docPr id="22" name="Imagem 22" descr="10 Cabos Fio Jumper Macho/macho 20cm Protoboard Arduino Pic">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B719927626-I" descr="10 Cabos Fio Jumper Macho/macho 20cm Protoboard Arduino Pic">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801" cy="1555801"/>
                    </a:xfrm>
                    <a:prstGeom prst="rect">
                      <a:avLst/>
                    </a:prstGeom>
                    <a:noFill/>
                    <a:ln>
                      <a:noFill/>
                    </a:ln>
                  </pic:spPr>
                </pic:pic>
              </a:graphicData>
            </a:graphic>
          </wp:inline>
        </w:drawing>
      </w:r>
    </w:p>
    <w:p w14:paraId="7F93CA5A" w14:textId="77777777" w:rsidR="00AB7CD3" w:rsidRDefault="00AB7CD3" w:rsidP="00F13774">
      <w:pPr>
        <w:pStyle w:val="NormalWeb"/>
        <w:shd w:val="clear" w:color="auto" w:fill="FFFFFF"/>
        <w:spacing w:before="0" w:beforeAutospacing="0" w:after="30" w:afterAutospacing="0"/>
        <w:ind w:firstLine="720"/>
        <w:jc w:val="center"/>
      </w:pPr>
    </w:p>
    <w:p w14:paraId="321CF19D" w14:textId="77777777" w:rsidR="002B4EFC" w:rsidRDefault="002B4EFC" w:rsidP="002B4EFC">
      <w:pPr>
        <w:pStyle w:val="Standard"/>
        <w:ind w:firstLine="720"/>
        <w:rPr>
          <w:rFonts w:ascii="Times New Roman" w:hAnsi="Times New Roman"/>
          <w:b/>
          <w:bCs/>
          <w:sz w:val="28"/>
          <w:szCs w:val="28"/>
          <w:u w:val="single"/>
        </w:rPr>
      </w:pPr>
      <w:r>
        <w:rPr>
          <w:rFonts w:ascii="Times New Roman" w:hAnsi="Times New Roman"/>
          <w:b/>
          <w:bCs/>
          <w:sz w:val="28"/>
          <w:szCs w:val="28"/>
          <w:u w:val="single"/>
        </w:rPr>
        <w:t>Código de cores:</w:t>
      </w:r>
    </w:p>
    <w:p w14:paraId="1B6DF106" w14:textId="71F7F499" w:rsidR="002B4EFC" w:rsidRDefault="002B4EFC" w:rsidP="002B4EFC">
      <w:pPr>
        <w:pStyle w:val="Standard"/>
        <w:jc w:val="both"/>
        <w:rPr>
          <w:rFonts w:ascii="Times New Roman" w:hAnsi="Times New Roman"/>
        </w:rPr>
      </w:pPr>
      <w:r>
        <w:rPr>
          <w:rFonts w:ascii="Times New Roman" w:hAnsi="Times New Roman"/>
        </w:rPr>
        <w:tab/>
        <w:t xml:space="preserve"> </w:t>
      </w:r>
      <w:r w:rsidR="00AB7CD3" w:rsidRPr="6E49B908">
        <w:rPr>
          <w:rFonts w:ascii="Times New Roman" w:eastAsia="Times New Roman" w:hAnsi="Times New Roman" w:cs="Times New Roman"/>
        </w:rPr>
        <w:t>O código de cores é um padrão para as cores dos fios a serem utilizados para cada função em seu projeto</w:t>
      </w:r>
      <w:r w:rsidR="00AB7CD3" w:rsidRPr="6E49B908">
        <w:rPr>
          <w:rFonts w:ascii="Times New Roman" w:eastAsia="Times New Roman" w:hAnsi="Times New Roman" w:cs="Times New Roman"/>
          <w:strike/>
          <w:color w:val="FF0000"/>
        </w:rPr>
        <w:t>,</w:t>
      </w:r>
      <w:r w:rsidR="00AB7CD3" w:rsidRPr="6E49B908">
        <w:rPr>
          <w:rFonts w:ascii="Times New Roman" w:eastAsia="Times New Roman" w:hAnsi="Times New Roman" w:cs="Times New Roman"/>
        </w:rPr>
        <w:t xml:space="preserve"> com o intuito de padronizar e facilitar o entendimento do circuito. Ele é de extrema importância para a organização dos projetos visando uma melhor compreensão da montagem. O código está descrito na tabela abaixo:</w:t>
      </w:r>
    </w:p>
    <w:p w14:paraId="392FD382" w14:textId="77777777" w:rsidR="002B4EFC" w:rsidRDefault="002B4EFC" w:rsidP="002B4EFC">
      <w:pPr>
        <w:pStyle w:val="Standard"/>
        <w:rPr>
          <w:rFonts w:ascii="Times New Roman" w:hAnsi="Times New Roman"/>
        </w:rPr>
      </w:pPr>
    </w:p>
    <w:tbl>
      <w:tblPr>
        <w:tblW w:w="9360" w:type="dxa"/>
        <w:tblLayout w:type="fixed"/>
        <w:tblCellMar>
          <w:left w:w="10" w:type="dxa"/>
          <w:right w:w="10" w:type="dxa"/>
        </w:tblCellMar>
        <w:tblLook w:val="04A0" w:firstRow="1" w:lastRow="0" w:firstColumn="1" w:lastColumn="0" w:noHBand="0" w:noVBand="1"/>
      </w:tblPr>
      <w:tblGrid>
        <w:gridCol w:w="4680"/>
        <w:gridCol w:w="4680"/>
      </w:tblGrid>
      <w:tr w:rsidR="002B4EFC" w14:paraId="5B4F097D" w14:textId="77777777" w:rsidTr="002B4EFC">
        <w:tc>
          <w:tcPr>
            <w:tcW w:w="468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3C4369D"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Positivo</w:t>
            </w:r>
            <w:proofErr w:type="spellEnd"/>
            <w:r>
              <w:rPr>
                <w:rFonts w:ascii="Times New Roman" w:hAnsi="Times New Roman"/>
                <w:sz w:val="24"/>
                <w:szCs w:val="24"/>
              </w:rPr>
              <w:t xml:space="preserve"> (+)</w:t>
            </w:r>
          </w:p>
        </w:tc>
        <w:tc>
          <w:tcPr>
            <w:tcW w:w="46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79701127"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vermelho</w:t>
            </w:r>
            <w:proofErr w:type="spellEnd"/>
          </w:p>
        </w:tc>
      </w:tr>
      <w:tr w:rsidR="002B4EFC" w14:paraId="4E299D64" w14:textId="77777777" w:rsidTr="002B4EFC">
        <w:tc>
          <w:tcPr>
            <w:tcW w:w="4680" w:type="dxa"/>
            <w:tcBorders>
              <w:top w:val="nil"/>
              <w:left w:val="single" w:sz="2" w:space="0" w:color="000000"/>
              <w:bottom w:val="single" w:sz="2" w:space="0" w:color="000000"/>
              <w:right w:val="nil"/>
            </w:tcBorders>
            <w:tcMar>
              <w:top w:w="55" w:type="dxa"/>
              <w:left w:w="55" w:type="dxa"/>
              <w:bottom w:w="55" w:type="dxa"/>
              <w:right w:w="55" w:type="dxa"/>
            </w:tcMar>
            <w:hideMark/>
          </w:tcPr>
          <w:p w14:paraId="022BF839"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Negativo</w:t>
            </w:r>
            <w:proofErr w:type="spellEnd"/>
            <w:r>
              <w:rPr>
                <w:rFonts w:ascii="Times New Roman" w:hAnsi="Times New Roman"/>
                <w:sz w:val="24"/>
                <w:szCs w:val="24"/>
              </w:rPr>
              <w:t xml:space="preserve"> (-)</w:t>
            </w:r>
          </w:p>
        </w:tc>
        <w:tc>
          <w:tcPr>
            <w:tcW w:w="468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6BDE6730"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preto</w:t>
            </w:r>
            <w:proofErr w:type="spellEnd"/>
          </w:p>
        </w:tc>
      </w:tr>
      <w:tr w:rsidR="002B4EFC" w14:paraId="09F58945" w14:textId="77777777" w:rsidTr="002B4EFC">
        <w:tc>
          <w:tcPr>
            <w:tcW w:w="4680" w:type="dxa"/>
            <w:tcBorders>
              <w:top w:val="nil"/>
              <w:left w:val="single" w:sz="2" w:space="0" w:color="000000"/>
              <w:bottom w:val="single" w:sz="2" w:space="0" w:color="000000"/>
              <w:right w:val="nil"/>
            </w:tcBorders>
            <w:tcMar>
              <w:top w:w="55" w:type="dxa"/>
              <w:left w:w="55" w:type="dxa"/>
              <w:bottom w:w="55" w:type="dxa"/>
              <w:right w:w="55" w:type="dxa"/>
            </w:tcMar>
            <w:hideMark/>
          </w:tcPr>
          <w:p w14:paraId="2D87E6F6"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Sinal</w:t>
            </w:r>
            <w:proofErr w:type="spellEnd"/>
          </w:p>
        </w:tc>
        <w:tc>
          <w:tcPr>
            <w:tcW w:w="468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51B438D8" w14:textId="1ABBA335" w:rsidR="002B4EFC" w:rsidRDefault="002B4EFC">
            <w:pPr>
              <w:pStyle w:val="TableContents"/>
              <w:rPr>
                <w:rFonts w:ascii="Times New Roman" w:hAnsi="Times New Roman"/>
                <w:sz w:val="24"/>
                <w:szCs w:val="24"/>
              </w:rPr>
            </w:pPr>
            <w:proofErr w:type="spellStart"/>
            <w:r>
              <w:rPr>
                <w:rFonts w:ascii="Times New Roman" w:hAnsi="Times New Roman"/>
                <w:sz w:val="24"/>
                <w:szCs w:val="24"/>
              </w:rPr>
              <w:t>Amarelo</w:t>
            </w:r>
            <w:proofErr w:type="spellEnd"/>
            <w:r>
              <w:rPr>
                <w:rFonts w:ascii="Times New Roman" w:hAnsi="Times New Roman"/>
                <w:sz w:val="24"/>
                <w:szCs w:val="24"/>
              </w:rPr>
              <w:t xml:space="preserve">, </w:t>
            </w:r>
            <w:proofErr w:type="spellStart"/>
            <w:r>
              <w:rPr>
                <w:rFonts w:ascii="Times New Roman" w:hAnsi="Times New Roman"/>
                <w:sz w:val="24"/>
                <w:szCs w:val="24"/>
              </w:rPr>
              <w:t>azul</w:t>
            </w:r>
            <w:proofErr w:type="spellEnd"/>
            <w:r>
              <w:rPr>
                <w:rFonts w:ascii="Times New Roman" w:hAnsi="Times New Roman"/>
                <w:sz w:val="24"/>
                <w:szCs w:val="24"/>
              </w:rPr>
              <w:t xml:space="preserve">, </w:t>
            </w:r>
            <w:proofErr w:type="spellStart"/>
            <w:r>
              <w:rPr>
                <w:rFonts w:ascii="Times New Roman" w:hAnsi="Times New Roman"/>
                <w:sz w:val="24"/>
                <w:szCs w:val="24"/>
              </w:rPr>
              <w:t>laranja</w:t>
            </w:r>
            <w:proofErr w:type="spellEnd"/>
            <w:r w:rsidR="00F52549">
              <w:rPr>
                <w:rFonts w:ascii="Times New Roman" w:hAnsi="Times New Roman"/>
                <w:sz w:val="24"/>
                <w:szCs w:val="24"/>
              </w:rPr>
              <w:t xml:space="preserve">, </w:t>
            </w:r>
            <w:proofErr w:type="spellStart"/>
            <w:r w:rsidR="00F52549">
              <w:rPr>
                <w:rFonts w:ascii="Times New Roman" w:hAnsi="Times New Roman"/>
                <w:sz w:val="24"/>
                <w:szCs w:val="24"/>
              </w:rPr>
              <w:t>etc</w:t>
            </w:r>
            <w:proofErr w:type="spellEnd"/>
          </w:p>
        </w:tc>
      </w:tr>
    </w:tbl>
    <w:p w14:paraId="2B434C2E" w14:textId="77777777" w:rsidR="002B4EFC" w:rsidRDefault="002B4EFC" w:rsidP="002B4EFC">
      <w:pPr>
        <w:pStyle w:val="Standard"/>
        <w:rPr>
          <w:rFonts w:ascii="Times New Roman" w:hAnsi="Times New Roman"/>
        </w:rPr>
      </w:pPr>
      <w:r>
        <w:rPr>
          <w:rFonts w:ascii="Times New Roman" w:hAnsi="Times New Roman"/>
        </w:rPr>
        <w:lastRenderedPageBreak/>
        <w:tab/>
      </w:r>
    </w:p>
    <w:p w14:paraId="2B9FC487" w14:textId="12FF0265" w:rsidR="002B4EFC" w:rsidRPr="002B4EFC" w:rsidRDefault="002B4EFC" w:rsidP="002B4EFC">
      <w:pPr>
        <w:pStyle w:val="Standard"/>
        <w:ind w:firstLine="720"/>
        <w:jc w:val="both"/>
        <w:rPr>
          <w:rFonts w:ascii="Times New Roman" w:hAnsi="Times New Roman" w:cs="Calibri"/>
          <w:lang w:eastAsia="en-US"/>
        </w:rPr>
      </w:pPr>
      <w:r>
        <w:rPr>
          <w:rFonts w:ascii="Times New Roman" w:hAnsi="Times New Roman"/>
          <w:b/>
          <w:bCs/>
        </w:rPr>
        <w:t>Obs.:</w:t>
      </w:r>
      <w:r>
        <w:rPr>
          <w:rFonts w:ascii="Times New Roman" w:hAnsi="Times New Roman"/>
        </w:rPr>
        <w:t xml:space="preserve"> O sinal pode possuir várias cores por existirem diversos sinais independentes dentro do mesmo circuito, assim possibilitando que se varie nas cores para evitar confusões e conexões erradas.</w:t>
      </w:r>
    </w:p>
    <w:p w14:paraId="7A5CD028" w14:textId="77777777" w:rsidR="002B4EFC" w:rsidRPr="003636D9" w:rsidRDefault="002B4EFC" w:rsidP="00F13774">
      <w:pPr>
        <w:pStyle w:val="NormalWeb"/>
        <w:shd w:val="clear" w:color="auto" w:fill="FFFFFF"/>
        <w:spacing w:before="0" w:beforeAutospacing="0" w:after="30" w:afterAutospacing="0"/>
        <w:ind w:firstLine="720"/>
        <w:jc w:val="center"/>
        <w:rPr>
          <w:rPrChange w:id="165" w:author="Mateus Berardo de Souza Terra" w:date="2016-02-08T20:05:00Z">
            <w:rPr>
              <w:sz w:val="32"/>
              <w:szCs w:val="32"/>
            </w:rPr>
          </w:rPrChange>
        </w:rPr>
      </w:pPr>
    </w:p>
    <w:p w14:paraId="3F0E1885" w14:textId="662DA2B3" w:rsidR="001C7BBA" w:rsidRDefault="001C7BBA">
      <w:pPr>
        <w:pStyle w:val="NormalWeb"/>
        <w:numPr>
          <w:ilvl w:val="2"/>
          <w:numId w:val="125"/>
        </w:numPr>
        <w:shd w:val="clear" w:color="auto" w:fill="FFFFFF"/>
        <w:spacing w:before="0" w:beforeAutospacing="0" w:after="30" w:afterAutospacing="0"/>
        <w:jc w:val="both"/>
        <w:rPr>
          <w:b/>
          <w:sz w:val="28"/>
          <w:szCs w:val="28"/>
        </w:rPr>
        <w:pPrChange w:id="166" w:author="Mateus Berardo de Souza Terra" w:date="2016-02-08T22:29:00Z">
          <w:pPr>
            <w:pStyle w:val="NormalWeb"/>
            <w:shd w:val="clear" w:color="auto" w:fill="FFFFFF"/>
            <w:spacing w:before="0" w:beforeAutospacing="0" w:after="160" w:afterAutospacing="0"/>
            <w:jc w:val="both"/>
          </w:pPr>
        </w:pPrChange>
      </w:pPr>
      <w:r w:rsidRPr="0068627D">
        <w:rPr>
          <w:b/>
          <w:sz w:val="28"/>
          <w:szCs w:val="28"/>
          <w:rPrChange w:id="167" w:author="Mateus Berardo de Souza Terra" w:date="2016-02-08T20:05:00Z">
            <w:rPr>
              <w:sz w:val="32"/>
              <w:szCs w:val="32"/>
            </w:rPr>
          </w:rPrChange>
        </w:rPr>
        <w:t>Fonte de alimentação</w:t>
      </w:r>
      <w:r w:rsidR="00272227" w:rsidRPr="0068627D">
        <w:rPr>
          <w:b/>
          <w:sz w:val="28"/>
          <w:szCs w:val="28"/>
        </w:rPr>
        <w:t>:</w:t>
      </w:r>
    </w:p>
    <w:p w14:paraId="7FC79FD0" w14:textId="77777777" w:rsidR="0068627D" w:rsidRPr="0068627D" w:rsidRDefault="0068627D" w:rsidP="0068627D">
      <w:pPr>
        <w:pStyle w:val="NormalWeb"/>
        <w:shd w:val="clear" w:color="auto" w:fill="FFFFFF"/>
        <w:spacing w:before="0" w:beforeAutospacing="0" w:after="30" w:afterAutospacing="0"/>
        <w:ind w:left="1890"/>
        <w:jc w:val="both"/>
        <w:rPr>
          <w:b/>
          <w:sz w:val="28"/>
          <w:szCs w:val="28"/>
          <w:rPrChange w:id="168" w:author="Mateus Berardo de Souza Terra" w:date="2016-02-08T20:05:00Z">
            <w:rPr>
              <w:sz w:val="32"/>
              <w:szCs w:val="32"/>
            </w:rPr>
          </w:rPrChange>
        </w:rPr>
      </w:pPr>
    </w:p>
    <w:p w14:paraId="6579AD0F" w14:textId="26F9F3B3" w:rsidR="00887086" w:rsidRPr="003636D9" w:rsidRDefault="00887086">
      <w:pPr>
        <w:pStyle w:val="NormalWeb"/>
        <w:shd w:val="clear" w:color="auto" w:fill="FFFFFF"/>
        <w:spacing w:before="0" w:beforeAutospacing="0" w:after="30" w:afterAutospacing="0"/>
        <w:ind w:firstLine="720"/>
        <w:jc w:val="both"/>
        <w:pPrChange w:id="169" w:author="granix pacheco" w:date="2016-02-08T12:33:00Z">
          <w:pPr>
            <w:pStyle w:val="NormalWeb"/>
            <w:shd w:val="clear" w:color="auto" w:fill="FFFFFF"/>
            <w:spacing w:before="0" w:beforeAutospacing="0" w:after="160" w:afterAutospacing="0"/>
            <w:jc w:val="both"/>
          </w:pPr>
        </w:pPrChange>
      </w:pPr>
      <w:r w:rsidRPr="003636D9">
        <w:rPr>
          <w:noProof/>
          <w:color w:val="0000FF"/>
          <w:sz w:val="27"/>
          <w:szCs w:val="27"/>
          <w:lang w:eastAsia="pt-BR"/>
          <w:rPrChange w:id="170" w:author="Unknown">
            <w:rPr>
              <w:noProof/>
              <w:lang w:eastAsia="pt-BR"/>
            </w:rPr>
          </w:rPrChange>
        </w:rPr>
        <w:drawing>
          <wp:anchor distT="0" distB="0" distL="114300" distR="114300" simplePos="0" relativeHeight="251660288" behindDoc="0" locked="0" layoutInCell="1" allowOverlap="1" wp14:anchorId="312286C1" wp14:editId="797EB99A">
            <wp:simplePos x="0" y="0"/>
            <wp:positionH relativeFrom="column">
              <wp:posOffset>1961515</wp:posOffset>
            </wp:positionH>
            <wp:positionV relativeFrom="paragraph">
              <wp:posOffset>591185</wp:posOffset>
            </wp:positionV>
            <wp:extent cx="2160639" cy="1438855"/>
            <wp:effectExtent l="0" t="0" r="0" b="9525"/>
            <wp:wrapNone/>
            <wp:docPr id="6" name="Imagem 6" descr="http://www.eletrodex.com.br/media/catalog/product/f/o/fonte-alimentacao-hk3003d.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eletrodex.com.br/media/catalog/product/f/o/fonte-alimentacao-hk3003d.jpg">
                      <a:hlinkClick r:id="rId117"/>
                    </pic:cNvPr>
                    <pic:cNvPicPr>
                      <a:picLocks noChangeAspect="1" noChangeArrowheads="1"/>
                    </pic:cNvPicPr>
                  </pic:nvPicPr>
                  <pic:blipFill rotWithShape="1">
                    <a:blip r:embed="rId118">
                      <a:extLst>
                        <a:ext uri="{28A0092B-C50C-407E-A947-70E740481C1C}">
                          <a14:useLocalDpi xmlns:a14="http://schemas.microsoft.com/office/drawing/2010/main" val="0"/>
                        </a:ext>
                      </a:extLst>
                    </a:blip>
                    <a:srcRect l="5954" t="3178" r="3773" b="16670"/>
                    <a:stretch/>
                  </pic:blipFill>
                  <pic:spPr bwMode="auto">
                    <a:xfrm>
                      <a:off x="0" y="0"/>
                      <a:ext cx="2182118" cy="14531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36D9">
        <w:rPr>
          <w:rPrChange w:id="171" w:author="Mateus Berardo de Souza Terra" w:date="2016-02-08T20:05:00Z">
            <w:rPr>
              <w:sz w:val="32"/>
              <w:szCs w:val="32"/>
            </w:rPr>
          </w:rPrChange>
        </w:rPr>
        <w:t>É um ap</w:t>
      </w:r>
      <w:r w:rsidRPr="003636D9">
        <w:t>arelho</w:t>
      </w:r>
      <w:r w:rsidRPr="003636D9">
        <w:rPr>
          <w:rPrChange w:id="172" w:author="Mateus Berardo de Souza Terra" w:date="2016-02-08T20:05:00Z">
            <w:rPr>
              <w:sz w:val="32"/>
              <w:szCs w:val="32"/>
            </w:rPr>
          </w:rPrChange>
        </w:rPr>
        <w:t xml:space="preserve"> capaz de gera</w:t>
      </w:r>
      <w:r w:rsidR="002E7C9A">
        <w:t>r corrente contí</w:t>
      </w:r>
      <w:r w:rsidRPr="003636D9">
        <w:t>nua (CC) a partir da corrente alternada (AC) de uma tomada. É possível regular a voltagem e a corrente a partir de potenciômetros normalmente localizados na parte dianteira do aparelho.</w:t>
      </w:r>
    </w:p>
    <w:p w14:paraId="4EF766EA" w14:textId="3EC89AC0" w:rsidR="00887086" w:rsidRPr="003636D9" w:rsidRDefault="00887086">
      <w:pPr>
        <w:pStyle w:val="NormalWeb"/>
        <w:shd w:val="clear" w:color="auto" w:fill="FFFFFF"/>
        <w:spacing w:before="0" w:beforeAutospacing="0" w:after="30" w:afterAutospacing="0"/>
        <w:ind w:firstLine="720"/>
        <w:jc w:val="both"/>
        <w:rPr>
          <w:rPrChange w:id="173" w:author="Mateus Berardo de Souza Terra" w:date="2016-02-08T20:05:00Z">
            <w:rPr>
              <w:sz w:val="32"/>
              <w:szCs w:val="32"/>
            </w:rPr>
          </w:rPrChange>
        </w:rPr>
        <w:pPrChange w:id="174" w:author="granix pacheco" w:date="2016-02-08T12:33:00Z">
          <w:pPr>
            <w:pStyle w:val="NormalWeb"/>
            <w:shd w:val="clear" w:color="auto" w:fill="FFFFFF"/>
            <w:spacing w:before="0" w:beforeAutospacing="0" w:after="160" w:afterAutospacing="0"/>
            <w:jc w:val="both"/>
          </w:pPr>
        </w:pPrChange>
      </w:pPr>
    </w:p>
    <w:p w14:paraId="748D3900" w14:textId="0A288E7E" w:rsidR="00887086" w:rsidRPr="003636D9" w:rsidRDefault="001C7BBA" w:rsidP="003636D9">
      <w:pPr>
        <w:pStyle w:val="NormalWeb"/>
        <w:shd w:val="clear" w:color="auto" w:fill="FFFFFF"/>
        <w:spacing w:before="0" w:beforeAutospacing="0" w:after="30" w:afterAutospacing="0"/>
        <w:jc w:val="both"/>
        <w:rPr>
          <w:noProof/>
          <w:color w:val="0000FF"/>
          <w:sz w:val="27"/>
          <w:szCs w:val="27"/>
          <w:lang w:eastAsia="pt-BR"/>
        </w:rPr>
      </w:pPr>
      <w:r w:rsidRPr="003636D9">
        <w:rPr>
          <w:sz w:val="32"/>
          <w:szCs w:val="32"/>
        </w:rPr>
        <w:tab/>
      </w:r>
    </w:p>
    <w:p w14:paraId="4697EE6F" w14:textId="2E85A333" w:rsidR="001C7BBA" w:rsidRPr="003636D9" w:rsidRDefault="001C7BBA" w:rsidP="003636D9">
      <w:pPr>
        <w:pStyle w:val="NormalWeb"/>
        <w:shd w:val="clear" w:color="auto" w:fill="FFFFFF"/>
        <w:spacing w:before="0" w:beforeAutospacing="0" w:after="30" w:afterAutospacing="0"/>
        <w:jc w:val="both"/>
        <w:rPr>
          <w:sz w:val="32"/>
          <w:szCs w:val="32"/>
          <w:rPrChange w:id="175" w:author="Mateus Berardo de Souza Terra" w:date="2016-02-08T20:05:00Z">
            <w:rPr>
              <w:b/>
              <w:sz w:val="36"/>
              <w:szCs w:val="36"/>
              <w:u w:val="single"/>
            </w:rPr>
          </w:rPrChange>
        </w:rPr>
      </w:pPr>
    </w:p>
    <w:p w14:paraId="0A0B2A40" w14:textId="3E860F2A" w:rsidR="00A06F35" w:rsidRDefault="00A06F35" w:rsidP="0068627D">
      <w:pPr>
        <w:pStyle w:val="NormalWeb"/>
        <w:shd w:val="clear" w:color="auto" w:fill="FFFFFF"/>
        <w:spacing w:before="0" w:beforeAutospacing="0" w:after="30" w:afterAutospacing="0"/>
        <w:jc w:val="both"/>
        <w:rPr>
          <w:b/>
          <w:sz w:val="36"/>
          <w:szCs w:val="36"/>
          <w:u w:val="single"/>
        </w:rPr>
      </w:pPr>
    </w:p>
    <w:p w14:paraId="2BA7A0FF" w14:textId="77777777" w:rsidR="0068627D" w:rsidRDefault="0068627D" w:rsidP="0068627D">
      <w:pPr>
        <w:pStyle w:val="NormalWeb"/>
        <w:shd w:val="clear" w:color="auto" w:fill="FFFFFF"/>
        <w:spacing w:before="0" w:beforeAutospacing="0" w:after="30" w:afterAutospacing="0"/>
        <w:jc w:val="both"/>
        <w:rPr>
          <w:b/>
          <w:sz w:val="36"/>
          <w:szCs w:val="36"/>
          <w:u w:val="single"/>
        </w:rPr>
      </w:pPr>
    </w:p>
    <w:p w14:paraId="58D8253C" w14:textId="77777777" w:rsidR="0068627D" w:rsidRPr="003636D9" w:rsidRDefault="0068627D">
      <w:pPr>
        <w:pStyle w:val="NormalWeb"/>
        <w:shd w:val="clear" w:color="auto" w:fill="FFFFFF"/>
        <w:spacing w:before="0" w:beforeAutospacing="0" w:after="30" w:afterAutospacing="0"/>
        <w:jc w:val="both"/>
        <w:rPr>
          <w:b/>
          <w:sz w:val="36"/>
          <w:szCs w:val="36"/>
          <w:u w:val="single"/>
        </w:rPr>
        <w:pPrChange w:id="176" w:author="granix pacheco" w:date="2016-02-08T08:28:00Z">
          <w:pPr>
            <w:pStyle w:val="NormalWeb"/>
            <w:shd w:val="clear" w:color="auto" w:fill="FFFFFF"/>
            <w:spacing w:before="0" w:beforeAutospacing="0" w:after="160" w:afterAutospacing="0"/>
            <w:jc w:val="both"/>
          </w:pPr>
        </w:pPrChange>
      </w:pPr>
    </w:p>
    <w:p w14:paraId="218D145E" w14:textId="77777777" w:rsidR="00895C46" w:rsidRPr="003636D9" w:rsidRDefault="00895C46">
      <w:pPr>
        <w:pStyle w:val="NormalWeb"/>
        <w:shd w:val="clear" w:color="auto" w:fill="FFFFFF"/>
        <w:spacing w:before="0" w:beforeAutospacing="0" w:after="30" w:afterAutospacing="0"/>
        <w:jc w:val="both"/>
        <w:rPr>
          <w:b/>
          <w:sz w:val="36"/>
          <w:szCs w:val="36"/>
          <w:u w:val="single"/>
        </w:rPr>
        <w:pPrChange w:id="177" w:author="granix pacheco" w:date="2016-02-08T08:28:00Z">
          <w:pPr>
            <w:pStyle w:val="NormalWeb"/>
            <w:shd w:val="clear" w:color="auto" w:fill="FFFFFF"/>
            <w:spacing w:before="0" w:beforeAutospacing="0" w:after="160" w:afterAutospacing="0"/>
            <w:jc w:val="both"/>
          </w:pPr>
        </w:pPrChange>
      </w:pPr>
    </w:p>
    <w:p w14:paraId="2523E7E4" w14:textId="5DD85EBA" w:rsidR="005A71A9" w:rsidRPr="0068627D" w:rsidRDefault="00A06F35" w:rsidP="002E7C9A">
      <w:pPr>
        <w:pStyle w:val="NormalWeb"/>
        <w:numPr>
          <w:ilvl w:val="1"/>
          <w:numId w:val="125"/>
        </w:numPr>
        <w:shd w:val="clear" w:color="auto" w:fill="FFFFFF"/>
        <w:spacing w:before="0" w:beforeAutospacing="0" w:after="30" w:afterAutospacing="0"/>
        <w:jc w:val="both"/>
        <w:rPr>
          <w:b/>
          <w:sz w:val="32"/>
          <w:szCs w:val="32"/>
        </w:rPr>
      </w:pPr>
      <w:r w:rsidRPr="0068627D">
        <w:rPr>
          <w:b/>
          <w:sz w:val="32"/>
          <w:szCs w:val="32"/>
        </w:rPr>
        <w:t>Tabelas importantes</w:t>
      </w:r>
    </w:p>
    <w:p w14:paraId="18193DCA" w14:textId="77777777" w:rsidR="005A71A9" w:rsidRPr="003636D9" w:rsidRDefault="005A71A9" w:rsidP="003636D9">
      <w:pPr>
        <w:pStyle w:val="NormalWeb"/>
        <w:shd w:val="clear" w:color="auto" w:fill="FFFFFF"/>
        <w:spacing w:before="0" w:beforeAutospacing="0" w:after="30" w:afterAutospacing="0"/>
        <w:ind w:left="720"/>
        <w:jc w:val="both"/>
        <w:rPr>
          <w:ins w:id="178" w:author="granix pacheco" w:date="2016-02-08T08:37:00Z"/>
          <w:b/>
          <w:sz w:val="36"/>
          <w:szCs w:val="36"/>
          <w:u w:val="single"/>
        </w:rPr>
      </w:pPr>
    </w:p>
    <w:p w14:paraId="3A39D3C4" w14:textId="21C68FBA" w:rsidR="00A06F35" w:rsidRDefault="002146AC">
      <w:pPr>
        <w:pStyle w:val="NormalWeb"/>
        <w:numPr>
          <w:ilvl w:val="2"/>
          <w:numId w:val="125"/>
        </w:numPr>
        <w:shd w:val="clear" w:color="auto" w:fill="FFFFFF"/>
        <w:spacing w:before="0" w:beforeAutospacing="0" w:after="30" w:afterAutospacing="0"/>
        <w:jc w:val="both"/>
        <w:rPr>
          <w:b/>
          <w:sz w:val="28"/>
          <w:szCs w:val="28"/>
        </w:rPr>
        <w:pPrChange w:id="179" w:author="Mateus Berardo de Souza Terra" w:date="2016-02-08T22:30:00Z">
          <w:pPr>
            <w:pStyle w:val="NormalWeb"/>
            <w:shd w:val="clear" w:color="auto" w:fill="FFFFFF"/>
            <w:spacing w:before="0" w:beforeAutospacing="0" w:after="160" w:afterAutospacing="0"/>
            <w:jc w:val="both"/>
          </w:pPr>
        </w:pPrChange>
      </w:pPr>
      <w:ins w:id="180" w:author="granix pacheco" w:date="2016-02-08T08:59:00Z">
        <w:r w:rsidRPr="0068627D">
          <w:rPr>
            <w:b/>
            <w:sz w:val="28"/>
            <w:szCs w:val="28"/>
            <w:rPrChange w:id="181" w:author="Mateus Berardo de Souza Terra" w:date="2016-02-08T20:05:00Z">
              <w:rPr>
                <w:b/>
                <w:sz w:val="36"/>
                <w:szCs w:val="36"/>
                <w:u w:val="single"/>
              </w:rPr>
            </w:rPrChange>
          </w:rPr>
          <w:t xml:space="preserve">Valor </w:t>
        </w:r>
      </w:ins>
      <w:ins w:id="182" w:author="granix pacheco" w:date="2016-02-08T11:31:00Z">
        <w:r w:rsidR="0017119E" w:rsidRPr="0068627D">
          <w:rPr>
            <w:b/>
            <w:sz w:val="28"/>
            <w:szCs w:val="28"/>
            <w:rPrChange w:id="183" w:author="Mateus Berardo de Souza Terra" w:date="2016-02-08T20:05:00Z">
              <w:rPr>
                <w:b/>
                <w:sz w:val="32"/>
                <w:szCs w:val="32"/>
                <w:u w:val="single"/>
              </w:rPr>
            </w:rPrChange>
          </w:rPr>
          <w:t xml:space="preserve">de </w:t>
        </w:r>
      </w:ins>
      <w:ins w:id="184" w:author="granix pacheco" w:date="2016-02-08T08:59:00Z">
        <w:r w:rsidRPr="0068627D">
          <w:rPr>
            <w:b/>
            <w:sz w:val="28"/>
            <w:szCs w:val="28"/>
            <w:rPrChange w:id="185" w:author="Mateus Berardo de Souza Terra" w:date="2016-02-08T20:05:00Z">
              <w:rPr>
                <w:b/>
                <w:sz w:val="36"/>
                <w:szCs w:val="36"/>
                <w:u w:val="single"/>
              </w:rPr>
            </w:rPrChange>
          </w:rPr>
          <w:t>resistores:</w:t>
        </w:r>
      </w:ins>
    </w:p>
    <w:p w14:paraId="3FC2731A" w14:textId="77777777" w:rsidR="0068627D" w:rsidRPr="0068627D" w:rsidRDefault="0068627D" w:rsidP="0068627D">
      <w:pPr>
        <w:pStyle w:val="NormalWeb"/>
        <w:shd w:val="clear" w:color="auto" w:fill="FFFFFF"/>
        <w:spacing w:before="0" w:beforeAutospacing="0" w:after="30" w:afterAutospacing="0"/>
        <w:ind w:left="1890"/>
        <w:jc w:val="both"/>
        <w:rPr>
          <w:ins w:id="186" w:author="granix pacheco" w:date="2016-02-08T08:59:00Z"/>
          <w:b/>
          <w:sz w:val="28"/>
          <w:szCs w:val="28"/>
          <w:rPrChange w:id="187" w:author="Mateus Berardo de Souza Terra" w:date="2016-02-08T20:05:00Z">
            <w:rPr>
              <w:ins w:id="188" w:author="granix pacheco" w:date="2016-02-08T08:59:00Z"/>
              <w:b/>
              <w:sz w:val="36"/>
              <w:szCs w:val="36"/>
              <w:u w:val="single"/>
            </w:rPr>
          </w:rPrChange>
        </w:rPr>
      </w:pPr>
    </w:p>
    <w:p w14:paraId="2C98C079" w14:textId="1B557C86" w:rsidR="002146AC" w:rsidRDefault="00F03805">
      <w:pPr>
        <w:pStyle w:val="NormalWeb"/>
        <w:shd w:val="clear" w:color="auto" w:fill="FFFFFF"/>
        <w:spacing w:before="0" w:beforeAutospacing="0" w:after="30" w:afterAutospacing="0"/>
        <w:ind w:firstLine="720"/>
        <w:jc w:val="both"/>
        <w:pPrChange w:id="189" w:author="granix pacheco" w:date="2016-02-08T09:55:00Z">
          <w:pPr>
            <w:pStyle w:val="NormalWeb"/>
            <w:shd w:val="clear" w:color="auto" w:fill="FFFFFF"/>
            <w:spacing w:before="0" w:beforeAutospacing="0" w:after="160" w:afterAutospacing="0"/>
            <w:jc w:val="both"/>
          </w:pPr>
        </w:pPrChange>
      </w:pPr>
      <w:ins w:id="190" w:author="granix pacheco" w:date="2016-02-08T09:51:00Z">
        <w:r w:rsidRPr="003636D9">
          <w:t>A unidade de medida de resistência é o ohm</w:t>
        </w:r>
      </w:ins>
      <w:ins w:id="191" w:author="granix pacheco" w:date="2016-02-08T09:53:00Z">
        <w:r w:rsidR="0070445C" w:rsidRPr="003636D9">
          <w:t>, representado pelo símbolo grego Ômega</w:t>
        </w:r>
      </w:ins>
      <w:ins w:id="192" w:author="granix pacheco" w:date="2016-02-08T09:51:00Z">
        <w:r w:rsidRPr="003636D9">
          <w:t>.</w:t>
        </w:r>
      </w:ins>
      <w:ins w:id="193" w:author="granix pacheco" w:date="2016-02-08T09:52:00Z">
        <w:r w:rsidRPr="003636D9">
          <w:t xml:space="preserve"> Para saber a resistência de um resistor basta </w:t>
        </w:r>
      </w:ins>
      <w:ins w:id="194" w:author="granix pacheco" w:date="2016-02-08T09:54:00Z">
        <w:r w:rsidR="0070445C" w:rsidRPr="003636D9">
          <w:t>ler as duas primeiras faixas e multiplicar esse valor pela terceira. A quarta mostra a tolerância do resistor</w:t>
        </w:r>
      </w:ins>
      <w:r w:rsidR="0068627D">
        <w:t>,</w:t>
      </w:r>
      <w:ins w:id="195" w:author="granix pacheco" w:date="2016-02-08T10:05:00Z">
        <w:r w:rsidR="00FA772E" w:rsidRPr="003636D9">
          <w:t xml:space="preserve"> que </w:t>
        </w:r>
      </w:ins>
      <w:ins w:id="196" w:author="granix pacheco" w:date="2016-02-08T10:06:00Z">
        <w:r w:rsidR="00FA772E" w:rsidRPr="003636D9">
          <w:t>é o valor de sua variação em relação ao valor nominal</w:t>
        </w:r>
      </w:ins>
      <w:ins w:id="197" w:author="granix pacheco" w:date="2016-02-08T09:54:00Z">
        <w:r w:rsidR="0070445C" w:rsidRPr="003636D9">
          <w:t>.</w:t>
        </w:r>
      </w:ins>
      <w:ins w:id="198" w:author="granix pacheco" w:date="2016-02-08T12:24:00Z">
        <w:r w:rsidR="001C7BBA" w:rsidRPr="003636D9">
          <w:t xml:space="preserve"> Alguns resistores </w:t>
        </w:r>
      </w:ins>
      <w:ins w:id="199" w:author="granix pacheco" w:date="2016-02-08T12:25:00Z">
        <w:r w:rsidR="001C7BBA" w:rsidRPr="003636D9">
          <w:t>possuem 5 cores, sendo a quarta o multiplicador e a quinta a tolerância.</w:t>
        </w:r>
      </w:ins>
    </w:p>
    <w:p w14:paraId="74EF4C78" w14:textId="5E78FD92" w:rsidR="0068627D" w:rsidRDefault="0068627D" w:rsidP="0068627D">
      <w:pPr>
        <w:pStyle w:val="NormalWeb"/>
        <w:shd w:val="clear" w:color="auto" w:fill="FFFFFF"/>
        <w:spacing w:before="0" w:beforeAutospacing="0" w:after="30" w:afterAutospacing="0"/>
        <w:ind w:firstLine="720"/>
        <w:jc w:val="both"/>
      </w:pPr>
    </w:p>
    <w:p w14:paraId="62A4C5D2" w14:textId="77777777" w:rsidR="00734E21" w:rsidRDefault="00734E21" w:rsidP="0068627D">
      <w:pPr>
        <w:pStyle w:val="NormalWeb"/>
        <w:shd w:val="clear" w:color="auto" w:fill="FFFFFF"/>
        <w:spacing w:before="0" w:beforeAutospacing="0" w:after="30" w:afterAutospacing="0"/>
        <w:ind w:firstLine="720"/>
        <w:jc w:val="both"/>
      </w:pPr>
    </w:p>
    <w:p w14:paraId="15C6C206" w14:textId="0B1B3EB1" w:rsidR="0010474F" w:rsidRDefault="0010474F" w:rsidP="0068627D">
      <w:pPr>
        <w:pStyle w:val="NormalWeb"/>
        <w:shd w:val="clear" w:color="auto" w:fill="FFFFFF"/>
        <w:spacing w:before="0" w:beforeAutospacing="0" w:after="30" w:afterAutospacing="0"/>
        <w:ind w:firstLine="720"/>
        <w:jc w:val="both"/>
      </w:pPr>
    </w:p>
    <w:p w14:paraId="2F40C818" w14:textId="77777777" w:rsidR="0010474F" w:rsidRDefault="0010474F" w:rsidP="0068627D">
      <w:pPr>
        <w:pStyle w:val="NormalWeb"/>
        <w:shd w:val="clear" w:color="auto" w:fill="FFFFFF"/>
        <w:spacing w:before="0" w:beforeAutospacing="0" w:after="30" w:afterAutospacing="0"/>
        <w:ind w:firstLine="720"/>
        <w:jc w:val="both"/>
      </w:pPr>
    </w:p>
    <w:p w14:paraId="59849FE5" w14:textId="77777777" w:rsidR="0068627D" w:rsidRDefault="0068627D" w:rsidP="0068627D">
      <w:pPr>
        <w:pStyle w:val="NormalWeb"/>
        <w:shd w:val="clear" w:color="auto" w:fill="FFFFFF"/>
        <w:spacing w:before="0" w:beforeAutospacing="0" w:after="30" w:afterAutospacing="0"/>
        <w:ind w:firstLine="720"/>
        <w:jc w:val="both"/>
      </w:pPr>
    </w:p>
    <w:p w14:paraId="4FF6FF6A" w14:textId="77777777" w:rsidR="0068627D" w:rsidRDefault="0068627D" w:rsidP="0068627D">
      <w:pPr>
        <w:pStyle w:val="NormalWeb"/>
        <w:shd w:val="clear" w:color="auto" w:fill="FFFFFF"/>
        <w:spacing w:before="0" w:beforeAutospacing="0" w:after="30" w:afterAutospacing="0"/>
        <w:ind w:firstLine="720"/>
        <w:jc w:val="both"/>
      </w:pPr>
    </w:p>
    <w:p w14:paraId="51B15C93" w14:textId="77777777" w:rsidR="0068627D" w:rsidRDefault="0068627D" w:rsidP="0068627D">
      <w:pPr>
        <w:pStyle w:val="NormalWeb"/>
        <w:shd w:val="clear" w:color="auto" w:fill="FFFFFF"/>
        <w:spacing w:before="0" w:beforeAutospacing="0" w:after="30" w:afterAutospacing="0"/>
        <w:ind w:firstLine="720"/>
        <w:jc w:val="both"/>
      </w:pPr>
    </w:p>
    <w:p w14:paraId="3996EDEE" w14:textId="77777777" w:rsidR="0068627D" w:rsidRPr="003636D9" w:rsidRDefault="0068627D" w:rsidP="0068627D">
      <w:pPr>
        <w:pStyle w:val="NormalWeb"/>
        <w:shd w:val="clear" w:color="auto" w:fill="FFFFFF"/>
        <w:spacing w:before="0" w:beforeAutospacing="0" w:after="30" w:afterAutospacing="0"/>
        <w:ind w:firstLine="720"/>
        <w:jc w:val="both"/>
        <w:rPr>
          <w:ins w:id="200" w:author="granix pacheco" w:date="2016-02-08T09:52:00Z"/>
        </w:rPr>
      </w:pPr>
    </w:p>
    <w:p w14:paraId="52D35B77" w14:textId="48D1DF65" w:rsidR="0070445C" w:rsidRPr="003636D9" w:rsidRDefault="0070445C">
      <w:pPr>
        <w:pStyle w:val="NormalWeb"/>
        <w:shd w:val="clear" w:color="auto" w:fill="FFFFFF"/>
        <w:spacing w:before="0" w:beforeAutospacing="0" w:after="30" w:afterAutospacing="0"/>
        <w:ind w:left="720"/>
        <w:jc w:val="both"/>
        <w:pPrChange w:id="201" w:author="granix pacheco" w:date="2016-02-08T09:51:00Z">
          <w:pPr>
            <w:pStyle w:val="NormalWeb"/>
            <w:shd w:val="clear" w:color="auto" w:fill="FFFFFF"/>
            <w:spacing w:before="0" w:beforeAutospacing="0" w:after="160" w:afterAutospacing="0"/>
            <w:jc w:val="both"/>
          </w:pPr>
        </w:pPrChange>
      </w:pPr>
      <w:ins w:id="202" w:author="granix pacheco" w:date="2016-02-08T09:55:00Z">
        <w:r w:rsidRPr="003636D9">
          <w:rPr>
            <w:noProof/>
            <w:lang w:eastAsia="pt-BR"/>
          </w:rPr>
          <w:lastRenderedPageBreak/>
          <w:drawing>
            <wp:inline distT="0" distB="0" distL="0" distR="0" wp14:anchorId="2A93D9E1" wp14:editId="5EB45FF3">
              <wp:extent cx="5412740" cy="1740535"/>
              <wp:effectExtent l="0" t="0" r="0" b="0"/>
              <wp:docPr id="1" name="Imagem 1" descr="http://www.elbest.eng.br/tabelas/tabresistor_arquivo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lbest.eng.br/tabelas/tabresistor_arquivos/image002.gif"/>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2740" cy="1740535"/>
                      </a:xfrm>
                      <a:prstGeom prst="rect">
                        <a:avLst/>
                      </a:prstGeom>
                      <a:noFill/>
                      <a:ln>
                        <a:noFill/>
                      </a:ln>
                    </pic:spPr>
                  </pic:pic>
                </a:graphicData>
              </a:graphic>
            </wp:inline>
          </w:drawing>
        </w:r>
      </w:ins>
    </w:p>
    <w:p w14:paraId="09728A5E" w14:textId="77777777" w:rsidR="00B52CE2" w:rsidRPr="003636D9" w:rsidRDefault="00B52CE2" w:rsidP="003636D9">
      <w:pPr>
        <w:pStyle w:val="NormalWeb"/>
        <w:shd w:val="clear" w:color="auto" w:fill="FFFFFF"/>
        <w:spacing w:before="0" w:beforeAutospacing="0" w:after="30" w:afterAutospacing="0"/>
        <w:ind w:left="720"/>
        <w:jc w:val="both"/>
      </w:pPr>
    </w:p>
    <w:p w14:paraId="1A264CC2" w14:textId="611E0615" w:rsidR="0010474F" w:rsidRDefault="0010474F" w:rsidP="003636D9">
      <w:pPr>
        <w:pStyle w:val="NormalWeb"/>
        <w:shd w:val="clear" w:color="auto" w:fill="FFFFFF"/>
        <w:spacing w:before="0" w:beforeAutospacing="0" w:after="30" w:afterAutospacing="0"/>
        <w:ind w:left="720"/>
        <w:jc w:val="both"/>
      </w:pPr>
    </w:p>
    <w:p w14:paraId="57DC40A6" w14:textId="36ADCE25" w:rsidR="00734E21" w:rsidRDefault="00734E21" w:rsidP="003636D9">
      <w:pPr>
        <w:pStyle w:val="NormalWeb"/>
        <w:shd w:val="clear" w:color="auto" w:fill="FFFFFF"/>
        <w:spacing w:before="0" w:beforeAutospacing="0" w:after="30" w:afterAutospacing="0"/>
        <w:ind w:left="720"/>
        <w:jc w:val="both"/>
      </w:pPr>
    </w:p>
    <w:p w14:paraId="44CA42C6" w14:textId="77777777" w:rsidR="00734E21" w:rsidRDefault="00734E21" w:rsidP="003636D9">
      <w:pPr>
        <w:pStyle w:val="NormalWeb"/>
        <w:shd w:val="clear" w:color="auto" w:fill="FFFFFF"/>
        <w:spacing w:before="0" w:beforeAutospacing="0" w:after="30" w:afterAutospacing="0"/>
        <w:ind w:left="720"/>
        <w:jc w:val="both"/>
      </w:pPr>
    </w:p>
    <w:p w14:paraId="5EB67E37" w14:textId="77777777" w:rsidR="0010474F" w:rsidRDefault="0010474F" w:rsidP="003636D9">
      <w:pPr>
        <w:pStyle w:val="NormalWeb"/>
        <w:shd w:val="clear" w:color="auto" w:fill="FFFFFF"/>
        <w:spacing w:before="0" w:beforeAutospacing="0" w:after="30" w:afterAutospacing="0"/>
        <w:ind w:left="720"/>
        <w:jc w:val="both"/>
      </w:pPr>
    </w:p>
    <w:p w14:paraId="1A78FD6C" w14:textId="32749DCE" w:rsidR="0010474F" w:rsidRDefault="0010474F" w:rsidP="003636D9">
      <w:pPr>
        <w:pStyle w:val="NormalWeb"/>
        <w:shd w:val="clear" w:color="auto" w:fill="FFFFFF"/>
        <w:spacing w:before="0" w:beforeAutospacing="0" w:after="30" w:afterAutospacing="0"/>
        <w:ind w:left="720"/>
        <w:jc w:val="both"/>
      </w:pPr>
    </w:p>
    <w:p w14:paraId="3ED6C25A" w14:textId="16745DA4" w:rsidR="00734E21" w:rsidRDefault="00734E21" w:rsidP="003636D9">
      <w:pPr>
        <w:pStyle w:val="NormalWeb"/>
        <w:shd w:val="clear" w:color="auto" w:fill="FFFFFF"/>
        <w:spacing w:before="0" w:beforeAutospacing="0" w:after="30" w:afterAutospacing="0"/>
        <w:ind w:left="720"/>
        <w:jc w:val="both"/>
      </w:pPr>
    </w:p>
    <w:p w14:paraId="093921BE" w14:textId="1D3855D3" w:rsidR="00734E21" w:rsidRDefault="00734E21" w:rsidP="003636D9">
      <w:pPr>
        <w:pStyle w:val="NormalWeb"/>
        <w:shd w:val="clear" w:color="auto" w:fill="FFFFFF"/>
        <w:spacing w:before="0" w:beforeAutospacing="0" w:after="30" w:afterAutospacing="0"/>
        <w:ind w:left="720"/>
        <w:jc w:val="both"/>
      </w:pPr>
    </w:p>
    <w:p w14:paraId="154148C9" w14:textId="77777777" w:rsidR="00734E21" w:rsidRPr="003636D9" w:rsidRDefault="00734E21" w:rsidP="003636D9">
      <w:pPr>
        <w:pStyle w:val="NormalWeb"/>
        <w:shd w:val="clear" w:color="auto" w:fill="FFFFFF"/>
        <w:spacing w:before="0" w:beforeAutospacing="0" w:after="30" w:afterAutospacing="0"/>
        <w:ind w:left="720"/>
        <w:jc w:val="both"/>
        <w:rPr>
          <w:ins w:id="203" w:author="granix pacheco" w:date="2016-02-08T09:55:00Z"/>
        </w:rPr>
      </w:pPr>
    </w:p>
    <w:tbl>
      <w:tblPr>
        <w:tblStyle w:val="Tabelacomgrade"/>
        <w:tblW w:w="0" w:type="auto"/>
        <w:jc w:val="center"/>
        <w:tblLook w:val="04A0" w:firstRow="1" w:lastRow="0" w:firstColumn="1" w:lastColumn="0" w:noHBand="0" w:noVBand="1"/>
      </w:tblPr>
      <w:tblGrid>
        <w:gridCol w:w="1336"/>
        <w:gridCol w:w="854"/>
        <w:gridCol w:w="1756"/>
        <w:gridCol w:w="2036"/>
        <w:gridCol w:w="1413"/>
      </w:tblGrid>
      <w:tr w:rsidR="0070445C" w:rsidRPr="0010474F" w14:paraId="7969E672" w14:textId="77777777" w:rsidTr="0010474F">
        <w:trPr>
          <w:jc w:val="center"/>
          <w:ins w:id="204" w:author="granix pacheco" w:date="2016-02-08T09:56:00Z"/>
        </w:trPr>
        <w:tc>
          <w:tcPr>
            <w:tcW w:w="0" w:type="auto"/>
          </w:tcPr>
          <w:p w14:paraId="6D3AD77F" w14:textId="2C060379" w:rsidR="0070445C" w:rsidRPr="0010474F" w:rsidRDefault="0070445C">
            <w:pPr>
              <w:pStyle w:val="NormalWeb"/>
              <w:spacing w:before="0" w:beforeAutospacing="0" w:after="30" w:afterAutospacing="0"/>
              <w:jc w:val="both"/>
              <w:rPr>
                <w:ins w:id="205" w:author="granix pacheco" w:date="2016-02-08T09:56:00Z"/>
                <w:sz w:val="28"/>
                <w:szCs w:val="28"/>
              </w:rPr>
              <w:pPrChange w:id="206" w:author="Mateus Berardo de Souza Terra" w:date="2016-02-08T22:31:00Z">
                <w:pPr>
                  <w:pStyle w:val="NormalWeb"/>
                  <w:spacing w:before="0" w:beforeAutospacing="0" w:after="160" w:afterAutospacing="0"/>
                  <w:jc w:val="both"/>
                </w:pPr>
              </w:pPrChange>
            </w:pPr>
            <w:ins w:id="207" w:author="granix pacheco" w:date="2016-02-08T09:56:00Z">
              <w:r w:rsidRPr="0010474F">
                <w:rPr>
                  <w:sz w:val="28"/>
                  <w:szCs w:val="28"/>
                </w:rPr>
                <w:t>Cor</w:t>
              </w:r>
            </w:ins>
          </w:p>
        </w:tc>
        <w:tc>
          <w:tcPr>
            <w:tcW w:w="0" w:type="auto"/>
          </w:tcPr>
          <w:p w14:paraId="056A14A8" w14:textId="5AD750EC" w:rsidR="0070445C" w:rsidRPr="0010474F" w:rsidRDefault="0070445C">
            <w:pPr>
              <w:pStyle w:val="NormalWeb"/>
              <w:spacing w:before="0" w:beforeAutospacing="0" w:after="30" w:afterAutospacing="0"/>
              <w:jc w:val="both"/>
              <w:rPr>
                <w:ins w:id="208" w:author="granix pacheco" w:date="2016-02-08T09:56:00Z"/>
                <w:sz w:val="28"/>
                <w:szCs w:val="28"/>
              </w:rPr>
              <w:pPrChange w:id="209" w:author="Mateus Berardo de Souza Terra" w:date="2016-02-08T22:31:00Z">
                <w:pPr>
                  <w:pStyle w:val="NormalWeb"/>
                  <w:spacing w:before="0" w:beforeAutospacing="0" w:after="160" w:afterAutospacing="0"/>
                  <w:jc w:val="both"/>
                </w:pPr>
              </w:pPrChange>
            </w:pPr>
            <w:ins w:id="210" w:author="granix pacheco" w:date="2016-02-08T09:56:00Z">
              <w:r w:rsidRPr="0010474F">
                <w:rPr>
                  <w:sz w:val="28"/>
                  <w:szCs w:val="28"/>
                </w:rPr>
                <w:t>Valor</w:t>
              </w:r>
            </w:ins>
          </w:p>
        </w:tc>
        <w:tc>
          <w:tcPr>
            <w:tcW w:w="0" w:type="auto"/>
          </w:tcPr>
          <w:p w14:paraId="51A72BB3" w14:textId="11484E8B" w:rsidR="0070445C" w:rsidRPr="0010474F" w:rsidRDefault="0070445C">
            <w:pPr>
              <w:pStyle w:val="NormalWeb"/>
              <w:spacing w:before="0" w:beforeAutospacing="0" w:after="30" w:afterAutospacing="0"/>
              <w:jc w:val="both"/>
              <w:rPr>
                <w:ins w:id="211" w:author="granix pacheco" w:date="2016-02-08T09:56:00Z"/>
                <w:sz w:val="28"/>
                <w:szCs w:val="28"/>
              </w:rPr>
              <w:pPrChange w:id="212" w:author="Mateus Berardo de Souza Terra" w:date="2016-02-08T22:31:00Z">
                <w:pPr>
                  <w:pStyle w:val="NormalWeb"/>
                  <w:spacing w:before="0" w:beforeAutospacing="0" w:after="160" w:afterAutospacing="0"/>
                  <w:jc w:val="both"/>
                </w:pPr>
              </w:pPrChange>
            </w:pPr>
            <w:ins w:id="213" w:author="granix pacheco" w:date="2016-02-08T09:56:00Z">
              <w:r w:rsidRPr="0010474F">
                <w:rPr>
                  <w:sz w:val="28"/>
                  <w:szCs w:val="28"/>
                </w:rPr>
                <w:t>Multiplicador</w:t>
              </w:r>
            </w:ins>
          </w:p>
        </w:tc>
        <w:tc>
          <w:tcPr>
            <w:tcW w:w="0" w:type="auto"/>
          </w:tcPr>
          <w:p w14:paraId="4C99BCC4" w14:textId="406AD7DE" w:rsidR="0070445C" w:rsidRPr="0010474F" w:rsidRDefault="00892EE5">
            <w:pPr>
              <w:pStyle w:val="NormalWeb"/>
              <w:spacing w:before="0" w:beforeAutospacing="0" w:after="30" w:afterAutospacing="0"/>
              <w:jc w:val="both"/>
              <w:rPr>
                <w:ins w:id="214" w:author="granix pacheco" w:date="2016-02-08T10:01:00Z"/>
                <w:sz w:val="28"/>
                <w:szCs w:val="28"/>
              </w:rPr>
              <w:pPrChange w:id="215" w:author="Mateus Berardo de Souza Terra" w:date="2016-02-08T22:31:00Z">
                <w:pPr>
                  <w:pStyle w:val="NormalWeb"/>
                  <w:spacing w:before="0" w:beforeAutospacing="0" w:after="160" w:afterAutospacing="0"/>
                  <w:jc w:val="both"/>
                </w:pPr>
              </w:pPrChange>
            </w:pPr>
            <w:ins w:id="216" w:author="granix pacheco" w:date="2016-02-08T10:03:00Z">
              <w:r w:rsidRPr="0010474F">
                <w:rPr>
                  <w:sz w:val="28"/>
                  <w:szCs w:val="28"/>
                </w:rPr>
                <w:t>Cor quarta faixa</w:t>
              </w:r>
            </w:ins>
          </w:p>
        </w:tc>
        <w:tc>
          <w:tcPr>
            <w:tcW w:w="0" w:type="auto"/>
          </w:tcPr>
          <w:p w14:paraId="1544547C" w14:textId="6026D3D7" w:rsidR="0070445C" w:rsidRPr="0010474F" w:rsidRDefault="0070445C">
            <w:pPr>
              <w:pStyle w:val="NormalWeb"/>
              <w:spacing w:before="0" w:beforeAutospacing="0" w:after="30" w:afterAutospacing="0"/>
              <w:jc w:val="both"/>
              <w:rPr>
                <w:ins w:id="217" w:author="granix pacheco" w:date="2016-02-08T09:56:00Z"/>
                <w:sz w:val="28"/>
                <w:szCs w:val="28"/>
              </w:rPr>
              <w:pPrChange w:id="218" w:author="Mateus Berardo de Souza Terra" w:date="2016-02-08T22:31:00Z">
                <w:pPr>
                  <w:pStyle w:val="NormalWeb"/>
                  <w:spacing w:before="0" w:beforeAutospacing="0" w:after="160" w:afterAutospacing="0"/>
                  <w:jc w:val="both"/>
                </w:pPr>
              </w:pPrChange>
            </w:pPr>
            <w:ins w:id="219" w:author="granix pacheco" w:date="2016-02-08T09:56:00Z">
              <w:r w:rsidRPr="0010474F">
                <w:rPr>
                  <w:sz w:val="28"/>
                  <w:szCs w:val="28"/>
                </w:rPr>
                <w:t>Tolerância</w:t>
              </w:r>
            </w:ins>
          </w:p>
        </w:tc>
      </w:tr>
      <w:tr w:rsidR="0070445C" w:rsidRPr="0010474F" w14:paraId="155231DB" w14:textId="77777777" w:rsidTr="0010474F">
        <w:trPr>
          <w:jc w:val="center"/>
          <w:ins w:id="220" w:author="granix pacheco" w:date="2016-02-08T10:01:00Z"/>
        </w:trPr>
        <w:tc>
          <w:tcPr>
            <w:tcW w:w="0" w:type="auto"/>
          </w:tcPr>
          <w:p w14:paraId="515A5B56" w14:textId="0DA04DEE" w:rsidR="0070445C" w:rsidRPr="0010474F" w:rsidRDefault="0070445C">
            <w:pPr>
              <w:pStyle w:val="NormalWeb"/>
              <w:spacing w:before="0" w:beforeAutospacing="0" w:after="30" w:afterAutospacing="0"/>
              <w:jc w:val="both"/>
              <w:rPr>
                <w:ins w:id="221" w:author="granix pacheco" w:date="2016-02-08T10:01:00Z"/>
                <w:sz w:val="28"/>
                <w:szCs w:val="28"/>
              </w:rPr>
              <w:pPrChange w:id="222" w:author="Mateus Berardo de Souza Terra" w:date="2016-02-08T22:31:00Z">
                <w:pPr>
                  <w:pStyle w:val="NormalWeb"/>
                  <w:spacing w:before="0" w:beforeAutospacing="0" w:after="160" w:afterAutospacing="0"/>
                  <w:jc w:val="both"/>
                </w:pPr>
              </w:pPrChange>
            </w:pPr>
            <w:ins w:id="223" w:author="granix pacheco" w:date="2016-02-08T10:01:00Z">
              <w:r w:rsidRPr="0010474F">
                <w:rPr>
                  <w:sz w:val="28"/>
                  <w:szCs w:val="28"/>
                </w:rPr>
                <w:t>Dourado</w:t>
              </w:r>
            </w:ins>
          </w:p>
        </w:tc>
        <w:tc>
          <w:tcPr>
            <w:tcW w:w="0" w:type="auto"/>
          </w:tcPr>
          <w:p w14:paraId="126ED2AE" w14:textId="59DA6D57" w:rsidR="0070445C" w:rsidRPr="0010474F" w:rsidRDefault="0070445C">
            <w:pPr>
              <w:pStyle w:val="NormalWeb"/>
              <w:spacing w:before="0" w:beforeAutospacing="0" w:after="30" w:afterAutospacing="0"/>
              <w:jc w:val="both"/>
              <w:rPr>
                <w:ins w:id="224" w:author="granix pacheco" w:date="2016-02-08T10:01:00Z"/>
                <w:sz w:val="28"/>
                <w:szCs w:val="28"/>
              </w:rPr>
              <w:pPrChange w:id="225" w:author="Mateus Berardo de Souza Terra" w:date="2016-02-08T22:31:00Z">
                <w:pPr>
                  <w:pStyle w:val="NormalWeb"/>
                  <w:spacing w:before="0" w:beforeAutospacing="0" w:after="160" w:afterAutospacing="0"/>
                  <w:jc w:val="both"/>
                </w:pPr>
              </w:pPrChange>
            </w:pPr>
            <w:ins w:id="226" w:author="granix pacheco" w:date="2016-02-08T10:01:00Z">
              <w:r w:rsidRPr="0010474F">
                <w:rPr>
                  <w:sz w:val="28"/>
                  <w:szCs w:val="28"/>
                </w:rPr>
                <w:t>-</w:t>
              </w:r>
            </w:ins>
          </w:p>
        </w:tc>
        <w:tc>
          <w:tcPr>
            <w:tcW w:w="0" w:type="auto"/>
          </w:tcPr>
          <w:p w14:paraId="409507EC" w14:textId="2BA18031" w:rsidR="0070445C" w:rsidRPr="0010474F" w:rsidRDefault="0070445C">
            <w:pPr>
              <w:pStyle w:val="NormalWeb"/>
              <w:spacing w:before="0" w:beforeAutospacing="0" w:after="30" w:afterAutospacing="0"/>
              <w:jc w:val="both"/>
              <w:rPr>
                <w:ins w:id="227" w:author="granix pacheco" w:date="2016-02-08T10:01:00Z"/>
                <w:sz w:val="28"/>
                <w:szCs w:val="28"/>
              </w:rPr>
              <w:pPrChange w:id="228" w:author="Mateus Berardo de Souza Terra" w:date="2016-02-08T22:31:00Z">
                <w:pPr>
                  <w:pStyle w:val="NormalWeb"/>
                  <w:spacing w:before="0" w:beforeAutospacing="0" w:after="160" w:afterAutospacing="0"/>
                  <w:jc w:val="both"/>
                </w:pPr>
              </w:pPrChange>
            </w:pPr>
            <w:ins w:id="229" w:author="granix pacheco" w:date="2016-02-08T10:01:00Z">
              <w:r w:rsidRPr="0010474F">
                <w:rPr>
                  <w:sz w:val="28"/>
                  <w:szCs w:val="28"/>
                </w:rPr>
                <w:t>0.1</w:t>
              </w:r>
            </w:ins>
          </w:p>
        </w:tc>
        <w:tc>
          <w:tcPr>
            <w:tcW w:w="0" w:type="auto"/>
          </w:tcPr>
          <w:p w14:paraId="26A6854F" w14:textId="6E463A25" w:rsidR="0070445C" w:rsidRPr="0010474F" w:rsidRDefault="00892EE5">
            <w:pPr>
              <w:pStyle w:val="NormalWeb"/>
              <w:spacing w:before="0" w:beforeAutospacing="0" w:after="30" w:afterAutospacing="0"/>
              <w:jc w:val="both"/>
              <w:rPr>
                <w:ins w:id="230" w:author="granix pacheco" w:date="2016-02-08T10:01:00Z"/>
                <w:sz w:val="28"/>
                <w:szCs w:val="28"/>
              </w:rPr>
              <w:pPrChange w:id="231" w:author="Mateus Berardo de Souza Terra" w:date="2016-02-08T22:31:00Z">
                <w:pPr>
                  <w:pStyle w:val="NormalWeb"/>
                  <w:spacing w:before="0" w:beforeAutospacing="0" w:after="160" w:afterAutospacing="0"/>
                  <w:jc w:val="both"/>
                </w:pPr>
              </w:pPrChange>
            </w:pPr>
            <w:ins w:id="232" w:author="granix pacheco" w:date="2016-02-08T10:03:00Z">
              <w:r w:rsidRPr="0010474F">
                <w:rPr>
                  <w:sz w:val="28"/>
                  <w:szCs w:val="28"/>
                </w:rPr>
                <w:t>Prata</w:t>
              </w:r>
            </w:ins>
          </w:p>
        </w:tc>
        <w:tc>
          <w:tcPr>
            <w:tcW w:w="0" w:type="auto"/>
          </w:tcPr>
          <w:p w14:paraId="305DB0BE" w14:textId="09CCB800" w:rsidR="0070445C" w:rsidRPr="0010474F" w:rsidRDefault="00892EE5">
            <w:pPr>
              <w:pStyle w:val="NormalWeb"/>
              <w:spacing w:before="0" w:beforeAutospacing="0" w:after="30" w:afterAutospacing="0"/>
              <w:jc w:val="both"/>
              <w:rPr>
                <w:ins w:id="233" w:author="granix pacheco" w:date="2016-02-08T10:01:00Z"/>
                <w:sz w:val="28"/>
                <w:szCs w:val="28"/>
              </w:rPr>
              <w:pPrChange w:id="234" w:author="Mateus Berardo de Souza Terra" w:date="2016-02-08T22:31:00Z">
                <w:pPr>
                  <w:pStyle w:val="NormalWeb"/>
                  <w:spacing w:before="0" w:beforeAutospacing="0" w:after="160" w:afterAutospacing="0"/>
                  <w:jc w:val="both"/>
                </w:pPr>
              </w:pPrChange>
            </w:pPr>
            <w:ins w:id="235" w:author="granix pacheco" w:date="2016-02-08T10:04:00Z">
              <w:r w:rsidRPr="0010474F">
                <w:rPr>
                  <w:sz w:val="28"/>
                  <w:szCs w:val="28"/>
                </w:rPr>
                <w:t>10%</w:t>
              </w:r>
            </w:ins>
          </w:p>
        </w:tc>
      </w:tr>
      <w:tr w:rsidR="0070445C" w:rsidRPr="0010474F" w14:paraId="48118C94" w14:textId="77777777" w:rsidTr="0010474F">
        <w:trPr>
          <w:jc w:val="center"/>
          <w:ins w:id="236" w:author="granix pacheco" w:date="2016-02-08T09:56:00Z"/>
        </w:trPr>
        <w:tc>
          <w:tcPr>
            <w:tcW w:w="0" w:type="auto"/>
          </w:tcPr>
          <w:p w14:paraId="6EBA959A" w14:textId="1FF243F8" w:rsidR="0070445C" w:rsidRPr="0010474F" w:rsidRDefault="0070445C">
            <w:pPr>
              <w:pStyle w:val="NormalWeb"/>
              <w:spacing w:before="0" w:beforeAutospacing="0" w:after="30" w:afterAutospacing="0"/>
              <w:jc w:val="both"/>
              <w:rPr>
                <w:ins w:id="237" w:author="granix pacheco" w:date="2016-02-08T09:56:00Z"/>
                <w:sz w:val="28"/>
                <w:szCs w:val="28"/>
              </w:rPr>
              <w:pPrChange w:id="238" w:author="Mateus Berardo de Souza Terra" w:date="2016-02-08T22:31:00Z">
                <w:pPr>
                  <w:pStyle w:val="NormalWeb"/>
                  <w:spacing w:before="0" w:beforeAutospacing="0" w:after="160" w:afterAutospacing="0"/>
                  <w:jc w:val="both"/>
                </w:pPr>
              </w:pPrChange>
            </w:pPr>
            <w:ins w:id="239" w:author="granix pacheco" w:date="2016-02-08T09:57:00Z">
              <w:r w:rsidRPr="0010474F">
                <w:rPr>
                  <w:sz w:val="28"/>
                  <w:szCs w:val="28"/>
                </w:rPr>
                <w:t>Preto</w:t>
              </w:r>
            </w:ins>
          </w:p>
        </w:tc>
        <w:tc>
          <w:tcPr>
            <w:tcW w:w="0" w:type="auto"/>
          </w:tcPr>
          <w:p w14:paraId="070A2E42" w14:textId="072BAA99" w:rsidR="0070445C" w:rsidRPr="0010474F" w:rsidRDefault="0070445C">
            <w:pPr>
              <w:pStyle w:val="NormalWeb"/>
              <w:spacing w:before="0" w:beforeAutospacing="0" w:after="30" w:afterAutospacing="0"/>
              <w:jc w:val="both"/>
              <w:rPr>
                <w:ins w:id="240" w:author="granix pacheco" w:date="2016-02-08T09:56:00Z"/>
                <w:sz w:val="28"/>
                <w:szCs w:val="28"/>
              </w:rPr>
              <w:pPrChange w:id="241" w:author="Mateus Berardo de Souza Terra" w:date="2016-02-08T22:31:00Z">
                <w:pPr>
                  <w:pStyle w:val="NormalWeb"/>
                  <w:spacing w:before="0" w:beforeAutospacing="0" w:after="160" w:afterAutospacing="0"/>
                  <w:jc w:val="both"/>
                </w:pPr>
              </w:pPrChange>
            </w:pPr>
            <w:ins w:id="242" w:author="granix pacheco" w:date="2016-02-08T09:58:00Z">
              <w:r w:rsidRPr="0010474F">
                <w:rPr>
                  <w:sz w:val="28"/>
                  <w:szCs w:val="28"/>
                </w:rPr>
                <w:t>0</w:t>
              </w:r>
            </w:ins>
          </w:p>
        </w:tc>
        <w:tc>
          <w:tcPr>
            <w:tcW w:w="0" w:type="auto"/>
          </w:tcPr>
          <w:p w14:paraId="2C9D5073" w14:textId="6DBFAC9E" w:rsidR="0070445C" w:rsidRPr="0010474F" w:rsidRDefault="0070445C">
            <w:pPr>
              <w:pStyle w:val="NormalWeb"/>
              <w:spacing w:before="0" w:beforeAutospacing="0" w:after="30" w:afterAutospacing="0"/>
              <w:jc w:val="both"/>
              <w:rPr>
                <w:ins w:id="243" w:author="granix pacheco" w:date="2016-02-08T09:56:00Z"/>
                <w:sz w:val="28"/>
                <w:szCs w:val="28"/>
              </w:rPr>
              <w:pPrChange w:id="244" w:author="Mateus Berardo de Souza Terra" w:date="2016-02-08T22:31:00Z">
                <w:pPr>
                  <w:pStyle w:val="NormalWeb"/>
                  <w:spacing w:before="0" w:beforeAutospacing="0" w:after="160" w:afterAutospacing="0"/>
                  <w:jc w:val="both"/>
                </w:pPr>
              </w:pPrChange>
            </w:pPr>
            <w:ins w:id="245" w:author="granix pacheco" w:date="2016-02-08T10:01:00Z">
              <w:r w:rsidRPr="0010474F">
                <w:rPr>
                  <w:sz w:val="28"/>
                  <w:szCs w:val="28"/>
                </w:rPr>
                <w:t>1</w:t>
              </w:r>
            </w:ins>
          </w:p>
        </w:tc>
        <w:tc>
          <w:tcPr>
            <w:tcW w:w="0" w:type="auto"/>
          </w:tcPr>
          <w:p w14:paraId="1C889217" w14:textId="17319E9F" w:rsidR="0070445C" w:rsidRPr="0010474F" w:rsidRDefault="00892EE5">
            <w:pPr>
              <w:pStyle w:val="NormalWeb"/>
              <w:spacing w:before="0" w:beforeAutospacing="0" w:after="30" w:afterAutospacing="0"/>
              <w:jc w:val="both"/>
              <w:rPr>
                <w:ins w:id="246" w:author="granix pacheco" w:date="2016-02-08T10:01:00Z"/>
                <w:sz w:val="28"/>
                <w:szCs w:val="28"/>
              </w:rPr>
              <w:pPrChange w:id="247" w:author="Mateus Berardo de Souza Terra" w:date="2016-02-08T22:31:00Z">
                <w:pPr>
                  <w:pStyle w:val="NormalWeb"/>
                  <w:spacing w:before="0" w:beforeAutospacing="0" w:after="160" w:afterAutospacing="0"/>
                  <w:jc w:val="both"/>
                </w:pPr>
              </w:pPrChange>
            </w:pPr>
            <w:ins w:id="248" w:author="granix pacheco" w:date="2016-02-08T10:04:00Z">
              <w:r w:rsidRPr="0010474F">
                <w:rPr>
                  <w:sz w:val="28"/>
                  <w:szCs w:val="28"/>
                </w:rPr>
                <w:t>Ouro</w:t>
              </w:r>
            </w:ins>
          </w:p>
        </w:tc>
        <w:tc>
          <w:tcPr>
            <w:tcW w:w="0" w:type="auto"/>
          </w:tcPr>
          <w:p w14:paraId="2A2427A4" w14:textId="647F7C34" w:rsidR="0070445C" w:rsidRPr="0010474F" w:rsidRDefault="00892EE5">
            <w:pPr>
              <w:pStyle w:val="NormalWeb"/>
              <w:spacing w:before="0" w:beforeAutospacing="0" w:after="30" w:afterAutospacing="0"/>
              <w:jc w:val="both"/>
              <w:rPr>
                <w:ins w:id="249" w:author="granix pacheco" w:date="2016-02-08T09:56:00Z"/>
                <w:sz w:val="28"/>
                <w:szCs w:val="28"/>
              </w:rPr>
              <w:pPrChange w:id="250" w:author="Mateus Berardo de Souza Terra" w:date="2016-02-08T22:31:00Z">
                <w:pPr>
                  <w:pStyle w:val="NormalWeb"/>
                  <w:spacing w:before="0" w:beforeAutospacing="0" w:after="160" w:afterAutospacing="0"/>
                  <w:jc w:val="both"/>
                </w:pPr>
              </w:pPrChange>
            </w:pPr>
            <w:ins w:id="251" w:author="granix pacheco" w:date="2016-02-08T10:04:00Z">
              <w:r w:rsidRPr="0010474F">
                <w:rPr>
                  <w:sz w:val="28"/>
                  <w:szCs w:val="28"/>
                </w:rPr>
                <w:t>5%</w:t>
              </w:r>
            </w:ins>
          </w:p>
        </w:tc>
      </w:tr>
      <w:tr w:rsidR="0070445C" w:rsidRPr="0010474F" w14:paraId="163158D9" w14:textId="77777777" w:rsidTr="0010474F">
        <w:trPr>
          <w:jc w:val="center"/>
          <w:ins w:id="252" w:author="granix pacheco" w:date="2016-02-08T09:56:00Z"/>
        </w:trPr>
        <w:tc>
          <w:tcPr>
            <w:tcW w:w="0" w:type="auto"/>
          </w:tcPr>
          <w:p w14:paraId="644AE6F9" w14:textId="2C263B51" w:rsidR="0070445C" w:rsidRPr="0010474F" w:rsidRDefault="0070445C">
            <w:pPr>
              <w:pStyle w:val="NormalWeb"/>
              <w:spacing w:before="0" w:beforeAutospacing="0" w:after="30" w:afterAutospacing="0"/>
              <w:jc w:val="both"/>
              <w:rPr>
                <w:ins w:id="253" w:author="granix pacheco" w:date="2016-02-08T09:56:00Z"/>
                <w:sz w:val="28"/>
                <w:szCs w:val="28"/>
              </w:rPr>
              <w:pPrChange w:id="254" w:author="Mateus Berardo de Souza Terra" w:date="2016-02-08T22:31:00Z">
                <w:pPr>
                  <w:pStyle w:val="NormalWeb"/>
                  <w:spacing w:before="0" w:beforeAutospacing="0" w:after="160" w:afterAutospacing="0"/>
                  <w:jc w:val="both"/>
                </w:pPr>
              </w:pPrChange>
            </w:pPr>
            <w:ins w:id="255" w:author="granix pacheco" w:date="2016-02-08T09:57:00Z">
              <w:r w:rsidRPr="0010474F">
                <w:rPr>
                  <w:sz w:val="28"/>
                  <w:szCs w:val="28"/>
                </w:rPr>
                <w:t>Marrom</w:t>
              </w:r>
            </w:ins>
          </w:p>
        </w:tc>
        <w:tc>
          <w:tcPr>
            <w:tcW w:w="0" w:type="auto"/>
          </w:tcPr>
          <w:p w14:paraId="288BDD2A" w14:textId="63C49241" w:rsidR="0070445C" w:rsidRPr="0010474F" w:rsidRDefault="0070445C">
            <w:pPr>
              <w:pStyle w:val="NormalWeb"/>
              <w:spacing w:before="0" w:beforeAutospacing="0" w:after="30" w:afterAutospacing="0"/>
              <w:jc w:val="both"/>
              <w:rPr>
                <w:ins w:id="256" w:author="granix pacheco" w:date="2016-02-08T09:56:00Z"/>
                <w:sz w:val="28"/>
                <w:szCs w:val="28"/>
              </w:rPr>
              <w:pPrChange w:id="257" w:author="Mateus Berardo de Souza Terra" w:date="2016-02-08T22:31:00Z">
                <w:pPr>
                  <w:pStyle w:val="NormalWeb"/>
                  <w:spacing w:before="0" w:beforeAutospacing="0" w:after="160" w:afterAutospacing="0"/>
                  <w:jc w:val="both"/>
                </w:pPr>
              </w:pPrChange>
            </w:pPr>
            <w:ins w:id="258" w:author="granix pacheco" w:date="2016-02-08T09:58:00Z">
              <w:r w:rsidRPr="0010474F">
                <w:rPr>
                  <w:sz w:val="28"/>
                  <w:szCs w:val="28"/>
                </w:rPr>
                <w:t>1</w:t>
              </w:r>
            </w:ins>
          </w:p>
        </w:tc>
        <w:tc>
          <w:tcPr>
            <w:tcW w:w="0" w:type="auto"/>
          </w:tcPr>
          <w:p w14:paraId="18B04DA8" w14:textId="7AE9B629" w:rsidR="0070445C" w:rsidRPr="0010474F" w:rsidRDefault="0070445C">
            <w:pPr>
              <w:pStyle w:val="NormalWeb"/>
              <w:spacing w:before="0" w:beforeAutospacing="0" w:after="30" w:afterAutospacing="0"/>
              <w:jc w:val="both"/>
              <w:rPr>
                <w:ins w:id="259" w:author="granix pacheco" w:date="2016-02-08T09:56:00Z"/>
                <w:sz w:val="28"/>
                <w:szCs w:val="28"/>
              </w:rPr>
              <w:pPrChange w:id="260" w:author="Mateus Berardo de Souza Terra" w:date="2016-02-08T22:31:00Z">
                <w:pPr>
                  <w:pStyle w:val="NormalWeb"/>
                  <w:spacing w:before="0" w:beforeAutospacing="0" w:after="160" w:afterAutospacing="0"/>
                  <w:jc w:val="both"/>
                </w:pPr>
              </w:pPrChange>
            </w:pPr>
            <w:ins w:id="261" w:author="granix pacheco" w:date="2016-02-08T10:01:00Z">
              <w:r w:rsidRPr="0010474F">
                <w:rPr>
                  <w:sz w:val="28"/>
                  <w:szCs w:val="28"/>
                </w:rPr>
                <w:t>10</w:t>
              </w:r>
            </w:ins>
          </w:p>
        </w:tc>
        <w:tc>
          <w:tcPr>
            <w:tcW w:w="0" w:type="auto"/>
          </w:tcPr>
          <w:p w14:paraId="7FF6FFC1" w14:textId="659EF2EE" w:rsidR="0070445C" w:rsidRPr="0010474F" w:rsidRDefault="00892EE5">
            <w:pPr>
              <w:pStyle w:val="NormalWeb"/>
              <w:spacing w:before="0" w:beforeAutospacing="0" w:after="30" w:afterAutospacing="0"/>
              <w:jc w:val="both"/>
              <w:rPr>
                <w:ins w:id="262" w:author="granix pacheco" w:date="2016-02-08T10:01:00Z"/>
                <w:sz w:val="28"/>
                <w:szCs w:val="28"/>
              </w:rPr>
              <w:pPrChange w:id="263" w:author="Mateus Berardo de Souza Terra" w:date="2016-02-08T22:31:00Z">
                <w:pPr>
                  <w:pStyle w:val="NormalWeb"/>
                  <w:spacing w:before="0" w:beforeAutospacing="0" w:after="160" w:afterAutospacing="0"/>
                  <w:jc w:val="both"/>
                </w:pPr>
              </w:pPrChange>
            </w:pPr>
            <w:ins w:id="264" w:author="granix pacheco" w:date="2016-02-08T10:04:00Z">
              <w:r w:rsidRPr="0010474F">
                <w:rPr>
                  <w:sz w:val="28"/>
                  <w:szCs w:val="28"/>
                </w:rPr>
                <w:t>Amarelo</w:t>
              </w:r>
            </w:ins>
          </w:p>
        </w:tc>
        <w:tc>
          <w:tcPr>
            <w:tcW w:w="0" w:type="auto"/>
          </w:tcPr>
          <w:p w14:paraId="3E9FDEC1" w14:textId="675C8C4E" w:rsidR="0070445C" w:rsidRPr="0010474F" w:rsidRDefault="00892EE5">
            <w:pPr>
              <w:pStyle w:val="NormalWeb"/>
              <w:spacing w:before="0" w:beforeAutospacing="0" w:after="30" w:afterAutospacing="0"/>
              <w:jc w:val="both"/>
              <w:rPr>
                <w:ins w:id="265" w:author="granix pacheco" w:date="2016-02-08T09:56:00Z"/>
                <w:sz w:val="28"/>
                <w:szCs w:val="28"/>
              </w:rPr>
              <w:pPrChange w:id="266" w:author="Mateus Berardo de Souza Terra" w:date="2016-02-08T22:31:00Z">
                <w:pPr>
                  <w:pStyle w:val="NormalWeb"/>
                  <w:spacing w:before="0" w:beforeAutospacing="0" w:after="160" w:afterAutospacing="0"/>
                  <w:jc w:val="both"/>
                </w:pPr>
              </w:pPrChange>
            </w:pPr>
            <w:ins w:id="267" w:author="granix pacheco" w:date="2016-02-08T10:04:00Z">
              <w:r w:rsidRPr="0010474F">
                <w:rPr>
                  <w:sz w:val="28"/>
                  <w:szCs w:val="28"/>
                </w:rPr>
                <w:t>4%</w:t>
              </w:r>
            </w:ins>
          </w:p>
        </w:tc>
      </w:tr>
      <w:tr w:rsidR="0070445C" w:rsidRPr="0010474F" w14:paraId="46EC4489" w14:textId="77777777" w:rsidTr="0010474F">
        <w:trPr>
          <w:jc w:val="center"/>
          <w:ins w:id="268" w:author="granix pacheco" w:date="2016-02-08T09:56:00Z"/>
        </w:trPr>
        <w:tc>
          <w:tcPr>
            <w:tcW w:w="0" w:type="auto"/>
          </w:tcPr>
          <w:p w14:paraId="7E2A4249" w14:textId="51BE4B12" w:rsidR="0070445C" w:rsidRPr="0010474F" w:rsidRDefault="0070445C">
            <w:pPr>
              <w:pStyle w:val="NormalWeb"/>
              <w:spacing w:before="0" w:beforeAutospacing="0" w:after="30" w:afterAutospacing="0"/>
              <w:jc w:val="both"/>
              <w:rPr>
                <w:ins w:id="269" w:author="granix pacheco" w:date="2016-02-08T09:56:00Z"/>
                <w:sz w:val="28"/>
                <w:szCs w:val="28"/>
              </w:rPr>
              <w:pPrChange w:id="270" w:author="Mateus Berardo de Souza Terra" w:date="2016-02-08T22:31:00Z">
                <w:pPr>
                  <w:pStyle w:val="NormalWeb"/>
                  <w:spacing w:before="0" w:beforeAutospacing="0" w:after="160" w:afterAutospacing="0"/>
                  <w:jc w:val="both"/>
                </w:pPr>
              </w:pPrChange>
            </w:pPr>
            <w:ins w:id="271" w:author="granix pacheco" w:date="2016-02-08T09:57:00Z">
              <w:r w:rsidRPr="0010474F">
                <w:rPr>
                  <w:sz w:val="28"/>
                  <w:szCs w:val="28"/>
                </w:rPr>
                <w:t>Vermelho</w:t>
              </w:r>
            </w:ins>
          </w:p>
        </w:tc>
        <w:tc>
          <w:tcPr>
            <w:tcW w:w="0" w:type="auto"/>
          </w:tcPr>
          <w:p w14:paraId="363DF955" w14:textId="60096716" w:rsidR="0070445C" w:rsidRPr="0010474F" w:rsidRDefault="0070445C">
            <w:pPr>
              <w:pStyle w:val="NormalWeb"/>
              <w:spacing w:before="0" w:beforeAutospacing="0" w:after="30" w:afterAutospacing="0"/>
              <w:jc w:val="both"/>
              <w:rPr>
                <w:ins w:id="272" w:author="granix pacheco" w:date="2016-02-08T09:56:00Z"/>
                <w:sz w:val="28"/>
                <w:szCs w:val="28"/>
              </w:rPr>
              <w:pPrChange w:id="273" w:author="Mateus Berardo de Souza Terra" w:date="2016-02-08T22:31:00Z">
                <w:pPr>
                  <w:pStyle w:val="NormalWeb"/>
                  <w:spacing w:before="0" w:beforeAutospacing="0" w:after="160" w:afterAutospacing="0"/>
                  <w:jc w:val="both"/>
                </w:pPr>
              </w:pPrChange>
            </w:pPr>
            <w:ins w:id="274" w:author="granix pacheco" w:date="2016-02-08T09:58:00Z">
              <w:r w:rsidRPr="0010474F">
                <w:rPr>
                  <w:sz w:val="28"/>
                  <w:szCs w:val="28"/>
                </w:rPr>
                <w:t>2</w:t>
              </w:r>
            </w:ins>
          </w:p>
        </w:tc>
        <w:tc>
          <w:tcPr>
            <w:tcW w:w="0" w:type="auto"/>
          </w:tcPr>
          <w:p w14:paraId="029313D0" w14:textId="72FE3DA0" w:rsidR="0070445C" w:rsidRPr="0010474F" w:rsidRDefault="0070445C">
            <w:pPr>
              <w:pStyle w:val="NormalWeb"/>
              <w:spacing w:before="0" w:beforeAutospacing="0" w:after="30" w:afterAutospacing="0"/>
              <w:jc w:val="both"/>
              <w:rPr>
                <w:ins w:id="275" w:author="granix pacheco" w:date="2016-02-08T09:56:00Z"/>
                <w:sz w:val="28"/>
                <w:szCs w:val="28"/>
              </w:rPr>
              <w:pPrChange w:id="276" w:author="Mateus Berardo de Souza Terra" w:date="2016-02-08T22:31:00Z">
                <w:pPr>
                  <w:pStyle w:val="NormalWeb"/>
                  <w:spacing w:before="0" w:beforeAutospacing="0" w:after="160" w:afterAutospacing="0"/>
                  <w:jc w:val="both"/>
                </w:pPr>
              </w:pPrChange>
            </w:pPr>
            <w:ins w:id="277" w:author="granix pacheco" w:date="2016-02-08T10:02:00Z">
              <w:r w:rsidRPr="0010474F">
                <w:rPr>
                  <w:sz w:val="28"/>
                  <w:szCs w:val="28"/>
                </w:rPr>
                <w:t>100</w:t>
              </w:r>
            </w:ins>
          </w:p>
        </w:tc>
        <w:tc>
          <w:tcPr>
            <w:tcW w:w="0" w:type="auto"/>
          </w:tcPr>
          <w:p w14:paraId="43680C62" w14:textId="1DDA8501" w:rsidR="0070445C" w:rsidRPr="0010474F" w:rsidRDefault="00892EE5">
            <w:pPr>
              <w:pStyle w:val="NormalWeb"/>
              <w:spacing w:before="0" w:beforeAutospacing="0" w:after="30" w:afterAutospacing="0"/>
              <w:jc w:val="both"/>
              <w:rPr>
                <w:ins w:id="278" w:author="granix pacheco" w:date="2016-02-08T10:01:00Z"/>
                <w:sz w:val="28"/>
                <w:szCs w:val="28"/>
              </w:rPr>
              <w:pPrChange w:id="279" w:author="Mateus Berardo de Souza Terra" w:date="2016-02-08T22:31:00Z">
                <w:pPr>
                  <w:pStyle w:val="NormalWeb"/>
                  <w:spacing w:before="0" w:beforeAutospacing="0" w:after="160" w:afterAutospacing="0"/>
                  <w:jc w:val="both"/>
                </w:pPr>
              </w:pPrChange>
            </w:pPr>
            <w:ins w:id="280" w:author="granix pacheco" w:date="2016-02-08T10:04:00Z">
              <w:r w:rsidRPr="0010474F">
                <w:rPr>
                  <w:sz w:val="28"/>
                  <w:szCs w:val="28"/>
                </w:rPr>
                <w:t>Laranja</w:t>
              </w:r>
            </w:ins>
          </w:p>
        </w:tc>
        <w:tc>
          <w:tcPr>
            <w:tcW w:w="0" w:type="auto"/>
          </w:tcPr>
          <w:p w14:paraId="5F6BD58C" w14:textId="1FF3CF18" w:rsidR="0070445C" w:rsidRPr="0010474F" w:rsidRDefault="00892EE5">
            <w:pPr>
              <w:pStyle w:val="NormalWeb"/>
              <w:spacing w:before="0" w:beforeAutospacing="0" w:after="30" w:afterAutospacing="0"/>
              <w:jc w:val="both"/>
              <w:rPr>
                <w:ins w:id="281" w:author="granix pacheco" w:date="2016-02-08T09:56:00Z"/>
                <w:sz w:val="28"/>
                <w:szCs w:val="28"/>
              </w:rPr>
              <w:pPrChange w:id="282" w:author="Mateus Berardo de Souza Terra" w:date="2016-02-08T22:31:00Z">
                <w:pPr>
                  <w:pStyle w:val="NormalWeb"/>
                  <w:spacing w:before="0" w:beforeAutospacing="0" w:after="160" w:afterAutospacing="0"/>
                  <w:jc w:val="both"/>
                </w:pPr>
              </w:pPrChange>
            </w:pPr>
            <w:ins w:id="283" w:author="granix pacheco" w:date="2016-02-08T10:04:00Z">
              <w:r w:rsidRPr="0010474F">
                <w:rPr>
                  <w:sz w:val="28"/>
                  <w:szCs w:val="28"/>
                </w:rPr>
                <w:t>3%</w:t>
              </w:r>
            </w:ins>
          </w:p>
        </w:tc>
      </w:tr>
      <w:tr w:rsidR="0070445C" w:rsidRPr="0010474F" w14:paraId="3EA9F942" w14:textId="77777777" w:rsidTr="0010474F">
        <w:trPr>
          <w:jc w:val="center"/>
          <w:ins w:id="284" w:author="granix pacheco" w:date="2016-02-08T09:56:00Z"/>
        </w:trPr>
        <w:tc>
          <w:tcPr>
            <w:tcW w:w="0" w:type="auto"/>
          </w:tcPr>
          <w:p w14:paraId="710E2318" w14:textId="0C52D7AB" w:rsidR="0070445C" w:rsidRPr="0010474F" w:rsidRDefault="0070445C">
            <w:pPr>
              <w:pStyle w:val="NormalWeb"/>
              <w:spacing w:before="0" w:beforeAutospacing="0" w:after="30" w:afterAutospacing="0"/>
              <w:jc w:val="both"/>
              <w:rPr>
                <w:ins w:id="285" w:author="granix pacheco" w:date="2016-02-08T09:56:00Z"/>
                <w:sz w:val="28"/>
                <w:szCs w:val="28"/>
              </w:rPr>
              <w:pPrChange w:id="286" w:author="Mateus Berardo de Souza Terra" w:date="2016-02-08T22:31:00Z">
                <w:pPr>
                  <w:pStyle w:val="NormalWeb"/>
                  <w:spacing w:before="0" w:beforeAutospacing="0" w:after="160" w:afterAutospacing="0"/>
                  <w:jc w:val="both"/>
                </w:pPr>
              </w:pPrChange>
            </w:pPr>
            <w:ins w:id="287" w:author="granix pacheco" w:date="2016-02-08T09:57:00Z">
              <w:r w:rsidRPr="0010474F">
                <w:rPr>
                  <w:sz w:val="28"/>
                  <w:szCs w:val="28"/>
                </w:rPr>
                <w:t>Laranja</w:t>
              </w:r>
            </w:ins>
          </w:p>
        </w:tc>
        <w:tc>
          <w:tcPr>
            <w:tcW w:w="0" w:type="auto"/>
          </w:tcPr>
          <w:p w14:paraId="46653C11" w14:textId="31FA07C9" w:rsidR="0070445C" w:rsidRPr="0010474F" w:rsidRDefault="0070445C">
            <w:pPr>
              <w:pStyle w:val="NormalWeb"/>
              <w:spacing w:before="0" w:beforeAutospacing="0" w:after="30" w:afterAutospacing="0"/>
              <w:jc w:val="both"/>
              <w:rPr>
                <w:ins w:id="288" w:author="granix pacheco" w:date="2016-02-08T09:56:00Z"/>
                <w:sz w:val="28"/>
                <w:szCs w:val="28"/>
              </w:rPr>
              <w:pPrChange w:id="289" w:author="Mateus Berardo de Souza Terra" w:date="2016-02-08T22:31:00Z">
                <w:pPr>
                  <w:pStyle w:val="NormalWeb"/>
                  <w:spacing w:before="0" w:beforeAutospacing="0" w:after="160" w:afterAutospacing="0"/>
                  <w:jc w:val="both"/>
                </w:pPr>
              </w:pPrChange>
            </w:pPr>
            <w:ins w:id="290" w:author="granix pacheco" w:date="2016-02-08T09:58:00Z">
              <w:r w:rsidRPr="0010474F">
                <w:rPr>
                  <w:sz w:val="28"/>
                  <w:szCs w:val="28"/>
                </w:rPr>
                <w:t>3</w:t>
              </w:r>
            </w:ins>
          </w:p>
        </w:tc>
        <w:tc>
          <w:tcPr>
            <w:tcW w:w="0" w:type="auto"/>
          </w:tcPr>
          <w:p w14:paraId="34BE24D4" w14:textId="39A25FE5" w:rsidR="0070445C" w:rsidRPr="0010474F" w:rsidRDefault="0070445C">
            <w:pPr>
              <w:pStyle w:val="NormalWeb"/>
              <w:spacing w:before="0" w:beforeAutospacing="0" w:after="30" w:afterAutospacing="0"/>
              <w:jc w:val="both"/>
              <w:rPr>
                <w:ins w:id="291" w:author="granix pacheco" w:date="2016-02-08T09:56:00Z"/>
                <w:sz w:val="28"/>
                <w:szCs w:val="28"/>
              </w:rPr>
              <w:pPrChange w:id="292" w:author="Mateus Berardo de Souza Terra" w:date="2016-02-08T22:31:00Z">
                <w:pPr>
                  <w:pStyle w:val="NormalWeb"/>
                  <w:spacing w:before="0" w:beforeAutospacing="0" w:after="160" w:afterAutospacing="0"/>
                  <w:jc w:val="both"/>
                </w:pPr>
              </w:pPrChange>
            </w:pPr>
            <w:ins w:id="293" w:author="granix pacheco" w:date="2016-02-08T10:02:00Z">
              <w:r w:rsidRPr="0010474F">
                <w:rPr>
                  <w:sz w:val="28"/>
                  <w:szCs w:val="28"/>
                </w:rPr>
                <w:t>1</w:t>
              </w:r>
            </w:ins>
            <w:ins w:id="294" w:author="granix pacheco" w:date="2016-02-08T10:03:00Z">
              <w:r w:rsidR="00892EE5" w:rsidRPr="0010474F">
                <w:rPr>
                  <w:sz w:val="28"/>
                  <w:szCs w:val="28"/>
                </w:rPr>
                <w:t>.</w:t>
              </w:r>
            </w:ins>
            <w:ins w:id="295" w:author="granix pacheco" w:date="2016-02-08T10:02:00Z">
              <w:r w:rsidRPr="0010474F">
                <w:rPr>
                  <w:sz w:val="28"/>
                  <w:szCs w:val="28"/>
                </w:rPr>
                <w:t>000</w:t>
              </w:r>
            </w:ins>
          </w:p>
        </w:tc>
        <w:tc>
          <w:tcPr>
            <w:tcW w:w="0" w:type="auto"/>
          </w:tcPr>
          <w:p w14:paraId="3D6F014C" w14:textId="632D4A75" w:rsidR="0070445C" w:rsidRPr="0010474F" w:rsidRDefault="00892EE5">
            <w:pPr>
              <w:pStyle w:val="NormalWeb"/>
              <w:spacing w:before="0" w:beforeAutospacing="0" w:after="30" w:afterAutospacing="0"/>
              <w:jc w:val="both"/>
              <w:rPr>
                <w:ins w:id="296" w:author="granix pacheco" w:date="2016-02-08T10:01:00Z"/>
                <w:sz w:val="28"/>
                <w:szCs w:val="28"/>
              </w:rPr>
              <w:pPrChange w:id="297" w:author="Mateus Berardo de Souza Terra" w:date="2016-02-08T22:31:00Z">
                <w:pPr>
                  <w:pStyle w:val="NormalWeb"/>
                  <w:spacing w:before="0" w:beforeAutospacing="0" w:after="160" w:afterAutospacing="0"/>
                  <w:jc w:val="both"/>
                </w:pPr>
              </w:pPrChange>
            </w:pPr>
            <w:ins w:id="298" w:author="granix pacheco" w:date="2016-02-08T10:04:00Z">
              <w:r w:rsidRPr="0010474F">
                <w:rPr>
                  <w:sz w:val="28"/>
                  <w:szCs w:val="28"/>
                </w:rPr>
                <w:t>Vermelho</w:t>
              </w:r>
            </w:ins>
          </w:p>
        </w:tc>
        <w:tc>
          <w:tcPr>
            <w:tcW w:w="0" w:type="auto"/>
          </w:tcPr>
          <w:p w14:paraId="7D97ABE2" w14:textId="62883F5D" w:rsidR="0070445C" w:rsidRPr="0010474F" w:rsidRDefault="00892EE5">
            <w:pPr>
              <w:pStyle w:val="NormalWeb"/>
              <w:spacing w:before="0" w:beforeAutospacing="0" w:after="30" w:afterAutospacing="0"/>
              <w:jc w:val="both"/>
              <w:rPr>
                <w:ins w:id="299" w:author="granix pacheco" w:date="2016-02-08T09:56:00Z"/>
                <w:sz w:val="28"/>
                <w:szCs w:val="28"/>
              </w:rPr>
              <w:pPrChange w:id="300" w:author="Mateus Berardo de Souza Terra" w:date="2016-02-08T22:31:00Z">
                <w:pPr>
                  <w:pStyle w:val="NormalWeb"/>
                  <w:spacing w:before="0" w:beforeAutospacing="0" w:after="160" w:afterAutospacing="0"/>
                  <w:jc w:val="both"/>
                </w:pPr>
              </w:pPrChange>
            </w:pPr>
            <w:ins w:id="301" w:author="granix pacheco" w:date="2016-02-08T10:04:00Z">
              <w:r w:rsidRPr="0010474F">
                <w:rPr>
                  <w:sz w:val="28"/>
                  <w:szCs w:val="28"/>
                </w:rPr>
                <w:t>2%</w:t>
              </w:r>
            </w:ins>
          </w:p>
        </w:tc>
      </w:tr>
      <w:tr w:rsidR="0070445C" w:rsidRPr="0010474F" w14:paraId="70D378A2" w14:textId="77777777" w:rsidTr="0010474F">
        <w:trPr>
          <w:jc w:val="center"/>
          <w:ins w:id="302" w:author="granix pacheco" w:date="2016-02-08T09:56:00Z"/>
        </w:trPr>
        <w:tc>
          <w:tcPr>
            <w:tcW w:w="0" w:type="auto"/>
          </w:tcPr>
          <w:p w14:paraId="19CC3212" w14:textId="612884B3" w:rsidR="0070445C" w:rsidRPr="0010474F" w:rsidRDefault="0070445C">
            <w:pPr>
              <w:pStyle w:val="NormalWeb"/>
              <w:spacing w:before="0" w:beforeAutospacing="0" w:after="30" w:afterAutospacing="0"/>
              <w:jc w:val="both"/>
              <w:rPr>
                <w:ins w:id="303" w:author="granix pacheco" w:date="2016-02-08T09:56:00Z"/>
                <w:sz w:val="28"/>
                <w:szCs w:val="28"/>
              </w:rPr>
              <w:pPrChange w:id="304" w:author="Mateus Berardo de Souza Terra" w:date="2016-02-08T22:31:00Z">
                <w:pPr>
                  <w:pStyle w:val="NormalWeb"/>
                  <w:spacing w:before="0" w:beforeAutospacing="0" w:after="160" w:afterAutospacing="0"/>
                  <w:jc w:val="both"/>
                </w:pPr>
              </w:pPrChange>
            </w:pPr>
            <w:ins w:id="305" w:author="granix pacheco" w:date="2016-02-08T09:58:00Z">
              <w:r w:rsidRPr="0010474F">
                <w:rPr>
                  <w:sz w:val="28"/>
                  <w:szCs w:val="28"/>
                </w:rPr>
                <w:t>Amarelo</w:t>
              </w:r>
            </w:ins>
          </w:p>
        </w:tc>
        <w:tc>
          <w:tcPr>
            <w:tcW w:w="0" w:type="auto"/>
          </w:tcPr>
          <w:p w14:paraId="49A98EE4" w14:textId="434B11E3" w:rsidR="0070445C" w:rsidRPr="0010474F" w:rsidRDefault="0070445C">
            <w:pPr>
              <w:pStyle w:val="NormalWeb"/>
              <w:spacing w:before="0" w:beforeAutospacing="0" w:after="30" w:afterAutospacing="0"/>
              <w:jc w:val="both"/>
              <w:rPr>
                <w:ins w:id="306" w:author="granix pacheco" w:date="2016-02-08T09:56:00Z"/>
                <w:sz w:val="28"/>
                <w:szCs w:val="28"/>
              </w:rPr>
              <w:pPrChange w:id="307" w:author="Mateus Berardo de Souza Terra" w:date="2016-02-08T22:31:00Z">
                <w:pPr>
                  <w:pStyle w:val="NormalWeb"/>
                  <w:spacing w:before="0" w:beforeAutospacing="0" w:after="160" w:afterAutospacing="0"/>
                  <w:jc w:val="both"/>
                </w:pPr>
              </w:pPrChange>
            </w:pPr>
            <w:ins w:id="308" w:author="granix pacheco" w:date="2016-02-08T09:58:00Z">
              <w:r w:rsidRPr="0010474F">
                <w:rPr>
                  <w:sz w:val="28"/>
                  <w:szCs w:val="28"/>
                </w:rPr>
                <w:t>4</w:t>
              </w:r>
            </w:ins>
          </w:p>
        </w:tc>
        <w:tc>
          <w:tcPr>
            <w:tcW w:w="0" w:type="auto"/>
          </w:tcPr>
          <w:p w14:paraId="08DB9D12" w14:textId="360A0659" w:rsidR="0070445C" w:rsidRPr="0010474F" w:rsidRDefault="0070445C">
            <w:pPr>
              <w:pStyle w:val="NormalWeb"/>
              <w:spacing w:before="0" w:beforeAutospacing="0" w:after="30" w:afterAutospacing="0"/>
              <w:jc w:val="both"/>
              <w:rPr>
                <w:ins w:id="309" w:author="granix pacheco" w:date="2016-02-08T09:56:00Z"/>
                <w:sz w:val="28"/>
                <w:szCs w:val="28"/>
              </w:rPr>
              <w:pPrChange w:id="310" w:author="Mateus Berardo de Souza Terra" w:date="2016-02-08T22:31:00Z">
                <w:pPr>
                  <w:pStyle w:val="NormalWeb"/>
                  <w:spacing w:before="0" w:beforeAutospacing="0" w:after="160" w:afterAutospacing="0"/>
                  <w:jc w:val="both"/>
                </w:pPr>
              </w:pPrChange>
            </w:pPr>
            <w:ins w:id="311" w:author="granix pacheco" w:date="2016-02-08T10:02:00Z">
              <w:r w:rsidRPr="0010474F">
                <w:rPr>
                  <w:sz w:val="28"/>
                  <w:szCs w:val="28"/>
                </w:rPr>
                <w:t>10</w:t>
              </w:r>
            </w:ins>
            <w:ins w:id="312" w:author="granix pacheco" w:date="2016-02-08T10:03:00Z">
              <w:r w:rsidR="00892EE5" w:rsidRPr="0010474F">
                <w:rPr>
                  <w:sz w:val="28"/>
                  <w:szCs w:val="28"/>
                </w:rPr>
                <w:t>.</w:t>
              </w:r>
            </w:ins>
            <w:ins w:id="313" w:author="granix pacheco" w:date="2016-02-08T10:02:00Z">
              <w:r w:rsidRPr="0010474F">
                <w:rPr>
                  <w:sz w:val="28"/>
                  <w:szCs w:val="28"/>
                </w:rPr>
                <w:t>000</w:t>
              </w:r>
            </w:ins>
          </w:p>
        </w:tc>
        <w:tc>
          <w:tcPr>
            <w:tcW w:w="0" w:type="auto"/>
          </w:tcPr>
          <w:p w14:paraId="7CDBC88E" w14:textId="5B8E5533" w:rsidR="0070445C" w:rsidRPr="0010474F" w:rsidRDefault="00892EE5">
            <w:pPr>
              <w:pStyle w:val="NormalWeb"/>
              <w:spacing w:before="0" w:beforeAutospacing="0" w:after="30" w:afterAutospacing="0"/>
              <w:jc w:val="both"/>
              <w:rPr>
                <w:ins w:id="314" w:author="granix pacheco" w:date="2016-02-08T10:01:00Z"/>
                <w:sz w:val="28"/>
                <w:szCs w:val="28"/>
              </w:rPr>
              <w:pPrChange w:id="315" w:author="Mateus Berardo de Souza Terra" w:date="2016-02-08T22:31:00Z">
                <w:pPr>
                  <w:pStyle w:val="NormalWeb"/>
                  <w:spacing w:before="0" w:beforeAutospacing="0" w:after="160" w:afterAutospacing="0"/>
                  <w:jc w:val="both"/>
                </w:pPr>
              </w:pPrChange>
            </w:pPr>
            <w:ins w:id="316" w:author="granix pacheco" w:date="2016-02-08T10:04:00Z">
              <w:r w:rsidRPr="0010474F">
                <w:rPr>
                  <w:sz w:val="28"/>
                  <w:szCs w:val="28"/>
                </w:rPr>
                <w:t>Marrom</w:t>
              </w:r>
            </w:ins>
          </w:p>
        </w:tc>
        <w:tc>
          <w:tcPr>
            <w:tcW w:w="0" w:type="auto"/>
          </w:tcPr>
          <w:p w14:paraId="6C255FA7" w14:textId="7E67788A" w:rsidR="0070445C" w:rsidRPr="0010474F" w:rsidRDefault="00892EE5">
            <w:pPr>
              <w:pStyle w:val="NormalWeb"/>
              <w:spacing w:before="0" w:beforeAutospacing="0" w:after="30" w:afterAutospacing="0"/>
              <w:jc w:val="both"/>
              <w:rPr>
                <w:ins w:id="317" w:author="granix pacheco" w:date="2016-02-08T09:56:00Z"/>
                <w:sz w:val="28"/>
                <w:szCs w:val="28"/>
              </w:rPr>
              <w:pPrChange w:id="318" w:author="Mateus Berardo de Souza Terra" w:date="2016-02-08T22:31:00Z">
                <w:pPr>
                  <w:pStyle w:val="NormalWeb"/>
                  <w:spacing w:before="0" w:beforeAutospacing="0" w:after="160" w:afterAutospacing="0"/>
                  <w:jc w:val="both"/>
                </w:pPr>
              </w:pPrChange>
            </w:pPr>
            <w:ins w:id="319" w:author="granix pacheco" w:date="2016-02-08T10:04:00Z">
              <w:r w:rsidRPr="0010474F">
                <w:rPr>
                  <w:sz w:val="28"/>
                  <w:szCs w:val="28"/>
                </w:rPr>
                <w:t>1%</w:t>
              </w:r>
            </w:ins>
          </w:p>
        </w:tc>
      </w:tr>
      <w:tr w:rsidR="0070445C" w:rsidRPr="0010474F" w14:paraId="6B57D16F" w14:textId="77777777" w:rsidTr="0010474F">
        <w:trPr>
          <w:jc w:val="center"/>
          <w:ins w:id="320" w:author="granix pacheco" w:date="2016-02-08T09:56:00Z"/>
        </w:trPr>
        <w:tc>
          <w:tcPr>
            <w:tcW w:w="0" w:type="auto"/>
          </w:tcPr>
          <w:p w14:paraId="7BC7DF80" w14:textId="6A77AF1A" w:rsidR="0070445C" w:rsidRPr="0010474F" w:rsidRDefault="0070445C">
            <w:pPr>
              <w:pStyle w:val="NormalWeb"/>
              <w:spacing w:before="0" w:beforeAutospacing="0" w:after="30" w:afterAutospacing="0"/>
              <w:jc w:val="both"/>
              <w:rPr>
                <w:ins w:id="321" w:author="granix pacheco" w:date="2016-02-08T09:56:00Z"/>
                <w:sz w:val="28"/>
                <w:szCs w:val="28"/>
              </w:rPr>
              <w:pPrChange w:id="322" w:author="Mateus Berardo de Souza Terra" w:date="2016-02-08T22:31:00Z">
                <w:pPr>
                  <w:pStyle w:val="NormalWeb"/>
                  <w:spacing w:before="0" w:beforeAutospacing="0" w:after="160" w:afterAutospacing="0"/>
                  <w:jc w:val="both"/>
                </w:pPr>
              </w:pPrChange>
            </w:pPr>
            <w:ins w:id="323" w:author="granix pacheco" w:date="2016-02-08T09:58:00Z">
              <w:r w:rsidRPr="0010474F">
                <w:rPr>
                  <w:sz w:val="28"/>
                  <w:szCs w:val="28"/>
                </w:rPr>
                <w:t>Verde</w:t>
              </w:r>
            </w:ins>
          </w:p>
        </w:tc>
        <w:tc>
          <w:tcPr>
            <w:tcW w:w="0" w:type="auto"/>
          </w:tcPr>
          <w:p w14:paraId="3DD62D0F" w14:textId="64A2595C" w:rsidR="0070445C" w:rsidRPr="0010474F" w:rsidRDefault="0070445C">
            <w:pPr>
              <w:pStyle w:val="NormalWeb"/>
              <w:spacing w:before="0" w:beforeAutospacing="0" w:after="30" w:afterAutospacing="0"/>
              <w:jc w:val="both"/>
              <w:rPr>
                <w:ins w:id="324" w:author="granix pacheco" w:date="2016-02-08T09:56:00Z"/>
                <w:sz w:val="28"/>
                <w:szCs w:val="28"/>
              </w:rPr>
              <w:pPrChange w:id="325" w:author="Mateus Berardo de Souza Terra" w:date="2016-02-08T22:31:00Z">
                <w:pPr>
                  <w:pStyle w:val="NormalWeb"/>
                  <w:spacing w:before="0" w:beforeAutospacing="0" w:after="160" w:afterAutospacing="0"/>
                  <w:jc w:val="both"/>
                </w:pPr>
              </w:pPrChange>
            </w:pPr>
            <w:ins w:id="326" w:author="granix pacheco" w:date="2016-02-08T09:58:00Z">
              <w:r w:rsidRPr="0010474F">
                <w:rPr>
                  <w:sz w:val="28"/>
                  <w:szCs w:val="28"/>
                </w:rPr>
                <w:t>5</w:t>
              </w:r>
            </w:ins>
          </w:p>
        </w:tc>
        <w:tc>
          <w:tcPr>
            <w:tcW w:w="0" w:type="auto"/>
          </w:tcPr>
          <w:p w14:paraId="5C8B6027" w14:textId="7C9A6177" w:rsidR="0070445C" w:rsidRPr="0010474F" w:rsidRDefault="00892EE5">
            <w:pPr>
              <w:pStyle w:val="NormalWeb"/>
              <w:spacing w:before="0" w:beforeAutospacing="0" w:after="30" w:afterAutospacing="0"/>
              <w:jc w:val="both"/>
              <w:rPr>
                <w:ins w:id="327" w:author="granix pacheco" w:date="2016-02-08T09:56:00Z"/>
                <w:sz w:val="28"/>
                <w:szCs w:val="28"/>
              </w:rPr>
              <w:pPrChange w:id="328" w:author="Mateus Berardo de Souza Terra" w:date="2016-02-08T22:31:00Z">
                <w:pPr>
                  <w:pStyle w:val="NormalWeb"/>
                  <w:spacing w:before="0" w:beforeAutospacing="0" w:after="160" w:afterAutospacing="0"/>
                  <w:jc w:val="both"/>
                </w:pPr>
              </w:pPrChange>
            </w:pPr>
            <w:ins w:id="329" w:author="granix pacheco" w:date="2016-02-08T10:03:00Z">
              <w:r w:rsidRPr="0010474F">
                <w:rPr>
                  <w:sz w:val="28"/>
                  <w:szCs w:val="28"/>
                </w:rPr>
                <w:t>100.000</w:t>
              </w:r>
            </w:ins>
          </w:p>
        </w:tc>
        <w:tc>
          <w:tcPr>
            <w:tcW w:w="0" w:type="auto"/>
          </w:tcPr>
          <w:p w14:paraId="103B8BE4" w14:textId="5D1A9287" w:rsidR="0070445C" w:rsidRPr="0010474F" w:rsidRDefault="00FA772E">
            <w:pPr>
              <w:pStyle w:val="NormalWeb"/>
              <w:spacing w:before="0" w:beforeAutospacing="0" w:after="30" w:afterAutospacing="0"/>
              <w:jc w:val="both"/>
              <w:rPr>
                <w:ins w:id="330" w:author="granix pacheco" w:date="2016-02-08T10:01:00Z"/>
                <w:sz w:val="28"/>
                <w:szCs w:val="28"/>
              </w:rPr>
              <w:pPrChange w:id="331" w:author="Mateus Berardo de Souza Terra" w:date="2016-02-08T22:31:00Z">
                <w:pPr>
                  <w:pStyle w:val="NormalWeb"/>
                  <w:spacing w:before="0" w:beforeAutospacing="0" w:after="160" w:afterAutospacing="0"/>
                  <w:jc w:val="both"/>
                </w:pPr>
              </w:pPrChange>
            </w:pPr>
            <w:ins w:id="332" w:author="granix pacheco" w:date="2016-02-08T10:07:00Z">
              <w:r w:rsidRPr="0010474F">
                <w:rPr>
                  <w:sz w:val="28"/>
                  <w:szCs w:val="28"/>
                </w:rPr>
                <w:t>-</w:t>
              </w:r>
            </w:ins>
          </w:p>
        </w:tc>
        <w:tc>
          <w:tcPr>
            <w:tcW w:w="0" w:type="auto"/>
          </w:tcPr>
          <w:p w14:paraId="69F4B1D9" w14:textId="2F0DA622" w:rsidR="0070445C" w:rsidRPr="0010474F" w:rsidRDefault="00FA772E">
            <w:pPr>
              <w:pStyle w:val="NormalWeb"/>
              <w:spacing w:before="0" w:beforeAutospacing="0" w:after="30" w:afterAutospacing="0"/>
              <w:jc w:val="both"/>
              <w:rPr>
                <w:ins w:id="333" w:author="granix pacheco" w:date="2016-02-08T09:56:00Z"/>
                <w:sz w:val="28"/>
                <w:szCs w:val="28"/>
              </w:rPr>
              <w:pPrChange w:id="334" w:author="Mateus Berardo de Souza Terra" w:date="2016-02-08T22:31:00Z">
                <w:pPr>
                  <w:pStyle w:val="NormalWeb"/>
                  <w:spacing w:before="0" w:beforeAutospacing="0" w:after="160" w:afterAutospacing="0"/>
                  <w:jc w:val="both"/>
                </w:pPr>
              </w:pPrChange>
            </w:pPr>
            <w:ins w:id="335" w:author="granix pacheco" w:date="2016-02-08T10:07:00Z">
              <w:r w:rsidRPr="0010474F">
                <w:rPr>
                  <w:sz w:val="28"/>
                  <w:szCs w:val="28"/>
                </w:rPr>
                <w:t>-</w:t>
              </w:r>
            </w:ins>
          </w:p>
        </w:tc>
      </w:tr>
      <w:tr w:rsidR="0070445C" w:rsidRPr="0010474F" w14:paraId="0A6C8C92" w14:textId="77777777" w:rsidTr="0010474F">
        <w:trPr>
          <w:jc w:val="center"/>
          <w:ins w:id="336" w:author="granix pacheco" w:date="2016-02-08T09:56:00Z"/>
        </w:trPr>
        <w:tc>
          <w:tcPr>
            <w:tcW w:w="0" w:type="auto"/>
          </w:tcPr>
          <w:p w14:paraId="230A75FA" w14:textId="0C855DC0" w:rsidR="0070445C" w:rsidRPr="0010474F" w:rsidRDefault="0070445C">
            <w:pPr>
              <w:pStyle w:val="NormalWeb"/>
              <w:spacing w:before="0" w:beforeAutospacing="0" w:after="30" w:afterAutospacing="0"/>
              <w:jc w:val="both"/>
              <w:rPr>
                <w:ins w:id="337" w:author="granix pacheco" w:date="2016-02-08T09:56:00Z"/>
                <w:sz w:val="28"/>
                <w:szCs w:val="28"/>
              </w:rPr>
              <w:pPrChange w:id="338" w:author="Mateus Berardo de Souza Terra" w:date="2016-02-08T22:31:00Z">
                <w:pPr>
                  <w:pStyle w:val="NormalWeb"/>
                  <w:spacing w:before="0" w:beforeAutospacing="0" w:after="160" w:afterAutospacing="0"/>
                  <w:jc w:val="both"/>
                </w:pPr>
              </w:pPrChange>
            </w:pPr>
            <w:ins w:id="339" w:author="granix pacheco" w:date="2016-02-08T09:58:00Z">
              <w:r w:rsidRPr="0010474F">
                <w:rPr>
                  <w:sz w:val="28"/>
                  <w:szCs w:val="28"/>
                </w:rPr>
                <w:t>Azul</w:t>
              </w:r>
            </w:ins>
          </w:p>
        </w:tc>
        <w:tc>
          <w:tcPr>
            <w:tcW w:w="0" w:type="auto"/>
          </w:tcPr>
          <w:p w14:paraId="635CCBF7" w14:textId="20F1504D" w:rsidR="0070445C" w:rsidRPr="0010474F" w:rsidRDefault="0070445C">
            <w:pPr>
              <w:pStyle w:val="NormalWeb"/>
              <w:spacing w:before="0" w:beforeAutospacing="0" w:after="30" w:afterAutospacing="0"/>
              <w:jc w:val="both"/>
              <w:rPr>
                <w:ins w:id="340" w:author="granix pacheco" w:date="2016-02-08T09:56:00Z"/>
                <w:sz w:val="28"/>
                <w:szCs w:val="28"/>
              </w:rPr>
              <w:pPrChange w:id="341" w:author="Mateus Berardo de Souza Terra" w:date="2016-02-08T22:31:00Z">
                <w:pPr>
                  <w:pStyle w:val="NormalWeb"/>
                  <w:spacing w:before="0" w:beforeAutospacing="0" w:after="160" w:afterAutospacing="0"/>
                  <w:jc w:val="both"/>
                </w:pPr>
              </w:pPrChange>
            </w:pPr>
            <w:ins w:id="342" w:author="granix pacheco" w:date="2016-02-08T09:58:00Z">
              <w:r w:rsidRPr="0010474F">
                <w:rPr>
                  <w:sz w:val="28"/>
                  <w:szCs w:val="28"/>
                </w:rPr>
                <w:t>6</w:t>
              </w:r>
            </w:ins>
          </w:p>
        </w:tc>
        <w:tc>
          <w:tcPr>
            <w:tcW w:w="0" w:type="auto"/>
          </w:tcPr>
          <w:p w14:paraId="7A099BE4" w14:textId="499A0DA3" w:rsidR="0070445C" w:rsidRPr="0010474F" w:rsidRDefault="00892EE5">
            <w:pPr>
              <w:pStyle w:val="NormalWeb"/>
              <w:spacing w:before="0" w:beforeAutospacing="0" w:after="30" w:afterAutospacing="0"/>
              <w:jc w:val="both"/>
              <w:rPr>
                <w:ins w:id="343" w:author="granix pacheco" w:date="2016-02-08T09:56:00Z"/>
                <w:sz w:val="28"/>
                <w:szCs w:val="28"/>
              </w:rPr>
              <w:pPrChange w:id="344" w:author="Mateus Berardo de Souza Terra" w:date="2016-02-08T22:31:00Z">
                <w:pPr>
                  <w:pStyle w:val="NormalWeb"/>
                  <w:spacing w:before="0" w:beforeAutospacing="0" w:after="160" w:afterAutospacing="0"/>
                  <w:jc w:val="both"/>
                </w:pPr>
              </w:pPrChange>
            </w:pPr>
            <w:ins w:id="345" w:author="granix pacheco" w:date="2016-02-08T10:02:00Z">
              <w:r w:rsidRPr="0010474F">
                <w:rPr>
                  <w:sz w:val="28"/>
                  <w:szCs w:val="28"/>
                </w:rPr>
                <w:t>1000</w:t>
              </w:r>
            </w:ins>
            <w:ins w:id="346" w:author="granix pacheco" w:date="2016-02-08T10:03:00Z">
              <w:r w:rsidRPr="0010474F">
                <w:rPr>
                  <w:sz w:val="28"/>
                  <w:szCs w:val="28"/>
                </w:rPr>
                <w:t>.</w:t>
              </w:r>
            </w:ins>
            <w:ins w:id="347" w:author="granix pacheco" w:date="2016-02-08T10:02:00Z">
              <w:r w:rsidRPr="0010474F">
                <w:rPr>
                  <w:sz w:val="28"/>
                  <w:szCs w:val="28"/>
                </w:rPr>
                <w:t>000</w:t>
              </w:r>
            </w:ins>
          </w:p>
        </w:tc>
        <w:tc>
          <w:tcPr>
            <w:tcW w:w="0" w:type="auto"/>
          </w:tcPr>
          <w:p w14:paraId="57FF7BB1" w14:textId="5F741FC8" w:rsidR="0070445C" w:rsidRPr="0010474F" w:rsidRDefault="00FA772E">
            <w:pPr>
              <w:pStyle w:val="NormalWeb"/>
              <w:spacing w:before="0" w:beforeAutospacing="0" w:after="30" w:afterAutospacing="0"/>
              <w:jc w:val="both"/>
              <w:rPr>
                <w:ins w:id="348" w:author="granix pacheco" w:date="2016-02-08T10:01:00Z"/>
                <w:sz w:val="28"/>
                <w:szCs w:val="28"/>
              </w:rPr>
              <w:pPrChange w:id="349" w:author="Mateus Berardo de Souza Terra" w:date="2016-02-08T22:31:00Z">
                <w:pPr>
                  <w:pStyle w:val="NormalWeb"/>
                  <w:spacing w:before="0" w:beforeAutospacing="0" w:after="160" w:afterAutospacing="0"/>
                  <w:jc w:val="both"/>
                </w:pPr>
              </w:pPrChange>
            </w:pPr>
            <w:ins w:id="350" w:author="granix pacheco" w:date="2016-02-08T10:07:00Z">
              <w:r w:rsidRPr="0010474F">
                <w:rPr>
                  <w:sz w:val="28"/>
                  <w:szCs w:val="28"/>
                </w:rPr>
                <w:t>-</w:t>
              </w:r>
            </w:ins>
          </w:p>
        </w:tc>
        <w:tc>
          <w:tcPr>
            <w:tcW w:w="0" w:type="auto"/>
          </w:tcPr>
          <w:p w14:paraId="5DAE7FE0" w14:textId="2BBA8F06" w:rsidR="0070445C" w:rsidRPr="0010474F" w:rsidRDefault="00FA772E">
            <w:pPr>
              <w:pStyle w:val="NormalWeb"/>
              <w:spacing w:before="0" w:beforeAutospacing="0" w:after="30" w:afterAutospacing="0"/>
              <w:jc w:val="both"/>
              <w:rPr>
                <w:ins w:id="351" w:author="granix pacheco" w:date="2016-02-08T09:56:00Z"/>
                <w:sz w:val="28"/>
                <w:szCs w:val="28"/>
              </w:rPr>
              <w:pPrChange w:id="352" w:author="Mateus Berardo de Souza Terra" w:date="2016-02-08T22:31:00Z">
                <w:pPr>
                  <w:pStyle w:val="NormalWeb"/>
                  <w:spacing w:before="0" w:beforeAutospacing="0" w:after="160" w:afterAutospacing="0"/>
                  <w:jc w:val="both"/>
                </w:pPr>
              </w:pPrChange>
            </w:pPr>
            <w:ins w:id="353" w:author="granix pacheco" w:date="2016-02-08T10:07:00Z">
              <w:r w:rsidRPr="0010474F">
                <w:rPr>
                  <w:sz w:val="28"/>
                  <w:szCs w:val="28"/>
                </w:rPr>
                <w:t>-</w:t>
              </w:r>
            </w:ins>
          </w:p>
        </w:tc>
      </w:tr>
      <w:tr w:rsidR="0070445C" w:rsidRPr="0010474F" w14:paraId="259C0E32" w14:textId="77777777" w:rsidTr="0010474F">
        <w:trPr>
          <w:jc w:val="center"/>
          <w:ins w:id="354" w:author="granix pacheco" w:date="2016-02-08T09:56:00Z"/>
        </w:trPr>
        <w:tc>
          <w:tcPr>
            <w:tcW w:w="0" w:type="auto"/>
          </w:tcPr>
          <w:p w14:paraId="01596880" w14:textId="736A5867" w:rsidR="0070445C" w:rsidRPr="0010474F" w:rsidRDefault="0070445C">
            <w:pPr>
              <w:pStyle w:val="NormalWeb"/>
              <w:spacing w:before="0" w:beforeAutospacing="0" w:after="30" w:afterAutospacing="0"/>
              <w:jc w:val="both"/>
              <w:rPr>
                <w:ins w:id="355" w:author="granix pacheco" w:date="2016-02-08T09:56:00Z"/>
                <w:sz w:val="28"/>
                <w:szCs w:val="28"/>
              </w:rPr>
              <w:pPrChange w:id="356" w:author="Mateus Berardo de Souza Terra" w:date="2016-02-08T22:31:00Z">
                <w:pPr>
                  <w:pStyle w:val="NormalWeb"/>
                  <w:spacing w:before="0" w:beforeAutospacing="0" w:after="160" w:afterAutospacing="0"/>
                  <w:jc w:val="both"/>
                </w:pPr>
              </w:pPrChange>
            </w:pPr>
            <w:ins w:id="357" w:author="granix pacheco" w:date="2016-02-08T09:58:00Z">
              <w:r w:rsidRPr="0010474F">
                <w:rPr>
                  <w:sz w:val="28"/>
                  <w:szCs w:val="28"/>
                </w:rPr>
                <w:t>Violeta</w:t>
              </w:r>
            </w:ins>
          </w:p>
        </w:tc>
        <w:tc>
          <w:tcPr>
            <w:tcW w:w="0" w:type="auto"/>
          </w:tcPr>
          <w:p w14:paraId="5E0AB776" w14:textId="39A59927" w:rsidR="0070445C" w:rsidRPr="0010474F" w:rsidRDefault="0070445C">
            <w:pPr>
              <w:pStyle w:val="NormalWeb"/>
              <w:spacing w:before="0" w:beforeAutospacing="0" w:after="30" w:afterAutospacing="0"/>
              <w:jc w:val="both"/>
              <w:rPr>
                <w:ins w:id="358" w:author="granix pacheco" w:date="2016-02-08T09:56:00Z"/>
                <w:sz w:val="28"/>
                <w:szCs w:val="28"/>
              </w:rPr>
              <w:pPrChange w:id="359" w:author="Mateus Berardo de Souza Terra" w:date="2016-02-08T22:31:00Z">
                <w:pPr>
                  <w:pStyle w:val="NormalWeb"/>
                  <w:spacing w:before="0" w:beforeAutospacing="0" w:after="160" w:afterAutospacing="0"/>
                  <w:jc w:val="both"/>
                </w:pPr>
              </w:pPrChange>
            </w:pPr>
            <w:ins w:id="360" w:author="granix pacheco" w:date="2016-02-08T09:58:00Z">
              <w:r w:rsidRPr="0010474F">
                <w:rPr>
                  <w:sz w:val="28"/>
                  <w:szCs w:val="28"/>
                </w:rPr>
                <w:t>7</w:t>
              </w:r>
            </w:ins>
          </w:p>
        </w:tc>
        <w:tc>
          <w:tcPr>
            <w:tcW w:w="0" w:type="auto"/>
          </w:tcPr>
          <w:p w14:paraId="5C2D1637" w14:textId="74E29AD0" w:rsidR="0070445C" w:rsidRPr="0010474F" w:rsidRDefault="00892EE5">
            <w:pPr>
              <w:pStyle w:val="NormalWeb"/>
              <w:spacing w:before="0" w:beforeAutospacing="0" w:after="30" w:afterAutospacing="0"/>
              <w:jc w:val="both"/>
              <w:rPr>
                <w:ins w:id="361" w:author="granix pacheco" w:date="2016-02-08T09:56:00Z"/>
                <w:sz w:val="28"/>
                <w:szCs w:val="28"/>
              </w:rPr>
              <w:pPrChange w:id="362" w:author="Mateus Berardo de Souza Terra" w:date="2016-02-08T22:31:00Z">
                <w:pPr>
                  <w:pStyle w:val="NormalWeb"/>
                  <w:spacing w:before="0" w:beforeAutospacing="0" w:after="160" w:afterAutospacing="0"/>
                  <w:jc w:val="both"/>
                </w:pPr>
              </w:pPrChange>
            </w:pPr>
            <w:ins w:id="363" w:author="granix pacheco" w:date="2016-02-08T10:03:00Z">
              <w:r w:rsidRPr="0010474F">
                <w:rPr>
                  <w:sz w:val="28"/>
                  <w:szCs w:val="28"/>
                </w:rPr>
                <w:t>Não existe</w:t>
              </w:r>
            </w:ins>
          </w:p>
        </w:tc>
        <w:tc>
          <w:tcPr>
            <w:tcW w:w="0" w:type="auto"/>
          </w:tcPr>
          <w:p w14:paraId="4A2393F7" w14:textId="04F4143A" w:rsidR="0070445C" w:rsidRPr="0010474F" w:rsidRDefault="00FA772E">
            <w:pPr>
              <w:pStyle w:val="NormalWeb"/>
              <w:spacing w:before="0" w:beforeAutospacing="0" w:after="30" w:afterAutospacing="0"/>
              <w:jc w:val="both"/>
              <w:rPr>
                <w:ins w:id="364" w:author="granix pacheco" w:date="2016-02-08T10:01:00Z"/>
                <w:sz w:val="28"/>
                <w:szCs w:val="28"/>
              </w:rPr>
              <w:pPrChange w:id="365" w:author="Mateus Berardo de Souza Terra" w:date="2016-02-08T22:31:00Z">
                <w:pPr>
                  <w:pStyle w:val="NormalWeb"/>
                  <w:spacing w:before="0" w:beforeAutospacing="0" w:after="160" w:afterAutospacing="0"/>
                  <w:jc w:val="both"/>
                </w:pPr>
              </w:pPrChange>
            </w:pPr>
            <w:ins w:id="366" w:author="granix pacheco" w:date="2016-02-08T10:07:00Z">
              <w:r w:rsidRPr="0010474F">
                <w:rPr>
                  <w:sz w:val="28"/>
                  <w:szCs w:val="28"/>
                </w:rPr>
                <w:t>-</w:t>
              </w:r>
            </w:ins>
          </w:p>
        </w:tc>
        <w:tc>
          <w:tcPr>
            <w:tcW w:w="0" w:type="auto"/>
          </w:tcPr>
          <w:p w14:paraId="48BA13F2" w14:textId="3FA4AE2B" w:rsidR="0070445C" w:rsidRPr="0010474F" w:rsidRDefault="00FA772E">
            <w:pPr>
              <w:pStyle w:val="NormalWeb"/>
              <w:spacing w:before="0" w:beforeAutospacing="0" w:after="30" w:afterAutospacing="0"/>
              <w:jc w:val="both"/>
              <w:rPr>
                <w:ins w:id="367" w:author="granix pacheco" w:date="2016-02-08T09:56:00Z"/>
                <w:sz w:val="28"/>
                <w:szCs w:val="28"/>
              </w:rPr>
              <w:pPrChange w:id="368" w:author="Mateus Berardo de Souza Terra" w:date="2016-02-08T22:31:00Z">
                <w:pPr>
                  <w:pStyle w:val="NormalWeb"/>
                  <w:spacing w:before="0" w:beforeAutospacing="0" w:after="160" w:afterAutospacing="0"/>
                  <w:jc w:val="both"/>
                </w:pPr>
              </w:pPrChange>
            </w:pPr>
            <w:ins w:id="369" w:author="granix pacheco" w:date="2016-02-08T10:07:00Z">
              <w:r w:rsidRPr="0010474F">
                <w:rPr>
                  <w:sz w:val="28"/>
                  <w:szCs w:val="28"/>
                </w:rPr>
                <w:t>-</w:t>
              </w:r>
            </w:ins>
          </w:p>
        </w:tc>
      </w:tr>
      <w:tr w:rsidR="0070445C" w:rsidRPr="0010474F" w14:paraId="0F136FC9" w14:textId="77777777" w:rsidTr="0010474F">
        <w:trPr>
          <w:jc w:val="center"/>
          <w:ins w:id="370" w:author="granix pacheco" w:date="2016-02-08T09:56:00Z"/>
        </w:trPr>
        <w:tc>
          <w:tcPr>
            <w:tcW w:w="0" w:type="auto"/>
          </w:tcPr>
          <w:p w14:paraId="6ED9617D" w14:textId="51CE5676" w:rsidR="0070445C" w:rsidRPr="0010474F" w:rsidRDefault="0070445C">
            <w:pPr>
              <w:pStyle w:val="NormalWeb"/>
              <w:spacing w:before="0" w:beforeAutospacing="0" w:after="30" w:afterAutospacing="0"/>
              <w:jc w:val="both"/>
              <w:rPr>
                <w:ins w:id="371" w:author="granix pacheco" w:date="2016-02-08T09:56:00Z"/>
                <w:sz w:val="28"/>
                <w:szCs w:val="28"/>
              </w:rPr>
              <w:pPrChange w:id="372" w:author="Mateus Berardo de Souza Terra" w:date="2016-02-08T22:31:00Z">
                <w:pPr>
                  <w:pStyle w:val="NormalWeb"/>
                  <w:spacing w:before="0" w:beforeAutospacing="0" w:after="160" w:afterAutospacing="0"/>
                  <w:jc w:val="both"/>
                </w:pPr>
              </w:pPrChange>
            </w:pPr>
            <w:ins w:id="373" w:author="granix pacheco" w:date="2016-02-08T09:58:00Z">
              <w:r w:rsidRPr="0010474F">
                <w:rPr>
                  <w:sz w:val="28"/>
                  <w:szCs w:val="28"/>
                </w:rPr>
                <w:t>Cinza</w:t>
              </w:r>
            </w:ins>
          </w:p>
        </w:tc>
        <w:tc>
          <w:tcPr>
            <w:tcW w:w="0" w:type="auto"/>
          </w:tcPr>
          <w:p w14:paraId="247DE3A2" w14:textId="757F8F33" w:rsidR="0070445C" w:rsidRPr="0010474F" w:rsidRDefault="0070445C">
            <w:pPr>
              <w:pStyle w:val="NormalWeb"/>
              <w:spacing w:before="0" w:beforeAutospacing="0" w:after="30" w:afterAutospacing="0"/>
              <w:jc w:val="both"/>
              <w:rPr>
                <w:ins w:id="374" w:author="granix pacheco" w:date="2016-02-08T09:56:00Z"/>
                <w:sz w:val="28"/>
                <w:szCs w:val="28"/>
              </w:rPr>
              <w:pPrChange w:id="375" w:author="Mateus Berardo de Souza Terra" w:date="2016-02-08T22:31:00Z">
                <w:pPr>
                  <w:pStyle w:val="NormalWeb"/>
                  <w:spacing w:before="0" w:beforeAutospacing="0" w:after="160" w:afterAutospacing="0"/>
                  <w:jc w:val="both"/>
                </w:pPr>
              </w:pPrChange>
            </w:pPr>
            <w:ins w:id="376" w:author="granix pacheco" w:date="2016-02-08T09:58:00Z">
              <w:r w:rsidRPr="0010474F">
                <w:rPr>
                  <w:sz w:val="28"/>
                  <w:szCs w:val="28"/>
                </w:rPr>
                <w:t>8</w:t>
              </w:r>
            </w:ins>
          </w:p>
        </w:tc>
        <w:tc>
          <w:tcPr>
            <w:tcW w:w="0" w:type="auto"/>
          </w:tcPr>
          <w:p w14:paraId="0C9294FF" w14:textId="04F4EDAB" w:rsidR="0070445C" w:rsidRPr="0010474F" w:rsidRDefault="00892EE5">
            <w:pPr>
              <w:pStyle w:val="NormalWeb"/>
              <w:spacing w:before="0" w:beforeAutospacing="0" w:after="30" w:afterAutospacing="0"/>
              <w:jc w:val="both"/>
              <w:rPr>
                <w:ins w:id="377" w:author="granix pacheco" w:date="2016-02-08T09:56:00Z"/>
                <w:sz w:val="28"/>
                <w:szCs w:val="28"/>
              </w:rPr>
              <w:pPrChange w:id="378" w:author="Mateus Berardo de Souza Terra" w:date="2016-02-08T22:31:00Z">
                <w:pPr>
                  <w:pStyle w:val="NormalWeb"/>
                  <w:spacing w:before="0" w:beforeAutospacing="0" w:after="160" w:afterAutospacing="0"/>
                  <w:jc w:val="both"/>
                </w:pPr>
              </w:pPrChange>
            </w:pPr>
            <w:ins w:id="379" w:author="granix pacheco" w:date="2016-02-08T10:03:00Z">
              <w:r w:rsidRPr="0010474F">
                <w:rPr>
                  <w:sz w:val="28"/>
                  <w:szCs w:val="28"/>
                </w:rPr>
                <w:t>Não existe</w:t>
              </w:r>
            </w:ins>
          </w:p>
        </w:tc>
        <w:tc>
          <w:tcPr>
            <w:tcW w:w="0" w:type="auto"/>
          </w:tcPr>
          <w:p w14:paraId="0C40C729" w14:textId="22B89D02" w:rsidR="0070445C" w:rsidRPr="0010474F" w:rsidRDefault="00FA772E">
            <w:pPr>
              <w:pStyle w:val="NormalWeb"/>
              <w:spacing w:before="0" w:beforeAutospacing="0" w:after="30" w:afterAutospacing="0"/>
              <w:jc w:val="both"/>
              <w:rPr>
                <w:ins w:id="380" w:author="granix pacheco" w:date="2016-02-08T10:01:00Z"/>
                <w:sz w:val="28"/>
                <w:szCs w:val="28"/>
              </w:rPr>
              <w:pPrChange w:id="381" w:author="Mateus Berardo de Souza Terra" w:date="2016-02-08T22:31:00Z">
                <w:pPr>
                  <w:pStyle w:val="NormalWeb"/>
                  <w:spacing w:before="0" w:beforeAutospacing="0" w:after="160" w:afterAutospacing="0"/>
                  <w:jc w:val="both"/>
                </w:pPr>
              </w:pPrChange>
            </w:pPr>
            <w:ins w:id="382" w:author="granix pacheco" w:date="2016-02-08T10:07:00Z">
              <w:r w:rsidRPr="0010474F">
                <w:rPr>
                  <w:sz w:val="28"/>
                  <w:szCs w:val="28"/>
                </w:rPr>
                <w:t>-</w:t>
              </w:r>
            </w:ins>
          </w:p>
        </w:tc>
        <w:tc>
          <w:tcPr>
            <w:tcW w:w="0" w:type="auto"/>
          </w:tcPr>
          <w:p w14:paraId="6E6AB7A0" w14:textId="46F1A71C" w:rsidR="0070445C" w:rsidRPr="0010474F" w:rsidRDefault="00FA772E">
            <w:pPr>
              <w:pStyle w:val="NormalWeb"/>
              <w:spacing w:before="0" w:beforeAutospacing="0" w:after="30" w:afterAutospacing="0"/>
              <w:jc w:val="both"/>
              <w:rPr>
                <w:ins w:id="383" w:author="granix pacheco" w:date="2016-02-08T09:56:00Z"/>
                <w:sz w:val="28"/>
                <w:szCs w:val="28"/>
              </w:rPr>
              <w:pPrChange w:id="384" w:author="Mateus Berardo de Souza Terra" w:date="2016-02-08T22:31:00Z">
                <w:pPr>
                  <w:pStyle w:val="NormalWeb"/>
                  <w:spacing w:before="0" w:beforeAutospacing="0" w:after="160" w:afterAutospacing="0"/>
                  <w:jc w:val="both"/>
                </w:pPr>
              </w:pPrChange>
            </w:pPr>
            <w:ins w:id="385" w:author="granix pacheco" w:date="2016-02-08T10:07:00Z">
              <w:r w:rsidRPr="0010474F">
                <w:rPr>
                  <w:sz w:val="28"/>
                  <w:szCs w:val="28"/>
                </w:rPr>
                <w:t>-</w:t>
              </w:r>
            </w:ins>
          </w:p>
        </w:tc>
      </w:tr>
      <w:tr w:rsidR="0070445C" w:rsidRPr="0010474F" w14:paraId="48B2C436" w14:textId="77777777" w:rsidTr="0010474F">
        <w:trPr>
          <w:jc w:val="center"/>
          <w:ins w:id="386" w:author="granix pacheco" w:date="2016-02-08T09:56:00Z"/>
        </w:trPr>
        <w:tc>
          <w:tcPr>
            <w:tcW w:w="0" w:type="auto"/>
          </w:tcPr>
          <w:p w14:paraId="77B432D4" w14:textId="73D7CE32" w:rsidR="0070445C" w:rsidRPr="0010474F" w:rsidRDefault="0070445C">
            <w:pPr>
              <w:pStyle w:val="NormalWeb"/>
              <w:spacing w:before="0" w:beforeAutospacing="0" w:after="30" w:afterAutospacing="0"/>
              <w:jc w:val="both"/>
              <w:rPr>
                <w:ins w:id="387" w:author="granix pacheco" w:date="2016-02-08T09:56:00Z"/>
                <w:sz w:val="28"/>
                <w:szCs w:val="28"/>
              </w:rPr>
              <w:pPrChange w:id="388" w:author="Mateus Berardo de Souza Terra" w:date="2016-02-08T22:31:00Z">
                <w:pPr>
                  <w:pStyle w:val="NormalWeb"/>
                  <w:spacing w:before="0" w:beforeAutospacing="0" w:after="160" w:afterAutospacing="0"/>
                  <w:jc w:val="both"/>
                </w:pPr>
              </w:pPrChange>
            </w:pPr>
            <w:ins w:id="389" w:author="granix pacheco" w:date="2016-02-08T09:58:00Z">
              <w:r w:rsidRPr="0010474F">
                <w:rPr>
                  <w:sz w:val="28"/>
                  <w:szCs w:val="28"/>
                </w:rPr>
                <w:t>Branco</w:t>
              </w:r>
            </w:ins>
          </w:p>
        </w:tc>
        <w:tc>
          <w:tcPr>
            <w:tcW w:w="0" w:type="auto"/>
          </w:tcPr>
          <w:p w14:paraId="570EF3CA" w14:textId="390E527E" w:rsidR="0070445C" w:rsidRPr="0010474F" w:rsidRDefault="0070445C">
            <w:pPr>
              <w:pStyle w:val="NormalWeb"/>
              <w:spacing w:before="0" w:beforeAutospacing="0" w:after="30" w:afterAutospacing="0"/>
              <w:jc w:val="both"/>
              <w:rPr>
                <w:ins w:id="390" w:author="granix pacheco" w:date="2016-02-08T09:56:00Z"/>
                <w:sz w:val="28"/>
                <w:szCs w:val="28"/>
              </w:rPr>
              <w:pPrChange w:id="391" w:author="Mateus Berardo de Souza Terra" w:date="2016-02-08T22:31:00Z">
                <w:pPr>
                  <w:pStyle w:val="NormalWeb"/>
                  <w:spacing w:before="0" w:beforeAutospacing="0" w:after="160" w:afterAutospacing="0"/>
                  <w:jc w:val="both"/>
                </w:pPr>
              </w:pPrChange>
            </w:pPr>
            <w:ins w:id="392" w:author="granix pacheco" w:date="2016-02-08T09:58:00Z">
              <w:r w:rsidRPr="0010474F">
                <w:rPr>
                  <w:sz w:val="28"/>
                  <w:szCs w:val="28"/>
                </w:rPr>
                <w:t>9</w:t>
              </w:r>
            </w:ins>
          </w:p>
        </w:tc>
        <w:tc>
          <w:tcPr>
            <w:tcW w:w="0" w:type="auto"/>
          </w:tcPr>
          <w:p w14:paraId="73AB6120" w14:textId="7460CB79" w:rsidR="0070445C" w:rsidRPr="0010474F" w:rsidRDefault="00892EE5">
            <w:pPr>
              <w:pStyle w:val="NormalWeb"/>
              <w:spacing w:before="0" w:beforeAutospacing="0" w:after="30" w:afterAutospacing="0"/>
              <w:jc w:val="both"/>
              <w:rPr>
                <w:ins w:id="393" w:author="granix pacheco" w:date="2016-02-08T09:56:00Z"/>
                <w:sz w:val="28"/>
                <w:szCs w:val="28"/>
              </w:rPr>
              <w:pPrChange w:id="394" w:author="Mateus Berardo de Souza Terra" w:date="2016-02-08T22:31:00Z">
                <w:pPr>
                  <w:pStyle w:val="NormalWeb"/>
                  <w:spacing w:before="0" w:beforeAutospacing="0" w:after="160" w:afterAutospacing="0"/>
                  <w:jc w:val="both"/>
                </w:pPr>
              </w:pPrChange>
            </w:pPr>
            <w:ins w:id="395" w:author="granix pacheco" w:date="2016-02-08T10:03:00Z">
              <w:r w:rsidRPr="0010474F">
                <w:rPr>
                  <w:sz w:val="28"/>
                  <w:szCs w:val="28"/>
                </w:rPr>
                <w:t>Não existe</w:t>
              </w:r>
            </w:ins>
          </w:p>
        </w:tc>
        <w:tc>
          <w:tcPr>
            <w:tcW w:w="0" w:type="auto"/>
          </w:tcPr>
          <w:p w14:paraId="268313EE" w14:textId="1F6C2873" w:rsidR="0070445C" w:rsidRPr="0010474F" w:rsidRDefault="00FA772E">
            <w:pPr>
              <w:pStyle w:val="NormalWeb"/>
              <w:spacing w:before="0" w:beforeAutospacing="0" w:after="30" w:afterAutospacing="0"/>
              <w:jc w:val="both"/>
              <w:rPr>
                <w:ins w:id="396" w:author="granix pacheco" w:date="2016-02-08T10:01:00Z"/>
                <w:sz w:val="28"/>
                <w:szCs w:val="28"/>
              </w:rPr>
              <w:pPrChange w:id="397" w:author="Mateus Berardo de Souza Terra" w:date="2016-02-08T22:31:00Z">
                <w:pPr>
                  <w:pStyle w:val="NormalWeb"/>
                  <w:spacing w:before="0" w:beforeAutospacing="0" w:after="160" w:afterAutospacing="0"/>
                  <w:jc w:val="both"/>
                </w:pPr>
              </w:pPrChange>
            </w:pPr>
            <w:ins w:id="398" w:author="granix pacheco" w:date="2016-02-08T10:07:00Z">
              <w:r w:rsidRPr="0010474F">
                <w:rPr>
                  <w:sz w:val="28"/>
                  <w:szCs w:val="28"/>
                </w:rPr>
                <w:t>-</w:t>
              </w:r>
            </w:ins>
          </w:p>
        </w:tc>
        <w:tc>
          <w:tcPr>
            <w:tcW w:w="0" w:type="auto"/>
          </w:tcPr>
          <w:p w14:paraId="10B9F32D" w14:textId="13588BA3" w:rsidR="0070445C" w:rsidRPr="0010474F" w:rsidRDefault="00FA772E">
            <w:pPr>
              <w:pStyle w:val="NormalWeb"/>
              <w:spacing w:before="0" w:beforeAutospacing="0" w:after="30" w:afterAutospacing="0"/>
              <w:jc w:val="both"/>
              <w:rPr>
                <w:ins w:id="399" w:author="granix pacheco" w:date="2016-02-08T09:56:00Z"/>
                <w:sz w:val="28"/>
                <w:szCs w:val="28"/>
              </w:rPr>
              <w:pPrChange w:id="400" w:author="Mateus Berardo de Souza Terra" w:date="2016-02-08T22:31:00Z">
                <w:pPr>
                  <w:pStyle w:val="NormalWeb"/>
                  <w:spacing w:before="0" w:beforeAutospacing="0" w:after="160" w:afterAutospacing="0"/>
                  <w:jc w:val="both"/>
                </w:pPr>
              </w:pPrChange>
            </w:pPr>
            <w:ins w:id="401" w:author="granix pacheco" w:date="2016-02-08T10:07:00Z">
              <w:r w:rsidRPr="0010474F">
                <w:rPr>
                  <w:sz w:val="28"/>
                  <w:szCs w:val="28"/>
                </w:rPr>
                <w:t>-</w:t>
              </w:r>
            </w:ins>
          </w:p>
        </w:tc>
      </w:tr>
    </w:tbl>
    <w:p w14:paraId="608B9384" w14:textId="427D6566" w:rsidR="00B52CE2" w:rsidRDefault="00B52CE2" w:rsidP="008B1F1D">
      <w:pPr>
        <w:pStyle w:val="NormalWeb"/>
        <w:shd w:val="clear" w:color="auto" w:fill="FFFFFF"/>
        <w:spacing w:before="0" w:beforeAutospacing="0" w:after="160" w:afterAutospacing="0"/>
        <w:jc w:val="both"/>
      </w:pPr>
    </w:p>
    <w:p w14:paraId="5FA7E2CE" w14:textId="77777777" w:rsidR="00734E21" w:rsidRDefault="00734E21" w:rsidP="008B1F1D">
      <w:pPr>
        <w:pStyle w:val="NormalWeb"/>
        <w:shd w:val="clear" w:color="auto" w:fill="FFFFFF"/>
        <w:spacing w:before="0" w:beforeAutospacing="0" w:after="160" w:afterAutospacing="0"/>
        <w:jc w:val="both"/>
      </w:pPr>
    </w:p>
    <w:p w14:paraId="65A721D1" w14:textId="3612E2D9" w:rsidR="00B52CE2" w:rsidRDefault="00B52CE2" w:rsidP="008B1F1D">
      <w:pPr>
        <w:pStyle w:val="NormalWeb"/>
        <w:shd w:val="clear" w:color="auto" w:fill="FFFFFF"/>
        <w:spacing w:before="0" w:beforeAutospacing="0" w:after="160" w:afterAutospacing="0"/>
        <w:jc w:val="both"/>
        <w:rPr>
          <w:u w:val="single"/>
        </w:rPr>
      </w:pPr>
    </w:p>
    <w:p w14:paraId="0D9563EB" w14:textId="59937BE1" w:rsidR="0010474F" w:rsidRDefault="0010474F" w:rsidP="008B1F1D">
      <w:pPr>
        <w:pStyle w:val="NormalWeb"/>
        <w:shd w:val="clear" w:color="auto" w:fill="FFFFFF"/>
        <w:spacing w:before="0" w:beforeAutospacing="0" w:after="160" w:afterAutospacing="0"/>
        <w:jc w:val="both"/>
        <w:rPr>
          <w:u w:val="single"/>
        </w:rPr>
      </w:pPr>
    </w:p>
    <w:p w14:paraId="0A0444DA" w14:textId="77777777" w:rsidR="0010474F" w:rsidRPr="00844636" w:rsidRDefault="0010474F" w:rsidP="008B1F1D">
      <w:pPr>
        <w:pStyle w:val="NormalWeb"/>
        <w:shd w:val="clear" w:color="auto" w:fill="FFFFFF"/>
        <w:spacing w:before="0" w:beforeAutospacing="0" w:after="160" w:afterAutospacing="0"/>
        <w:jc w:val="both"/>
        <w:rPr>
          <w:ins w:id="402" w:author="granix pacheco" w:date="2016-02-08T08:59:00Z"/>
          <w:u w:val="single"/>
          <w:rPrChange w:id="403" w:author="Mateus Berardo de Souza Terra" w:date="2016-02-08T20:05:00Z">
            <w:rPr>
              <w:ins w:id="404" w:author="granix pacheco" w:date="2016-02-08T08:59:00Z"/>
              <w:b/>
              <w:sz w:val="36"/>
              <w:szCs w:val="36"/>
              <w:u w:val="single"/>
            </w:rPr>
          </w:rPrChange>
        </w:rPr>
      </w:pPr>
    </w:p>
    <w:p w14:paraId="1209032E" w14:textId="2875F4D1" w:rsidR="00A06F35" w:rsidRDefault="002146AC">
      <w:pPr>
        <w:pStyle w:val="NormalWeb"/>
        <w:numPr>
          <w:ilvl w:val="2"/>
          <w:numId w:val="125"/>
        </w:numPr>
        <w:shd w:val="clear" w:color="auto" w:fill="FFFFFF"/>
        <w:spacing w:before="0" w:beforeAutospacing="0" w:after="160" w:afterAutospacing="0"/>
        <w:jc w:val="both"/>
        <w:rPr>
          <w:b/>
          <w:sz w:val="32"/>
          <w:szCs w:val="32"/>
        </w:rPr>
        <w:pPrChange w:id="405" w:author="Mateus Berardo de Souza Terra" w:date="2016-02-08T22:30:00Z">
          <w:pPr>
            <w:pStyle w:val="NormalWeb"/>
            <w:numPr>
              <w:numId w:val="26"/>
            </w:numPr>
            <w:shd w:val="clear" w:color="auto" w:fill="FFFFFF"/>
            <w:spacing w:before="0" w:beforeAutospacing="0" w:after="160" w:afterAutospacing="0"/>
            <w:ind w:left="720" w:hanging="360"/>
            <w:jc w:val="both"/>
          </w:pPr>
        </w:pPrChange>
      </w:pPr>
      <w:ins w:id="406" w:author="granix pacheco" w:date="2016-02-08T08:59:00Z">
        <w:r w:rsidRPr="007D7E6F">
          <w:rPr>
            <w:b/>
            <w:sz w:val="32"/>
            <w:szCs w:val="32"/>
            <w:rPrChange w:id="407" w:author="Mateus Berardo de Souza Terra" w:date="2016-02-08T20:05:00Z">
              <w:rPr>
                <w:b/>
                <w:sz w:val="36"/>
                <w:szCs w:val="36"/>
                <w:u w:val="single"/>
              </w:rPr>
            </w:rPrChange>
          </w:rPr>
          <w:t>ASCII:</w:t>
        </w:r>
      </w:ins>
    </w:p>
    <w:p w14:paraId="29E0D4B5" w14:textId="77777777" w:rsidR="0068627D" w:rsidRDefault="0068627D" w:rsidP="0068627D">
      <w:pPr>
        <w:pStyle w:val="NormalWeb"/>
        <w:shd w:val="clear" w:color="auto" w:fill="FFFFFF"/>
        <w:spacing w:before="0" w:beforeAutospacing="0" w:after="160" w:afterAutospacing="0"/>
        <w:ind w:left="1560"/>
        <w:jc w:val="both"/>
        <w:rPr>
          <w:b/>
          <w:sz w:val="32"/>
          <w:szCs w:val="32"/>
        </w:rPr>
      </w:pPr>
    </w:p>
    <w:p w14:paraId="2759D1DB" w14:textId="57E4C57D" w:rsidR="006868CB" w:rsidRPr="007D7E6F" w:rsidRDefault="006868CB" w:rsidP="0068627D">
      <w:pPr>
        <w:pStyle w:val="NormalWeb"/>
        <w:shd w:val="clear" w:color="auto" w:fill="FFFFFF"/>
        <w:spacing w:before="0" w:beforeAutospacing="0" w:after="160" w:afterAutospacing="0"/>
        <w:ind w:firstLine="720"/>
        <w:jc w:val="both"/>
        <w:rPr>
          <w:ins w:id="408" w:author="granix pacheco" w:date="2016-02-08T09:13:00Z"/>
        </w:rPr>
      </w:pPr>
      <w:ins w:id="409" w:author="granix pacheco" w:date="2016-02-08T09:00:00Z">
        <w:r w:rsidRPr="007D7E6F">
          <w:lastRenderedPageBreak/>
          <w:t xml:space="preserve">A </w:t>
        </w:r>
      </w:ins>
      <w:ins w:id="410" w:author="granix pacheco" w:date="2016-02-08T09:02:00Z">
        <w:r w:rsidRPr="007D7E6F">
          <w:t>memória</w:t>
        </w:r>
      </w:ins>
      <w:ins w:id="411" w:author="granix pacheco" w:date="2016-02-08T09:00:00Z">
        <w:r w:rsidRPr="007D7E6F">
          <w:t xml:space="preserve"> do computador </w:t>
        </w:r>
      </w:ins>
      <w:ins w:id="412" w:author="granix pacheco" w:date="2016-02-08T09:01:00Z">
        <w:r w:rsidRPr="007D7E6F">
          <w:t>não</w:t>
        </w:r>
      </w:ins>
      <w:ins w:id="413" w:author="granix pacheco" w:date="2016-02-08T09:00:00Z">
        <w:r w:rsidRPr="007D7E6F">
          <w:t xml:space="preserve"> </w:t>
        </w:r>
      </w:ins>
      <w:ins w:id="414" w:author="granix pacheco" w:date="2016-02-08T09:01:00Z">
        <w:r w:rsidRPr="007D7E6F">
          <w:t xml:space="preserve">é capaz de armazenar diretamente caracteres, tendo que </w:t>
        </w:r>
      </w:ins>
      <w:ins w:id="415" w:author="granix pacheco" w:date="2016-02-08T09:08:00Z">
        <w:r w:rsidRPr="007D7E6F">
          <w:t>os armazena</w:t>
        </w:r>
      </w:ins>
      <w:ins w:id="416" w:author="Mateus Berardo de Souza Terra" w:date="2016-02-08T19:13:00Z">
        <w:r w:rsidRPr="007D7E6F">
          <w:t>r</w:t>
        </w:r>
      </w:ins>
      <w:ins w:id="417" w:author="granix pacheco" w:date="2016-02-08T09:08:00Z">
        <w:del w:id="418" w:author="Mateus Berardo de Souza Terra" w:date="2016-02-08T19:13:00Z">
          <w:r w:rsidRPr="007D7E6F" w:rsidDel="006D3AB1">
            <w:delText>s</w:delText>
          </w:r>
        </w:del>
      </w:ins>
      <w:ins w:id="419" w:author="granix pacheco" w:date="2016-02-08T09:01:00Z">
        <w:r w:rsidRPr="007D7E6F">
          <w:t xml:space="preserve"> na forma de </w:t>
        </w:r>
      </w:ins>
      <w:ins w:id="420" w:author="granix pacheco" w:date="2016-02-08T09:02:00Z">
        <w:r w:rsidRPr="007D7E6F">
          <w:t>números</w:t>
        </w:r>
      </w:ins>
      <w:ins w:id="421" w:author="granix pacheco" w:date="2016-02-08T09:08:00Z">
        <w:r w:rsidRPr="007D7E6F">
          <w:t xml:space="preserve">. </w:t>
        </w:r>
      </w:ins>
      <w:ins w:id="422" w:author="granix pacheco" w:date="2016-02-08T09:09:00Z">
        <w:r w:rsidRPr="007D7E6F">
          <w:rPr>
            <w:color w:val="303030"/>
            <w:rPrChange w:id="423" w:author="Mateus Berardo de Souza Terra" w:date="2016-02-08T20:05:00Z">
              <w:rPr>
                <w:rFonts w:ascii="Arial" w:hAnsi="Arial" w:cs="Arial"/>
                <w:color w:val="303030"/>
                <w:sz w:val="19"/>
                <w:szCs w:val="19"/>
                <w:lang w:val="pt-PT"/>
              </w:rPr>
            </w:rPrChange>
          </w:rPr>
          <w:t xml:space="preserve">Cada </w:t>
        </w:r>
        <w:del w:id="424" w:author="Mateus Berardo de Souza Terra" w:date="2016-02-08T19:13:00Z">
          <w:r w:rsidRPr="007D7E6F" w:rsidDel="006D3AB1">
            <w:rPr>
              <w:color w:val="303030"/>
              <w:rPrChange w:id="425" w:author="Mateus Berardo de Souza Terra" w:date="2016-02-08T20:05:00Z">
                <w:rPr>
                  <w:rFonts w:ascii="Arial" w:hAnsi="Arial" w:cs="Arial"/>
                  <w:color w:val="303030"/>
                  <w:sz w:val="19"/>
                  <w:szCs w:val="19"/>
                  <w:lang w:val="pt-PT"/>
                </w:rPr>
              </w:rPrChange>
            </w:rPr>
            <w:delText>caracter</w:delText>
          </w:r>
        </w:del>
      </w:ins>
      <w:ins w:id="426" w:author="Mateus Berardo de Souza Terra" w:date="2016-02-08T19:13:00Z">
        <w:r w:rsidRPr="007D7E6F">
          <w:rPr>
            <w:color w:val="303030"/>
          </w:rPr>
          <w:t>caractere</w:t>
        </w:r>
      </w:ins>
      <w:ins w:id="427" w:author="granix pacheco" w:date="2016-02-08T09:09:00Z">
        <w:r w:rsidRPr="007D7E6F">
          <w:rPr>
            <w:color w:val="303030"/>
            <w:rPrChange w:id="428" w:author="Mateus Berardo de Souza Terra" w:date="2016-02-08T20:05:00Z">
              <w:rPr>
                <w:rFonts w:ascii="Arial" w:hAnsi="Arial" w:cs="Arial"/>
                <w:color w:val="303030"/>
                <w:sz w:val="19"/>
                <w:szCs w:val="19"/>
                <w:lang w:val="pt-PT"/>
              </w:rPr>
            </w:rPrChange>
          </w:rPr>
          <w:t xml:space="preserve"> </w:t>
        </w:r>
      </w:ins>
      <w:r w:rsidR="0068627D" w:rsidRPr="007D7E6F">
        <w:rPr>
          <w:color w:val="303030"/>
        </w:rPr>
        <w:t>possui,</w:t>
      </w:r>
      <w:ins w:id="429" w:author="granix pacheco" w:date="2016-02-08T09:09:00Z">
        <w:r w:rsidRPr="007D7E6F">
          <w:rPr>
            <w:color w:val="303030"/>
            <w:rPrChange w:id="430" w:author="Mateus Berardo de Souza Terra" w:date="2016-02-08T20:05:00Z">
              <w:rPr>
                <w:rFonts w:ascii="Arial" w:hAnsi="Arial" w:cs="Arial"/>
                <w:color w:val="303030"/>
                <w:sz w:val="19"/>
                <w:szCs w:val="19"/>
                <w:lang w:val="pt-PT"/>
              </w:rPr>
            </w:rPrChange>
          </w:rPr>
          <w:t xml:space="preserve"> por conseguinte</w:t>
        </w:r>
      </w:ins>
      <w:r w:rsidR="0068627D">
        <w:rPr>
          <w:color w:val="303030"/>
        </w:rPr>
        <w:t xml:space="preserve">, </w:t>
      </w:r>
      <w:ins w:id="431" w:author="granix pacheco" w:date="2016-02-08T09:09:00Z">
        <w:r w:rsidRPr="007D7E6F">
          <w:rPr>
            <w:color w:val="303030"/>
            <w:rPrChange w:id="432" w:author="Mateus Berardo de Souza Terra" w:date="2016-02-08T20:05:00Z">
              <w:rPr>
                <w:rFonts w:ascii="Arial" w:hAnsi="Arial" w:cs="Arial"/>
                <w:color w:val="303030"/>
                <w:sz w:val="19"/>
                <w:szCs w:val="19"/>
                <w:lang w:val="pt-PT"/>
              </w:rPr>
            </w:rPrChange>
          </w:rPr>
          <w:t xml:space="preserve">o seu equivalente em código numérico: é o </w:t>
        </w:r>
        <w:r w:rsidRPr="007D7E6F">
          <w:rPr>
            <w:b/>
            <w:bCs/>
            <w:color w:val="303030"/>
            <w:rPrChange w:id="433" w:author="Mateus Berardo de Souza Terra" w:date="2016-02-08T20:05:00Z">
              <w:rPr>
                <w:rFonts w:ascii="Arial" w:hAnsi="Arial" w:cs="Arial"/>
                <w:b/>
                <w:bCs/>
                <w:color w:val="303030"/>
                <w:sz w:val="19"/>
                <w:szCs w:val="19"/>
                <w:lang w:val="pt-PT"/>
              </w:rPr>
            </w:rPrChange>
          </w:rPr>
          <w:t>código ASCII</w:t>
        </w:r>
        <w:r w:rsidRPr="007D7E6F">
          <w:rPr>
            <w:color w:val="303030"/>
            <w:rPrChange w:id="434" w:author="Mateus Berardo de Souza Terra" w:date="2016-02-08T20:05:00Z">
              <w:rPr>
                <w:rFonts w:ascii="Arial" w:hAnsi="Arial" w:cs="Arial"/>
                <w:color w:val="303030"/>
                <w:sz w:val="19"/>
                <w:szCs w:val="19"/>
                <w:lang w:val="pt-PT"/>
              </w:rPr>
            </w:rPrChange>
          </w:rPr>
          <w:t xml:space="preserve"> </w:t>
        </w:r>
        <w:r w:rsidRPr="0068627D">
          <w:rPr>
            <w:rPrChange w:id="435" w:author="Mateus Berardo de Souza Terra" w:date="2016-02-08T20:05:00Z">
              <w:rPr>
                <w:rFonts w:ascii="Arial" w:hAnsi="Arial" w:cs="Arial"/>
                <w:color w:val="303030"/>
                <w:sz w:val="19"/>
                <w:szCs w:val="19"/>
                <w:lang w:val="pt-PT"/>
              </w:rPr>
            </w:rPrChange>
          </w:rPr>
          <w:t>(</w:t>
        </w:r>
        <w:r w:rsidRPr="0068627D">
          <w:rPr>
            <w:i/>
            <w:iCs/>
            <w:rPrChange w:id="436" w:author="Mateus Berardo de Souza Terra" w:date="2016-02-08T20:05:00Z">
              <w:rPr>
                <w:rFonts w:ascii="Arial" w:hAnsi="Arial" w:cs="Arial"/>
                <w:i/>
                <w:iCs/>
                <w:color w:val="303030"/>
                <w:sz w:val="19"/>
                <w:szCs w:val="19"/>
                <w:lang w:val="pt-PT"/>
              </w:rPr>
            </w:rPrChange>
          </w:rPr>
          <w:t xml:space="preserve">American Standard </w:t>
        </w:r>
        <w:proofErr w:type="spellStart"/>
        <w:r w:rsidRPr="0068627D">
          <w:rPr>
            <w:i/>
            <w:iCs/>
            <w:rPrChange w:id="437" w:author="Mateus Berardo de Souza Terra" w:date="2016-02-08T20:05:00Z">
              <w:rPr>
                <w:rFonts w:ascii="Arial" w:hAnsi="Arial" w:cs="Arial"/>
                <w:i/>
                <w:iCs/>
                <w:color w:val="303030"/>
                <w:sz w:val="19"/>
                <w:szCs w:val="19"/>
                <w:lang w:val="pt-PT"/>
              </w:rPr>
            </w:rPrChange>
          </w:rPr>
          <w:t>Code</w:t>
        </w:r>
        <w:proofErr w:type="spellEnd"/>
        <w:r w:rsidRPr="0068627D">
          <w:rPr>
            <w:i/>
            <w:iCs/>
            <w:rPrChange w:id="438" w:author="Mateus Berardo de Souza Terra" w:date="2016-02-08T20:05:00Z">
              <w:rPr>
                <w:rFonts w:ascii="Arial" w:hAnsi="Arial" w:cs="Arial"/>
                <w:i/>
                <w:iCs/>
                <w:color w:val="303030"/>
                <w:sz w:val="19"/>
                <w:szCs w:val="19"/>
                <w:lang w:val="pt-PT"/>
              </w:rPr>
            </w:rPrChange>
          </w:rPr>
          <w:t xml:space="preserve"> for </w:t>
        </w:r>
        <w:proofErr w:type="spellStart"/>
        <w:r w:rsidRPr="0068627D">
          <w:rPr>
            <w:i/>
            <w:iCs/>
            <w:rPrChange w:id="439" w:author="Mateus Berardo de Souza Terra" w:date="2016-02-08T20:05:00Z">
              <w:rPr>
                <w:rFonts w:ascii="Arial" w:hAnsi="Arial" w:cs="Arial"/>
                <w:i/>
                <w:iCs/>
                <w:color w:val="303030"/>
                <w:sz w:val="19"/>
                <w:szCs w:val="19"/>
                <w:lang w:val="pt-PT"/>
              </w:rPr>
            </w:rPrChange>
          </w:rPr>
          <w:t>Information</w:t>
        </w:r>
        <w:proofErr w:type="spellEnd"/>
        <w:r w:rsidRPr="0068627D">
          <w:rPr>
            <w:i/>
            <w:iCs/>
            <w:rPrChange w:id="440" w:author="Mateus Berardo de Souza Terra" w:date="2016-02-08T20:05:00Z">
              <w:rPr>
                <w:rFonts w:ascii="Arial" w:hAnsi="Arial" w:cs="Arial"/>
                <w:i/>
                <w:iCs/>
                <w:color w:val="303030"/>
                <w:sz w:val="19"/>
                <w:szCs w:val="19"/>
                <w:lang w:val="pt-PT"/>
              </w:rPr>
            </w:rPrChange>
          </w:rPr>
          <w:t xml:space="preserve"> </w:t>
        </w:r>
        <w:proofErr w:type="spellStart"/>
        <w:r w:rsidRPr="0068627D">
          <w:rPr>
            <w:i/>
            <w:iCs/>
            <w:rPrChange w:id="441" w:author="Mateus Berardo de Souza Terra" w:date="2016-02-08T20:05:00Z">
              <w:rPr>
                <w:rFonts w:ascii="Arial" w:hAnsi="Arial" w:cs="Arial"/>
                <w:i/>
                <w:iCs/>
                <w:color w:val="303030"/>
                <w:sz w:val="19"/>
                <w:szCs w:val="19"/>
                <w:lang w:val="pt-PT"/>
              </w:rPr>
            </w:rPrChange>
          </w:rPr>
          <w:t>Interchange</w:t>
        </w:r>
        <w:proofErr w:type="spellEnd"/>
        <w:r w:rsidRPr="0068627D">
          <w:rPr>
            <w:rPrChange w:id="442" w:author="Mateus Berardo de Souza Terra" w:date="2016-02-08T20:05:00Z">
              <w:rPr>
                <w:rFonts w:ascii="Arial" w:hAnsi="Arial" w:cs="Arial"/>
                <w:color w:val="303030"/>
                <w:sz w:val="19"/>
                <w:szCs w:val="19"/>
                <w:lang w:val="pt-PT"/>
              </w:rPr>
            </w:rPrChange>
          </w:rPr>
          <w:t xml:space="preserve"> - Código Americano </w:t>
        </w:r>
      </w:ins>
      <w:ins w:id="443" w:author="Mateus Berardo de Souza Terra" w:date="2016-02-08T19:13:00Z">
        <w:r w:rsidRPr="0068627D">
          <w:t>Padrão</w:t>
        </w:r>
      </w:ins>
      <w:ins w:id="444" w:author="granix pacheco" w:date="2016-02-08T09:09:00Z">
        <w:del w:id="445" w:author="Mateus Berardo de Souza Terra" w:date="2016-02-08T19:13:00Z">
          <w:r w:rsidRPr="0068627D" w:rsidDel="006D3AB1">
            <w:rPr>
              <w:rPrChange w:id="446" w:author="Mateus Berardo de Souza Terra" w:date="2016-02-08T20:05:00Z">
                <w:rPr>
                  <w:rFonts w:ascii="Arial" w:hAnsi="Arial" w:cs="Arial"/>
                  <w:color w:val="303030"/>
                  <w:sz w:val="19"/>
                  <w:szCs w:val="19"/>
                  <w:lang w:val="pt-PT"/>
                </w:rPr>
              </w:rPrChange>
            </w:rPr>
            <w:delText>Stand</w:delText>
          </w:r>
          <w:r w:rsidRPr="0068627D" w:rsidDel="006D3AB1">
            <w:rPr>
              <w:rPrChange w:id="447" w:author="Mateus Berardo de Souza Terra" w:date="2016-02-08T20:05:00Z">
                <w:rPr>
                  <w:color w:val="303030"/>
                  <w:lang w:val="pt-PT"/>
                </w:rPr>
              </w:rPrChange>
            </w:rPr>
            <w:delText>ard</w:delText>
          </w:r>
        </w:del>
        <w:r w:rsidRPr="0068627D">
          <w:rPr>
            <w:rPrChange w:id="448" w:author="Mateus Berardo de Souza Terra" w:date="2016-02-08T20:05:00Z">
              <w:rPr>
                <w:color w:val="303030"/>
                <w:lang w:val="pt-PT"/>
              </w:rPr>
            </w:rPrChange>
          </w:rPr>
          <w:t xml:space="preserve"> para a Troca de Informações</w:t>
        </w:r>
        <w:r w:rsidRPr="0068627D">
          <w:rPr>
            <w:rPrChange w:id="449" w:author="Mateus Berardo de Souza Terra" w:date="2016-02-08T20:05:00Z">
              <w:rPr>
                <w:rFonts w:ascii="Arial" w:hAnsi="Arial" w:cs="Arial"/>
                <w:color w:val="303030"/>
                <w:sz w:val="19"/>
                <w:szCs w:val="19"/>
                <w:lang w:val="pt-PT"/>
              </w:rPr>
            </w:rPrChange>
          </w:rPr>
          <w:t>).</w:t>
        </w:r>
        <w:r w:rsidRPr="0068627D">
          <w:rPr>
            <w:rFonts w:ascii="Arial" w:hAnsi="Arial" w:cs="Arial"/>
            <w:sz w:val="19"/>
            <w:szCs w:val="19"/>
            <w:rPrChange w:id="450" w:author="Mateus Berardo de Souza Terra" w:date="2016-02-08T20:05:00Z">
              <w:rPr>
                <w:rFonts w:ascii="Arial" w:hAnsi="Arial" w:cs="Arial"/>
                <w:color w:val="303030"/>
                <w:sz w:val="19"/>
                <w:szCs w:val="19"/>
                <w:lang w:val="pt-PT"/>
              </w:rPr>
            </w:rPrChange>
          </w:rPr>
          <w:t xml:space="preserve"> </w:t>
        </w:r>
      </w:ins>
      <w:ins w:id="451" w:author="granix pacheco" w:date="2016-02-08T09:01:00Z">
        <w:r w:rsidRPr="0068627D">
          <w:t xml:space="preserve"> </w:t>
        </w:r>
      </w:ins>
      <w:ins w:id="452" w:author="granix pacheco" w:date="2016-02-08T09:10:00Z">
        <w:r w:rsidRPr="007D7E6F">
          <w:t>Existem versões estendidas desse código, mas aqui trataremos da sua versão básica que possui 7 bits</w:t>
        </w:r>
      </w:ins>
      <w:ins w:id="453" w:author="granix pacheco" w:date="2016-02-08T09:11:00Z">
        <w:r w:rsidRPr="007D7E6F">
          <w:t>, ou seja, possui 128 caracteres.</w:t>
        </w:r>
      </w:ins>
    </w:p>
    <w:p w14:paraId="3BD47734" w14:textId="77777777" w:rsidR="006868CB" w:rsidRPr="0068627D" w:rsidRDefault="006868CB" w:rsidP="0068627D">
      <w:pPr>
        <w:pStyle w:val="NormalWeb"/>
        <w:shd w:val="clear" w:color="auto" w:fill="FFFFFF"/>
        <w:spacing w:before="0" w:beforeAutospacing="0" w:after="160" w:afterAutospacing="0"/>
        <w:ind w:firstLine="720"/>
        <w:jc w:val="both"/>
        <w:rPr>
          <w:ins w:id="454" w:author="granix pacheco" w:date="2016-02-08T09:18:00Z"/>
          <w:rPrChange w:id="455" w:author="Mateus Berardo de Souza Terra" w:date="2016-02-08T20:05:00Z">
            <w:rPr>
              <w:ins w:id="456" w:author="granix pacheco" w:date="2016-02-08T09:18:00Z"/>
              <w:color w:val="303030"/>
              <w:lang w:val="pt-PT"/>
            </w:rPr>
          </w:rPrChange>
        </w:rPr>
      </w:pPr>
      <w:ins w:id="457" w:author="granix pacheco" w:date="2016-02-08T09:13:00Z">
        <w:r w:rsidRPr="007D7E6F">
          <w:t xml:space="preserve">Nessa tabela o código 0 a 31 não são realmente caracteres, sendo chamados de </w:t>
        </w:r>
      </w:ins>
      <w:ins w:id="458" w:author="granix pacheco" w:date="2016-02-08T09:14:00Z">
        <w:r w:rsidRPr="007D7E6F">
          <w:rPr>
            <w:i/>
          </w:rPr>
          <w:t xml:space="preserve">caracteres de </w:t>
        </w:r>
        <w:r w:rsidRPr="0068627D">
          <w:rPr>
            <w:i/>
          </w:rPr>
          <w:t>controle</w:t>
        </w:r>
        <w:r w:rsidRPr="0068627D">
          <w:t xml:space="preserve">. </w:t>
        </w:r>
      </w:ins>
      <w:ins w:id="459" w:author="granix pacheco" w:date="2016-02-08T09:17:00Z">
        <w:r w:rsidRPr="0068627D">
          <w:rPr>
            <w:rPrChange w:id="460" w:author="Mateus Berardo de Souza Terra" w:date="2016-02-08T20:05:00Z">
              <w:rPr>
                <w:rFonts w:ascii="Arial" w:hAnsi="Arial" w:cs="Arial"/>
                <w:color w:val="303030"/>
                <w:sz w:val="19"/>
                <w:szCs w:val="19"/>
                <w:lang w:val="pt-PT"/>
              </w:rPr>
            </w:rPrChange>
          </w:rPr>
          <w:t xml:space="preserve">Os códigos 65 a 90 representam as </w:t>
        </w:r>
      </w:ins>
      <w:ins w:id="461" w:author="granix pacheco" w:date="2016-02-08T09:21:00Z">
        <w:r w:rsidRPr="0068627D">
          <w:rPr>
            <w:rPrChange w:id="462" w:author="Mateus Berardo de Souza Terra" w:date="2016-02-08T20:05:00Z">
              <w:rPr>
                <w:color w:val="303030"/>
                <w:lang w:val="pt-PT"/>
              </w:rPr>
            </w:rPrChange>
          </w:rPr>
          <w:t xml:space="preserve">letras </w:t>
        </w:r>
      </w:ins>
      <w:ins w:id="463" w:author="granix pacheco" w:date="2016-02-08T09:17:00Z">
        <w:r w:rsidRPr="0068627D">
          <w:rPr>
            <w:rPrChange w:id="464" w:author="Mateus Berardo de Souza Terra" w:date="2016-02-08T20:05:00Z">
              <w:rPr>
                <w:rFonts w:ascii="Arial" w:hAnsi="Arial" w:cs="Arial"/>
                <w:color w:val="303030"/>
                <w:sz w:val="19"/>
                <w:szCs w:val="19"/>
                <w:lang w:val="pt-PT"/>
              </w:rPr>
            </w:rPrChange>
          </w:rPr>
          <w:t xml:space="preserve">maiúsculas e os códigos 97 a 122 representam as </w:t>
        </w:r>
      </w:ins>
      <w:ins w:id="465" w:author="granix pacheco" w:date="2016-02-08T09:21:00Z">
        <w:r w:rsidRPr="0068627D">
          <w:rPr>
            <w:rPrChange w:id="466" w:author="Mateus Berardo de Souza Terra" w:date="2016-02-08T20:05:00Z">
              <w:rPr>
                <w:color w:val="303030"/>
                <w:lang w:val="pt-PT"/>
              </w:rPr>
            </w:rPrChange>
          </w:rPr>
          <w:t xml:space="preserve">letras </w:t>
        </w:r>
      </w:ins>
      <w:ins w:id="467" w:author="granix pacheco" w:date="2016-02-08T09:17:00Z">
        <w:r w:rsidRPr="0068627D">
          <w:rPr>
            <w:rPrChange w:id="468" w:author="Mateus Berardo de Souza Terra" w:date="2016-02-08T20:05:00Z">
              <w:rPr>
                <w:rFonts w:ascii="Arial" w:hAnsi="Arial" w:cs="Arial"/>
                <w:color w:val="303030"/>
                <w:sz w:val="19"/>
                <w:szCs w:val="19"/>
                <w:lang w:val="pt-PT"/>
              </w:rPr>
            </w:rPrChange>
          </w:rPr>
          <w:t>minúsculas.</w:t>
        </w:r>
      </w:ins>
      <w:ins w:id="469" w:author="granix pacheco" w:date="2016-02-08T09:25:00Z">
        <w:r w:rsidRPr="0068627D">
          <w:rPr>
            <w:rPrChange w:id="470" w:author="Mateus Berardo de Souza Terra" w:date="2016-02-08T20:05:00Z">
              <w:rPr>
                <w:color w:val="303030"/>
                <w:lang w:val="pt-PT"/>
              </w:rPr>
            </w:rPrChange>
          </w:rPr>
          <w:t xml:space="preserve"> </w:t>
        </w:r>
      </w:ins>
      <w:ins w:id="471" w:author="Mateus Berardo de Souza Terra" w:date="2016-02-08T22:07:00Z">
        <w:r w:rsidRPr="0068627D">
          <w:t>Abaixo representamos a tabela a partir do código 32.</w:t>
        </w:r>
      </w:ins>
      <w:ins w:id="472" w:author="granix pacheco" w:date="2016-02-08T09:25:00Z">
        <w:del w:id="473" w:author="Mateus Berardo de Souza Terra" w:date="2016-02-08T22:07:00Z">
          <w:r w:rsidRPr="0068627D" w:rsidDel="00A76C84">
            <w:rPr>
              <w:rPrChange w:id="474" w:author="Mateus Berardo de Souza Terra" w:date="2016-02-08T20:05:00Z">
                <w:rPr>
                  <w:color w:val="303030"/>
                  <w:lang w:val="pt-PT"/>
                </w:rPr>
              </w:rPrChange>
            </w:rPr>
            <w:delText>O</w:delText>
          </w:r>
        </w:del>
        <w:r w:rsidRPr="0068627D">
          <w:rPr>
            <w:rPrChange w:id="475" w:author="Mateus Berardo de Souza Terra" w:date="2016-02-08T20:05:00Z">
              <w:rPr>
                <w:color w:val="303030"/>
                <w:lang w:val="pt-PT"/>
              </w:rPr>
            </w:rPrChange>
          </w:rPr>
          <w:t xml:space="preserve"> </w:t>
        </w:r>
        <w:del w:id="476" w:author="Mateus Berardo de Souza Terra" w:date="2016-02-08T19:14:00Z">
          <w:r w:rsidRPr="0068627D" w:rsidDel="006D3AB1">
            <w:rPr>
              <w:rPrChange w:id="477" w:author="Mateus Berardo de Souza Terra" w:date="2016-02-08T20:05:00Z">
                <w:rPr>
                  <w:color w:val="303030"/>
                  <w:lang w:val="pt-PT"/>
                </w:rPr>
              </w:rPrChange>
            </w:rPr>
            <w:delText>codigo</w:delText>
          </w:r>
        </w:del>
        <w:del w:id="478" w:author="Mateus Berardo de Souza Terra" w:date="2016-02-08T22:07:00Z">
          <w:r w:rsidRPr="0068627D" w:rsidDel="00A76C84">
            <w:rPr>
              <w:rPrChange w:id="479" w:author="Mateus Berardo de Souza Terra" w:date="2016-02-08T20:05:00Z">
                <w:rPr>
                  <w:color w:val="303030"/>
                  <w:lang w:val="pt-PT"/>
                </w:rPr>
              </w:rPrChange>
            </w:rPr>
            <w:delText xml:space="preserve"> 32 representa o espaço.</w:delText>
          </w:r>
        </w:del>
      </w:ins>
      <w:ins w:id="480" w:author="granix pacheco" w:date="2016-02-08T09:26:00Z">
        <w:del w:id="481" w:author="Mateus Berardo de Souza Terra" w:date="2016-02-08T22:07:00Z">
          <w:r w:rsidRPr="0068627D" w:rsidDel="00A76C84">
            <w:rPr>
              <w:rPrChange w:id="482" w:author="Mateus Berardo de Souza Terra" w:date="2016-02-08T20:05:00Z">
                <w:rPr>
                  <w:color w:val="303030"/>
                  <w:lang w:val="pt-PT"/>
                </w:rPr>
              </w:rPrChange>
            </w:rPr>
            <w:delText xml:space="preserve"> </w:delText>
          </w:r>
        </w:del>
        <w:del w:id="483" w:author="Mateus Berardo de Souza Terra" w:date="2016-02-08T19:16:00Z">
          <w:r w:rsidRPr="0068627D" w:rsidDel="006D3AB1">
            <w:rPr>
              <w:rPrChange w:id="484" w:author="Mateus Berardo de Souza Terra" w:date="2016-02-08T20:05:00Z">
                <w:rPr>
                  <w:color w:val="303030"/>
                  <w:lang w:val="pt-PT"/>
                </w:rPr>
              </w:rPrChange>
            </w:rPr>
            <w:delText>Infelizmente pelo tamanho dessa tabela n</w:delText>
          </w:r>
        </w:del>
        <w:del w:id="485" w:author="Mateus Berardo de Souza Terra" w:date="2016-02-08T19:14:00Z">
          <w:r w:rsidRPr="0068627D" w:rsidDel="006D3AB1">
            <w:rPr>
              <w:rPrChange w:id="486" w:author="Mateus Berardo de Souza Terra" w:date="2016-02-08T20:05:00Z">
                <w:rPr>
                  <w:color w:val="303030"/>
                  <w:lang w:val="pt-PT"/>
                </w:rPr>
              </w:rPrChange>
            </w:rPr>
            <w:delText>o</w:delText>
          </w:r>
        </w:del>
        <w:del w:id="487" w:author="Mateus Berardo de Souza Terra" w:date="2016-02-08T19:16:00Z">
          <w:r w:rsidRPr="0068627D" w:rsidDel="006D3AB1">
            <w:rPr>
              <w:rPrChange w:id="488" w:author="Mateus Berardo de Souza Terra" w:date="2016-02-08T20:05:00Z">
                <w:rPr>
                  <w:color w:val="303030"/>
                  <w:lang w:val="pt-PT"/>
                </w:rPr>
              </w:rPrChange>
            </w:rPr>
            <w:delText xml:space="preserve">s iremos </w:delText>
          </w:r>
        </w:del>
        <w:del w:id="489" w:author="Mateus Berardo de Souza Terra" w:date="2016-02-08T19:14:00Z">
          <w:r w:rsidRPr="0068627D" w:rsidDel="006D3AB1">
            <w:rPr>
              <w:rPrChange w:id="490" w:author="Mateus Berardo de Souza Terra" w:date="2016-02-08T20:05:00Z">
                <w:rPr>
                  <w:color w:val="303030"/>
                  <w:lang w:val="pt-PT"/>
                </w:rPr>
              </w:rPrChange>
            </w:rPr>
            <w:delText>reprsentar</w:delText>
          </w:r>
        </w:del>
        <w:del w:id="491" w:author="Mateus Berardo de Souza Terra" w:date="2016-02-08T19:16:00Z">
          <w:r w:rsidRPr="0068627D" w:rsidDel="006D3AB1">
            <w:rPr>
              <w:rPrChange w:id="492" w:author="Mateus Berardo de Souza Terra" w:date="2016-02-08T20:05:00Z">
                <w:rPr>
                  <w:color w:val="303030"/>
                  <w:lang w:val="pt-PT"/>
                </w:rPr>
              </w:rPrChange>
            </w:rPr>
            <w:delText xml:space="preserve"> apenas parte dela, mas ela pode ser facilmente encontrada na internet.</w:delText>
          </w:r>
        </w:del>
      </w:ins>
    </w:p>
    <w:p w14:paraId="60EDEC04" w14:textId="20280D6A" w:rsidR="006868CB" w:rsidRPr="0068627D" w:rsidRDefault="006868CB" w:rsidP="0068627D">
      <w:pPr>
        <w:pStyle w:val="NormalWeb"/>
        <w:shd w:val="clear" w:color="auto" w:fill="FFFFFF"/>
        <w:spacing w:before="0" w:beforeAutospacing="0" w:after="160" w:afterAutospacing="0"/>
        <w:ind w:firstLine="720"/>
        <w:jc w:val="both"/>
      </w:pPr>
      <w:ins w:id="493" w:author="granix pacheco" w:date="2016-02-08T09:18:00Z">
        <w:r w:rsidRPr="0068627D">
          <w:rPr>
            <w:b/>
            <w:rPrChange w:id="494" w:author="Mateus Berardo de Souza Terra" w:date="2016-02-08T20:05:00Z">
              <w:rPr>
                <w:b/>
                <w:color w:val="303030"/>
                <w:lang w:val="pt-PT"/>
              </w:rPr>
            </w:rPrChange>
          </w:rPr>
          <w:t>Nota:</w:t>
        </w:r>
        <w:r w:rsidRPr="0068627D">
          <w:rPr>
            <w:rPrChange w:id="495" w:author="Mateus Berardo de Souza Terra" w:date="2016-02-08T20:05:00Z">
              <w:rPr>
                <w:rFonts w:ascii="Arial" w:hAnsi="Arial" w:cs="Arial"/>
                <w:color w:val="303030"/>
                <w:sz w:val="19"/>
                <w:szCs w:val="19"/>
                <w:lang w:val="pt-PT"/>
              </w:rPr>
            </w:rPrChange>
          </w:rPr>
          <w:t xml:space="preserve"> Bastar somar ou subtrair 32 ao código ASCII</w:t>
        </w:r>
      </w:ins>
      <w:ins w:id="496" w:author="granix pacheco" w:date="2016-02-08T09:19:00Z">
        <w:r w:rsidRPr="0068627D">
          <w:rPr>
            <w:rPrChange w:id="497" w:author="Mateus Berardo de Souza Terra" w:date="2016-02-08T20:05:00Z">
              <w:rPr>
                <w:color w:val="303030"/>
                <w:lang w:val="pt-PT"/>
              </w:rPr>
            </w:rPrChange>
          </w:rPr>
          <w:t xml:space="preserve"> para trocar entre as letras mai</w:t>
        </w:r>
      </w:ins>
      <w:ins w:id="498" w:author="granix pacheco" w:date="2016-02-08T09:20:00Z">
        <w:r w:rsidRPr="0068627D">
          <w:rPr>
            <w:rPrChange w:id="499" w:author="Mateus Berardo de Souza Terra" w:date="2016-02-08T20:05:00Z">
              <w:rPr>
                <w:color w:val="303030"/>
                <w:lang w:val="pt-PT"/>
              </w:rPr>
            </w:rPrChange>
          </w:rPr>
          <w:t>ú</w:t>
        </w:r>
      </w:ins>
      <w:ins w:id="500" w:author="granix pacheco" w:date="2016-02-08T09:19:00Z">
        <w:r w:rsidRPr="0068627D">
          <w:rPr>
            <w:rPrChange w:id="501" w:author="Mateus Berardo de Souza Terra" w:date="2016-02-08T20:05:00Z">
              <w:rPr>
                <w:color w:val="303030"/>
                <w:lang w:val="pt-PT"/>
              </w:rPr>
            </w:rPrChange>
          </w:rPr>
          <w:t>sculas e min</w:t>
        </w:r>
      </w:ins>
      <w:ins w:id="502" w:author="granix pacheco" w:date="2016-02-08T09:20:00Z">
        <w:r w:rsidRPr="0068627D">
          <w:rPr>
            <w:rPrChange w:id="503" w:author="Mateus Berardo de Souza Terra" w:date="2016-02-08T20:05:00Z">
              <w:rPr>
                <w:color w:val="303030"/>
                <w:lang w:val="pt-PT"/>
              </w:rPr>
            </w:rPrChange>
          </w:rPr>
          <w:t>ú</w:t>
        </w:r>
      </w:ins>
      <w:ins w:id="504" w:author="granix pacheco" w:date="2016-02-08T09:19:00Z">
        <w:r w:rsidRPr="0068627D">
          <w:rPr>
            <w:rPrChange w:id="505" w:author="Mateus Berardo de Souza Terra" w:date="2016-02-08T20:05:00Z">
              <w:rPr>
                <w:color w:val="303030"/>
                <w:lang w:val="pt-PT"/>
              </w:rPr>
            </w:rPrChange>
          </w:rPr>
          <w:t xml:space="preserve">sculas. Isso representa a troca do 6° bit da </w:t>
        </w:r>
        <w:del w:id="506" w:author="Mateus Berardo de Souza Terra" w:date="2016-02-08T19:14:00Z">
          <w:r w:rsidRPr="0068627D" w:rsidDel="006D3AB1">
            <w:rPr>
              <w:rPrChange w:id="507" w:author="Mateus Berardo de Souza Terra" w:date="2016-02-08T20:05:00Z">
                <w:rPr>
                  <w:color w:val="303030"/>
                  <w:lang w:val="pt-PT"/>
                </w:rPr>
              </w:rPrChange>
            </w:rPr>
            <w:delText>representaçao</w:delText>
          </w:r>
        </w:del>
      </w:ins>
      <w:ins w:id="508" w:author="Mateus Berardo de Souza Terra" w:date="2016-02-08T19:14:00Z">
        <w:r w:rsidRPr="0068627D">
          <w:t>representação</w:t>
        </w:r>
      </w:ins>
      <w:ins w:id="509" w:author="granix pacheco" w:date="2016-02-08T09:19:00Z">
        <w:r w:rsidRPr="0068627D">
          <w:rPr>
            <w:rPrChange w:id="510" w:author="Mateus Berardo de Souza Terra" w:date="2016-02-08T20:05:00Z">
              <w:rPr>
                <w:color w:val="303030"/>
                <w:lang w:val="pt-PT"/>
              </w:rPr>
            </w:rPrChange>
          </w:rPr>
          <w:t xml:space="preserve"> bin</w:t>
        </w:r>
      </w:ins>
      <w:r w:rsidR="0068627D">
        <w:t>á</w:t>
      </w:r>
      <w:ins w:id="511" w:author="granix pacheco" w:date="2016-02-08T09:19:00Z">
        <w:r w:rsidRPr="0068627D">
          <w:rPr>
            <w:rPrChange w:id="512" w:author="Mateus Berardo de Souza Terra" w:date="2016-02-08T20:05:00Z">
              <w:rPr>
                <w:color w:val="303030"/>
                <w:lang w:val="pt-PT"/>
              </w:rPr>
            </w:rPrChange>
          </w:rPr>
          <w:t>ria</w:t>
        </w:r>
      </w:ins>
      <w:ins w:id="513" w:author="granix pacheco" w:date="2016-02-08T09:18:00Z">
        <w:r w:rsidRPr="0068627D">
          <w:rPr>
            <w:rPrChange w:id="514" w:author="Mateus Berardo de Souza Terra" w:date="2016-02-08T20:05:00Z">
              <w:rPr>
                <w:rFonts w:ascii="Arial" w:hAnsi="Arial" w:cs="Arial"/>
                <w:color w:val="303030"/>
                <w:sz w:val="19"/>
                <w:szCs w:val="19"/>
                <w:lang w:val="pt-PT"/>
              </w:rPr>
            </w:rPrChange>
          </w:rPr>
          <w:t>.</w:t>
        </w:r>
      </w:ins>
    </w:p>
    <w:p w14:paraId="5E25788D" w14:textId="2F4FAE33" w:rsidR="0068627D" w:rsidRDefault="0068627D" w:rsidP="0068627D">
      <w:pPr>
        <w:pStyle w:val="NormalWeb"/>
        <w:shd w:val="clear" w:color="auto" w:fill="FFFFFF"/>
        <w:spacing w:before="0" w:beforeAutospacing="0" w:after="160" w:afterAutospacing="0"/>
        <w:ind w:firstLine="720"/>
        <w:jc w:val="both"/>
      </w:pPr>
    </w:p>
    <w:p w14:paraId="1EDAB904" w14:textId="77777777" w:rsidR="0010474F" w:rsidRPr="0068627D" w:rsidRDefault="0010474F" w:rsidP="0068627D">
      <w:pPr>
        <w:pStyle w:val="NormalWeb"/>
        <w:shd w:val="clear" w:color="auto" w:fill="FFFFFF"/>
        <w:spacing w:before="0" w:beforeAutospacing="0" w:after="160" w:afterAutospacing="0"/>
        <w:ind w:firstLine="720"/>
        <w:jc w:val="both"/>
        <w:rPr>
          <w:ins w:id="515" w:author="Mateus Berardo de Souza Terra" w:date="2016-02-08T19:45:00Z"/>
        </w:rPr>
      </w:pPr>
    </w:p>
    <w:tbl>
      <w:tblPr>
        <w:tblStyle w:val="Tabelacomgrade"/>
        <w:tblW w:w="0" w:type="auto"/>
        <w:tblLook w:val="04A0" w:firstRow="1" w:lastRow="0" w:firstColumn="1" w:lastColumn="0" w:noHBand="0" w:noVBand="1"/>
        <w:tblPrChange w:id="516" w:author="Mateus Berardo de Souza Terra" w:date="2016-02-08T22:05:00Z">
          <w:tblPr>
            <w:tblStyle w:val="Tabelacomgrade"/>
            <w:tblW w:w="0" w:type="auto"/>
            <w:tblLook w:val="04A0" w:firstRow="1" w:lastRow="0" w:firstColumn="1" w:lastColumn="0" w:noHBand="0" w:noVBand="1"/>
          </w:tblPr>
        </w:tblPrChange>
      </w:tblPr>
      <w:tblGrid>
        <w:gridCol w:w="1558"/>
        <w:gridCol w:w="1558"/>
        <w:gridCol w:w="1558"/>
        <w:gridCol w:w="1558"/>
        <w:gridCol w:w="1559"/>
        <w:gridCol w:w="1559"/>
        <w:tblGridChange w:id="517">
          <w:tblGrid>
            <w:gridCol w:w="1558"/>
            <w:gridCol w:w="1558"/>
            <w:gridCol w:w="1558"/>
            <w:gridCol w:w="1558"/>
            <w:gridCol w:w="1559"/>
            <w:gridCol w:w="1559"/>
          </w:tblGrid>
        </w:tblGridChange>
      </w:tblGrid>
      <w:tr w:rsidR="006868CB" w:rsidRPr="0068627D" w14:paraId="1C090423" w14:textId="77777777" w:rsidTr="007031A8">
        <w:trPr>
          <w:trHeight w:val="20"/>
          <w:ins w:id="518" w:author="Mateus Berardo de Souza Terra" w:date="2016-02-08T20:04:00Z"/>
        </w:trPr>
        <w:tc>
          <w:tcPr>
            <w:tcW w:w="1558" w:type="dxa"/>
            <w:tcPrChange w:id="519" w:author="Mateus Berardo de Souza Terra" w:date="2016-02-08T22:05:00Z">
              <w:tcPr>
                <w:tcW w:w="1558" w:type="dxa"/>
              </w:tcPr>
            </w:tcPrChange>
          </w:tcPr>
          <w:p w14:paraId="22844566" w14:textId="77777777" w:rsidR="006868CB" w:rsidRPr="0068627D" w:rsidRDefault="006868CB">
            <w:pPr>
              <w:pStyle w:val="NormalWeb"/>
              <w:spacing w:before="0" w:beforeAutospacing="0" w:after="20" w:afterAutospacing="0"/>
              <w:jc w:val="center"/>
              <w:rPr>
                <w:ins w:id="520" w:author="Mateus Berardo de Souza Terra" w:date="2016-02-08T20:04:00Z"/>
                <w:sz w:val="16"/>
                <w:szCs w:val="16"/>
                <w:rPrChange w:id="521" w:author="Mateus Berardo de Souza Terra" w:date="2016-02-08T22:05:00Z">
                  <w:rPr>
                    <w:ins w:id="522" w:author="Mateus Berardo de Souza Terra" w:date="2016-02-08T20:04:00Z"/>
                    <w:color w:val="303030"/>
                  </w:rPr>
                </w:rPrChange>
              </w:rPr>
              <w:pPrChange w:id="523" w:author="Mateus Berardo de Souza Terra" w:date="2016-02-08T22:05:00Z">
                <w:pPr>
                  <w:pStyle w:val="NormalWeb"/>
                  <w:spacing w:before="0" w:beforeAutospacing="0" w:after="160" w:afterAutospacing="0"/>
                  <w:jc w:val="center"/>
                </w:pPr>
              </w:pPrChange>
            </w:pPr>
            <w:ins w:id="524" w:author="Mateus Berardo de Souza Terra" w:date="2016-02-08T20:05:00Z">
              <w:r w:rsidRPr="0068627D">
                <w:rPr>
                  <w:b/>
                  <w:sz w:val="16"/>
                  <w:szCs w:val="16"/>
                  <w:rPrChange w:id="525" w:author="Mateus Berardo de Souza Terra" w:date="2016-02-08T22:05:00Z">
                    <w:rPr>
                      <w:b/>
                      <w:color w:val="303030"/>
                    </w:rPr>
                  </w:rPrChange>
                </w:rPr>
                <w:t>Código</w:t>
              </w:r>
            </w:ins>
          </w:p>
        </w:tc>
        <w:tc>
          <w:tcPr>
            <w:tcW w:w="1558" w:type="dxa"/>
            <w:tcPrChange w:id="526" w:author="Mateus Berardo de Souza Terra" w:date="2016-02-08T22:05:00Z">
              <w:tcPr>
                <w:tcW w:w="1558" w:type="dxa"/>
              </w:tcPr>
            </w:tcPrChange>
          </w:tcPr>
          <w:p w14:paraId="47671BC4" w14:textId="77777777" w:rsidR="006868CB" w:rsidRPr="0068627D" w:rsidRDefault="006868CB">
            <w:pPr>
              <w:pStyle w:val="NormalWeb"/>
              <w:spacing w:before="0" w:beforeAutospacing="0" w:after="20" w:afterAutospacing="0"/>
              <w:jc w:val="center"/>
              <w:rPr>
                <w:ins w:id="527" w:author="Mateus Berardo de Souza Terra" w:date="2016-02-08T20:04:00Z"/>
                <w:sz w:val="16"/>
                <w:szCs w:val="16"/>
                <w:rPrChange w:id="528" w:author="Mateus Berardo de Souza Terra" w:date="2016-02-08T22:05:00Z">
                  <w:rPr>
                    <w:ins w:id="529" w:author="Mateus Berardo de Souza Terra" w:date="2016-02-08T20:04:00Z"/>
                    <w:color w:val="303030"/>
                  </w:rPr>
                </w:rPrChange>
              </w:rPr>
              <w:pPrChange w:id="530" w:author="Mateus Berardo de Souza Terra" w:date="2016-02-08T22:05:00Z">
                <w:pPr>
                  <w:pStyle w:val="NormalWeb"/>
                  <w:spacing w:before="0" w:beforeAutospacing="0" w:after="160" w:afterAutospacing="0"/>
                  <w:jc w:val="center"/>
                </w:pPr>
              </w:pPrChange>
            </w:pPr>
            <w:ins w:id="531" w:author="Mateus Berardo de Souza Terra" w:date="2016-02-08T20:05:00Z">
              <w:r w:rsidRPr="0068627D">
                <w:rPr>
                  <w:b/>
                  <w:sz w:val="16"/>
                  <w:szCs w:val="16"/>
                  <w:rPrChange w:id="532" w:author="Mateus Berardo de Souza Terra" w:date="2016-02-08T22:05:00Z">
                    <w:rPr>
                      <w:b/>
                      <w:color w:val="303030"/>
                    </w:rPr>
                  </w:rPrChange>
                </w:rPr>
                <w:t>Caractere</w:t>
              </w:r>
            </w:ins>
          </w:p>
        </w:tc>
        <w:tc>
          <w:tcPr>
            <w:tcW w:w="1558" w:type="dxa"/>
            <w:tcPrChange w:id="533" w:author="Mateus Berardo de Souza Terra" w:date="2016-02-08T22:05:00Z">
              <w:tcPr>
                <w:tcW w:w="1558" w:type="dxa"/>
              </w:tcPr>
            </w:tcPrChange>
          </w:tcPr>
          <w:p w14:paraId="59A11381" w14:textId="77777777" w:rsidR="006868CB" w:rsidRPr="0068627D" w:rsidRDefault="006868CB">
            <w:pPr>
              <w:pStyle w:val="NormalWeb"/>
              <w:spacing w:before="0" w:beforeAutospacing="0" w:after="20" w:afterAutospacing="0"/>
              <w:jc w:val="center"/>
              <w:rPr>
                <w:ins w:id="534" w:author="Mateus Berardo de Souza Terra" w:date="2016-02-08T20:04:00Z"/>
                <w:sz w:val="16"/>
                <w:szCs w:val="16"/>
                <w:rPrChange w:id="535" w:author="Mateus Berardo de Souza Terra" w:date="2016-02-08T22:05:00Z">
                  <w:rPr>
                    <w:ins w:id="536" w:author="Mateus Berardo de Souza Terra" w:date="2016-02-08T20:04:00Z"/>
                    <w:color w:val="303030"/>
                  </w:rPr>
                </w:rPrChange>
              </w:rPr>
              <w:pPrChange w:id="537" w:author="Mateus Berardo de Souza Terra" w:date="2016-02-08T22:05:00Z">
                <w:pPr>
                  <w:pStyle w:val="NormalWeb"/>
                  <w:spacing w:before="0" w:beforeAutospacing="0" w:after="160" w:afterAutospacing="0"/>
                  <w:jc w:val="center"/>
                </w:pPr>
              </w:pPrChange>
            </w:pPr>
            <w:ins w:id="538" w:author="Mateus Berardo de Souza Terra" w:date="2016-02-08T20:05:00Z">
              <w:r w:rsidRPr="0068627D">
                <w:rPr>
                  <w:b/>
                  <w:sz w:val="16"/>
                  <w:szCs w:val="16"/>
                  <w:rPrChange w:id="539" w:author="Mateus Berardo de Souza Terra" w:date="2016-02-08T22:05:00Z">
                    <w:rPr>
                      <w:b/>
                      <w:color w:val="303030"/>
                    </w:rPr>
                  </w:rPrChange>
                </w:rPr>
                <w:t>Código</w:t>
              </w:r>
            </w:ins>
          </w:p>
        </w:tc>
        <w:tc>
          <w:tcPr>
            <w:tcW w:w="1558" w:type="dxa"/>
            <w:tcPrChange w:id="540" w:author="Mateus Berardo de Souza Terra" w:date="2016-02-08T22:05:00Z">
              <w:tcPr>
                <w:tcW w:w="1558" w:type="dxa"/>
              </w:tcPr>
            </w:tcPrChange>
          </w:tcPr>
          <w:p w14:paraId="13762BE2" w14:textId="77777777" w:rsidR="006868CB" w:rsidRPr="0068627D" w:rsidRDefault="006868CB">
            <w:pPr>
              <w:pStyle w:val="NormalWeb"/>
              <w:spacing w:before="0" w:beforeAutospacing="0" w:after="20" w:afterAutospacing="0"/>
              <w:jc w:val="center"/>
              <w:rPr>
                <w:ins w:id="541" w:author="Mateus Berardo de Souza Terra" w:date="2016-02-08T20:04:00Z"/>
                <w:sz w:val="16"/>
                <w:szCs w:val="16"/>
                <w:rPrChange w:id="542" w:author="Mateus Berardo de Souza Terra" w:date="2016-02-08T22:05:00Z">
                  <w:rPr>
                    <w:ins w:id="543" w:author="Mateus Berardo de Souza Terra" w:date="2016-02-08T20:04:00Z"/>
                    <w:color w:val="303030"/>
                  </w:rPr>
                </w:rPrChange>
              </w:rPr>
              <w:pPrChange w:id="544" w:author="Mateus Berardo de Souza Terra" w:date="2016-02-08T22:05:00Z">
                <w:pPr>
                  <w:pStyle w:val="NormalWeb"/>
                  <w:spacing w:before="0" w:beforeAutospacing="0" w:after="160" w:afterAutospacing="0"/>
                  <w:jc w:val="center"/>
                </w:pPr>
              </w:pPrChange>
            </w:pPr>
            <w:ins w:id="545" w:author="Mateus Berardo de Souza Terra" w:date="2016-02-08T20:05:00Z">
              <w:r w:rsidRPr="0068627D">
                <w:rPr>
                  <w:b/>
                  <w:sz w:val="16"/>
                  <w:szCs w:val="16"/>
                  <w:rPrChange w:id="546" w:author="Mateus Berardo de Souza Terra" w:date="2016-02-08T22:05:00Z">
                    <w:rPr>
                      <w:b/>
                      <w:color w:val="303030"/>
                    </w:rPr>
                  </w:rPrChange>
                </w:rPr>
                <w:t>Caractere</w:t>
              </w:r>
            </w:ins>
          </w:p>
        </w:tc>
        <w:tc>
          <w:tcPr>
            <w:tcW w:w="1559" w:type="dxa"/>
            <w:tcPrChange w:id="547" w:author="Mateus Berardo de Souza Terra" w:date="2016-02-08T22:05:00Z">
              <w:tcPr>
                <w:tcW w:w="1559" w:type="dxa"/>
              </w:tcPr>
            </w:tcPrChange>
          </w:tcPr>
          <w:p w14:paraId="377E45C8" w14:textId="77777777" w:rsidR="006868CB" w:rsidRPr="0068627D" w:rsidRDefault="006868CB">
            <w:pPr>
              <w:pStyle w:val="NormalWeb"/>
              <w:spacing w:before="0" w:beforeAutospacing="0" w:after="20" w:afterAutospacing="0"/>
              <w:jc w:val="center"/>
              <w:rPr>
                <w:ins w:id="548" w:author="Mateus Berardo de Souza Terra" w:date="2016-02-08T20:04:00Z"/>
                <w:sz w:val="16"/>
                <w:szCs w:val="16"/>
                <w:rPrChange w:id="549" w:author="Mateus Berardo de Souza Terra" w:date="2016-02-08T22:05:00Z">
                  <w:rPr>
                    <w:ins w:id="550" w:author="Mateus Berardo de Souza Terra" w:date="2016-02-08T20:04:00Z"/>
                    <w:color w:val="303030"/>
                  </w:rPr>
                </w:rPrChange>
              </w:rPr>
              <w:pPrChange w:id="551" w:author="Mateus Berardo de Souza Terra" w:date="2016-02-08T22:05:00Z">
                <w:pPr>
                  <w:pStyle w:val="NormalWeb"/>
                  <w:spacing w:before="0" w:beforeAutospacing="0" w:after="160" w:afterAutospacing="0"/>
                  <w:jc w:val="center"/>
                </w:pPr>
              </w:pPrChange>
            </w:pPr>
            <w:ins w:id="552" w:author="Mateus Berardo de Souza Terra" w:date="2016-02-08T20:05:00Z">
              <w:r w:rsidRPr="0068627D">
                <w:rPr>
                  <w:b/>
                  <w:sz w:val="16"/>
                  <w:szCs w:val="16"/>
                  <w:rPrChange w:id="553" w:author="Mateus Berardo de Souza Terra" w:date="2016-02-08T22:05:00Z">
                    <w:rPr>
                      <w:b/>
                      <w:color w:val="303030"/>
                    </w:rPr>
                  </w:rPrChange>
                </w:rPr>
                <w:t>Código</w:t>
              </w:r>
            </w:ins>
          </w:p>
        </w:tc>
        <w:tc>
          <w:tcPr>
            <w:tcW w:w="1559" w:type="dxa"/>
            <w:tcPrChange w:id="554" w:author="Mateus Berardo de Souza Terra" w:date="2016-02-08T22:05:00Z">
              <w:tcPr>
                <w:tcW w:w="1559" w:type="dxa"/>
              </w:tcPr>
            </w:tcPrChange>
          </w:tcPr>
          <w:p w14:paraId="0247EAD8" w14:textId="77777777" w:rsidR="006868CB" w:rsidRPr="0068627D" w:rsidRDefault="006868CB">
            <w:pPr>
              <w:pStyle w:val="NormalWeb"/>
              <w:spacing w:before="0" w:beforeAutospacing="0" w:after="20" w:afterAutospacing="0"/>
              <w:jc w:val="center"/>
              <w:rPr>
                <w:ins w:id="555" w:author="Mateus Berardo de Souza Terra" w:date="2016-02-08T20:04:00Z"/>
                <w:sz w:val="16"/>
                <w:szCs w:val="16"/>
                <w:rPrChange w:id="556" w:author="Mateus Berardo de Souza Terra" w:date="2016-02-08T22:05:00Z">
                  <w:rPr>
                    <w:ins w:id="557" w:author="Mateus Berardo de Souza Terra" w:date="2016-02-08T20:04:00Z"/>
                    <w:color w:val="303030"/>
                  </w:rPr>
                </w:rPrChange>
              </w:rPr>
              <w:pPrChange w:id="558" w:author="Mateus Berardo de Souza Terra" w:date="2016-02-08T22:05:00Z">
                <w:pPr>
                  <w:pStyle w:val="NormalWeb"/>
                  <w:spacing w:before="0" w:beforeAutospacing="0" w:after="160" w:afterAutospacing="0"/>
                  <w:jc w:val="center"/>
                </w:pPr>
              </w:pPrChange>
            </w:pPr>
            <w:ins w:id="559" w:author="Mateus Berardo de Souza Terra" w:date="2016-02-08T20:05:00Z">
              <w:r w:rsidRPr="0068627D">
                <w:rPr>
                  <w:b/>
                  <w:sz w:val="16"/>
                  <w:szCs w:val="16"/>
                  <w:rPrChange w:id="560" w:author="Mateus Berardo de Souza Terra" w:date="2016-02-08T22:05:00Z">
                    <w:rPr>
                      <w:b/>
                      <w:color w:val="303030"/>
                    </w:rPr>
                  </w:rPrChange>
                </w:rPr>
                <w:t>Caractere</w:t>
              </w:r>
            </w:ins>
          </w:p>
        </w:tc>
      </w:tr>
      <w:tr w:rsidR="006868CB" w:rsidRPr="0068627D" w14:paraId="238D33C3" w14:textId="77777777" w:rsidTr="007031A8">
        <w:trPr>
          <w:trHeight w:val="20"/>
          <w:ins w:id="561" w:author="Mateus Berardo de Souza Terra" w:date="2016-02-08T20:04:00Z"/>
        </w:trPr>
        <w:tc>
          <w:tcPr>
            <w:tcW w:w="1558" w:type="dxa"/>
            <w:tcPrChange w:id="562" w:author="Mateus Berardo de Souza Terra" w:date="2016-02-08T22:05:00Z">
              <w:tcPr>
                <w:tcW w:w="1558" w:type="dxa"/>
              </w:tcPr>
            </w:tcPrChange>
          </w:tcPr>
          <w:p w14:paraId="20F077E1" w14:textId="77777777" w:rsidR="006868CB" w:rsidRPr="0068627D" w:rsidRDefault="006868CB">
            <w:pPr>
              <w:pStyle w:val="NormalWeb"/>
              <w:spacing w:before="0" w:beforeAutospacing="0" w:after="20" w:afterAutospacing="0"/>
              <w:jc w:val="center"/>
              <w:rPr>
                <w:ins w:id="563" w:author="Mateus Berardo de Souza Terra" w:date="2016-02-08T20:04:00Z"/>
                <w:sz w:val="16"/>
                <w:szCs w:val="16"/>
                <w:rPrChange w:id="564" w:author="Mateus Berardo de Souza Terra" w:date="2016-02-08T22:05:00Z">
                  <w:rPr>
                    <w:ins w:id="565" w:author="Mateus Berardo de Souza Terra" w:date="2016-02-08T20:04:00Z"/>
                    <w:color w:val="303030"/>
                  </w:rPr>
                </w:rPrChange>
              </w:rPr>
              <w:pPrChange w:id="566" w:author="Mateus Berardo de Souza Terra" w:date="2016-02-08T22:05:00Z">
                <w:pPr>
                  <w:pStyle w:val="NormalWeb"/>
                  <w:spacing w:before="0" w:beforeAutospacing="0" w:after="160" w:afterAutospacing="0"/>
                  <w:jc w:val="center"/>
                </w:pPr>
              </w:pPrChange>
            </w:pPr>
            <w:ins w:id="567" w:author="Mateus Berardo de Souza Terra" w:date="2016-02-08T20:05:00Z">
              <w:r w:rsidRPr="0068627D">
                <w:rPr>
                  <w:sz w:val="16"/>
                  <w:szCs w:val="16"/>
                  <w:rPrChange w:id="568" w:author="Mateus Berardo de Souza Terra" w:date="2016-02-08T22:05:00Z">
                    <w:rPr>
                      <w:color w:val="303030"/>
                    </w:rPr>
                  </w:rPrChange>
                </w:rPr>
                <w:t>32</w:t>
              </w:r>
            </w:ins>
          </w:p>
        </w:tc>
        <w:tc>
          <w:tcPr>
            <w:tcW w:w="1558" w:type="dxa"/>
            <w:tcPrChange w:id="569" w:author="Mateus Berardo de Souza Terra" w:date="2016-02-08T22:05:00Z">
              <w:tcPr>
                <w:tcW w:w="1558" w:type="dxa"/>
              </w:tcPr>
            </w:tcPrChange>
          </w:tcPr>
          <w:p w14:paraId="4433AFF4" w14:textId="77777777" w:rsidR="006868CB" w:rsidRPr="0068627D" w:rsidRDefault="006868CB">
            <w:pPr>
              <w:pStyle w:val="NormalWeb"/>
              <w:spacing w:before="0" w:beforeAutospacing="0" w:after="20" w:afterAutospacing="0"/>
              <w:jc w:val="center"/>
              <w:rPr>
                <w:ins w:id="570" w:author="Mateus Berardo de Souza Terra" w:date="2016-02-08T20:04:00Z"/>
                <w:sz w:val="16"/>
                <w:szCs w:val="16"/>
                <w:rPrChange w:id="571" w:author="Mateus Berardo de Souza Terra" w:date="2016-02-08T22:05:00Z">
                  <w:rPr>
                    <w:ins w:id="572" w:author="Mateus Berardo de Souza Terra" w:date="2016-02-08T20:04:00Z"/>
                    <w:color w:val="303030"/>
                  </w:rPr>
                </w:rPrChange>
              </w:rPr>
              <w:pPrChange w:id="573" w:author="Mateus Berardo de Souza Terra" w:date="2016-02-08T22:05:00Z">
                <w:pPr>
                  <w:pStyle w:val="NormalWeb"/>
                  <w:spacing w:before="0" w:beforeAutospacing="0" w:after="160" w:afterAutospacing="0"/>
                  <w:jc w:val="center"/>
                </w:pPr>
              </w:pPrChange>
            </w:pPr>
            <w:ins w:id="574" w:author="Mateus Berardo de Souza Terra" w:date="2016-02-08T22:10:00Z">
              <w:r w:rsidRPr="0068627D">
                <w:rPr>
                  <w:sz w:val="16"/>
                  <w:szCs w:val="16"/>
                </w:rPr>
                <w:t>ESPAÇO</w:t>
              </w:r>
            </w:ins>
          </w:p>
        </w:tc>
        <w:tc>
          <w:tcPr>
            <w:tcW w:w="1558" w:type="dxa"/>
            <w:tcPrChange w:id="575" w:author="Mateus Berardo de Souza Terra" w:date="2016-02-08T22:05:00Z">
              <w:tcPr>
                <w:tcW w:w="1558" w:type="dxa"/>
              </w:tcPr>
            </w:tcPrChange>
          </w:tcPr>
          <w:p w14:paraId="0DF20CD8" w14:textId="77777777" w:rsidR="006868CB" w:rsidRPr="0068627D" w:rsidRDefault="006868CB">
            <w:pPr>
              <w:pStyle w:val="NormalWeb"/>
              <w:spacing w:before="0" w:beforeAutospacing="0" w:after="20" w:afterAutospacing="0"/>
              <w:jc w:val="center"/>
              <w:rPr>
                <w:ins w:id="576" w:author="Mateus Berardo de Souza Terra" w:date="2016-02-08T20:04:00Z"/>
                <w:sz w:val="16"/>
                <w:szCs w:val="16"/>
                <w:rPrChange w:id="577" w:author="Mateus Berardo de Souza Terra" w:date="2016-02-08T22:05:00Z">
                  <w:rPr>
                    <w:ins w:id="578" w:author="Mateus Berardo de Souza Terra" w:date="2016-02-08T20:04:00Z"/>
                    <w:color w:val="303030"/>
                  </w:rPr>
                </w:rPrChange>
              </w:rPr>
              <w:pPrChange w:id="579" w:author="Mateus Berardo de Souza Terra" w:date="2016-02-08T22:05:00Z">
                <w:pPr>
                  <w:pStyle w:val="NormalWeb"/>
                  <w:spacing w:before="0" w:beforeAutospacing="0" w:after="160" w:afterAutospacing="0"/>
                  <w:jc w:val="center"/>
                </w:pPr>
              </w:pPrChange>
            </w:pPr>
            <w:ins w:id="580" w:author="Mateus Berardo de Souza Terra" w:date="2016-02-08T22:09:00Z">
              <w:r w:rsidRPr="0068627D">
                <w:rPr>
                  <w:sz w:val="16"/>
                  <w:szCs w:val="16"/>
                </w:rPr>
                <w:t>64</w:t>
              </w:r>
            </w:ins>
          </w:p>
        </w:tc>
        <w:tc>
          <w:tcPr>
            <w:tcW w:w="1558" w:type="dxa"/>
            <w:tcPrChange w:id="581" w:author="Mateus Berardo de Souza Terra" w:date="2016-02-08T22:05:00Z">
              <w:tcPr>
                <w:tcW w:w="1558" w:type="dxa"/>
              </w:tcPr>
            </w:tcPrChange>
          </w:tcPr>
          <w:p w14:paraId="19E36ED9" w14:textId="77777777" w:rsidR="006868CB" w:rsidRPr="0068627D" w:rsidRDefault="006868CB">
            <w:pPr>
              <w:pStyle w:val="NormalWeb"/>
              <w:spacing w:before="0" w:beforeAutospacing="0" w:after="20" w:afterAutospacing="0"/>
              <w:jc w:val="center"/>
              <w:rPr>
                <w:ins w:id="582" w:author="Mateus Berardo de Souza Terra" w:date="2016-02-08T20:04:00Z"/>
                <w:sz w:val="16"/>
                <w:szCs w:val="16"/>
                <w:rPrChange w:id="583" w:author="Mateus Berardo de Souza Terra" w:date="2016-02-08T22:05:00Z">
                  <w:rPr>
                    <w:ins w:id="584" w:author="Mateus Berardo de Souza Terra" w:date="2016-02-08T20:04:00Z"/>
                    <w:color w:val="303030"/>
                  </w:rPr>
                </w:rPrChange>
              </w:rPr>
              <w:pPrChange w:id="585" w:author="Mateus Berardo de Souza Terra" w:date="2016-02-08T22:05:00Z">
                <w:pPr>
                  <w:pStyle w:val="NormalWeb"/>
                  <w:spacing w:before="0" w:beforeAutospacing="0" w:after="160" w:afterAutospacing="0"/>
                  <w:jc w:val="center"/>
                </w:pPr>
              </w:pPrChange>
            </w:pPr>
            <w:ins w:id="586" w:author="Mateus Berardo de Souza Terra" w:date="2016-02-08T22:12:00Z">
              <w:r w:rsidRPr="0068627D">
                <w:rPr>
                  <w:sz w:val="16"/>
                  <w:szCs w:val="16"/>
                </w:rPr>
                <w:t>@</w:t>
              </w:r>
            </w:ins>
          </w:p>
        </w:tc>
        <w:tc>
          <w:tcPr>
            <w:tcW w:w="1559" w:type="dxa"/>
            <w:tcPrChange w:id="587" w:author="Mateus Berardo de Souza Terra" w:date="2016-02-08T22:05:00Z">
              <w:tcPr>
                <w:tcW w:w="1559" w:type="dxa"/>
              </w:tcPr>
            </w:tcPrChange>
          </w:tcPr>
          <w:p w14:paraId="45202D09" w14:textId="77777777" w:rsidR="006868CB" w:rsidRPr="0068627D" w:rsidRDefault="006868CB">
            <w:pPr>
              <w:pStyle w:val="NormalWeb"/>
              <w:spacing w:before="0" w:beforeAutospacing="0" w:after="20" w:afterAutospacing="0"/>
              <w:jc w:val="center"/>
              <w:rPr>
                <w:ins w:id="588" w:author="Mateus Berardo de Souza Terra" w:date="2016-02-08T20:04:00Z"/>
                <w:sz w:val="16"/>
                <w:szCs w:val="16"/>
                <w:rPrChange w:id="589" w:author="Mateus Berardo de Souza Terra" w:date="2016-02-08T22:05:00Z">
                  <w:rPr>
                    <w:ins w:id="590" w:author="Mateus Berardo de Souza Terra" w:date="2016-02-08T20:04:00Z"/>
                    <w:color w:val="303030"/>
                  </w:rPr>
                </w:rPrChange>
              </w:rPr>
              <w:pPrChange w:id="591" w:author="Mateus Berardo de Souza Terra" w:date="2016-02-08T22:05:00Z">
                <w:pPr>
                  <w:pStyle w:val="NormalWeb"/>
                  <w:spacing w:before="0" w:beforeAutospacing="0" w:after="160" w:afterAutospacing="0"/>
                  <w:jc w:val="center"/>
                </w:pPr>
              </w:pPrChange>
            </w:pPr>
            <w:ins w:id="592" w:author="Mateus Berardo de Souza Terra" w:date="2016-02-08T22:09:00Z">
              <w:r w:rsidRPr="0068627D">
                <w:rPr>
                  <w:sz w:val="16"/>
                  <w:szCs w:val="16"/>
                </w:rPr>
                <w:t>96</w:t>
              </w:r>
            </w:ins>
          </w:p>
        </w:tc>
        <w:tc>
          <w:tcPr>
            <w:tcW w:w="1559" w:type="dxa"/>
            <w:tcPrChange w:id="593" w:author="Mateus Berardo de Souza Terra" w:date="2016-02-08T22:05:00Z">
              <w:tcPr>
                <w:tcW w:w="1559" w:type="dxa"/>
              </w:tcPr>
            </w:tcPrChange>
          </w:tcPr>
          <w:p w14:paraId="7E6C8091" w14:textId="77777777" w:rsidR="006868CB" w:rsidRPr="0068627D" w:rsidRDefault="006868CB">
            <w:pPr>
              <w:pStyle w:val="NormalWeb"/>
              <w:spacing w:before="0" w:beforeAutospacing="0" w:after="20" w:afterAutospacing="0"/>
              <w:jc w:val="center"/>
              <w:rPr>
                <w:ins w:id="594" w:author="Mateus Berardo de Souza Terra" w:date="2016-02-08T20:04:00Z"/>
                <w:sz w:val="16"/>
                <w:szCs w:val="16"/>
                <w:rPrChange w:id="595" w:author="Mateus Berardo de Souza Terra" w:date="2016-02-08T22:05:00Z">
                  <w:rPr>
                    <w:ins w:id="596" w:author="Mateus Berardo de Souza Terra" w:date="2016-02-08T20:04:00Z"/>
                    <w:color w:val="303030"/>
                  </w:rPr>
                </w:rPrChange>
              </w:rPr>
              <w:pPrChange w:id="597" w:author="Mateus Berardo de Souza Terra" w:date="2016-02-08T22:05:00Z">
                <w:pPr>
                  <w:pStyle w:val="NormalWeb"/>
                  <w:spacing w:before="0" w:beforeAutospacing="0" w:after="160" w:afterAutospacing="0"/>
                  <w:jc w:val="center"/>
                </w:pPr>
              </w:pPrChange>
            </w:pPr>
            <w:ins w:id="598" w:author="Mateus Berardo de Souza Terra" w:date="2016-02-08T22:12:00Z">
              <w:r w:rsidRPr="0068627D">
                <w:rPr>
                  <w:sz w:val="16"/>
                  <w:szCs w:val="16"/>
                </w:rPr>
                <w:t>`</w:t>
              </w:r>
            </w:ins>
          </w:p>
        </w:tc>
      </w:tr>
      <w:tr w:rsidR="006868CB" w:rsidRPr="0068627D" w14:paraId="08EE441D" w14:textId="77777777" w:rsidTr="007031A8">
        <w:trPr>
          <w:trHeight w:val="20"/>
          <w:ins w:id="599" w:author="Mateus Berardo de Souza Terra" w:date="2016-02-08T20:04:00Z"/>
        </w:trPr>
        <w:tc>
          <w:tcPr>
            <w:tcW w:w="1558" w:type="dxa"/>
            <w:tcPrChange w:id="600" w:author="Mateus Berardo de Souza Terra" w:date="2016-02-08T22:05:00Z">
              <w:tcPr>
                <w:tcW w:w="1558" w:type="dxa"/>
              </w:tcPr>
            </w:tcPrChange>
          </w:tcPr>
          <w:p w14:paraId="7B0787B1" w14:textId="77777777" w:rsidR="006868CB" w:rsidRPr="0068627D" w:rsidRDefault="006868CB">
            <w:pPr>
              <w:pStyle w:val="NormalWeb"/>
              <w:spacing w:before="0" w:beforeAutospacing="0" w:after="20" w:afterAutospacing="0"/>
              <w:jc w:val="center"/>
              <w:rPr>
                <w:ins w:id="601" w:author="Mateus Berardo de Souza Terra" w:date="2016-02-08T20:04:00Z"/>
                <w:sz w:val="16"/>
                <w:szCs w:val="16"/>
                <w:rPrChange w:id="602" w:author="Mateus Berardo de Souza Terra" w:date="2016-02-08T22:05:00Z">
                  <w:rPr>
                    <w:ins w:id="603" w:author="Mateus Berardo de Souza Terra" w:date="2016-02-08T20:04:00Z"/>
                    <w:color w:val="303030"/>
                  </w:rPr>
                </w:rPrChange>
              </w:rPr>
              <w:pPrChange w:id="604" w:author="Mateus Berardo de Souza Terra" w:date="2016-02-08T22:05:00Z">
                <w:pPr>
                  <w:pStyle w:val="NormalWeb"/>
                  <w:spacing w:before="0" w:beforeAutospacing="0" w:after="160" w:afterAutospacing="0"/>
                  <w:jc w:val="center"/>
                </w:pPr>
              </w:pPrChange>
            </w:pPr>
            <w:ins w:id="605" w:author="Mateus Berardo de Souza Terra" w:date="2016-02-08T20:05:00Z">
              <w:r w:rsidRPr="0068627D">
                <w:rPr>
                  <w:sz w:val="16"/>
                  <w:szCs w:val="16"/>
                  <w:rPrChange w:id="606" w:author="Mateus Berardo de Souza Terra" w:date="2016-02-08T22:05:00Z">
                    <w:rPr>
                      <w:color w:val="303030"/>
                    </w:rPr>
                  </w:rPrChange>
                </w:rPr>
                <w:t>33</w:t>
              </w:r>
            </w:ins>
          </w:p>
        </w:tc>
        <w:tc>
          <w:tcPr>
            <w:tcW w:w="1558" w:type="dxa"/>
            <w:tcPrChange w:id="607" w:author="Mateus Berardo de Souza Terra" w:date="2016-02-08T22:05:00Z">
              <w:tcPr>
                <w:tcW w:w="1558" w:type="dxa"/>
              </w:tcPr>
            </w:tcPrChange>
          </w:tcPr>
          <w:p w14:paraId="6AED98EB" w14:textId="77777777" w:rsidR="006868CB" w:rsidRPr="0068627D" w:rsidRDefault="006868CB">
            <w:pPr>
              <w:pStyle w:val="NormalWeb"/>
              <w:spacing w:before="0" w:beforeAutospacing="0" w:after="20" w:afterAutospacing="0"/>
              <w:jc w:val="center"/>
              <w:rPr>
                <w:ins w:id="608" w:author="Mateus Berardo de Souza Terra" w:date="2016-02-08T20:04:00Z"/>
                <w:sz w:val="16"/>
                <w:szCs w:val="16"/>
                <w:rPrChange w:id="609" w:author="Mateus Berardo de Souza Terra" w:date="2016-02-08T22:05:00Z">
                  <w:rPr>
                    <w:ins w:id="610" w:author="Mateus Berardo de Souza Terra" w:date="2016-02-08T20:04:00Z"/>
                    <w:color w:val="303030"/>
                  </w:rPr>
                </w:rPrChange>
              </w:rPr>
              <w:pPrChange w:id="611" w:author="Mateus Berardo de Souza Terra" w:date="2016-02-08T22:05:00Z">
                <w:pPr>
                  <w:pStyle w:val="NormalWeb"/>
                  <w:spacing w:before="0" w:beforeAutospacing="0" w:after="160" w:afterAutospacing="0"/>
                  <w:jc w:val="center"/>
                </w:pPr>
              </w:pPrChange>
            </w:pPr>
            <w:ins w:id="612" w:author="Mateus Berardo de Souza Terra" w:date="2016-02-08T22:13:00Z">
              <w:r w:rsidRPr="0068627D">
                <w:rPr>
                  <w:sz w:val="16"/>
                  <w:szCs w:val="16"/>
                </w:rPr>
                <w:t>!</w:t>
              </w:r>
            </w:ins>
          </w:p>
        </w:tc>
        <w:tc>
          <w:tcPr>
            <w:tcW w:w="1558" w:type="dxa"/>
            <w:tcPrChange w:id="613" w:author="Mateus Berardo de Souza Terra" w:date="2016-02-08T22:05:00Z">
              <w:tcPr>
                <w:tcW w:w="1558" w:type="dxa"/>
              </w:tcPr>
            </w:tcPrChange>
          </w:tcPr>
          <w:p w14:paraId="381066E2" w14:textId="77777777" w:rsidR="006868CB" w:rsidRPr="0068627D" w:rsidRDefault="006868CB">
            <w:pPr>
              <w:pStyle w:val="NormalWeb"/>
              <w:spacing w:before="0" w:beforeAutospacing="0" w:after="20" w:afterAutospacing="0"/>
              <w:jc w:val="center"/>
              <w:rPr>
                <w:ins w:id="614" w:author="Mateus Berardo de Souza Terra" w:date="2016-02-08T20:04:00Z"/>
                <w:sz w:val="16"/>
                <w:szCs w:val="16"/>
                <w:rPrChange w:id="615" w:author="Mateus Berardo de Souza Terra" w:date="2016-02-08T22:05:00Z">
                  <w:rPr>
                    <w:ins w:id="616" w:author="Mateus Berardo de Souza Terra" w:date="2016-02-08T20:04:00Z"/>
                    <w:color w:val="303030"/>
                  </w:rPr>
                </w:rPrChange>
              </w:rPr>
              <w:pPrChange w:id="617" w:author="Mateus Berardo de Souza Terra" w:date="2016-02-08T22:05:00Z">
                <w:pPr>
                  <w:pStyle w:val="NormalWeb"/>
                  <w:spacing w:before="0" w:beforeAutospacing="0" w:after="160" w:afterAutospacing="0"/>
                  <w:jc w:val="center"/>
                </w:pPr>
              </w:pPrChange>
            </w:pPr>
            <w:ins w:id="618" w:author="Mateus Berardo de Souza Terra" w:date="2016-02-08T22:09:00Z">
              <w:r w:rsidRPr="0068627D">
                <w:rPr>
                  <w:sz w:val="16"/>
                  <w:szCs w:val="16"/>
                </w:rPr>
                <w:t>65</w:t>
              </w:r>
            </w:ins>
          </w:p>
        </w:tc>
        <w:tc>
          <w:tcPr>
            <w:tcW w:w="1558" w:type="dxa"/>
            <w:tcPrChange w:id="619" w:author="Mateus Berardo de Souza Terra" w:date="2016-02-08T22:05:00Z">
              <w:tcPr>
                <w:tcW w:w="1558" w:type="dxa"/>
              </w:tcPr>
            </w:tcPrChange>
          </w:tcPr>
          <w:p w14:paraId="6847BB26" w14:textId="77777777" w:rsidR="006868CB" w:rsidRPr="0068627D" w:rsidRDefault="006868CB">
            <w:pPr>
              <w:pStyle w:val="NormalWeb"/>
              <w:spacing w:before="0" w:beforeAutospacing="0" w:after="20" w:afterAutospacing="0"/>
              <w:jc w:val="center"/>
              <w:rPr>
                <w:ins w:id="620" w:author="Mateus Berardo de Souza Terra" w:date="2016-02-08T20:04:00Z"/>
                <w:sz w:val="16"/>
                <w:szCs w:val="16"/>
                <w:rPrChange w:id="621" w:author="Mateus Berardo de Souza Terra" w:date="2016-02-08T22:05:00Z">
                  <w:rPr>
                    <w:ins w:id="622" w:author="Mateus Berardo de Souza Terra" w:date="2016-02-08T20:04:00Z"/>
                    <w:color w:val="303030"/>
                  </w:rPr>
                </w:rPrChange>
              </w:rPr>
              <w:pPrChange w:id="623" w:author="Mateus Berardo de Souza Terra" w:date="2016-02-08T22:05:00Z">
                <w:pPr>
                  <w:pStyle w:val="NormalWeb"/>
                  <w:spacing w:before="0" w:beforeAutospacing="0" w:after="160" w:afterAutospacing="0"/>
                  <w:jc w:val="center"/>
                </w:pPr>
              </w:pPrChange>
            </w:pPr>
            <w:ins w:id="624" w:author="Mateus Berardo de Souza Terra" w:date="2016-02-08T22:10:00Z">
              <w:r w:rsidRPr="0068627D">
                <w:rPr>
                  <w:sz w:val="16"/>
                  <w:szCs w:val="16"/>
                </w:rPr>
                <w:t>A</w:t>
              </w:r>
            </w:ins>
          </w:p>
        </w:tc>
        <w:tc>
          <w:tcPr>
            <w:tcW w:w="1559" w:type="dxa"/>
            <w:tcPrChange w:id="625" w:author="Mateus Berardo de Souza Terra" w:date="2016-02-08T22:05:00Z">
              <w:tcPr>
                <w:tcW w:w="1559" w:type="dxa"/>
              </w:tcPr>
            </w:tcPrChange>
          </w:tcPr>
          <w:p w14:paraId="22E392D9" w14:textId="77777777" w:rsidR="006868CB" w:rsidRPr="0068627D" w:rsidRDefault="006868CB">
            <w:pPr>
              <w:pStyle w:val="NormalWeb"/>
              <w:spacing w:before="0" w:beforeAutospacing="0" w:after="20" w:afterAutospacing="0"/>
              <w:jc w:val="center"/>
              <w:rPr>
                <w:ins w:id="626" w:author="Mateus Berardo de Souza Terra" w:date="2016-02-08T20:04:00Z"/>
                <w:sz w:val="16"/>
                <w:szCs w:val="16"/>
                <w:rPrChange w:id="627" w:author="Mateus Berardo de Souza Terra" w:date="2016-02-08T22:05:00Z">
                  <w:rPr>
                    <w:ins w:id="628" w:author="Mateus Berardo de Souza Terra" w:date="2016-02-08T20:04:00Z"/>
                    <w:color w:val="303030"/>
                  </w:rPr>
                </w:rPrChange>
              </w:rPr>
              <w:pPrChange w:id="629" w:author="Mateus Berardo de Souza Terra" w:date="2016-02-08T22:05:00Z">
                <w:pPr>
                  <w:pStyle w:val="NormalWeb"/>
                  <w:spacing w:before="0" w:beforeAutospacing="0" w:after="160" w:afterAutospacing="0"/>
                  <w:jc w:val="center"/>
                </w:pPr>
              </w:pPrChange>
            </w:pPr>
            <w:ins w:id="630" w:author="Mateus Berardo de Souza Terra" w:date="2016-02-08T22:09:00Z">
              <w:r w:rsidRPr="0068627D">
                <w:rPr>
                  <w:sz w:val="16"/>
                  <w:szCs w:val="16"/>
                </w:rPr>
                <w:t>97</w:t>
              </w:r>
            </w:ins>
          </w:p>
        </w:tc>
        <w:tc>
          <w:tcPr>
            <w:tcW w:w="1559" w:type="dxa"/>
            <w:tcPrChange w:id="631" w:author="Mateus Berardo de Souza Terra" w:date="2016-02-08T22:05:00Z">
              <w:tcPr>
                <w:tcW w:w="1559" w:type="dxa"/>
              </w:tcPr>
            </w:tcPrChange>
          </w:tcPr>
          <w:p w14:paraId="0F8553D8" w14:textId="77777777" w:rsidR="006868CB" w:rsidRPr="0068627D" w:rsidRDefault="006868CB">
            <w:pPr>
              <w:pStyle w:val="NormalWeb"/>
              <w:spacing w:before="0" w:beforeAutospacing="0" w:after="20" w:afterAutospacing="0"/>
              <w:jc w:val="center"/>
              <w:rPr>
                <w:ins w:id="632" w:author="Mateus Berardo de Souza Terra" w:date="2016-02-08T20:04:00Z"/>
                <w:sz w:val="16"/>
                <w:szCs w:val="16"/>
                <w:rPrChange w:id="633" w:author="Mateus Berardo de Souza Terra" w:date="2016-02-08T22:05:00Z">
                  <w:rPr>
                    <w:ins w:id="634" w:author="Mateus Berardo de Souza Terra" w:date="2016-02-08T20:04:00Z"/>
                    <w:color w:val="303030"/>
                  </w:rPr>
                </w:rPrChange>
              </w:rPr>
              <w:pPrChange w:id="635" w:author="Mateus Berardo de Souza Terra" w:date="2016-02-08T22:05:00Z">
                <w:pPr>
                  <w:pStyle w:val="NormalWeb"/>
                  <w:spacing w:before="0" w:beforeAutospacing="0" w:after="160" w:afterAutospacing="0"/>
                  <w:jc w:val="center"/>
                </w:pPr>
              </w:pPrChange>
            </w:pPr>
            <w:proofErr w:type="gramStart"/>
            <w:ins w:id="636" w:author="Mateus Berardo de Souza Terra" w:date="2016-02-08T22:10:00Z">
              <w:r w:rsidRPr="0068627D">
                <w:rPr>
                  <w:sz w:val="16"/>
                  <w:szCs w:val="16"/>
                </w:rPr>
                <w:t>a</w:t>
              </w:r>
            </w:ins>
            <w:proofErr w:type="gramEnd"/>
          </w:p>
        </w:tc>
      </w:tr>
      <w:tr w:rsidR="006868CB" w:rsidRPr="0068627D" w14:paraId="042D2CCE" w14:textId="77777777" w:rsidTr="007031A8">
        <w:trPr>
          <w:trHeight w:val="20"/>
          <w:ins w:id="637" w:author="Mateus Berardo de Souza Terra" w:date="2016-02-08T20:04:00Z"/>
        </w:trPr>
        <w:tc>
          <w:tcPr>
            <w:tcW w:w="1558" w:type="dxa"/>
            <w:tcPrChange w:id="638" w:author="Mateus Berardo de Souza Terra" w:date="2016-02-08T22:05:00Z">
              <w:tcPr>
                <w:tcW w:w="1558" w:type="dxa"/>
              </w:tcPr>
            </w:tcPrChange>
          </w:tcPr>
          <w:p w14:paraId="37B7BA51" w14:textId="77777777" w:rsidR="006868CB" w:rsidRPr="0068627D" w:rsidRDefault="006868CB">
            <w:pPr>
              <w:pStyle w:val="NormalWeb"/>
              <w:spacing w:before="0" w:beforeAutospacing="0" w:after="20" w:afterAutospacing="0"/>
              <w:jc w:val="center"/>
              <w:rPr>
                <w:ins w:id="639" w:author="Mateus Berardo de Souza Terra" w:date="2016-02-08T20:04:00Z"/>
                <w:sz w:val="16"/>
                <w:szCs w:val="16"/>
                <w:rPrChange w:id="640" w:author="Mateus Berardo de Souza Terra" w:date="2016-02-08T22:05:00Z">
                  <w:rPr>
                    <w:ins w:id="641" w:author="Mateus Berardo de Souza Terra" w:date="2016-02-08T20:04:00Z"/>
                    <w:color w:val="303030"/>
                  </w:rPr>
                </w:rPrChange>
              </w:rPr>
              <w:pPrChange w:id="642" w:author="Mateus Berardo de Souza Terra" w:date="2016-02-08T22:05:00Z">
                <w:pPr>
                  <w:pStyle w:val="NormalWeb"/>
                  <w:spacing w:before="0" w:beforeAutospacing="0" w:after="160" w:afterAutospacing="0"/>
                  <w:jc w:val="center"/>
                </w:pPr>
              </w:pPrChange>
            </w:pPr>
            <w:ins w:id="643" w:author="Mateus Berardo de Souza Terra" w:date="2016-02-08T20:05:00Z">
              <w:r w:rsidRPr="0068627D">
                <w:rPr>
                  <w:sz w:val="16"/>
                  <w:szCs w:val="16"/>
                  <w:rPrChange w:id="644" w:author="Mateus Berardo de Souza Terra" w:date="2016-02-08T22:05:00Z">
                    <w:rPr>
                      <w:color w:val="303030"/>
                    </w:rPr>
                  </w:rPrChange>
                </w:rPr>
                <w:t>34</w:t>
              </w:r>
            </w:ins>
          </w:p>
        </w:tc>
        <w:tc>
          <w:tcPr>
            <w:tcW w:w="1558" w:type="dxa"/>
            <w:tcPrChange w:id="645" w:author="Mateus Berardo de Souza Terra" w:date="2016-02-08T22:05:00Z">
              <w:tcPr>
                <w:tcW w:w="1558" w:type="dxa"/>
              </w:tcPr>
            </w:tcPrChange>
          </w:tcPr>
          <w:p w14:paraId="1E738E98" w14:textId="77777777" w:rsidR="006868CB" w:rsidRPr="0068627D" w:rsidRDefault="006868CB">
            <w:pPr>
              <w:pStyle w:val="NormalWeb"/>
              <w:spacing w:before="0" w:beforeAutospacing="0" w:after="20" w:afterAutospacing="0"/>
              <w:jc w:val="center"/>
              <w:rPr>
                <w:ins w:id="646" w:author="Mateus Berardo de Souza Terra" w:date="2016-02-08T20:04:00Z"/>
                <w:sz w:val="16"/>
                <w:szCs w:val="16"/>
                <w:rPrChange w:id="647" w:author="Mateus Berardo de Souza Terra" w:date="2016-02-08T22:05:00Z">
                  <w:rPr>
                    <w:ins w:id="648" w:author="Mateus Berardo de Souza Terra" w:date="2016-02-08T20:04:00Z"/>
                    <w:color w:val="303030"/>
                  </w:rPr>
                </w:rPrChange>
              </w:rPr>
              <w:pPrChange w:id="649" w:author="Mateus Berardo de Souza Terra" w:date="2016-02-08T22:05:00Z">
                <w:pPr>
                  <w:pStyle w:val="NormalWeb"/>
                  <w:spacing w:before="0" w:beforeAutospacing="0" w:after="160" w:afterAutospacing="0"/>
                  <w:jc w:val="center"/>
                </w:pPr>
              </w:pPrChange>
            </w:pPr>
            <w:ins w:id="650" w:author="Mateus Berardo de Souza Terra" w:date="2016-02-08T22:13:00Z">
              <w:r w:rsidRPr="0068627D">
                <w:rPr>
                  <w:sz w:val="16"/>
                  <w:szCs w:val="16"/>
                </w:rPr>
                <w:t>“</w:t>
              </w:r>
            </w:ins>
          </w:p>
        </w:tc>
        <w:tc>
          <w:tcPr>
            <w:tcW w:w="1558" w:type="dxa"/>
            <w:tcPrChange w:id="651" w:author="Mateus Berardo de Souza Terra" w:date="2016-02-08T22:05:00Z">
              <w:tcPr>
                <w:tcW w:w="1558" w:type="dxa"/>
              </w:tcPr>
            </w:tcPrChange>
          </w:tcPr>
          <w:p w14:paraId="5232168A" w14:textId="77777777" w:rsidR="006868CB" w:rsidRPr="0068627D" w:rsidRDefault="006868CB">
            <w:pPr>
              <w:pStyle w:val="NormalWeb"/>
              <w:spacing w:before="0" w:beforeAutospacing="0" w:after="20" w:afterAutospacing="0"/>
              <w:jc w:val="center"/>
              <w:rPr>
                <w:ins w:id="652" w:author="Mateus Berardo de Souza Terra" w:date="2016-02-08T20:04:00Z"/>
                <w:sz w:val="16"/>
                <w:szCs w:val="16"/>
                <w:rPrChange w:id="653" w:author="Mateus Berardo de Souza Terra" w:date="2016-02-08T22:05:00Z">
                  <w:rPr>
                    <w:ins w:id="654" w:author="Mateus Berardo de Souza Terra" w:date="2016-02-08T20:04:00Z"/>
                    <w:color w:val="303030"/>
                  </w:rPr>
                </w:rPrChange>
              </w:rPr>
              <w:pPrChange w:id="655" w:author="Mateus Berardo de Souza Terra" w:date="2016-02-08T22:05:00Z">
                <w:pPr>
                  <w:pStyle w:val="NormalWeb"/>
                  <w:spacing w:before="0" w:beforeAutospacing="0" w:after="160" w:afterAutospacing="0"/>
                  <w:jc w:val="center"/>
                </w:pPr>
              </w:pPrChange>
            </w:pPr>
            <w:ins w:id="656" w:author="Mateus Berardo de Souza Terra" w:date="2016-02-08T22:09:00Z">
              <w:r w:rsidRPr="0068627D">
                <w:rPr>
                  <w:sz w:val="16"/>
                  <w:szCs w:val="16"/>
                </w:rPr>
                <w:t>66</w:t>
              </w:r>
            </w:ins>
          </w:p>
        </w:tc>
        <w:tc>
          <w:tcPr>
            <w:tcW w:w="1558" w:type="dxa"/>
            <w:tcPrChange w:id="657" w:author="Mateus Berardo de Souza Terra" w:date="2016-02-08T22:05:00Z">
              <w:tcPr>
                <w:tcW w:w="1558" w:type="dxa"/>
              </w:tcPr>
            </w:tcPrChange>
          </w:tcPr>
          <w:p w14:paraId="6697843F" w14:textId="77777777" w:rsidR="006868CB" w:rsidRPr="0068627D" w:rsidRDefault="006868CB">
            <w:pPr>
              <w:pStyle w:val="NormalWeb"/>
              <w:spacing w:before="0" w:beforeAutospacing="0" w:after="20" w:afterAutospacing="0"/>
              <w:jc w:val="center"/>
              <w:rPr>
                <w:ins w:id="658" w:author="Mateus Berardo de Souza Terra" w:date="2016-02-08T20:04:00Z"/>
                <w:sz w:val="16"/>
                <w:szCs w:val="16"/>
                <w:rPrChange w:id="659" w:author="Mateus Berardo de Souza Terra" w:date="2016-02-08T22:05:00Z">
                  <w:rPr>
                    <w:ins w:id="660" w:author="Mateus Berardo de Souza Terra" w:date="2016-02-08T20:04:00Z"/>
                    <w:color w:val="303030"/>
                  </w:rPr>
                </w:rPrChange>
              </w:rPr>
              <w:pPrChange w:id="661" w:author="Mateus Berardo de Souza Terra" w:date="2016-02-08T22:05:00Z">
                <w:pPr>
                  <w:pStyle w:val="NormalWeb"/>
                  <w:spacing w:before="0" w:beforeAutospacing="0" w:after="160" w:afterAutospacing="0"/>
                  <w:jc w:val="center"/>
                </w:pPr>
              </w:pPrChange>
            </w:pPr>
            <w:ins w:id="662" w:author="Mateus Berardo de Souza Terra" w:date="2016-02-08T22:10:00Z">
              <w:r w:rsidRPr="0068627D">
                <w:rPr>
                  <w:sz w:val="16"/>
                  <w:szCs w:val="16"/>
                </w:rPr>
                <w:t>B</w:t>
              </w:r>
            </w:ins>
          </w:p>
        </w:tc>
        <w:tc>
          <w:tcPr>
            <w:tcW w:w="1559" w:type="dxa"/>
            <w:tcPrChange w:id="663" w:author="Mateus Berardo de Souza Terra" w:date="2016-02-08T22:05:00Z">
              <w:tcPr>
                <w:tcW w:w="1559" w:type="dxa"/>
              </w:tcPr>
            </w:tcPrChange>
          </w:tcPr>
          <w:p w14:paraId="5DB9561A" w14:textId="77777777" w:rsidR="006868CB" w:rsidRPr="0068627D" w:rsidRDefault="006868CB">
            <w:pPr>
              <w:pStyle w:val="NormalWeb"/>
              <w:spacing w:before="0" w:beforeAutospacing="0" w:after="20" w:afterAutospacing="0"/>
              <w:jc w:val="center"/>
              <w:rPr>
                <w:ins w:id="664" w:author="Mateus Berardo de Souza Terra" w:date="2016-02-08T20:04:00Z"/>
                <w:sz w:val="16"/>
                <w:szCs w:val="16"/>
                <w:rPrChange w:id="665" w:author="Mateus Berardo de Souza Terra" w:date="2016-02-08T22:05:00Z">
                  <w:rPr>
                    <w:ins w:id="666" w:author="Mateus Berardo de Souza Terra" w:date="2016-02-08T20:04:00Z"/>
                    <w:color w:val="303030"/>
                  </w:rPr>
                </w:rPrChange>
              </w:rPr>
              <w:pPrChange w:id="667" w:author="Mateus Berardo de Souza Terra" w:date="2016-02-08T22:05:00Z">
                <w:pPr>
                  <w:pStyle w:val="NormalWeb"/>
                  <w:spacing w:before="0" w:beforeAutospacing="0" w:after="160" w:afterAutospacing="0"/>
                  <w:jc w:val="center"/>
                </w:pPr>
              </w:pPrChange>
            </w:pPr>
            <w:ins w:id="668" w:author="Mateus Berardo de Souza Terra" w:date="2016-02-08T22:09:00Z">
              <w:r w:rsidRPr="0068627D">
                <w:rPr>
                  <w:sz w:val="16"/>
                  <w:szCs w:val="16"/>
                </w:rPr>
                <w:t>98</w:t>
              </w:r>
            </w:ins>
          </w:p>
        </w:tc>
        <w:tc>
          <w:tcPr>
            <w:tcW w:w="1559" w:type="dxa"/>
            <w:tcPrChange w:id="669" w:author="Mateus Berardo de Souza Terra" w:date="2016-02-08T22:05:00Z">
              <w:tcPr>
                <w:tcW w:w="1559" w:type="dxa"/>
              </w:tcPr>
            </w:tcPrChange>
          </w:tcPr>
          <w:p w14:paraId="2A290EE5" w14:textId="77777777" w:rsidR="006868CB" w:rsidRPr="0068627D" w:rsidRDefault="006868CB">
            <w:pPr>
              <w:pStyle w:val="NormalWeb"/>
              <w:spacing w:before="0" w:beforeAutospacing="0" w:after="20" w:afterAutospacing="0"/>
              <w:jc w:val="center"/>
              <w:rPr>
                <w:ins w:id="670" w:author="Mateus Berardo de Souza Terra" w:date="2016-02-08T20:04:00Z"/>
                <w:sz w:val="16"/>
                <w:szCs w:val="16"/>
                <w:rPrChange w:id="671" w:author="Mateus Berardo de Souza Terra" w:date="2016-02-08T22:05:00Z">
                  <w:rPr>
                    <w:ins w:id="672" w:author="Mateus Berardo de Souza Terra" w:date="2016-02-08T20:04:00Z"/>
                    <w:color w:val="303030"/>
                  </w:rPr>
                </w:rPrChange>
              </w:rPr>
              <w:pPrChange w:id="673" w:author="Mateus Berardo de Souza Terra" w:date="2016-02-08T22:05:00Z">
                <w:pPr>
                  <w:pStyle w:val="NormalWeb"/>
                  <w:spacing w:before="0" w:beforeAutospacing="0" w:after="160" w:afterAutospacing="0"/>
                  <w:jc w:val="center"/>
                </w:pPr>
              </w:pPrChange>
            </w:pPr>
            <w:proofErr w:type="gramStart"/>
            <w:ins w:id="674" w:author="Mateus Berardo de Souza Terra" w:date="2016-02-08T22:10:00Z">
              <w:r w:rsidRPr="0068627D">
                <w:rPr>
                  <w:sz w:val="16"/>
                  <w:szCs w:val="16"/>
                </w:rPr>
                <w:t>b</w:t>
              </w:r>
            </w:ins>
            <w:proofErr w:type="gramEnd"/>
          </w:p>
        </w:tc>
      </w:tr>
      <w:tr w:rsidR="006868CB" w:rsidRPr="0068627D" w14:paraId="4A2F99D3" w14:textId="77777777" w:rsidTr="007031A8">
        <w:trPr>
          <w:trHeight w:val="20"/>
          <w:ins w:id="675" w:author="Mateus Berardo de Souza Terra" w:date="2016-02-08T20:04:00Z"/>
        </w:trPr>
        <w:tc>
          <w:tcPr>
            <w:tcW w:w="1558" w:type="dxa"/>
            <w:tcPrChange w:id="676" w:author="Mateus Berardo de Souza Terra" w:date="2016-02-08T22:05:00Z">
              <w:tcPr>
                <w:tcW w:w="1558" w:type="dxa"/>
              </w:tcPr>
            </w:tcPrChange>
          </w:tcPr>
          <w:p w14:paraId="541C847F" w14:textId="20C37F8E" w:rsidR="006868CB" w:rsidRPr="0068627D" w:rsidRDefault="006868CB">
            <w:pPr>
              <w:pStyle w:val="NormalWeb"/>
              <w:spacing w:before="0" w:beforeAutospacing="0" w:after="20" w:afterAutospacing="0"/>
              <w:jc w:val="center"/>
              <w:rPr>
                <w:ins w:id="677" w:author="Mateus Berardo de Souza Terra" w:date="2016-02-08T20:04:00Z"/>
                <w:sz w:val="16"/>
                <w:szCs w:val="16"/>
                <w:rPrChange w:id="678" w:author="Mateus Berardo de Souza Terra" w:date="2016-02-08T22:05:00Z">
                  <w:rPr>
                    <w:ins w:id="679" w:author="Mateus Berardo de Souza Terra" w:date="2016-02-08T20:04:00Z"/>
                    <w:color w:val="303030"/>
                  </w:rPr>
                </w:rPrChange>
              </w:rPr>
              <w:pPrChange w:id="680" w:author="Mateus Berardo de Souza Terra" w:date="2016-02-08T22:05:00Z">
                <w:pPr>
                  <w:pStyle w:val="NormalWeb"/>
                  <w:spacing w:before="0" w:beforeAutospacing="0" w:after="160" w:afterAutospacing="0"/>
                  <w:jc w:val="center"/>
                </w:pPr>
              </w:pPrChange>
            </w:pPr>
            <w:ins w:id="681" w:author="Mateus Berardo de Souza Terra" w:date="2016-02-08T20:05:00Z">
              <w:r w:rsidRPr="0068627D">
                <w:rPr>
                  <w:sz w:val="16"/>
                  <w:szCs w:val="16"/>
                  <w:rPrChange w:id="682" w:author="Mateus Berardo de Souza Terra" w:date="2016-02-08T22:05:00Z">
                    <w:rPr>
                      <w:color w:val="303030"/>
                    </w:rPr>
                  </w:rPrChange>
                </w:rPr>
                <w:t>35</w:t>
              </w:r>
            </w:ins>
          </w:p>
        </w:tc>
        <w:tc>
          <w:tcPr>
            <w:tcW w:w="1558" w:type="dxa"/>
            <w:tcPrChange w:id="683" w:author="Mateus Berardo de Souza Terra" w:date="2016-02-08T22:05:00Z">
              <w:tcPr>
                <w:tcW w:w="1558" w:type="dxa"/>
              </w:tcPr>
            </w:tcPrChange>
          </w:tcPr>
          <w:p w14:paraId="6513D5AD" w14:textId="77777777" w:rsidR="006868CB" w:rsidRPr="0068627D" w:rsidRDefault="006868CB">
            <w:pPr>
              <w:pStyle w:val="NormalWeb"/>
              <w:spacing w:before="0" w:beforeAutospacing="0" w:after="20" w:afterAutospacing="0"/>
              <w:jc w:val="center"/>
              <w:rPr>
                <w:ins w:id="684" w:author="Mateus Berardo de Souza Terra" w:date="2016-02-08T20:04:00Z"/>
                <w:sz w:val="16"/>
                <w:szCs w:val="16"/>
                <w:rPrChange w:id="685" w:author="Mateus Berardo de Souza Terra" w:date="2016-02-08T22:05:00Z">
                  <w:rPr>
                    <w:ins w:id="686" w:author="Mateus Berardo de Souza Terra" w:date="2016-02-08T20:04:00Z"/>
                    <w:color w:val="303030"/>
                  </w:rPr>
                </w:rPrChange>
              </w:rPr>
              <w:pPrChange w:id="687" w:author="Mateus Berardo de Souza Terra" w:date="2016-02-08T22:05:00Z">
                <w:pPr>
                  <w:pStyle w:val="NormalWeb"/>
                  <w:spacing w:before="0" w:beforeAutospacing="0" w:after="160" w:afterAutospacing="0"/>
                  <w:jc w:val="center"/>
                </w:pPr>
              </w:pPrChange>
            </w:pPr>
            <w:ins w:id="688" w:author="Mateus Berardo de Souza Terra" w:date="2016-02-08T22:13:00Z">
              <w:r w:rsidRPr="0068627D">
                <w:rPr>
                  <w:sz w:val="16"/>
                  <w:szCs w:val="16"/>
                </w:rPr>
                <w:t>#</w:t>
              </w:r>
            </w:ins>
          </w:p>
        </w:tc>
        <w:tc>
          <w:tcPr>
            <w:tcW w:w="1558" w:type="dxa"/>
            <w:tcPrChange w:id="689" w:author="Mateus Berardo de Souza Terra" w:date="2016-02-08T22:05:00Z">
              <w:tcPr>
                <w:tcW w:w="1558" w:type="dxa"/>
              </w:tcPr>
            </w:tcPrChange>
          </w:tcPr>
          <w:p w14:paraId="44F92A02" w14:textId="77777777" w:rsidR="006868CB" w:rsidRPr="0068627D" w:rsidRDefault="006868CB">
            <w:pPr>
              <w:pStyle w:val="NormalWeb"/>
              <w:spacing w:before="0" w:beforeAutospacing="0" w:after="20" w:afterAutospacing="0"/>
              <w:jc w:val="center"/>
              <w:rPr>
                <w:ins w:id="690" w:author="Mateus Berardo de Souza Terra" w:date="2016-02-08T20:04:00Z"/>
                <w:sz w:val="16"/>
                <w:szCs w:val="16"/>
                <w:rPrChange w:id="691" w:author="Mateus Berardo de Souza Terra" w:date="2016-02-08T22:05:00Z">
                  <w:rPr>
                    <w:ins w:id="692" w:author="Mateus Berardo de Souza Terra" w:date="2016-02-08T20:04:00Z"/>
                    <w:color w:val="303030"/>
                  </w:rPr>
                </w:rPrChange>
              </w:rPr>
              <w:pPrChange w:id="693" w:author="Mateus Berardo de Souza Terra" w:date="2016-02-08T22:05:00Z">
                <w:pPr>
                  <w:pStyle w:val="NormalWeb"/>
                  <w:spacing w:before="0" w:beforeAutospacing="0" w:after="160" w:afterAutospacing="0"/>
                  <w:jc w:val="center"/>
                </w:pPr>
              </w:pPrChange>
            </w:pPr>
            <w:ins w:id="694" w:author="Mateus Berardo de Souza Terra" w:date="2016-02-08T22:09:00Z">
              <w:r w:rsidRPr="0068627D">
                <w:rPr>
                  <w:sz w:val="16"/>
                  <w:szCs w:val="16"/>
                </w:rPr>
                <w:t>67</w:t>
              </w:r>
            </w:ins>
          </w:p>
        </w:tc>
        <w:tc>
          <w:tcPr>
            <w:tcW w:w="1558" w:type="dxa"/>
            <w:tcPrChange w:id="695" w:author="Mateus Berardo de Souza Terra" w:date="2016-02-08T22:05:00Z">
              <w:tcPr>
                <w:tcW w:w="1558" w:type="dxa"/>
              </w:tcPr>
            </w:tcPrChange>
          </w:tcPr>
          <w:p w14:paraId="25CD789A" w14:textId="77777777" w:rsidR="006868CB" w:rsidRPr="0068627D" w:rsidRDefault="006868CB">
            <w:pPr>
              <w:pStyle w:val="NormalWeb"/>
              <w:spacing w:before="0" w:beforeAutospacing="0" w:after="20" w:afterAutospacing="0"/>
              <w:jc w:val="center"/>
              <w:rPr>
                <w:ins w:id="696" w:author="Mateus Berardo de Souza Terra" w:date="2016-02-08T20:04:00Z"/>
                <w:sz w:val="16"/>
                <w:szCs w:val="16"/>
                <w:rPrChange w:id="697" w:author="Mateus Berardo de Souza Terra" w:date="2016-02-08T22:05:00Z">
                  <w:rPr>
                    <w:ins w:id="698" w:author="Mateus Berardo de Souza Terra" w:date="2016-02-08T20:04:00Z"/>
                    <w:color w:val="303030"/>
                  </w:rPr>
                </w:rPrChange>
              </w:rPr>
              <w:pPrChange w:id="699" w:author="Mateus Berardo de Souza Terra" w:date="2016-02-08T22:05:00Z">
                <w:pPr>
                  <w:pStyle w:val="NormalWeb"/>
                  <w:spacing w:before="0" w:beforeAutospacing="0" w:after="160" w:afterAutospacing="0"/>
                  <w:jc w:val="center"/>
                </w:pPr>
              </w:pPrChange>
            </w:pPr>
            <w:ins w:id="700" w:author="Mateus Berardo de Souza Terra" w:date="2016-02-08T22:10:00Z">
              <w:r w:rsidRPr="0068627D">
                <w:rPr>
                  <w:sz w:val="16"/>
                  <w:szCs w:val="16"/>
                </w:rPr>
                <w:t>C</w:t>
              </w:r>
            </w:ins>
          </w:p>
        </w:tc>
        <w:tc>
          <w:tcPr>
            <w:tcW w:w="1559" w:type="dxa"/>
            <w:tcPrChange w:id="701" w:author="Mateus Berardo de Souza Terra" w:date="2016-02-08T22:05:00Z">
              <w:tcPr>
                <w:tcW w:w="1559" w:type="dxa"/>
              </w:tcPr>
            </w:tcPrChange>
          </w:tcPr>
          <w:p w14:paraId="569878AC" w14:textId="77777777" w:rsidR="006868CB" w:rsidRPr="0068627D" w:rsidRDefault="006868CB">
            <w:pPr>
              <w:pStyle w:val="NormalWeb"/>
              <w:spacing w:before="0" w:beforeAutospacing="0" w:after="20" w:afterAutospacing="0"/>
              <w:jc w:val="center"/>
              <w:rPr>
                <w:ins w:id="702" w:author="Mateus Berardo de Souza Terra" w:date="2016-02-08T20:04:00Z"/>
                <w:sz w:val="16"/>
                <w:szCs w:val="16"/>
                <w:rPrChange w:id="703" w:author="Mateus Berardo de Souza Terra" w:date="2016-02-08T22:05:00Z">
                  <w:rPr>
                    <w:ins w:id="704" w:author="Mateus Berardo de Souza Terra" w:date="2016-02-08T20:04:00Z"/>
                    <w:color w:val="303030"/>
                  </w:rPr>
                </w:rPrChange>
              </w:rPr>
              <w:pPrChange w:id="705" w:author="Mateus Berardo de Souza Terra" w:date="2016-02-08T22:05:00Z">
                <w:pPr>
                  <w:pStyle w:val="NormalWeb"/>
                  <w:spacing w:before="0" w:beforeAutospacing="0" w:after="160" w:afterAutospacing="0"/>
                  <w:jc w:val="center"/>
                </w:pPr>
              </w:pPrChange>
            </w:pPr>
            <w:ins w:id="706" w:author="Mateus Berardo de Souza Terra" w:date="2016-02-08T22:09:00Z">
              <w:r w:rsidRPr="0068627D">
                <w:rPr>
                  <w:sz w:val="16"/>
                  <w:szCs w:val="16"/>
                </w:rPr>
                <w:t>99</w:t>
              </w:r>
            </w:ins>
          </w:p>
        </w:tc>
        <w:tc>
          <w:tcPr>
            <w:tcW w:w="1559" w:type="dxa"/>
            <w:tcPrChange w:id="707" w:author="Mateus Berardo de Souza Terra" w:date="2016-02-08T22:05:00Z">
              <w:tcPr>
                <w:tcW w:w="1559" w:type="dxa"/>
              </w:tcPr>
            </w:tcPrChange>
          </w:tcPr>
          <w:p w14:paraId="325A3853" w14:textId="77777777" w:rsidR="006868CB" w:rsidRPr="0068627D" w:rsidRDefault="006868CB">
            <w:pPr>
              <w:pStyle w:val="NormalWeb"/>
              <w:spacing w:before="0" w:beforeAutospacing="0" w:after="20" w:afterAutospacing="0"/>
              <w:jc w:val="center"/>
              <w:rPr>
                <w:ins w:id="708" w:author="Mateus Berardo de Souza Terra" w:date="2016-02-08T20:04:00Z"/>
                <w:sz w:val="16"/>
                <w:szCs w:val="16"/>
                <w:rPrChange w:id="709" w:author="Mateus Berardo de Souza Terra" w:date="2016-02-08T22:05:00Z">
                  <w:rPr>
                    <w:ins w:id="710" w:author="Mateus Berardo de Souza Terra" w:date="2016-02-08T20:04:00Z"/>
                    <w:color w:val="303030"/>
                  </w:rPr>
                </w:rPrChange>
              </w:rPr>
              <w:pPrChange w:id="711" w:author="Mateus Berardo de Souza Terra" w:date="2016-02-08T22:05:00Z">
                <w:pPr>
                  <w:pStyle w:val="NormalWeb"/>
                  <w:spacing w:before="0" w:beforeAutospacing="0" w:after="160" w:afterAutospacing="0"/>
                  <w:jc w:val="center"/>
                </w:pPr>
              </w:pPrChange>
            </w:pPr>
            <w:proofErr w:type="gramStart"/>
            <w:ins w:id="712" w:author="Mateus Berardo de Souza Terra" w:date="2016-02-08T22:11:00Z">
              <w:r w:rsidRPr="0068627D">
                <w:rPr>
                  <w:sz w:val="16"/>
                  <w:szCs w:val="16"/>
                </w:rPr>
                <w:t>c</w:t>
              </w:r>
            </w:ins>
            <w:proofErr w:type="gramEnd"/>
          </w:p>
        </w:tc>
      </w:tr>
      <w:tr w:rsidR="006868CB" w:rsidRPr="0068627D" w14:paraId="5A29389F" w14:textId="77777777" w:rsidTr="007031A8">
        <w:trPr>
          <w:trHeight w:val="20"/>
          <w:ins w:id="713" w:author="Mateus Berardo de Souza Terra" w:date="2016-02-08T20:04:00Z"/>
        </w:trPr>
        <w:tc>
          <w:tcPr>
            <w:tcW w:w="1558" w:type="dxa"/>
            <w:tcPrChange w:id="714" w:author="Mateus Berardo de Souza Terra" w:date="2016-02-08T22:05:00Z">
              <w:tcPr>
                <w:tcW w:w="1558" w:type="dxa"/>
              </w:tcPr>
            </w:tcPrChange>
          </w:tcPr>
          <w:p w14:paraId="1F2D0D0B" w14:textId="77777777" w:rsidR="006868CB" w:rsidRPr="0068627D" w:rsidRDefault="006868CB">
            <w:pPr>
              <w:pStyle w:val="NormalWeb"/>
              <w:spacing w:before="0" w:beforeAutospacing="0" w:after="20" w:afterAutospacing="0"/>
              <w:jc w:val="center"/>
              <w:rPr>
                <w:ins w:id="715" w:author="Mateus Berardo de Souza Terra" w:date="2016-02-08T20:04:00Z"/>
                <w:sz w:val="16"/>
                <w:szCs w:val="16"/>
                <w:rPrChange w:id="716" w:author="Mateus Berardo de Souza Terra" w:date="2016-02-08T22:05:00Z">
                  <w:rPr>
                    <w:ins w:id="717" w:author="Mateus Berardo de Souza Terra" w:date="2016-02-08T20:04:00Z"/>
                    <w:color w:val="303030"/>
                  </w:rPr>
                </w:rPrChange>
              </w:rPr>
              <w:pPrChange w:id="718" w:author="Mateus Berardo de Souza Terra" w:date="2016-02-08T22:05:00Z">
                <w:pPr>
                  <w:pStyle w:val="NormalWeb"/>
                  <w:spacing w:before="0" w:beforeAutospacing="0" w:after="160" w:afterAutospacing="0"/>
                  <w:jc w:val="center"/>
                </w:pPr>
              </w:pPrChange>
            </w:pPr>
            <w:ins w:id="719" w:author="Mateus Berardo de Souza Terra" w:date="2016-02-08T20:05:00Z">
              <w:r w:rsidRPr="0068627D">
                <w:rPr>
                  <w:sz w:val="16"/>
                  <w:szCs w:val="16"/>
                  <w:rPrChange w:id="720" w:author="Mateus Berardo de Souza Terra" w:date="2016-02-08T22:05:00Z">
                    <w:rPr>
                      <w:color w:val="303030"/>
                    </w:rPr>
                  </w:rPrChange>
                </w:rPr>
                <w:t>36</w:t>
              </w:r>
            </w:ins>
          </w:p>
        </w:tc>
        <w:tc>
          <w:tcPr>
            <w:tcW w:w="1558" w:type="dxa"/>
            <w:tcPrChange w:id="721" w:author="Mateus Berardo de Souza Terra" w:date="2016-02-08T22:05:00Z">
              <w:tcPr>
                <w:tcW w:w="1558" w:type="dxa"/>
              </w:tcPr>
            </w:tcPrChange>
          </w:tcPr>
          <w:p w14:paraId="1E5A2D39" w14:textId="77777777" w:rsidR="006868CB" w:rsidRPr="0068627D" w:rsidRDefault="006868CB">
            <w:pPr>
              <w:pStyle w:val="NormalWeb"/>
              <w:spacing w:before="0" w:beforeAutospacing="0" w:after="20" w:afterAutospacing="0"/>
              <w:jc w:val="center"/>
              <w:rPr>
                <w:ins w:id="722" w:author="Mateus Berardo de Souza Terra" w:date="2016-02-08T20:04:00Z"/>
                <w:sz w:val="16"/>
                <w:szCs w:val="16"/>
                <w:rPrChange w:id="723" w:author="Mateus Berardo de Souza Terra" w:date="2016-02-08T22:05:00Z">
                  <w:rPr>
                    <w:ins w:id="724" w:author="Mateus Berardo de Souza Terra" w:date="2016-02-08T20:04:00Z"/>
                    <w:color w:val="303030"/>
                  </w:rPr>
                </w:rPrChange>
              </w:rPr>
              <w:pPrChange w:id="725" w:author="Mateus Berardo de Souza Terra" w:date="2016-02-08T22:05:00Z">
                <w:pPr>
                  <w:pStyle w:val="NormalWeb"/>
                  <w:spacing w:before="0" w:beforeAutospacing="0" w:after="160" w:afterAutospacing="0"/>
                  <w:jc w:val="center"/>
                </w:pPr>
              </w:pPrChange>
            </w:pPr>
            <w:ins w:id="726" w:author="Mateus Berardo de Souza Terra" w:date="2016-02-08T22:13:00Z">
              <w:r w:rsidRPr="0068627D">
                <w:rPr>
                  <w:sz w:val="16"/>
                  <w:szCs w:val="16"/>
                </w:rPr>
                <w:t>$</w:t>
              </w:r>
            </w:ins>
          </w:p>
        </w:tc>
        <w:tc>
          <w:tcPr>
            <w:tcW w:w="1558" w:type="dxa"/>
            <w:tcPrChange w:id="727" w:author="Mateus Berardo de Souza Terra" w:date="2016-02-08T22:05:00Z">
              <w:tcPr>
                <w:tcW w:w="1558" w:type="dxa"/>
              </w:tcPr>
            </w:tcPrChange>
          </w:tcPr>
          <w:p w14:paraId="0485AF77" w14:textId="77777777" w:rsidR="006868CB" w:rsidRPr="0068627D" w:rsidRDefault="006868CB">
            <w:pPr>
              <w:pStyle w:val="NormalWeb"/>
              <w:spacing w:before="0" w:beforeAutospacing="0" w:after="20" w:afterAutospacing="0"/>
              <w:jc w:val="center"/>
              <w:rPr>
                <w:ins w:id="728" w:author="Mateus Berardo de Souza Terra" w:date="2016-02-08T20:04:00Z"/>
                <w:sz w:val="16"/>
                <w:szCs w:val="16"/>
                <w:rPrChange w:id="729" w:author="Mateus Berardo de Souza Terra" w:date="2016-02-08T22:05:00Z">
                  <w:rPr>
                    <w:ins w:id="730" w:author="Mateus Berardo de Souza Terra" w:date="2016-02-08T20:04:00Z"/>
                    <w:color w:val="303030"/>
                  </w:rPr>
                </w:rPrChange>
              </w:rPr>
              <w:pPrChange w:id="731" w:author="Mateus Berardo de Souza Terra" w:date="2016-02-08T22:05:00Z">
                <w:pPr>
                  <w:pStyle w:val="NormalWeb"/>
                  <w:spacing w:before="0" w:beforeAutospacing="0" w:after="160" w:afterAutospacing="0"/>
                  <w:jc w:val="center"/>
                </w:pPr>
              </w:pPrChange>
            </w:pPr>
            <w:ins w:id="732" w:author="Mateus Berardo de Souza Terra" w:date="2016-02-08T22:09:00Z">
              <w:r w:rsidRPr="0068627D">
                <w:rPr>
                  <w:sz w:val="16"/>
                  <w:szCs w:val="16"/>
                </w:rPr>
                <w:t>68</w:t>
              </w:r>
            </w:ins>
          </w:p>
        </w:tc>
        <w:tc>
          <w:tcPr>
            <w:tcW w:w="1558" w:type="dxa"/>
            <w:tcPrChange w:id="733" w:author="Mateus Berardo de Souza Terra" w:date="2016-02-08T22:05:00Z">
              <w:tcPr>
                <w:tcW w:w="1558" w:type="dxa"/>
              </w:tcPr>
            </w:tcPrChange>
          </w:tcPr>
          <w:p w14:paraId="17A90DD9" w14:textId="77777777" w:rsidR="006868CB" w:rsidRPr="0068627D" w:rsidRDefault="006868CB">
            <w:pPr>
              <w:pStyle w:val="NormalWeb"/>
              <w:spacing w:before="0" w:beforeAutospacing="0" w:after="20" w:afterAutospacing="0"/>
              <w:jc w:val="center"/>
              <w:rPr>
                <w:ins w:id="734" w:author="Mateus Berardo de Souza Terra" w:date="2016-02-08T20:04:00Z"/>
                <w:sz w:val="16"/>
                <w:szCs w:val="16"/>
                <w:rPrChange w:id="735" w:author="Mateus Berardo de Souza Terra" w:date="2016-02-08T22:05:00Z">
                  <w:rPr>
                    <w:ins w:id="736" w:author="Mateus Berardo de Souza Terra" w:date="2016-02-08T20:04:00Z"/>
                    <w:color w:val="303030"/>
                  </w:rPr>
                </w:rPrChange>
              </w:rPr>
              <w:pPrChange w:id="737" w:author="Mateus Berardo de Souza Terra" w:date="2016-02-08T22:05:00Z">
                <w:pPr>
                  <w:pStyle w:val="NormalWeb"/>
                  <w:spacing w:before="0" w:beforeAutospacing="0" w:after="160" w:afterAutospacing="0"/>
                  <w:jc w:val="center"/>
                </w:pPr>
              </w:pPrChange>
            </w:pPr>
            <w:ins w:id="738" w:author="Mateus Berardo de Souza Terra" w:date="2016-02-08T22:10:00Z">
              <w:r w:rsidRPr="0068627D">
                <w:rPr>
                  <w:sz w:val="16"/>
                  <w:szCs w:val="16"/>
                </w:rPr>
                <w:t>D</w:t>
              </w:r>
            </w:ins>
          </w:p>
        </w:tc>
        <w:tc>
          <w:tcPr>
            <w:tcW w:w="1559" w:type="dxa"/>
            <w:tcPrChange w:id="739" w:author="Mateus Berardo de Souza Terra" w:date="2016-02-08T22:05:00Z">
              <w:tcPr>
                <w:tcW w:w="1559" w:type="dxa"/>
              </w:tcPr>
            </w:tcPrChange>
          </w:tcPr>
          <w:p w14:paraId="4B84F85A" w14:textId="77777777" w:rsidR="006868CB" w:rsidRPr="0068627D" w:rsidRDefault="006868CB">
            <w:pPr>
              <w:pStyle w:val="NormalWeb"/>
              <w:spacing w:before="0" w:beforeAutospacing="0" w:after="20" w:afterAutospacing="0"/>
              <w:jc w:val="center"/>
              <w:rPr>
                <w:ins w:id="740" w:author="Mateus Berardo de Souza Terra" w:date="2016-02-08T20:04:00Z"/>
                <w:sz w:val="16"/>
                <w:szCs w:val="16"/>
                <w:rPrChange w:id="741" w:author="Mateus Berardo de Souza Terra" w:date="2016-02-08T22:05:00Z">
                  <w:rPr>
                    <w:ins w:id="742" w:author="Mateus Berardo de Souza Terra" w:date="2016-02-08T20:04:00Z"/>
                    <w:color w:val="303030"/>
                  </w:rPr>
                </w:rPrChange>
              </w:rPr>
              <w:pPrChange w:id="743" w:author="Mateus Berardo de Souza Terra" w:date="2016-02-08T22:05:00Z">
                <w:pPr>
                  <w:pStyle w:val="NormalWeb"/>
                  <w:spacing w:before="0" w:beforeAutospacing="0" w:after="160" w:afterAutospacing="0"/>
                  <w:jc w:val="center"/>
                </w:pPr>
              </w:pPrChange>
            </w:pPr>
            <w:ins w:id="744" w:author="Mateus Berardo de Souza Terra" w:date="2016-02-08T22:09:00Z">
              <w:r w:rsidRPr="0068627D">
                <w:rPr>
                  <w:sz w:val="16"/>
                  <w:szCs w:val="16"/>
                </w:rPr>
                <w:t>100</w:t>
              </w:r>
            </w:ins>
          </w:p>
        </w:tc>
        <w:tc>
          <w:tcPr>
            <w:tcW w:w="1559" w:type="dxa"/>
            <w:tcPrChange w:id="745" w:author="Mateus Berardo de Souza Terra" w:date="2016-02-08T22:05:00Z">
              <w:tcPr>
                <w:tcW w:w="1559" w:type="dxa"/>
              </w:tcPr>
            </w:tcPrChange>
          </w:tcPr>
          <w:p w14:paraId="47386937" w14:textId="77777777" w:rsidR="006868CB" w:rsidRPr="0068627D" w:rsidRDefault="006868CB">
            <w:pPr>
              <w:pStyle w:val="NormalWeb"/>
              <w:spacing w:before="0" w:beforeAutospacing="0" w:after="20" w:afterAutospacing="0"/>
              <w:jc w:val="center"/>
              <w:rPr>
                <w:ins w:id="746" w:author="Mateus Berardo de Souza Terra" w:date="2016-02-08T20:04:00Z"/>
                <w:sz w:val="16"/>
                <w:szCs w:val="16"/>
                <w:rPrChange w:id="747" w:author="Mateus Berardo de Souza Terra" w:date="2016-02-08T22:05:00Z">
                  <w:rPr>
                    <w:ins w:id="748" w:author="Mateus Berardo de Souza Terra" w:date="2016-02-08T20:04:00Z"/>
                    <w:color w:val="303030"/>
                  </w:rPr>
                </w:rPrChange>
              </w:rPr>
              <w:pPrChange w:id="749" w:author="Mateus Berardo de Souza Terra" w:date="2016-02-08T22:05:00Z">
                <w:pPr>
                  <w:pStyle w:val="NormalWeb"/>
                  <w:spacing w:before="0" w:beforeAutospacing="0" w:after="160" w:afterAutospacing="0"/>
                  <w:jc w:val="center"/>
                </w:pPr>
              </w:pPrChange>
            </w:pPr>
            <w:proofErr w:type="gramStart"/>
            <w:ins w:id="750" w:author="Mateus Berardo de Souza Terra" w:date="2016-02-08T22:11:00Z">
              <w:r w:rsidRPr="0068627D">
                <w:rPr>
                  <w:sz w:val="16"/>
                  <w:szCs w:val="16"/>
                </w:rPr>
                <w:t>d</w:t>
              </w:r>
            </w:ins>
            <w:proofErr w:type="gramEnd"/>
          </w:p>
        </w:tc>
      </w:tr>
      <w:tr w:rsidR="006868CB" w:rsidRPr="0068627D" w14:paraId="22964C83" w14:textId="77777777" w:rsidTr="007031A8">
        <w:trPr>
          <w:trHeight w:val="20"/>
          <w:ins w:id="751" w:author="Mateus Berardo de Souza Terra" w:date="2016-02-08T20:04:00Z"/>
        </w:trPr>
        <w:tc>
          <w:tcPr>
            <w:tcW w:w="1558" w:type="dxa"/>
            <w:tcPrChange w:id="752" w:author="Mateus Berardo de Souza Terra" w:date="2016-02-08T22:05:00Z">
              <w:tcPr>
                <w:tcW w:w="1558" w:type="dxa"/>
              </w:tcPr>
            </w:tcPrChange>
          </w:tcPr>
          <w:p w14:paraId="7A6E1D33" w14:textId="77777777" w:rsidR="006868CB" w:rsidRPr="0068627D" w:rsidRDefault="006868CB">
            <w:pPr>
              <w:pStyle w:val="NormalWeb"/>
              <w:spacing w:before="0" w:beforeAutospacing="0" w:after="20" w:afterAutospacing="0"/>
              <w:jc w:val="center"/>
              <w:rPr>
                <w:ins w:id="753" w:author="Mateus Berardo de Souza Terra" w:date="2016-02-08T20:04:00Z"/>
                <w:sz w:val="16"/>
                <w:szCs w:val="16"/>
                <w:rPrChange w:id="754" w:author="Mateus Berardo de Souza Terra" w:date="2016-02-08T22:05:00Z">
                  <w:rPr>
                    <w:ins w:id="755" w:author="Mateus Berardo de Souza Terra" w:date="2016-02-08T20:04:00Z"/>
                    <w:color w:val="303030"/>
                  </w:rPr>
                </w:rPrChange>
              </w:rPr>
              <w:pPrChange w:id="756" w:author="Mateus Berardo de Souza Terra" w:date="2016-02-08T22:05:00Z">
                <w:pPr>
                  <w:pStyle w:val="NormalWeb"/>
                  <w:spacing w:before="0" w:beforeAutospacing="0" w:after="160" w:afterAutospacing="0"/>
                  <w:jc w:val="center"/>
                </w:pPr>
              </w:pPrChange>
            </w:pPr>
            <w:ins w:id="757" w:author="Mateus Berardo de Souza Terra" w:date="2016-02-08T20:05:00Z">
              <w:r w:rsidRPr="0068627D">
                <w:rPr>
                  <w:sz w:val="16"/>
                  <w:szCs w:val="16"/>
                  <w:rPrChange w:id="758" w:author="Mateus Berardo de Souza Terra" w:date="2016-02-08T22:05:00Z">
                    <w:rPr>
                      <w:color w:val="303030"/>
                    </w:rPr>
                  </w:rPrChange>
                </w:rPr>
                <w:t>37</w:t>
              </w:r>
            </w:ins>
          </w:p>
        </w:tc>
        <w:tc>
          <w:tcPr>
            <w:tcW w:w="1558" w:type="dxa"/>
            <w:tcPrChange w:id="759" w:author="Mateus Berardo de Souza Terra" w:date="2016-02-08T22:05:00Z">
              <w:tcPr>
                <w:tcW w:w="1558" w:type="dxa"/>
              </w:tcPr>
            </w:tcPrChange>
          </w:tcPr>
          <w:p w14:paraId="6D632DE1" w14:textId="77777777" w:rsidR="006868CB" w:rsidRPr="0068627D" w:rsidRDefault="006868CB">
            <w:pPr>
              <w:pStyle w:val="NormalWeb"/>
              <w:spacing w:before="0" w:beforeAutospacing="0" w:after="20" w:afterAutospacing="0"/>
              <w:jc w:val="center"/>
              <w:rPr>
                <w:ins w:id="760" w:author="Mateus Berardo de Souza Terra" w:date="2016-02-08T20:04:00Z"/>
                <w:sz w:val="16"/>
                <w:szCs w:val="16"/>
                <w:rPrChange w:id="761" w:author="Mateus Berardo de Souza Terra" w:date="2016-02-08T22:05:00Z">
                  <w:rPr>
                    <w:ins w:id="762" w:author="Mateus Berardo de Souza Terra" w:date="2016-02-08T20:04:00Z"/>
                    <w:color w:val="303030"/>
                  </w:rPr>
                </w:rPrChange>
              </w:rPr>
              <w:pPrChange w:id="763" w:author="Mateus Berardo de Souza Terra" w:date="2016-02-08T22:05:00Z">
                <w:pPr>
                  <w:pStyle w:val="NormalWeb"/>
                  <w:spacing w:before="0" w:beforeAutospacing="0" w:after="160" w:afterAutospacing="0"/>
                  <w:jc w:val="center"/>
                </w:pPr>
              </w:pPrChange>
            </w:pPr>
            <w:ins w:id="764" w:author="Mateus Berardo de Souza Terra" w:date="2016-02-08T22:13:00Z">
              <w:r w:rsidRPr="0068627D">
                <w:rPr>
                  <w:sz w:val="16"/>
                  <w:szCs w:val="16"/>
                </w:rPr>
                <w:t>%</w:t>
              </w:r>
            </w:ins>
          </w:p>
        </w:tc>
        <w:tc>
          <w:tcPr>
            <w:tcW w:w="1558" w:type="dxa"/>
            <w:tcPrChange w:id="765" w:author="Mateus Berardo de Souza Terra" w:date="2016-02-08T22:05:00Z">
              <w:tcPr>
                <w:tcW w:w="1558" w:type="dxa"/>
              </w:tcPr>
            </w:tcPrChange>
          </w:tcPr>
          <w:p w14:paraId="10E3F06D" w14:textId="77777777" w:rsidR="006868CB" w:rsidRPr="0068627D" w:rsidRDefault="006868CB">
            <w:pPr>
              <w:pStyle w:val="NormalWeb"/>
              <w:spacing w:before="0" w:beforeAutospacing="0" w:after="20" w:afterAutospacing="0"/>
              <w:jc w:val="center"/>
              <w:rPr>
                <w:ins w:id="766" w:author="Mateus Berardo de Souza Terra" w:date="2016-02-08T20:04:00Z"/>
                <w:sz w:val="16"/>
                <w:szCs w:val="16"/>
                <w:rPrChange w:id="767" w:author="Mateus Berardo de Souza Terra" w:date="2016-02-08T22:05:00Z">
                  <w:rPr>
                    <w:ins w:id="768" w:author="Mateus Berardo de Souza Terra" w:date="2016-02-08T20:04:00Z"/>
                    <w:color w:val="303030"/>
                  </w:rPr>
                </w:rPrChange>
              </w:rPr>
              <w:pPrChange w:id="769" w:author="Mateus Berardo de Souza Terra" w:date="2016-02-08T22:05:00Z">
                <w:pPr>
                  <w:pStyle w:val="NormalWeb"/>
                  <w:spacing w:before="0" w:beforeAutospacing="0" w:after="160" w:afterAutospacing="0"/>
                  <w:jc w:val="center"/>
                </w:pPr>
              </w:pPrChange>
            </w:pPr>
            <w:ins w:id="770" w:author="Mateus Berardo de Souza Terra" w:date="2016-02-08T22:09:00Z">
              <w:r w:rsidRPr="0068627D">
                <w:rPr>
                  <w:sz w:val="16"/>
                  <w:szCs w:val="16"/>
                </w:rPr>
                <w:t>69</w:t>
              </w:r>
            </w:ins>
          </w:p>
        </w:tc>
        <w:tc>
          <w:tcPr>
            <w:tcW w:w="1558" w:type="dxa"/>
            <w:tcPrChange w:id="771" w:author="Mateus Berardo de Souza Terra" w:date="2016-02-08T22:05:00Z">
              <w:tcPr>
                <w:tcW w:w="1558" w:type="dxa"/>
              </w:tcPr>
            </w:tcPrChange>
          </w:tcPr>
          <w:p w14:paraId="138B376E" w14:textId="77777777" w:rsidR="006868CB" w:rsidRPr="0068627D" w:rsidRDefault="006868CB">
            <w:pPr>
              <w:pStyle w:val="NormalWeb"/>
              <w:spacing w:before="0" w:beforeAutospacing="0" w:after="20" w:afterAutospacing="0"/>
              <w:jc w:val="center"/>
              <w:rPr>
                <w:ins w:id="772" w:author="Mateus Berardo de Souza Terra" w:date="2016-02-08T20:04:00Z"/>
                <w:sz w:val="16"/>
                <w:szCs w:val="16"/>
                <w:rPrChange w:id="773" w:author="Mateus Berardo de Souza Terra" w:date="2016-02-08T22:05:00Z">
                  <w:rPr>
                    <w:ins w:id="774" w:author="Mateus Berardo de Souza Terra" w:date="2016-02-08T20:04:00Z"/>
                    <w:color w:val="303030"/>
                  </w:rPr>
                </w:rPrChange>
              </w:rPr>
              <w:pPrChange w:id="775" w:author="Mateus Berardo de Souza Terra" w:date="2016-02-08T22:05:00Z">
                <w:pPr>
                  <w:pStyle w:val="NormalWeb"/>
                  <w:spacing w:before="0" w:beforeAutospacing="0" w:after="160" w:afterAutospacing="0"/>
                  <w:jc w:val="center"/>
                </w:pPr>
              </w:pPrChange>
            </w:pPr>
            <w:ins w:id="776" w:author="Mateus Berardo de Souza Terra" w:date="2016-02-08T22:10:00Z">
              <w:r w:rsidRPr="0068627D">
                <w:rPr>
                  <w:sz w:val="16"/>
                  <w:szCs w:val="16"/>
                </w:rPr>
                <w:t>E</w:t>
              </w:r>
            </w:ins>
          </w:p>
        </w:tc>
        <w:tc>
          <w:tcPr>
            <w:tcW w:w="1559" w:type="dxa"/>
            <w:tcPrChange w:id="777" w:author="Mateus Berardo de Souza Terra" w:date="2016-02-08T22:05:00Z">
              <w:tcPr>
                <w:tcW w:w="1559" w:type="dxa"/>
              </w:tcPr>
            </w:tcPrChange>
          </w:tcPr>
          <w:p w14:paraId="5EDA226B" w14:textId="77777777" w:rsidR="006868CB" w:rsidRPr="0068627D" w:rsidRDefault="006868CB">
            <w:pPr>
              <w:pStyle w:val="NormalWeb"/>
              <w:spacing w:before="0" w:beforeAutospacing="0" w:after="20" w:afterAutospacing="0"/>
              <w:jc w:val="center"/>
              <w:rPr>
                <w:ins w:id="778" w:author="Mateus Berardo de Souza Terra" w:date="2016-02-08T20:04:00Z"/>
                <w:sz w:val="16"/>
                <w:szCs w:val="16"/>
                <w:rPrChange w:id="779" w:author="Mateus Berardo de Souza Terra" w:date="2016-02-08T22:05:00Z">
                  <w:rPr>
                    <w:ins w:id="780" w:author="Mateus Berardo de Souza Terra" w:date="2016-02-08T20:04:00Z"/>
                    <w:color w:val="303030"/>
                  </w:rPr>
                </w:rPrChange>
              </w:rPr>
              <w:pPrChange w:id="781" w:author="Mateus Berardo de Souza Terra" w:date="2016-02-08T22:05:00Z">
                <w:pPr>
                  <w:pStyle w:val="NormalWeb"/>
                  <w:spacing w:before="0" w:beforeAutospacing="0" w:after="160" w:afterAutospacing="0"/>
                  <w:jc w:val="center"/>
                </w:pPr>
              </w:pPrChange>
            </w:pPr>
            <w:ins w:id="782" w:author="Mateus Berardo de Souza Terra" w:date="2016-02-08T22:09:00Z">
              <w:r w:rsidRPr="0068627D">
                <w:rPr>
                  <w:sz w:val="16"/>
                  <w:szCs w:val="16"/>
                </w:rPr>
                <w:t>101</w:t>
              </w:r>
            </w:ins>
          </w:p>
        </w:tc>
        <w:tc>
          <w:tcPr>
            <w:tcW w:w="1559" w:type="dxa"/>
            <w:tcPrChange w:id="783" w:author="Mateus Berardo de Souza Terra" w:date="2016-02-08T22:05:00Z">
              <w:tcPr>
                <w:tcW w:w="1559" w:type="dxa"/>
              </w:tcPr>
            </w:tcPrChange>
          </w:tcPr>
          <w:p w14:paraId="71674A32" w14:textId="77777777" w:rsidR="006868CB" w:rsidRPr="0068627D" w:rsidRDefault="006868CB">
            <w:pPr>
              <w:pStyle w:val="NormalWeb"/>
              <w:spacing w:before="0" w:beforeAutospacing="0" w:after="20" w:afterAutospacing="0"/>
              <w:jc w:val="center"/>
              <w:rPr>
                <w:ins w:id="784" w:author="Mateus Berardo de Souza Terra" w:date="2016-02-08T20:04:00Z"/>
                <w:sz w:val="16"/>
                <w:szCs w:val="16"/>
                <w:rPrChange w:id="785" w:author="Mateus Berardo de Souza Terra" w:date="2016-02-08T22:05:00Z">
                  <w:rPr>
                    <w:ins w:id="786" w:author="Mateus Berardo de Souza Terra" w:date="2016-02-08T20:04:00Z"/>
                    <w:color w:val="303030"/>
                  </w:rPr>
                </w:rPrChange>
              </w:rPr>
              <w:pPrChange w:id="787" w:author="Mateus Berardo de Souza Terra" w:date="2016-02-08T22:05:00Z">
                <w:pPr>
                  <w:pStyle w:val="NormalWeb"/>
                  <w:spacing w:before="0" w:beforeAutospacing="0" w:after="160" w:afterAutospacing="0"/>
                  <w:jc w:val="center"/>
                </w:pPr>
              </w:pPrChange>
            </w:pPr>
            <w:proofErr w:type="gramStart"/>
            <w:ins w:id="788" w:author="Mateus Berardo de Souza Terra" w:date="2016-02-08T22:11:00Z">
              <w:r w:rsidRPr="0068627D">
                <w:rPr>
                  <w:sz w:val="16"/>
                  <w:szCs w:val="16"/>
                </w:rPr>
                <w:t>e</w:t>
              </w:r>
            </w:ins>
            <w:proofErr w:type="gramEnd"/>
          </w:p>
        </w:tc>
      </w:tr>
      <w:tr w:rsidR="006868CB" w:rsidRPr="0068627D" w14:paraId="2534458B" w14:textId="77777777" w:rsidTr="007031A8">
        <w:trPr>
          <w:trHeight w:val="20"/>
          <w:ins w:id="789" w:author="Mateus Berardo de Souza Terra" w:date="2016-02-08T20:04:00Z"/>
        </w:trPr>
        <w:tc>
          <w:tcPr>
            <w:tcW w:w="1558" w:type="dxa"/>
            <w:tcPrChange w:id="790" w:author="Mateus Berardo de Souza Terra" w:date="2016-02-08T22:05:00Z">
              <w:tcPr>
                <w:tcW w:w="1558" w:type="dxa"/>
              </w:tcPr>
            </w:tcPrChange>
          </w:tcPr>
          <w:p w14:paraId="7B020A3D" w14:textId="77777777" w:rsidR="006868CB" w:rsidRPr="0068627D" w:rsidRDefault="006868CB">
            <w:pPr>
              <w:pStyle w:val="NormalWeb"/>
              <w:spacing w:before="0" w:beforeAutospacing="0" w:after="20" w:afterAutospacing="0"/>
              <w:jc w:val="center"/>
              <w:rPr>
                <w:ins w:id="791" w:author="Mateus Berardo de Souza Terra" w:date="2016-02-08T20:04:00Z"/>
                <w:sz w:val="16"/>
                <w:szCs w:val="16"/>
                <w:rPrChange w:id="792" w:author="Mateus Berardo de Souza Terra" w:date="2016-02-08T22:05:00Z">
                  <w:rPr>
                    <w:ins w:id="793" w:author="Mateus Berardo de Souza Terra" w:date="2016-02-08T20:04:00Z"/>
                    <w:color w:val="303030"/>
                  </w:rPr>
                </w:rPrChange>
              </w:rPr>
              <w:pPrChange w:id="794" w:author="Mateus Berardo de Souza Terra" w:date="2016-02-08T22:05:00Z">
                <w:pPr>
                  <w:pStyle w:val="NormalWeb"/>
                  <w:spacing w:before="0" w:beforeAutospacing="0" w:after="160" w:afterAutospacing="0"/>
                  <w:jc w:val="center"/>
                </w:pPr>
              </w:pPrChange>
            </w:pPr>
            <w:ins w:id="795" w:author="Mateus Berardo de Souza Terra" w:date="2016-02-08T20:05:00Z">
              <w:r w:rsidRPr="0068627D">
                <w:rPr>
                  <w:sz w:val="16"/>
                  <w:szCs w:val="16"/>
                  <w:rPrChange w:id="796" w:author="Mateus Berardo de Souza Terra" w:date="2016-02-08T22:05:00Z">
                    <w:rPr>
                      <w:color w:val="303030"/>
                    </w:rPr>
                  </w:rPrChange>
                </w:rPr>
                <w:t>38</w:t>
              </w:r>
            </w:ins>
          </w:p>
        </w:tc>
        <w:tc>
          <w:tcPr>
            <w:tcW w:w="1558" w:type="dxa"/>
            <w:tcPrChange w:id="797" w:author="Mateus Berardo de Souza Terra" w:date="2016-02-08T22:05:00Z">
              <w:tcPr>
                <w:tcW w:w="1558" w:type="dxa"/>
              </w:tcPr>
            </w:tcPrChange>
          </w:tcPr>
          <w:p w14:paraId="184FBF66" w14:textId="77777777" w:rsidR="006868CB" w:rsidRPr="0068627D" w:rsidRDefault="006868CB">
            <w:pPr>
              <w:pStyle w:val="NormalWeb"/>
              <w:spacing w:before="0" w:beforeAutospacing="0" w:after="20" w:afterAutospacing="0"/>
              <w:jc w:val="center"/>
              <w:rPr>
                <w:ins w:id="798" w:author="Mateus Berardo de Souza Terra" w:date="2016-02-08T20:04:00Z"/>
                <w:sz w:val="16"/>
                <w:szCs w:val="16"/>
                <w:rPrChange w:id="799" w:author="Mateus Berardo de Souza Terra" w:date="2016-02-08T22:13:00Z">
                  <w:rPr>
                    <w:ins w:id="800" w:author="Mateus Berardo de Souza Terra" w:date="2016-02-08T20:04:00Z"/>
                    <w:color w:val="303030"/>
                  </w:rPr>
                </w:rPrChange>
              </w:rPr>
              <w:pPrChange w:id="801" w:author="Mateus Berardo de Souza Terra" w:date="2016-02-08T22:05:00Z">
                <w:pPr>
                  <w:pStyle w:val="NormalWeb"/>
                  <w:spacing w:before="0" w:beforeAutospacing="0" w:after="160" w:afterAutospacing="0"/>
                  <w:jc w:val="center"/>
                </w:pPr>
              </w:pPrChange>
            </w:pPr>
            <w:ins w:id="802" w:author="Mateus Berardo de Souza Terra" w:date="2016-02-08T22:13:00Z">
              <w:r w:rsidRPr="0068627D">
                <w:rPr>
                  <w:sz w:val="16"/>
                  <w:szCs w:val="16"/>
                </w:rPr>
                <w:t>&amp;</w:t>
              </w:r>
            </w:ins>
          </w:p>
        </w:tc>
        <w:tc>
          <w:tcPr>
            <w:tcW w:w="1558" w:type="dxa"/>
            <w:tcPrChange w:id="803" w:author="Mateus Berardo de Souza Terra" w:date="2016-02-08T22:05:00Z">
              <w:tcPr>
                <w:tcW w:w="1558" w:type="dxa"/>
              </w:tcPr>
            </w:tcPrChange>
          </w:tcPr>
          <w:p w14:paraId="466E5BA2" w14:textId="77777777" w:rsidR="006868CB" w:rsidRPr="0068627D" w:rsidRDefault="006868CB">
            <w:pPr>
              <w:pStyle w:val="NormalWeb"/>
              <w:spacing w:before="0" w:beforeAutospacing="0" w:after="20" w:afterAutospacing="0"/>
              <w:jc w:val="center"/>
              <w:rPr>
                <w:ins w:id="804" w:author="Mateus Berardo de Souza Terra" w:date="2016-02-08T20:04:00Z"/>
                <w:sz w:val="16"/>
                <w:szCs w:val="16"/>
                <w:rPrChange w:id="805" w:author="Mateus Berardo de Souza Terra" w:date="2016-02-08T22:05:00Z">
                  <w:rPr>
                    <w:ins w:id="806" w:author="Mateus Berardo de Souza Terra" w:date="2016-02-08T20:04:00Z"/>
                    <w:color w:val="303030"/>
                  </w:rPr>
                </w:rPrChange>
              </w:rPr>
              <w:pPrChange w:id="807" w:author="Mateus Berardo de Souza Terra" w:date="2016-02-08T22:05:00Z">
                <w:pPr>
                  <w:pStyle w:val="NormalWeb"/>
                  <w:spacing w:before="0" w:beforeAutospacing="0" w:after="160" w:afterAutospacing="0"/>
                  <w:jc w:val="center"/>
                </w:pPr>
              </w:pPrChange>
            </w:pPr>
            <w:ins w:id="808" w:author="Mateus Berardo de Souza Terra" w:date="2016-02-08T22:09:00Z">
              <w:r w:rsidRPr="0068627D">
                <w:rPr>
                  <w:sz w:val="16"/>
                  <w:szCs w:val="16"/>
                </w:rPr>
                <w:t>70</w:t>
              </w:r>
            </w:ins>
          </w:p>
        </w:tc>
        <w:tc>
          <w:tcPr>
            <w:tcW w:w="1558" w:type="dxa"/>
            <w:tcPrChange w:id="809" w:author="Mateus Berardo de Souza Terra" w:date="2016-02-08T22:05:00Z">
              <w:tcPr>
                <w:tcW w:w="1558" w:type="dxa"/>
              </w:tcPr>
            </w:tcPrChange>
          </w:tcPr>
          <w:p w14:paraId="12BE3CCE" w14:textId="77777777" w:rsidR="006868CB" w:rsidRPr="0068627D" w:rsidRDefault="006868CB">
            <w:pPr>
              <w:pStyle w:val="NormalWeb"/>
              <w:spacing w:before="0" w:beforeAutospacing="0" w:after="20" w:afterAutospacing="0"/>
              <w:jc w:val="center"/>
              <w:rPr>
                <w:ins w:id="810" w:author="Mateus Berardo de Souza Terra" w:date="2016-02-08T20:04:00Z"/>
                <w:sz w:val="16"/>
                <w:szCs w:val="16"/>
                <w:rPrChange w:id="811" w:author="Mateus Berardo de Souza Terra" w:date="2016-02-08T22:05:00Z">
                  <w:rPr>
                    <w:ins w:id="812" w:author="Mateus Berardo de Souza Terra" w:date="2016-02-08T20:04:00Z"/>
                    <w:color w:val="303030"/>
                  </w:rPr>
                </w:rPrChange>
              </w:rPr>
              <w:pPrChange w:id="813" w:author="Mateus Berardo de Souza Terra" w:date="2016-02-08T22:05:00Z">
                <w:pPr>
                  <w:pStyle w:val="NormalWeb"/>
                  <w:spacing w:before="0" w:beforeAutospacing="0" w:after="160" w:afterAutospacing="0"/>
                  <w:jc w:val="center"/>
                </w:pPr>
              </w:pPrChange>
            </w:pPr>
            <w:ins w:id="814" w:author="Mateus Berardo de Souza Terra" w:date="2016-02-08T22:10:00Z">
              <w:r w:rsidRPr="0068627D">
                <w:rPr>
                  <w:sz w:val="16"/>
                  <w:szCs w:val="16"/>
                </w:rPr>
                <w:t>F</w:t>
              </w:r>
            </w:ins>
          </w:p>
        </w:tc>
        <w:tc>
          <w:tcPr>
            <w:tcW w:w="1559" w:type="dxa"/>
            <w:tcPrChange w:id="815" w:author="Mateus Berardo de Souza Terra" w:date="2016-02-08T22:05:00Z">
              <w:tcPr>
                <w:tcW w:w="1559" w:type="dxa"/>
              </w:tcPr>
            </w:tcPrChange>
          </w:tcPr>
          <w:p w14:paraId="272F7458" w14:textId="77777777" w:rsidR="006868CB" w:rsidRPr="0068627D" w:rsidRDefault="006868CB">
            <w:pPr>
              <w:pStyle w:val="NormalWeb"/>
              <w:spacing w:before="0" w:beforeAutospacing="0" w:after="20" w:afterAutospacing="0"/>
              <w:jc w:val="center"/>
              <w:rPr>
                <w:ins w:id="816" w:author="Mateus Berardo de Souza Terra" w:date="2016-02-08T20:04:00Z"/>
                <w:sz w:val="16"/>
                <w:szCs w:val="16"/>
                <w:rPrChange w:id="817" w:author="Mateus Berardo de Souza Terra" w:date="2016-02-08T22:05:00Z">
                  <w:rPr>
                    <w:ins w:id="818" w:author="Mateus Berardo de Souza Terra" w:date="2016-02-08T20:04:00Z"/>
                    <w:color w:val="303030"/>
                  </w:rPr>
                </w:rPrChange>
              </w:rPr>
              <w:pPrChange w:id="819" w:author="Mateus Berardo de Souza Terra" w:date="2016-02-08T22:05:00Z">
                <w:pPr>
                  <w:pStyle w:val="NormalWeb"/>
                  <w:spacing w:before="0" w:beforeAutospacing="0" w:after="160" w:afterAutospacing="0"/>
                  <w:jc w:val="center"/>
                </w:pPr>
              </w:pPrChange>
            </w:pPr>
            <w:ins w:id="820" w:author="Mateus Berardo de Souza Terra" w:date="2016-02-08T22:09:00Z">
              <w:r w:rsidRPr="0068627D">
                <w:rPr>
                  <w:sz w:val="16"/>
                  <w:szCs w:val="16"/>
                </w:rPr>
                <w:t>102</w:t>
              </w:r>
            </w:ins>
          </w:p>
        </w:tc>
        <w:tc>
          <w:tcPr>
            <w:tcW w:w="1559" w:type="dxa"/>
            <w:tcPrChange w:id="821" w:author="Mateus Berardo de Souza Terra" w:date="2016-02-08T22:05:00Z">
              <w:tcPr>
                <w:tcW w:w="1559" w:type="dxa"/>
              </w:tcPr>
            </w:tcPrChange>
          </w:tcPr>
          <w:p w14:paraId="628F0EB6" w14:textId="77777777" w:rsidR="006868CB" w:rsidRPr="0068627D" w:rsidRDefault="006868CB">
            <w:pPr>
              <w:pStyle w:val="NormalWeb"/>
              <w:spacing w:before="0" w:beforeAutospacing="0" w:after="20" w:afterAutospacing="0"/>
              <w:jc w:val="center"/>
              <w:rPr>
                <w:ins w:id="822" w:author="Mateus Berardo de Souza Terra" w:date="2016-02-08T20:04:00Z"/>
                <w:sz w:val="16"/>
                <w:szCs w:val="16"/>
                <w:rPrChange w:id="823" w:author="Mateus Berardo de Souza Terra" w:date="2016-02-08T22:05:00Z">
                  <w:rPr>
                    <w:ins w:id="824" w:author="Mateus Berardo de Souza Terra" w:date="2016-02-08T20:04:00Z"/>
                    <w:color w:val="303030"/>
                  </w:rPr>
                </w:rPrChange>
              </w:rPr>
              <w:pPrChange w:id="825" w:author="Mateus Berardo de Souza Terra" w:date="2016-02-08T22:05:00Z">
                <w:pPr>
                  <w:pStyle w:val="NormalWeb"/>
                  <w:spacing w:before="0" w:beforeAutospacing="0" w:after="160" w:afterAutospacing="0"/>
                  <w:jc w:val="center"/>
                </w:pPr>
              </w:pPrChange>
            </w:pPr>
            <w:proofErr w:type="gramStart"/>
            <w:ins w:id="826" w:author="Mateus Berardo de Souza Terra" w:date="2016-02-08T22:11:00Z">
              <w:r w:rsidRPr="0068627D">
                <w:rPr>
                  <w:sz w:val="16"/>
                  <w:szCs w:val="16"/>
                </w:rPr>
                <w:t>f</w:t>
              </w:r>
            </w:ins>
            <w:proofErr w:type="gramEnd"/>
          </w:p>
        </w:tc>
      </w:tr>
      <w:tr w:rsidR="006868CB" w:rsidRPr="0068627D" w14:paraId="26621F67" w14:textId="77777777" w:rsidTr="007031A8">
        <w:trPr>
          <w:trHeight w:val="20"/>
          <w:ins w:id="827" w:author="Mateus Berardo de Souza Terra" w:date="2016-02-08T20:04:00Z"/>
        </w:trPr>
        <w:tc>
          <w:tcPr>
            <w:tcW w:w="1558" w:type="dxa"/>
            <w:tcPrChange w:id="828" w:author="Mateus Berardo de Souza Terra" w:date="2016-02-08T22:05:00Z">
              <w:tcPr>
                <w:tcW w:w="1558" w:type="dxa"/>
              </w:tcPr>
            </w:tcPrChange>
          </w:tcPr>
          <w:p w14:paraId="615CAEC6" w14:textId="77777777" w:rsidR="006868CB" w:rsidRPr="0068627D" w:rsidRDefault="006868CB">
            <w:pPr>
              <w:pStyle w:val="NormalWeb"/>
              <w:spacing w:before="0" w:beforeAutospacing="0" w:after="20" w:afterAutospacing="0"/>
              <w:jc w:val="center"/>
              <w:rPr>
                <w:ins w:id="829" w:author="Mateus Berardo de Souza Terra" w:date="2016-02-08T20:04:00Z"/>
                <w:sz w:val="16"/>
                <w:szCs w:val="16"/>
                <w:rPrChange w:id="830" w:author="Mateus Berardo de Souza Terra" w:date="2016-02-08T22:05:00Z">
                  <w:rPr>
                    <w:ins w:id="831" w:author="Mateus Berardo de Souza Terra" w:date="2016-02-08T20:04:00Z"/>
                    <w:color w:val="303030"/>
                  </w:rPr>
                </w:rPrChange>
              </w:rPr>
              <w:pPrChange w:id="832" w:author="Mateus Berardo de Souza Terra" w:date="2016-02-08T22:05:00Z">
                <w:pPr>
                  <w:pStyle w:val="NormalWeb"/>
                  <w:spacing w:before="0" w:beforeAutospacing="0" w:after="160" w:afterAutospacing="0"/>
                  <w:jc w:val="center"/>
                </w:pPr>
              </w:pPrChange>
            </w:pPr>
            <w:ins w:id="833" w:author="Mateus Berardo de Souza Terra" w:date="2016-02-08T20:05:00Z">
              <w:r w:rsidRPr="0068627D">
                <w:rPr>
                  <w:sz w:val="16"/>
                  <w:szCs w:val="16"/>
                  <w:rPrChange w:id="834" w:author="Mateus Berardo de Souza Terra" w:date="2016-02-08T22:05:00Z">
                    <w:rPr>
                      <w:color w:val="303030"/>
                    </w:rPr>
                  </w:rPrChange>
                </w:rPr>
                <w:t>39</w:t>
              </w:r>
            </w:ins>
          </w:p>
        </w:tc>
        <w:tc>
          <w:tcPr>
            <w:tcW w:w="1558" w:type="dxa"/>
            <w:tcPrChange w:id="835" w:author="Mateus Berardo de Souza Terra" w:date="2016-02-08T22:05:00Z">
              <w:tcPr>
                <w:tcW w:w="1558" w:type="dxa"/>
              </w:tcPr>
            </w:tcPrChange>
          </w:tcPr>
          <w:p w14:paraId="3BA9D47F" w14:textId="77777777" w:rsidR="006868CB" w:rsidRPr="0068627D" w:rsidRDefault="006868CB">
            <w:pPr>
              <w:pStyle w:val="NormalWeb"/>
              <w:spacing w:before="0" w:beforeAutospacing="0" w:after="20" w:afterAutospacing="0"/>
              <w:jc w:val="center"/>
              <w:rPr>
                <w:ins w:id="836" w:author="Mateus Berardo de Souza Terra" w:date="2016-02-08T20:04:00Z"/>
                <w:sz w:val="16"/>
                <w:szCs w:val="16"/>
                <w:rPrChange w:id="837" w:author="Mateus Berardo de Souza Terra" w:date="2016-02-08T22:05:00Z">
                  <w:rPr>
                    <w:ins w:id="838" w:author="Mateus Berardo de Souza Terra" w:date="2016-02-08T20:04:00Z"/>
                    <w:color w:val="303030"/>
                  </w:rPr>
                </w:rPrChange>
              </w:rPr>
              <w:pPrChange w:id="839" w:author="Mateus Berardo de Souza Terra" w:date="2016-02-08T22:05:00Z">
                <w:pPr>
                  <w:pStyle w:val="NormalWeb"/>
                  <w:spacing w:before="0" w:beforeAutospacing="0" w:after="160" w:afterAutospacing="0"/>
                  <w:jc w:val="center"/>
                </w:pPr>
              </w:pPrChange>
            </w:pPr>
            <w:ins w:id="840" w:author="Mateus Berardo de Souza Terra" w:date="2016-02-08T22:13:00Z">
              <w:r w:rsidRPr="0068627D">
                <w:rPr>
                  <w:sz w:val="16"/>
                  <w:szCs w:val="16"/>
                </w:rPr>
                <w:t>‘</w:t>
              </w:r>
            </w:ins>
          </w:p>
        </w:tc>
        <w:tc>
          <w:tcPr>
            <w:tcW w:w="1558" w:type="dxa"/>
            <w:tcPrChange w:id="841" w:author="Mateus Berardo de Souza Terra" w:date="2016-02-08T22:05:00Z">
              <w:tcPr>
                <w:tcW w:w="1558" w:type="dxa"/>
              </w:tcPr>
            </w:tcPrChange>
          </w:tcPr>
          <w:p w14:paraId="7D49DB8F" w14:textId="77777777" w:rsidR="006868CB" w:rsidRPr="0068627D" w:rsidRDefault="006868CB">
            <w:pPr>
              <w:pStyle w:val="NormalWeb"/>
              <w:spacing w:before="0" w:beforeAutospacing="0" w:after="20" w:afterAutospacing="0"/>
              <w:jc w:val="center"/>
              <w:rPr>
                <w:ins w:id="842" w:author="Mateus Berardo de Souza Terra" w:date="2016-02-08T20:04:00Z"/>
                <w:sz w:val="16"/>
                <w:szCs w:val="16"/>
                <w:rPrChange w:id="843" w:author="Mateus Berardo de Souza Terra" w:date="2016-02-08T22:05:00Z">
                  <w:rPr>
                    <w:ins w:id="844" w:author="Mateus Berardo de Souza Terra" w:date="2016-02-08T20:04:00Z"/>
                    <w:color w:val="303030"/>
                  </w:rPr>
                </w:rPrChange>
              </w:rPr>
              <w:pPrChange w:id="845" w:author="Mateus Berardo de Souza Terra" w:date="2016-02-08T22:05:00Z">
                <w:pPr>
                  <w:pStyle w:val="NormalWeb"/>
                  <w:spacing w:before="0" w:beforeAutospacing="0" w:after="160" w:afterAutospacing="0"/>
                  <w:jc w:val="center"/>
                </w:pPr>
              </w:pPrChange>
            </w:pPr>
            <w:ins w:id="846" w:author="Mateus Berardo de Souza Terra" w:date="2016-02-08T22:09:00Z">
              <w:r w:rsidRPr="0068627D">
                <w:rPr>
                  <w:sz w:val="16"/>
                  <w:szCs w:val="16"/>
                </w:rPr>
                <w:t>71</w:t>
              </w:r>
            </w:ins>
          </w:p>
        </w:tc>
        <w:tc>
          <w:tcPr>
            <w:tcW w:w="1558" w:type="dxa"/>
            <w:tcPrChange w:id="847" w:author="Mateus Berardo de Souza Terra" w:date="2016-02-08T22:05:00Z">
              <w:tcPr>
                <w:tcW w:w="1558" w:type="dxa"/>
              </w:tcPr>
            </w:tcPrChange>
          </w:tcPr>
          <w:p w14:paraId="1578EB79" w14:textId="77777777" w:rsidR="006868CB" w:rsidRPr="0068627D" w:rsidRDefault="006868CB">
            <w:pPr>
              <w:pStyle w:val="NormalWeb"/>
              <w:spacing w:before="0" w:beforeAutospacing="0" w:after="20" w:afterAutospacing="0"/>
              <w:jc w:val="center"/>
              <w:rPr>
                <w:ins w:id="848" w:author="Mateus Berardo de Souza Terra" w:date="2016-02-08T20:04:00Z"/>
                <w:sz w:val="16"/>
                <w:szCs w:val="16"/>
                <w:rPrChange w:id="849" w:author="Mateus Berardo de Souza Terra" w:date="2016-02-08T22:05:00Z">
                  <w:rPr>
                    <w:ins w:id="850" w:author="Mateus Berardo de Souza Terra" w:date="2016-02-08T20:04:00Z"/>
                    <w:color w:val="303030"/>
                  </w:rPr>
                </w:rPrChange>
              </w:rPr>
              <w:pPrChange w:id="851" w:author="Mateus Berardo de Souza Terra" w:date="2016-02-08T22:05:00Z">
                <w:pPr>
                  <w:pStyle w:val="NormalWeb"/>
                  <w:spacing w:before="0" w:beforeAutospacing="0" w:after="160" w:afterAutospacing="0"/>
                  <w:jc w:val="center"/>
                </w:pPr>
              </w:pPrChange>
            </w:pPr>
            <w:ins w:id="852" w:author="Mateus Berardo de Souza Terra" w:date="2016-02-08T22:10:00Z">
              <w:r w:rsidRPr="0068627D">
                <w:rPr>
                  <w:sz w:val="16"/>
                  <w:szCs w:val="16"/>
                </w:rPr>
                <w:t>G</w:t>
              </w:r>
            </w:ins>
          </w:p>
        </w:tc>
        <w:tc>
          <w:tcPr>
            <w:tcW w:w="1559" w:type="dxa"/>
            <w:tcPrChange w:id="853" w:author="Mateus Berardo de Souza Terra" w:date="2016-02-08T22:05:00Z">
              <w:tcPr>
                <w:tcW w:w="1559" w:type="dxa"/>
              </w:tcPr>
            </w:tcPrChange>
          </w:tcPr>
          <w:p w14:paraId="5AEE316F" w14:textId="77777777" w:rsidR="006868CB" w:rsidRPr="0068627D" w:rsidRDefault="006868CB">
            <w:pPr>
              <w:pStyle w:val="NormalWeb"/>
              <w:spacing w:before="0" w:beforeAutospacing="0" w:after="20" w:afterAutospacing="0"/>
              <w:jc w:val="center"/>
              <w:rPr>
                <w:ins w:id="854" w:author="Mateus Berardo de Souza Terra" w:date="2016-02-08T20:04:00Z"/>
                <w:sz w:val="16"/>
                <w:szCs w:val="16"/>
                <w:rPrChange w:id="855" w:author="Mateus Berardo de Souza Terra" w:date="2016-02-08T22:05:00Z">
                  <w:rPr>
                    <w:ins w:id="856" w:author="Mateus Berardo de Souza Terra" w:date="2016-02-08T20:04:00Z"/>
                    <w:color w:val="303030"/>
                  </w:rPr>
                </w:rPrChange>
              </w:rPr>
              <w:pPrChange w:id="857" w:author="Mateus Berardo de Souza Terra" w:date="2016-02-08T22:05:00Z">
                <w:pPr>
                  <w:pStyle w:val="NormalWeb"/>
                  <w:spacing w:before="0" w:beforeAutospacing="0" w:after="160" w:afterAutospacing="0"/>
                  <w:jc w:val="center"/>
                </w:pPr>
              </w:pPrChange>
            </w:pPr>
            <w:ins w:id="858" w:author="Mateus Berardo de Souza Terra" w:date="2016-02-08T22:09:00Z">
              <w:r w:rsidRPr="0068627D">
                <w:rPr>
                  <w:sz w:val="16"/>
                  <w:szCs w:val="16"/>
                </w:rPr>
                <w:t>103</w:t>
              </w:r>
            </w:ins>
          </w:p>
        </w:tc>
        <w:tc>
          <w:tcPr>
            <w:tcW w:w="1559" w:type="dxa"/>
            <w:tcPrChange w:id="859" w:author="Mateus Berardo de Souza Terra" w:date="2016-02-08T22:05:00Z">
              <w:tcPr>
                <w:tcW w:w="1559" w:type="dxa"/>
              </w:tcPr>
            </w:tcPrChange>
          </w:tcPr>
          <w:p w14:paraId="7EEB5D2A" w14:textId="77777777" w:rsidR="006868CB" w:rsidRPr="0068627D" w:rsidRDefault="006868CB">
            <w:pPr>
              <w:pStyle w:val="NormalWeb"/>
              <w:spacing w:before="0" w:beforeAutospacing="0" w:after="20" w:afterAutospacing="0"/>
              <w:jc w:val="center"/>
              <w:rPr>
                <w:ins w:id="860" w:author="Mateus Berardo de Souza Terra" w:date="2016-02-08T20:04:00Z"/>
                <w:sz w:val="16"/>
                <w:szCs w:val="16"/>
                <w:rPrChange w:id="861" w:author="Mateus Berardo de Souza Terra" w:date="2016-02-08T22:05:00Z">
                  <w:rPr>
                    <w:ins w:id="862" w:author="Mateus Berardo de Souza Terra" w:date="2016-02-08T20:04:00Z"/>
                    <w:color w:val="303030"/>
                  </w:rPr>
                </w:rPrChange>
              </w:rPr>
              <w:pPrChange w:id="863" w:author="Mateus Berardo de Souza Terra" w:date="2016-02-08T22:05:00Z">
                <w:pPr>
                  <w:pStyle w:val="NormalWeb"/>
                  <w:spacing w:before="0" w:beforeAutospacing="0" w:after="160" w:afterAutospacing="0"/>
                  <w:jc w:val="center"/>
                </w:pPr>
              </w:pPrChange>
            </w:pPr>
            <w:proofErr w:type="gramStart"/>
            <w:ins w:id="864" w:author="Mateus Berardo de Souza Terra" w:date="2016-02-08T22:11:00Z">
              <w:r w:rsidRPr="0068627D">
                <w:rPr>
                  <w:sz w:val="16"/>
                  <w:szCs w:val="16"/>
                </w:rPr>
                <w:t>g</w:t>
              </w:r>
            </w:ins>
            <w:proofErr w:type="gramEnd"/>
          </w:p>
        </w:tc>
      </w:tr>
      <w:tr w:rsidR="006868CB" w:rsidRPr="0068627D" w14:paraId="0BDE77CC" w14:textId="77777777" w:rsidTr="007031A8">
        <w:trPr>
          <w:trHeight w:val="20"/>
          <w:ins w:id="865" w:author="Mateus Berardo de Souza Terra" w:date="2016-02-08T20:04:00Z"/>
        </w:trPr>
        <w:tc>
          <w:tcPr>
            <w:tcW w:w="1558" w:type="dxa"/>
            <w:tcPrChange w:id="866" w:author="Mateus Berardo de Souza Terra" w:date="2016-02-08T22:05:00Z">
              <w:tcPr>
                <w:tcW w:w="1558" w:type="dxa"/>
              </w:tcPr>
            </w:tcPrChange>
          </w:tcPr>
          <w:p w14:paraId="1D5B71BC" w14:textId="77777777" w:rsidR="006868CB" w:rsidRPr="0068627D" w:rsidRDefault="006868CB">
            <w:pPr>
              <w:pStyle w:val="NormalWeb"/>
              <w:spacing w:before="0" w:beforeAutospacing="0" w:after="20" w:afterAutospacing="0"/>
              <w:jc w:val="center"/>
              <w:rPr>
                <w:ins w:id="867" w:author="Mateus Berardo de Souza Terra" w:date="2016-02-08T20:04:00Z"/>
                <w:sz w:val="16"/>
                <w:szCs w:val="16"/>
                <w:rPrChange w:id="868" w:author="Mateus Berardo de Souza Terra" w:date="2016-02-08T22:05:00Z">
                  <w:rPr>
                    <w:ins w:id="869" w:author="Mateus Berardo de Souza Terra" w:date="2016-02-08T20:04:00Z"/>
                    <w:color w:val="303030"/>
                  </w:rPr>
                </w:rPrChange>
              </w:rPr>
              <w:pPrChange w:id="870" w:author="Mateus Berardo de Souza Terra" w:date="2016-02-08T22:05:00Z">
                <w:pPr>
                  <w:pStyle w:val="NormalWeb"/>
                  <w:spacing w:before="0" w:beforeAutospacing="0" w:after="160" w:afterAutospacing="0"/>
                  <w:jc w:val="center"/>
                </w:pPr>
              </w:pPrChange>
            </w:pPr>
            <w:ins w:id="871" w:author="Mateus Berardo de Souza Terra" w:date="2016-02-08T20:05:00Z">
              <w:r w:rsidRPr="0068627D">
                <w:rPr>
                  <w:sz w:val="16"/>
                  <w:szCs w:val="16"/>
                  <w:rPrChange w:id="872" w:author="Mateus Berardo de Souza Terra" w:date="2016-02-08T22:05:00Z">
                    <w:rPr>
                      <w:color w:val="303030"/>
                    </w:rPr>
                  </w:rPrChange>
                </w:rPr>
                <w:t>40</w:t>
              </w:r>
            </w:ins>
          </w:p>
        </w:tc>
        <w:tc>
          <w:tcPr>
            <w:tcW w:w="1558" w:type="dxa"/>
            <w:tcPrChange w:id="873" w:author="Mateus Berardo de Souza Terra" w:date="2016-02-08T22:05:00Z">
              <w:tcPr>
                <w:tcW w:w="1558" w:type="dxa"/>
              </w:tcPr>
            </w:tcPrChange>
          </w:tcPr>
          <w:p w14:paraId="5826FF6E" w14:textId="77777777" w:rsidR="006868CB" w:rsidRPr="0068627D" w:rsidRDefault="006868CB">
            <w:pPr>
              <w:pStyle w:val="NormalWeb"/>
              <w:spacing w:before="0" w:beforeAutospacing="0" w:after="20" w:afterAutospacing="0"/>
              <w:jc w:val="center"/>
              <w:rPr>
                <w:ins w:id="874" w:author="Mateus Berardo de Souza Terra" w:date="2016-02-08T20:04:00Z"/>
                <w:sz w:val="16"/>
                <w:szCs w:val="16"/>
                <w:rPrChange w:id="875" w:author="Mateus Berardo de Souza Terra" w:date="2016-02-08T22:05:00Z">
                  <w:rPr>
                    <w:ins w:id="876" w:author="Mateus Berardo de Souza Terra" w:date="2016-02-08T20:04:00Z"/>
                    <w:color w:val="303030"/>
                  </w:rPr>
                </w:rPrChange>
              </w:rPr>
              <w:pPrChange w:id="877" w:author="Mateus Berardo de Souza Terra" w:date="2016-02-08T22:05:00Z">
                <w:pPr>
                  <w:pStyle w:val="NormalWeb"/>
                  <w:spacing w:before="0" w:beforeAutospacing="0" w:after="160" w:afterAutospacing="0"/>
                  <w:jc w:val="center"/>
                </w:pPr>
              </w:pPrChange>
            </w:pPr>
            <w:ins w:id="878" w:author="Mateus Berardo de Souza Terra" w:date="2016-02-08T22:13:00Z">
              <w:r w:rsidRPr="0068627D">
                <w:rPr>
                  <w:sz w:val="16"/>
                  <w:szCs w:val="16"/>
                </w:rPr>
                <w:t>(</w:t>
              </w:r>
            </w:ins>
          </w:p>
        </w:tc>
        <w:tc>
          <w:tcPr>
            <w:tcW w:w="1558" w:type="dxa"/>
            <w:tcPrChange w:id="879" w:author="Mateus Berardo de Souza Terra" w:date="2016-02-08T22:05:00Z">
              <w:tcPr>
                <w:tcW w:w="1558" w:type="dxa"/>
              </w:tcPr>
            </w:tcPrChange>
          </w:tcPr>
          <w:p w14:paraId="6B21F966" w14:textId="77777777" w:rsidR="006868CB" w:rsidRPr="0068627D" w:rsidRDefault="006868CB">
            <w:pPr>
              <w:pStyle w:val="NormalWeb"/>
              <w:spacing w:before="0" w:beforeAutospacing="0" w:after="20" w:afterAutospacing="0"/>
              <w:jc w:val="center"/>
              <w:rPr>
                <w:ins w:id="880" w:author="Mateus Berardo de Souza Terra" w:date="2016-02-08T20:04:00Z"/>
                <w:sz w:val="16"/>
                <w:szCs w:val="16"/>
                <w:rPrChange w:id="881" w:author="Mateus Berardo de Souza Terra" w:date="2016-02-08T22:05:00Z">
                  <w:rPr>
                    <w:ins w:id="882" w:author="Mateus Berardo de Souza Terra" w:date="2016-02-08T20:04:00Z"/>
                    <w:color w:val="303030"/>
                  </w:rPr>
                </w:rPrChange>
              </w:rPr>
              <w:pPrChange w:id="883" w:author="Mateus Berardo de Souza Terra" w:date="2016-02-08T22:05:00Z">
                <w:pPr>
                  <w:pStyle w:val="NormalWeb"/>
                  <w:spacing w:before="0" w:beforeAutospacing="0" w:after="160" w:afterAutospacing="0"/>
                  <w:jc w:val="center"/>
                </w:pPr>
              </w:pPrChange>
            </w:pPr>
            <w:ins w:id="884" w:author="Mateus Berardo de Souza Terra" w:date="2016-02-08T22:09:00Z">
              <w:r w:rsidRPr="0068627D">
                <w:rPr>
                  <w:sz w:val="16"/>
                  <w:szCs w:val="16"/>
                </w:rPr>
                <w:t>72</w:t>
              </w:r>
            </w:ins>
          </w:p>
        </w:tc>
        <w:tc>
          <w:tcPr>
            <w:tcW w:w="1558" w:type="dxa"/>
            <w:tcPrChange w:id="885" w:author="Mateus Berardo de Souza Terra" w:date="2016-02-08T22:05:00Z">
              <w:tcPr>
                <w:tcW w:w="1558" w:type="dxa"/>
              </w:tcPr>
            </w:tcPrChange>
          </w:tcPr>
          <w:p w14:paraId="1169A11D" w14:textId="77777777" w:rsidR="006868CB" w:rsidRPr="0068627D" w:rsidRDefault="006868CB">
            <w:pPr>
              <w:pStyle w:val="NormalWeb"/>
              <w:spacing w:before="0" w:beforeAutospacing="0" w:after="20" w:afterAutospacing="0"/>
              <w:jc w:val="center"/>
              <w:rPr>
                <w:ins w:id="886" w:author="Mateus Berardo de Souza Terra" w:date="2016-02-08T20:04:00Z"/>
                <w:sz w:val="16"/>
                <w:szCs w:val="16"/>
                <w:rPrChange w:id="887" w:author="Mateus Berardo de Souza Terra" w:date="2016-02-08T22:05:00Z">
                  <w:rPr>
                    <w:ins w:id="888" w:author="Mateus Berardo de Souza Terra" w:date="2016-02-08T20:04:00Z"/>
                    <w:color w:val="303030"/>
                  </w:rPr>
                </w:rPrChange>
              </w:rPr>
              <w:pPrChange w:id="889" w:author="Mateus Berardo de Souza Terra" w:date="2016-02-08T22:05:00Z">
                <w:pPr>
                  <w:pStyle w:val="NormalWeb"/>
                  <w:spacing w:before="0" w:beforeAutospacing="0" w:after="160" w:afterAutospacing="0"/>
                  <w:jc w:val="center"/>
                </w:pPr>
              </w:pPrChange>
            </w:pPr>
            <w:ins w:id="890" w:author="Mateus Berardo de Souza Terra" w:date="2016-02-08T22:10:00Z">
              <w:r w:rsidRPr="0068627D">
                <w:rPr>
                  <w:sz w:val="16"/>
                  <w:szCs w:val="16"/>
                </w:rPr>
                <w:t>H</w:t>
              </w:r>
            </w:ins>
          </w:p>
        </w:tc>
        <w:tc>
          <w:tcPr>
            <w:tcW w:w="1559" w:type="dxa"/>
            <w:tcPrChange w:id="891" w:author="Mateus Berardo de Souza Terra" w:date="2016-02-08T22:05:00Z">
              <w:tcPr>
                <w:tcW w:w="1559" w:type="dxa"/>
              </w:tcPr>
            </w:tcPrChange>
          </w:tcPr>
          <w:p w14:paraId="1C568E1C" w14:textId="77777777" w:rsidR="006868CB" w:rsidRPr="0068627D" w:rsidRDefault="006868CB">
            <w:pPr>
              <w:pStyle w:val="NormalWeb"/>
              <w:spacing w:before="0" w:beforeAutospacing="0" w:after="20" w:afterAutospacing="0"/>
              <w:jc w:val="center"/>
              <w:rPr>
                <w:ins w:id="892" w:author="Mateus Berardo de Souza Terra" w:date="2016-02-08T20:04:00Z"/>
                <w:sz w:val="16"/>
                <w:szCs w:val="16"/>
                <w:rPrChange w:id="893" w:author="Mateus Berardo de Souza Terra" w:date="2016-02-08T22:05:00Z">
                  <w:rPr>
                    <w:ins w:id="894" w:author="Mateus Berardo de Souza Terra" w:date="2016-02-08T20:04:00Z"/>
                    <w:color w:val="303030"/>
                  </w:rPr>
                </w:rPrChange>
              </w:rPr>
              <w:pPrChange w:id="895" w:author="Mateus Berardo de Souza Terra" w:date="2016-02-08T22:05:00Z">
                <w:pPr>
                  <w:pStyle w:val="NormalWeb"/>
                  <w:spacing w:before="0" w:beforeAutospacing="0" w:after="160" w:afterAutospacing="0"/>
                  <w:jc w:val="center"/>
                </w:pPr>
              </w:pPrChange>
            </w:pPr>
            <w:ins w:id="896" w:author="Mateus Berardo de Souza Terra" w:date="2016-02-08T22:09:00Z">
              <w:r w:rsidRPr="0068627D">
                <w:rPr>
                  <w:sz w:val="16"/>
                  <w:szCs w:val="16"/>
                </w:rPr>
                <w:t>104</w:t>
              </w:r>
            </w:ins>
          </w:p>
        </w:tc>
        <w:tc>
          <w:tcPr>
            <w:tcW w:w="1559" w:type="dxa"/>
            <w:tcPrChange w:id="897" w:author="Mateus Berardo de Souza Terra" w:date="2016-02-08T22:05:00Z">
              <w:tcPr>
                <w:tcW w:w="1559" w:type="dxa"/>
              </w:tcPr>
            </w:tcPrChange>
          </w:tcPr>
          <w:p w14:paraId="3F9680F8" w14:textId="77777777" w:rsidR="006868CB" w:rsidRPr="0068627D" w:rsidRDefault="006868CB">
            <w:pPr>
              <w:pStyle w:val="NormalWeb"/>
              <w:spacing w:before="0" w:beforeAutospacing="0" w:after="20" w:afterAutospacing="0"/>
              <w:jc w:val="center"/>
              <w:rPr>
                <w:ins w:id="898" w:author="Mateus Berardo de Souza Terra" w:date="2016-02-08T20:04:00Z"/>
                <w:sz w:val="16"/>
                <w:szCs w:val="16"/>
                <w:rPrChange w:id="899" w:author="Mateus Berardo de Souza Terra" w:date="2016-02-08T22:05:00Z">
                  <w:rPr>
                    <w:ins w:id="900" w:author="Mateus Berardo de Souza Terra" w:date="2016-02-08T20:04:00Z"/>
                    <w:color w:val="303030"/>
                  </w:rPr>
                </w:rPrChange>
              </w:rPr>
              <w:pPrChange w:id="901" w:author="Mateus Berardo de Souza Terra" w:date="2016-02-08T22:05:00Z">
                <w:pPr>
                  <w:pStyle w:val="NormalWeb"/>
                  <w:spacing w:before="0" w:beforeAutospacing="0" w:after="160" w:afterAutospacing="0"/>
                  <w:jc w:val="center"/>
                </w:pPr>
              </w:pPrChange>
            </w:pPr>
            <w:proofErr w:type="gramStart"/>
            <w:ins w:id="902" w:author="Mateus Berardo de Souza Terra" w:date="2016-02-08T22:11:00Z">
              <w:r w:rsidRPr="0068627D">
                <w:rPr>
                  <w:sz w:val="16"/>
                  <w:szCs w:val="16"/>
                </w:rPr>
                <w:t>h</w:t>
              </w:r>
            </w:ins>
            <w:proofErr w:type="gramEnd"/>
          </w:p>
        </w:tc>
      </w:tr>
      <w:tr w:rsidR="006868CB" w:rsidRPr="0068627D" w14:paraId="431D2AD6" w14:textId="77777777" w:rsidTr="007031A8">
        <w:trPr>
          <w:trHeight w:val="20"/>
          <w:ins w:id="903" w:author="Mateus Berardo de Souza Terra" w:date="2016-02-08T20:04:00Z"/>
        </w:trPr>
        <w:tc>
          <w:tcPr>
            <w:tcW w:w="1558" w:type="dxa"/>
            <w:tcPrChange w:id="904" w:author="Mateus Berardo de Souza Terra" w:date="2016-02-08T22:05:00Z">
              <w:tcPr>
                <w:tcW w:w="1558" w:type="dxa"/>
              </w:tcPr>
            </w:tcPrChange>
          </w:tcPr>
          <w:p w14:paraId="70A68E72" w14:textId="77777777" w:rsidR="006868CB" w:rsidRPr="0068627D" w:rsidRDefault="006868CB">
            <w:pPr>
              <w:pStyle w:val="NormalWeb"/>
              <w:spacing w:before="0" w:beforeAutospacing="0" w:after="20" w:afterAutospacing="0"/>
              <w:jc w:val="center"/>
              <w:rPr>
                <w:ins w:id="905" w:author="Mateus Berardo de Souza Terra" w:date="2016-02-08T20:04:00Z"/>
                <w:sz w:val="16"/>
                <w:szCs w:val="16"/>
                <w:rPrChange w:id="906" w:author="Mateus Berardo de Souza Terra" w:date="2016-02-08T22:05:00Z">
                  <w:rPr>
                    <w:ins w:id="907" w:author="Mateus Berardo de Souza Terra" w:date="2016-02-08T20:04:00Z"/>
                    <w:color w:val="303030"/>
                  </w:rPr>
                </w:rPrChange>
              </w:rPr>
              <w:pPrChange w:id="908" w:author="Mateus Berardo de Souza Terra" w:date="2016-02-08T22:05:00Z">
                <w:pPr>
                  <w:pStyle w:val="NormalWeb"/>
                  <w:spacing w:before="0" w:beforeAutospacing="0" w:after="160" w:afterAutospacing="0"/>
                  <w:jc w:val="center"/>
                </w:pPr>
              </w:pPrChange>
            </w:pPr>
            <w:ins w:id="909" w:author="Mateus Berardo de Souza Terra" w:date="2016-02-08T20:05:00Z">
              <w:r w:rsidRPr="0068627D">
                <w:rPr>
                  <w:sz w:val="16"/>
                  <w:szCs w:val="16"/>
                  <w:rPrChange w:id="910" w:author="Mateus Berardo de Souza Terra" w:date="2016-02-08T22:05:00Z">
                    <w:rPr>
                      <w:color w:val="303030"/>
                    </w:rPr>
                  </w:rPrChange>
                </w:rPr>
                <w:t>41</w:t>
              </w:r>
            </w:ins>
          </w:p>
        </w:tc>
        <w:tc>
          <w:tcPr>
            <w:tcW w:w="1558" w:type="dxa"/>
            <w:tcPrChange w:id="911" w:author="Mateus Berardo de Souza Terra" w:date="2016-02-08T22:05:00Z">
              <w:tcPr>
                <w:tcW w:w="1558" w:type="dxa"/>
              </w:tcPr>
            </w:tcPrChange>
          </w:tcPr>
          <w:p w14:paraId="40B3943D" w14:textId="77777777" w:rsidR="006868CB" w:rsidRPr="0068627D" w:rsidRDefault="006868CB">
            <w:pPr>
              <w:pStyle w:val="NormalWeb"/>
              <w:spacing w:before="0" w:beforeAutospacing="0" w:after="20" w:afterAutospacing="0"/>
              <w:jc w:val="center"/>
              <w:rPr>
                <w:ins w:id="912" w:author="Mateus Berardo de Souza Terra" w:date="2016-02-08T20:04:00Z"/>
                <w:sz w:val="16"/>
                <w:szCs w:val="16"/>
                <w:rPrChange w:id="913" w:author="Mateus Berardo de Souza Terra" w:date="2016-02-08T22:05:00Z">
                  <w:rPr>
                    <w:ins w:id="914" w:author="Mateus Berardo de Souza Terra" w:date="2016-02-08T20:04:00Z"/>
                    <w:color w:val="303030"/>
                  </w:rPr>
                </w:rPrChange>
              </w:rPr>
              <w:pPrChange w:id="915" w:author="Mateus Berardo de Souza Terra" w:date="2016-02-08T22:05:00Z">
                <w:pPr>
                  <w:pStyle w:val="NormalWeb"/>
                  <w:spacing w:before="0" w:beforeAutospacing="0" w:after="160" w:afterAutospacing="0"/>
                  <w:jc w:val="center"/>
                </w:pPr>
              </w:pPrChange>
            </w:pPr>
            <w:ins w:id="916" w:author="Mateus Berardo de Souza Terra" w:date="2016-02-08T22:13:00Z">
              <w:r w:rsidRPr="0068627D">
                <w:rPr>
                  <w:sz w:val="16"/>
                  <w:szCs w:val="16"/>
                </w:rPr>
                <w:t>)</w:t>
              </w:r>
            </w:ins>
          </w:p>
        </w:tc>
        <w:tc>
          <w:tcPr>
            <w:tcW w:w="1558" w:type="dxa"/>
            <w:tcPrChange w:id="917" w:author="Mateus Berardo de Souza Terra" w:date="2016-02-08T22:05:00Z">
              <w:tcPr>
                <w:tcW w:w="1558" w:type="dxa"/>
              </w:tcPr>
            </w:tcPrChange>
          </w:tcPr>
          <w:p w14:paraId="444AC67F" w14:textId="77777777" w:rsidR="006868CB" w:rsidRPr="0068627D" w:rsidRDefault="006868CB">
            <w:pPr>
              <w:pStyle w:val="NormalWeb"/>
              <w:spacing w:before="0" w:beforeAutospacing="0" w:after="20" w:afterAutospacing="0"/>
              <w:jc w:val="center"/>
              <w:rPr>
                <w:ins w:id="918" w:author="Mateus Berardo de Souza Terra" w:date="2016-02-08T20:04:00Z"/>
                <w:sz w:val="16"/>
                <w:szCs w:val="16"/>
                <w:rPrChange w:id="919" w:author="Mateus Berardo de Souza Terra" w:date="2016-02-08T22:05:00Z">
                  <w:rPr>
                    <w:ins w:id="920" w:author="Mateus Berardo de Souza Terra" w:date="2016-02-08T20:04:00Z"/>
                    <w:color w:val="303030"/>
                  </w:rPr>
                </w:rPrChange>
              </w:rPr>
              <w:pPrChange w:id="921" w:author="Mateus Berardo de Souza Terra" w:date="2016-02-08T22:05:00Z">
                <w:pPr>
                  <w:pStyle w:val="NormalWeb"/>
                  <w:spacing w:before="0" w:beforeAutospacing="0" w:after="160" w:afterAutospacing="0"/>
                  <w:jc w:val="center"/>
                </w:pPr>
              </w:pPrChange>
            </w:pPr>
            <w:ins w:id="922" w:author="Mateus Berardo de Souza Terra" w:date="2016-02-08T22:09:00Z">
              <w:r w:rsidRPr="0068627D">
                <w:rPr>
                  <w:sz w:val="16"/>
                  <w:szCs w:val="16"/>
                </w:rPr>
                <w:t>73</w:t>
              </w:r>
            </w:ins>
          </w:p>
        </w:tc>
        <w:tc>
          <w:tcPr>
            <w:tcW w:w="1558" w:type="dxa"/>
            <w:tcPrChange w:id="923" w:author="Mateus Berardo de Souza Terra" w:date="2016-02-08T22:05:00Z">
              <w:tcPr>
                <w:tcW w:w="1558" w:type="dxa"/>
              </w:tcPr>
            </w:tcPrChange>
          </w:tcPr>
          <w:p w14:paraId="03ADC3EB" w14:textId="77777777" w:rsidR="006868CB" w:rsidRPr="0068627D" w:rsidRDefault="006868CB">
            <w:pPr>
              <w:pStyle w:val="NormalWeb"/>
              <w:spacing w:before="0" w:beforeAutospacing="0" w:after="20" w:afterAutospacing="0"/>
              <w:jc w:val="center"/>
              <w:rPr>
                <w:ins w:id="924" w:author="Mateus Berardo de Souza Terra" w:date="2016-02-08T20:04:00Z"/>
                <w:sz w:val="16"/>
                <w:szCs w:val="16"/>
                <w:rPrChange w:id="925" w:author="Mateus Berardo de Souza Terra" w:date="2016-02-08T22:05:00Z">
                  <w:rPr>
                    <w:ins w:id="926" w:author="Mateus Berardo de Souza Terra" w:date="2016-02-08T20:04:00Z"/>
                    <w:color w:val="303030"/>
                  </w:rPr>
                </w:rPrChange>
              </w:rPr>
              <w:pPrChange w:id="927" w:author="Mateus Berardo de Souza Terra" w:date="2016-02-08T22:05:00Z">
                <w:pPr>
                  <w:pStyle w:val="NormalWeb"/>
                  <w:spacing w:before="0" w:beforeAutospacing="0" w:after="160" w:afterAutospacing="0"/>
                  <w:jc w:val="center"/>
                </w:pPr>
              </w:pPrChange>
            </w:pPr>
            <w:ins w:id="928" w:author="Mateus Berardo de Souza Terra" w:date="2016-02-08T22:10:00Z">
              <w:r w:rsidRPr="0068627D">
                <w:rPr>
                  <w:sz w:val="16"/>
                  <w:szCs w:val="16"/>
                </w:rPr>
                <w:t>I</w:t>
              </w:r>
            </w:ins>
          </w:p>
        </w:tc>
        <w:tc>
          <w:tcPr>
            <w:tcW w:w="1559" w:type="dxa"/>
            <w:tcPrChange w:id="929" w:author="Mateus Berardo de Souza Terra" w:date="2016-02-08T22:05:00Z">
              <w:tcPr>
                <w:tcW w:w="1559" w:type="dxa"/>
              </w:tcPr>
            </w:tcPrChange>
          </w:tcPr>
          <w:p w14:paraId="3C41B050" w14:textId="77777777" w:rsidR="006868CB" w:rsidRPr="0068627D" w:rsidRDefault="006868CB">
            <w:pPr>
              <w:pStyle w:val="NormalWeb"/>
              <w:spacing w:before="0" w:beforeAutospacing="0" w:after="20" w:afterAutospacing="0"/>
              <w:jc w:val="center"/>
              <w:rPr>
                <w:ins w:id="930" w:author="Mateus Berardo de Souza Terra" w:date="2016-02-08T20:04:00Z"/>
                <w:sz w:val="16"/>
                <w:szCs w:val="16"/>
                <w:rPrChange w:id="931" w:author="Mateus Berardo de Souza Terra" w:date="2016-02-08T22:05:00Z">
                  <w:rPr>
                    <w:ins w:id="932" w:author="Mateus Berardo de Souza Terra" w:date="2016-02-08T20:04:00Z"/>
                    <w:color w:val="303030"/>
                  </w:rPr>
                </w:rPrChange>
              </w:rPr>
              <w:pPrChange w:id="933" w:author="Mateus Berardo de Souza Terra" w:date="2016-02-08T22:05:00Z">
                <w:pPr>
                  <w:pStyle w:val="NormalWeb"/>
                  <w:spacing w:before="0" w:beforeAutospacing="0" w:after="160" w:afterAutospacing="0"/>
                  <w:jc w:val="center"/>
                </w:pPr>
              </w:pPrChange>
            </w:pPr>
            <w:ins w:id="934" w:author="Mateus Berardo de Souza Terra" w:date="2016-02-08T22:09:00Z">
              <w:r w:rsidRPr="0068627D">
                <w:rPr>
                  <w:sz w:val="16"/>
                  <w:szCs w:val="16"/>
                </w:rPr>
                <w:t>105</w:t>
              </w:r>
            </w:ins>
          </w:p>
        </w:tc>
        <w:tc>
          <w:tcPr>
            <w:tcW w:w="1559" w:type="dxa"/>
            <w:tcPrChange w:id="935" w:author="Mateus Berardo de Souza Terra" w:date="2016-02-08T22:05:00Z">
              <w:tcPr>
                <w:tcW w:w="1559" w:type="dxa"/>
              </w:tcPr>
            </w:tcPrChange>
          </w:tcPr>
          <w:p w14:paraId="3F15D1C4" w14:textId="77777777" w:rsidR="006868CB" w:rsidRPr="0068627D" w:rsidRDefault="006868CB">
            <w:pPr>
              <w:pStyle w:val="NormalWeb"/>
              <w:spacing w:before="0" w:beforeAutospacing="0" w:after="20" w:afterAutospacing="0"/>
              <w:jc w:val="center"/>
              <w:rPr>
                <w:ins w:id="936" w:author="Mateus Berardo de Souza Terra" w:date="2016-02-08T20:04:00Z"/>
                <w:sz w:val="16"/>
                <w:szCs w:val="16"/>
                <w:rPrChange w:id="937" w:author="Mateus Berardo de Souza Terra" w:date="2016-02-08T22:05:00Z">
                  <w:rPr>
                    <w:ins w:id="938" w:author="Mateus Berardo de Souza Terra" w:date="2016-02-08T20:04:00Z"/>
                    <w:color w:val="303030"/>
                  </w:rPr>
                </w:rPrChange>
              </w:rPr>
              <w:pPrChange w:id="939" w:author="Mateus Berardo de Souza Terra" w:date="2016-02-08T22:05:00Z">
                <w:pPr>
                  <w:pStyle w:val="NormalWeb"/>
                  <w:spacing w:before="0" w:beforeAutospacing="0" w:after="160" w:afterAutospacing="0"/>
                  <w:jc w:val="center"/>
                </w:pPr>
              </w:pPrChange>
            </w:pPr>
            <w:proofErr w:type="gramStart"/>
            <w:ins w:id="940" w:author="Mateus Berardo de Souza Terra" w:date="2016-02-08T22:11:00Z">
              <w:r w:rsidRPr="0068627D">
                <w:rPr>
                  <w:sz w:val="16"/>
                  <w:szCs w:val="16"/>
                </w:rPr>
                <w:t>i</w:t>
              </w:r>
            </w:ins>
            <w:proofErr w:type="gramEnd"/>
          </w:p>
        </w:tc>
      </w:tr>
      <w:tr w:rsidR="006868CB" w:rsidRPr="0068627D" w14:paraId="667CEC63" w14:textId="77777777" w:rsidTr="007031A8">
        <w:trPr>
          <w:trHeight w:val="20"/>
          <w:ins w:id="941" w:author="Mateus Berardo de Souza Terra" w:date="2016-02-08T20:04:00Z"/>
        </w:trPr>
        <w:tc>
          <w:tcPr>
            <w:tcW w:w="1558" w:type="dxa"/>
            <w:tcPrChange w:id="942" w:author="Mateus Berardo de Souza Terra" w:date="2016-02-08T22:05:00Z">
              <w:tcPr>
                <w:tcW w:w="1558" w:type="dxa"/>
              </w:tcPr>
            </w:tcPrChange>
          </w:tcPr>
          <w:p w14:paraId="51013D64" w14:textId="77777777" w:rsidR="006868CB" w:rsidRPr="0068627D" w:rsidRDefault="006868CB">
            <w:pPr>
              <w:pStyle w:val="NormalWeb"/>
              <w:spacing w:before="0" w:beforeAutospacing="0" w:after="20" w:afterAutospacing="0"/>
              <w:jc w:val="center"/>
              <w:rPr>
                <w:ins w:id="943" w:author="Mateus Berardo de Souza Terra" w:date="2016-02-08T20:04:00Z"/>
                <w:sz w:val="16"/>
                <w:szCs w:val="16"/>
                <w:rPrChange w:id="944" w:author="Mateus Berardo de Souza Terra" w:date="2016-02-08T22:05:00Z">
                  <w:rPr>
                    <w:ins w:id="945" w:author="Mateus Berardo de Souza Terra" w:date="2016-02-08T20:04:00Z"/>
                    <w:color w:val="303030"/>
                  </w:rPr>
                </w:rPrChange>
              </w:rPr>
              <w:pPrChange w:id="946" w:author="Mateus Berardo de Souza Terra" w:date="2016-02-08T22:05:00Z">
                <w:pPr>
                  <w:pStyle w:val="NormalWeb"/>
                  <w:spacing w:before="0" w:beforeAutospacing="0" w:after="160" w:afterAutospacing="0"/>
                  <w:jc w:val="center"/>
                </w:pPr>
              </w:pPrChange>
            </w:pPr>
            <w:ins w:id="947" w:author="Mateus Berardo de Souza Terra" w:date="2016-02-08T20:05:00Z">
              <w:r w:rsidRPr="0068627D">
                <w:rPr>
                  <w:sz w:val="16"/>
                  <w:szCs w:val="16"/>
                  <w:rPrChange w:id="948" w:author="Mateus Berardo de Souza Terra" w:date="2016-02-08T22:05:00Z">
                    <w:rPr>
                      <w:color w:val="303030"/>
                    </w:rPr>
                  </w:rPrChange>
                </w:rPr>
                <w:t>42</w:t>
              </w:r>
            </w:ins>
          </w:p>
        </w:tc>
        <w:tc>
          <w:tcPr>
            <w:tcW w:w="1558" w:type="dxa"/>
            <w:tcPrChange w:id="949" w:author="Mateus Berardo de Souza Terra" w:date="2016-02-08T22:05:00Z">
              <w:tcPr>
                <w:tcW w:w="1558" w:type="dxa"/>
              </w:tcPr>
            </w:tcPrChange>
          </w:tcPr>
          <w:p w14:paraId="379D0384" w14:textId="77777777" w:rsidR="006868CB" w:rsidRPr="0068627D" w:rsidRDefault="006868CB">
            <w:pPr>
              <w:pStyle w:val="NormalWeb"/>
              <w:spacing w:before="0" w:beforeAutospacing="0" w:after="20" w:afterAutospacing="0"/>
              <w:jc w:val="center"/>
              <w:rPr>
                <w:ins w:id="950" w:author="Mateus Berardo de Souza Terra" w:date="2016-02-08T20:04:00Z"/>
                <w:sz w:val="16"/>
                <w:szCs w:val="16"/>
                <w:rPrChange w:id="951" w:author="Mateus Berardo de Souza Terra" w:date="2016-02-08T22:05:00Z">
                  <w:rPr>
                    <w:ins w:id="952" w:author="Mateus Berardo de Souza Terra" w:date="2016-02-08T20:04:00Z"/>
                    <w:color w:val="303030"/>
                  </w:rPr>
                </w:rPrChange>
              </w:rPr>
              <w:pPrChange w:id="953" w:author="Mateus Berardo de Souza Terra" w:date="2016-02-08T22:05:00Z">
                <w:pPr>
                  <w:pStyle w:val="NormalWeb"/>
                  <w:spacing w:before="0" w:beforeAutospacing="0" w:after="160" w:afterAutospacing="0"/>
                  <w:jc w:val="center"/>
                </w:pPr>
              </w:pPrChange>
            </w:pPr>
            <w:ins w:id="954" w:author="Mateus Berardo de Souza Terra" w:date="2016-02-08T22:13:00Z">
              <w:r w:rsidRPr="0068627D">
                <w:rPr>
                  <w:sz w:val="16"/>
                  <w:szCs w:val="16"/>
                </w:rPr>
                <w:t>*</w:t>
              </w:r>
            </w:ins>
          </w:p>
        </w:tc>
        <w:tc>
          <w:tcPr>
            <w:tcW w:w="1558" w:type="dxa"/>
            <w:tcPrChange w:id="955" w:author="Mateus Berardo de Souza Terra" w:date="2016-02-08T22:05:00Z">
              <w:tcPr>
                <w:tcW w:w="1558" w:type="dxa"/>
              </w:tcPr>
            </w:tcPrChange>
          </w:tcPr>
          <w:p w14:paraId="1D9C9ECB" w14:textId="77777777" w:rsidR="006868CB" w:rsidRPr="0068627D" w:rsidRDefault="006868CB">
            <w:pPr>
              <w:pStyle w:val="NormalWeb"/>
              <w:spacing w:before="0" w:beforeAutospacing="0" w:after="20" w:afterAutospacing="0"/>
              <w:jc w:val="center"/>
              <w:rPr>
                <w:ins w:id="956" w:author="Mateus Berardo de Souza Terra" w:date="2016-02-08T20:04:00Z"/>
                <w:sz w:val="16"/>
                <w:szCs w:val="16"/>
                <w:rPrChange w:id="957" w:author="Mateus Berardo de Souza Terra" w:date="2016-02-08T22:05:00Z">
                  <w:rPr>
                    <w:ins w:id="958" w:author="Mateus Berardo de Souza Terra" w:date="2016-02-08T20:04:00Z"/>
                    <w:color w:val="303030"/>
                  </w:rPr>
                </w:rPrChange>
              </w:rPr>
              <w:pPrChange w:id="959" w:author="Mateus Berardo de Souza Terra" w:date="2016-02-08T22:05:00Z">
                <w:pPr>
                  <w:pStyle w:val="NormalWeb"/>
                  <w:spacing w:before="0" w:beforeAutospacing="0" w:after="160" w:afterAutospacing="0"/>
                  <w:jc w:val="center"/>
                </w:pPr>
              </w:pPrChange>
            </w:pPr>
            <w:ins w:id="960" w:author="Mateus Berardo de Souza Terra" w:date="2016-02-08T22:09:00Z">
              <w:r w:rsidRPr="0068627D">
                <w:rPr>
                  <w:sz w:val="16"/>
                  <w:szCs w:val="16"/>
                </w:rPr>
                <w:t>74</w:t>
              </w:r>
            </w:ins>
          </w:p>
        </w:tc>
        <w:tc>
          <w:tcPr>
            <w:tcW w:w="1558" w:type="dxa"/>
            <w:tcPrChange w:id="961" w:author="Mateus Berardo de Souza Terra" w:date="2016-02-08T22:05:00Z">
              <w:tcPr>
                <w:tcW w:w="1558" w:type="dxa"/>
              </w:tcPr>
            </w:tcPrChange>
          </w:tcPr>
          <w:p w14:paraId="1C84A24C" w14:textId="77777777" w:rsidR="006868CB" w:rsidRPr="0068627D" w:rsidRDefault="006868CB">
            <w:pPr>
              <w:pStyle w:val="NormalWeb"/>
              <w:spacing w:before="0" w:beforeAutospacing="0" w:after="20" w:afterAutospacing="0"/>
              <w:jc w:val="center"/>
              <w:rPr>
                <w:ins w:id="962" w:author="Mateus Berardo de Souza Terra" w:date="2016-02-08T20:04:00Z"/>
                <w:sz w:val="16"/>
                <w:szCs w:val="16"/>
                <w:rPrChange w:id="963" w:author="Mateus Berardo de Souza Terra" w:date="2016-02-08T22:05:00Z">
                  <w:rPr>
                    <w:ins w:id="964" w:author="Mateus Berardo de Souza Terra" w:date="2016-02-08T20:04:00Z"/>
                    <w:color w:val="303030"/>
                  </w:rPr>
                </w:rPrChange>
              </w:rPr>
              <w:pPrChange w:id="965" w:author="Mateus Berardo de Souza Terra" w:date="2016-02-08T22:05:00Z">
                <w:pPr>
                  <w:pStyle w:val="NormalWeb"/>
                  <w:spacing w:before="0" w:beforeAutospacing="0" w:after="160" w:afterAutospacing="0"/>
                  <w:jc w:val="center"/>
                </w:pPr>
              </w:pPrChange>
            </w:pPr>
            <w:ins w:id="966" w:author="Mateus Berardo de Souza Terra" w:date="2016-02-08T22:10:00Z">
              <w:r w:rsidRPr="0068627D">
                <w:rPr>
                  <w:sz w:val="16"/>
                  <w:szCs w:val="16"/>
                </w:rPr>
                <w:t>J</w:t>
              </w:r>
            </w:ins>
          </w:p>
        </w:tc>
        <w:tc>
          <w:tcPr>
            <w:tcW w:w="1559" w:type="dxa"/>
            <w:tcPrChange w:id="967" w:author="Mateus Berardo de Souza Terra" w:date="2016-02-08T22:05:00Z">
              <w:tcPr>
                <w:tcW w:w="1559" w:type="dxa"/>
              </w:tcPr>
            </w:tcPrChange>
          </w:tcPr>
          <w:p w14:paraId="2752FB34" w14:textId="77777777" w:rsidR="006868CB" w:rsidRPr="0068627D" w:rsidRDefault="006868CB">
            <w:pPr>
              <w:pStyle w:val="NormalWeb"/>
              <w:spacing w:before="0" w:beforeAutospacing="0" w:after="20" w:afterAutospacing="0"/>
              <w:jc w:val="center"/>
              <w:rPr>
                <w:ins w:id="968" w:author="Mateus Berardo de Souza Terra" w:date="2016-02-08T20:04:00Z"/>
                <w:sz w:val="16"/>
                <w:szCs w:val="16"/>
                <w:u w:val="single"/>
                <w:rPrChange w:id="969" w:author="Mateus Berardo de Souza Terra" w:date="2016-02-08T22:08:00Z">
                  <w:rPr>
                    <w:ins w:id="970" w:author="Mateus Berardo de Souza Terra" w:date="2016-02-08T20:04:00Z"/>
                    <w:color w:val="303030"/>
                  </w:rPr>
                </w:rPrChange>
              </w:rPr>
              <w:pPrChange w:id="971" w:author="Mateus Berardo de Souza Terra" w:date="2016-02-08T22:05:00Z">
                <w:pPr>
                  <w:pStyle w:val="NormalWeb"/>
                  <w:spacing w:before="0" w:beforeAutospacing="0" w:after="160" w:afterAutospacing="0"/>
                  <w:jc w:val="center"/>
                </w:pPr>
              </w:pPrChange>
            </w:pPr>
            <w:ins w:id="972" w:author="Mateus Berardo de Souza Terra" w:date="2016-02-08T22:09:00Z">
              <w:r w:rsidRPr="0068627D">
                <w:rPr>
                  <w:sz w:val="16"/>
                  <w:szCs w:val="16"/>
                </w:rPr>
                <w:t>106</w:t>
              </w:r>
            </w:ins>
          </w:p>
        </w:tc>
        <w:tc>
          <w:tcPr>
            <w:tcW w:w="1559" w:type="dxa"/>
            <w:tcPrChange w:id="973" w:author="Mateus Berardo de Souza Terra" w:date="2016-02-08T22:05:00Z">
              <w:tcPr>
                <w:tcW w:w="1559" w:type="dxa"/>
              </w:tcPr>
            </w:tcPrChange>
          </w:tcPr>
          <w:p w14:paraId="357BB935" w14:textId="77777777" w:rsidR="006868CB" w:rsidRPr="0068627D" w:rsidRDefault="006868CB">
            <w:pPr>
              <w:pStyle w:val="NormalWeb"/>
              <w:spacing w:before="0" w:beforeAutospacing="0" w:after="20" w:afterAutospacing="0"/>
              <w:jc w:val="center"/>
              <w:rPr>
                <w:ins w:id="974" w:author="Mateus Berardo de Souza Terra" w:date="2016-02-08T20:04:00Z"/>
                <w:sz w:val="16"/>
                <w:szCs w:val="16"/>
                <w:rPrChange w:id="975" w:author="Mateus Berardo de Souza Terra" w:date="2016-02-08T22:05:00Z">
                  <w:rPr>
                    <w:ins w:id="976" w:author="Mateus Berardo de Souza Terra" w:date="2016-02-08T20:04:00Z"/>
                    <w:color w:val="303030"/>
                  </w:rPr>
                </w:rPrChange>
              </w:rPr>
              <w:pPrChange w:id="977" w:author="Mateus Berardo de Souza Terra" w:date="2016-02-08T22:05:00Z">
                <w:pPr>
                  <w:pStyle w:val="NormalWeb"/>
                  <w:spacing w:before="0" w:beforeAutospacing="0" w:after="160" w:afterAutospacing="0"/>
                  <w:jc w:val="center"/>
                </w:pPr>
              </w:pPrChange>
            </w:pPr>
            <w:proofErr w:type="gramStart"/>
            <w:ins w:id="978" w:author="Mateus Berardo de Souza Terra" w:date="2016-02-08T22:11:00Z">
              <w:r w:rsidRPr="0068627D">
                <w:rPr>
                  <w:sz w:val="16"/>
                  <w:szCs w:val="16"/>
                </w:rPr>
                <w:t>j</w:t>
              </w:r>
            </w:ins>
            <w:proofErr w:type="gramEnd"/>
          </w:p>
        </w:tc>
      </w:tr>
      <w:tr w:rsidR="006868CB" w:rsidRPr="0068627D" w14:paraId="1C1DF09A" w14:textId="77777777" w:rsidTr="007031A8">
        <w:trPr>
          <w:trHeight w:val="20"/>
          <w:ins w:id="979" w:author="Mateus Berardo de Souza Terra" w:date="2016-02-08T20:04:00Z"/>
        </w:trPr>
        <w:tc>
          <w:tcPr>
            <w:tcW w:w="1558" w:type="dxa"/>
            <w:tcPrChange w:id="980" w:author="Mateus Berardo de Souza Terra" w:date="2016-02-08T22:05:00Z">
              <w:tcPr>
                <w:tcW w:w="1558" w:type="dxa"/>
              </w:tcPr>
            </w:tcPrChange>
          </w:tcPr>
          <w:p w14:paraId="61856C67" w14:textId="77777777" w:rsidR="006868CB" w:rsidRPr="0068627D" w:rsidRDefault="006868CB">
            <w:pPr>
              <w:pStyle w:val="NormalWeb"/>
              <w:spacing w:before="0" w:beforeAutospacing="0" w:after="20" w:afterAutospacing="0"/>
              <w:jc w:val="center"/>
              <w:rPr>
                <w:ins w:id="981" w:author="Mateus Berardo de Souza Terra" w:date="2016-02-08T20:04:00Z"/>
                <w:sz w:val="16"/>
                <w:szCs w:val="16"/>
                <w:rPrChange w:id="982" w:author="Mateus Berardo de Souza Terra" w:date="2016-02-08T22:05:00Z">
                  <w:rPr>
                    <w:ins w:id="983" w:author="Mateus Berardo de Souza Terra" w:date="2016-02-08T20:04:00Z"/>
                    <w:color w:val="303030"/>
                  </w:rPr>
                </w:rPrChange>
              </w:rPr>
              <w:pPrChange w:id="984" w:author="Mateus Berardo de Souza Terra" w:date="2016-02-08T22:05:00Z">
                <w:pPr>
                  <w:pStyle w:val="NormalWeb"/>
                  <w:spacing w:before="0" w:beforeAutospacing="0" w:after="160" w:afterAutospacing="0"/>
                  <w:jc w:val="center"/>
                </w:pPr>
              </w:pPrChange>
            </w:pPr>
            <w:ins w:id="985" w:author="Mateus Berardo de Souza Terra" w:date="2016-02-08T20:05:00Z">
              <w:r w:rsidRPr="0068627D">
                <w:rPr>
                  <w:sz w:val="16"/>
                  <w:szCs w:val="16"/>
                  <w:rPrChange w:id="986" w:author="Mateus Berardo de Souza Terra" w:date="2016-02-08T22:05:00Z">
                    <w:rPr>
                      <w:color w:val="303030"/>
                    </w:rPr>
                  </w:rPrChange>
                </w:rPr>
                <w:t>43</w:t>
              </w:r>
            </w:ins>
          </w:p>
        </w:tc>
        <w:tc>
          <w:tcPr>
            <w:tcW w:w="1558" w:type="dxa"/>
            <w:tcPrChange w:id="987" w:author="Mateus Berardo de Souza Terra" w:date="2016-02-08T22:05:00Z">
              <w:tcPr>
                <w:tcW w:w="1558" w:type="dxa"/>
              </w:tcPr>
            </w:tcPrChange>
          </w:tcPr>
          <w:p w14:paraId="569C8E79" w14:textId="77777777" w:rsidR="006868CB" w:rsidRPr="0068627D" w:rsidRDefault="006868CB">
            <w:pPr>
              <w:pStyle w:val="NormalWeb"/>
              <w:spacing w:before="0" w:beforeAutospacing="0" w:after="20" w:afterAutospacing="0"/>
              <w:jc w:val="center"/>
              <w:rPr>
                <w:ins w:id="988" w:author="Mateus Berardo de Souza Terra" w:date="2016-02-08T20:04:00Z"/>
                <w:sz w:val="16"/>
                <w:szCs w:val="16"/>
                <w:rPrChange w:id="989" w:author="Mateus Berardo de Souza Terra" w:date="2016-02-08T22:05:00Z">
                  <w:rPr>
                    <w:ins w:id="990" w:author="Mateus Berardo de Souza Terra" w:date="2016-02-08T20:04:00Z"/>
                    <w:color w:val="303030"/>
                  </w:rPr>
                </w:rPrChange>
              </w:rPr>
              <w:pPrChange w:id="991" w:author="Mateus Berardo de Souza Terra" w:date="2016-02-08T22:05:00Z">
                <w:pPr>
                  <w:pStyle w:val="NormalWeb"/>
                  <w:spacing w:before="0" w:beforeAutospacing="0" w:after="160" w:afterAutospacing="0"/>
                  <w:jc w:val="center"/>
                </w:pPr>
              </w:pPrChange>
            </w:pPr>
            <w:ins w:id="992" w:author="Mateus Berardo de Souza Terra" w:date="2016-02-08T22:13:00Z">
              <w:r w:rsidRPr="0068627D">
                <w:rPr>
                  <w:sz w:val="16"/>
                  <w:szCs w:val="16"/>
                </w:rPr>
                <w:t>+</w:t>
              </w:r>
            </w:ins>
          </w:p>
        </w:tc>
        <w:tc>
          <w:tcPr>
            <w:tcW w:w="1558" w:type="dxa"/>
            <w:tcPrChange w:id="993" w:author="Mateus Berardo de Souza Terra" w:date="2016-02-08T22:05:00Z">
              <w:tcPr>
                <w:tcW w:w="1558" w:type="dxa"/>
              </w:tcPr>
            </w:tcPrChange>
          </w:tcPr>
          <w:p w14:paraId="4F1296BE" w14:textId="77777777" w:rsidR="006868CB" w:rsidRPr="0068627D" w:rsidRDefault="006868CB">
            <w:pPr>
              <w:pStyle w:val="NormalWeb"/>
              <w:spacing w:before="0" w:beforeAutospacing="0" w:after="20" w:afterAutospacing="0"/>
              <w:jc w:val="center"/>
              <w:rPr>
                <w:ins w:id="994" w:author="Mateus Berardo de Souza Terra" w:date="2016-02-08T20:04:00Z"/>
                <w:sz w:val="16"/>
                <w:szCs w:val="16"/>
                <w:rPrChange w:id="995" w:author="Mateus Berardo de Souza Terra" w:date="2016-02-08T22:05:00Z">
                  <w:rPr>
                    <w:ins w:id="996" w:author="Mateus Berardo de Souza Terra" w:date="2016-02-08T20:04:00Z"/>
                    <w:color w:val="303030"/>
                  </w:rPr>
                </w:rPrChange>
              </w:rPr>
              <w:pPrChange w:id="997" w:author="Mateus Berardo de Souza Terra" w:date="2016-02-08T22:05:00Z">
                <w:pPr>
                  <w:pStyle w:val="NormalWeb"/>
                  <w:spacing w:before="0" w:beforeAutospacing="0" w:after="160" w:afterAutospacing="0"/>
                  <w:jc w:val="center"/>
                </w:pPr>
              </w:pPrChange>
            </w:pPr>
            <w:ins w:id="998" w:author="Mateus Berardo de Souza Terra" w:date="2016-02-08T22:09:00Z">
              <w:r w:rsidRPr="0068627D">
                <w:rPr>
                  <w:sz w:val="16"/>
                  <w:szCs w:val="16"/>
                </w:rPr>
                <w:t>75</w:t>
              </w:r>
            </w:ins>
          </w:p>
        </w:tc>
        <w:tc>
          <w:tcPr>
            <w:tcW w:w="1558" w:type="dxa"/>
            <w:tcPrChange w:id="999" w:author="Mateus Berardo de Souza Terra" w:date="2016-02-08T22:05:00Z">
              <w:tcPr>
                <w:tcW w:w="1558" w:type="dxa"/>
              </w:tcPr>
            </w:tcPrChange>
          </w:tcPr>
          <w:p w14:paraId="172DC840" w14:textId="77777777" w:rsidR="006868CB" w:rsidRPr="0068627D" w:rsidRDefault="006868CB">
            <w:pPr>
              <w:pStyle w:val="NormalWeb"/>
              <w:spacing w:before="0" w:beforeAutospacing="0" w:after="20" w:afterAutospacing="0"/>
              <w:jc w:val="center"/>
              <w:rPr>
                <w:ins w:id="1000" w:author="Mateus Berardo de Souza Terra" w:date="2016-02-08T20:04:00Z"/>
                <w:sz w:val="16"/>
                <w:szCs w:val="16"/>
                <w:rPrChange w:id="1001" w:author="Mateus Berardo de Souza Terra" w:date="2016-02-08T22:05:00Z">
                  <w:rPr>
                    <w:ins w:id="1002" w:author="Mateus Berardo de Souza Terra" w:date="2016-02-08T20:04:00Z"/>
                    <w:color w:val="303030"/>
                  </w:rPr>
                </w:rPrChange>
              </w:rPr>
              <w:pPrChange w:id="1003" w:author="Mateus Berardo de Souza Terra" w:date="2016-02-08T22:05:00Z">
                <w:pPr>
                  <w:pStyle w:val="NormalWeb"/>
                  <w:spacing w:before="0" w:beforeAutospacing="0" w:after="160" w:afterAutospacing="0"/>
                  <w:jc w:val="center"/>
                </w:pPr>
              </w:pPrChange>
            </w:pPr>
            <w:ins w:id="1004" w:author="Mateus Berardo de Souza Terra" w:date="2016-02-08T22:10:00Z">
              <w:r w:rsidRPr="0068627D">
                <w:rPr>
                  <w:sz w:val="16"/>
                  <w:szCs w:val="16"/>
                </w:rPr>
                <w:t>K</w:t>
              </w:r>
            </w:ins>
          </w:p>
        </w:tc>
        <w:tc>
          <w:tcPr>
            <w:tcW w:w="1559" w:type="dxa"/>
            <w:tcPrChange w:id="1005" w:author="Mateus Berardo de Souza Terra" w:date="2016-02-08T22:05:00Z">
              <w:tcPr>
                <w:tcW w:w="1559" w:type="dxa"/>
              </w:tcPr>
            </w:tcPrChange>
          </w:tcPr>
          <w:p w14:paraId="5267EED4" w14:textId="77777777" w:rsidR="006868CB" w:rsidRPr="0068627D" w:rsidRDefault="006868CB">
            <w:pPr>
              <w:pStyle w:val="NormalWeb"/>
              <w:spacing w:before="0" w:beforeAutospacing="0" w:after="20" w:afterAutospacing="0"/>
              <w:jc w:val="center"/>
              <w:rPr>
                <w:ins w:id="1006" w:author="Mateus Berardo de Souza Terra" w:date="2016-02-08T20:04:00Z"/>
                <w:sz w:val="16"/>
                <w:szCs w:val="16"/>
                <w:rPrChange w:id="1007" w:author="Mateus Berardo de Souza Terra" w:date="2016-02-08T22:05:00Z">
                  <w:rPr>
                    <w:ins w:id="1008" w:author="Mateus Berardo de Souza Terra" w:date="2016-02-08T20:04:00Z"/>
                    <w:color w:val="303030"/>
                  </w:rPr>
                </w:rPrChange>
              </w:rPr>
              <w:pPrChange w:id="1009" w:author="Mateus Berardo de Souza Terra" w:date="2016-02-08T22:05:00Z">
                <w:pPr>
                  <w:pStyle w:val="NormalWeb"/>
                  <w:spacing w:before="0" w:beforeAutospacing="0" w:after="160" w:afterAutospacing="0"/>
                  <w:jc w:val="center"/>
                </w:pPr>
              </w:pPrChange>
            </w:pPr>
            <w:ins w:id="1010" w:author="Mateus Berardo de Souza Terra" w:date="2016-02-08T22:09:00Z">
              <w:r w:rsidRPr="0068627D">
                <w:rPr>
                  <w:sz w:val="16"/>
                  <w:szCs w:val="16"/>
                </w:rPr>
                <w:t>107</w:t>
              </w:r>
            </w:ins>
          </w:p>
        </w:tc>
        <w:tc>
          <w:tcPr>
            <w:tcW w:w="1559" w:type="dxa"/>
            <w:tcPrChange w:id="1011" w:author="Mateus Berardo de Souza Terra" w:date="2016-02-08T22:05:00Z">
              <w:tcPr>
                <w:tcW w:w="1559" w:type="dxa"/>
              </w:tcPr>
            </w:tcPrChange>
          </w:tcPr>
          <w:p w14:paraId="784221F7" w14:textId="77777777" w:rsidR="006868CB" w:rsidRPr="0068627D" w:rsidRDefault="006868CB">
            <w:pPr>
              <w:pStyle w:val="NormalWeb"/>
              <w:spacing w:before="0" w:beforeAutospacing="0" w:after="20" w:afterAutospacing="0"/>
              <w:jc w:val="center"/>
              <w:rPr>
                <w:ins w:id="1012" w:author="Mateus Berardo de Souza Terra" w:date="2016-02-08T20:04:00Z"/>
                <w:sz w:val="16"/>
                <w:szCs w:val="16"/>
                <w:rPrChange w:id="1013" w:author="Mateus Berardo de Souza Terra" w:date="2016-02-08T22:05:00Z">
                  <w:rPr>
                    <w:ins w:id="1014" w:author="Mateus Berardo de Souza Terra" w:date="2016-02-08T20:04:00Z"/>
                    <w:color w:val="303030"/>
                  </w:rPr>
                </w:rPrChange>
              </w:rPr>
              <w:pPrChange w:id="1015" w:author="Mateus Berardo de Souza Terra" w:date="2016-02-08T22:05:00Z">
                <w:pPr>
                  <w:pStyle w:val="NormalWeb"/>
                  <w:spacing w:before="0" w:beforeAutospacing="0" w:after="160" w:afterAutospacing="0"/>
                  <w:jc w:val="center"/>
                </w:pPr>
              </w:pPrChange>
            </w:pPr>
            <w:proofErr w:type="gramStart"/>
            <w:ins w:id="1016" w:author="Mateus Berardo de Souza Terra" w:date="2016-02-08T22:11:00Z">
              <w:r w:rsidRPr="0068627D">
                <w:rPr>
                  <w:sz w:val="16"/>
                  <w:szCs w:val="16"/>
                </w:rPr>
                <w:t>k</w:t>
              </w:r>
            </w:ins>
            <w:proofErr w:type="gramEnd"/>
          </w:p>
        </w:tc>
      </w:tr>
      <w:tr w:rsidR="006868CB" w:rsidRPr="0068627D" w14:paraId="15786BB7" w14:textId="77777777" w:rsidTr="007031A8">
        <w:trPr>
          <w:trHeight w:val="20"/>
          <w:ins w:id="1017" w:author="Mateus Berardo de Souza Terra" w:date="2016-02-08T20:04:00Z"/>
        </w:trPr>
        <w:tc>
          <w:tcPr>
            <w:tcW w:w="1558" w:type="dxa"/>
            <w:tcPrChange w:id="1018" w:author="Mateus Berardo de Souza Terra" w:date="2016-02-08T22:05:00Z">
              <w:tcPr>
                <w:tcW w:w="1558" w:type="dxa"/>
              </w:tcPr>
            </w:tcPrChange>
          </w:tcPr>
          <w:p w14:paraId="43A3FEC4" w14:textId="77777777" w:rsidR="006868CB" w:rsidRPr="0068627D" w:rsidRDefault="006868CB">
            <w:pPr>
              <w:pStyle w:val="NormalWeb"/>
              <w:spacing w:before="0" w:beforeAutospacing="0" w:after="20" w:afterAutospacing="0"/>
              <w:jc w:val="center"/>
              <w:rPr>
                <w:ins w:id="1019" w:author="Mateus Berardo de Souza Terra" w:date="2016-02-08T20:04:00Z"/>
                <w:sz w:val="16"/>
                <w:szCs w:val="16"/>
                <w:rPrChange w:id="1020" w:author="Mateus Berardo de Souza Terra" w:date="2016-02-08T22:05:00Z">
                  <w:rPr>
                    <w:ins w:id="1021" w:author="Mateus Berardo de Souza Terra" w:date="2016-02-08T20:04:00Z"/>
                    <w:color w:val="303030"/>
                  </w:rPr>
                </w:rPrChange>
              </w:rPr>
              <w:pPrChange w:id="1022" w:author="Mateus Berardo de Souza Terra" w:date="2016-02-08T22:05:00Z">
                <w:pPr>
                  <w:pStyle w:val="NormalWeb"/>
                  <w:spacing w:before="0" w:beforeAutospacing="0" w:after="160" w:afterAutospacing="0"/>
                  <w:jc w:val="center"/>
                </w:pPr>
              </w:pPrChange>
            </w:pPr>
            <w:ins w:id="1023" w:author="Mateus Berardo de Souza Terra" w:date="2016-02-08T20:05:00Z">
              <w:r w:rsidRPr="0068627D">
                <w:rPr>
                  <w:sz w:val="16"/>
                  <w:szCs w:val="16"/>
                  <w:rPrChange w:id="1024" w:author="Mateus Berardo de Souza Terra" w:date="2016-02-08T22:05:00Z">
                    <w:rPr>
                      <w:color w:val="303030"/>
                    </w:rPr>
                  </w:rPrChange>
                </w:rPr>
                <w:t>44</w:t>
              </w:r>
            </w:ins>
          </w:p>
        </w:tc>
        <w:tc>
          <w:tcPr>
            <w:tcW w:w="1558" w:type="dxa"/>
            <w:tcPrChange w:id="1025" w:author="Mateus Berardo de Souza Terra" w:date="2016-02-08T22:05:00Z">
              <w:tcPr>
                <w:tcW w:w="1558" w:type="dxa"/>
              </w:tcPr>
            </w:tcPrChange>
          </w:tcPr>
          <w:p w14:paraId="05716F3C" w14:textId="77777777" w:rsidR="006868CB" w:rsidRPr="0068627D" w:rsidRDefault="006868CB">
            <w:pPr>
              <w:pStyle w:val="NormalWeb"/>
              <w:spacing w:before="0" w:beforeAutospacing="0" w:after="20" w:afterAutospacing="0"/>
              <w:jc w:val="center"/>
              <w:rPr>
                <w:ins w:id="1026" w:author="Mateus Berardo de Souza Terra" w:date="2016-02-08T20:04:00Z"/>
                <w:sz w:val="16"/>
                <w:szCs w:val="16"/>
                <w:rPrChange w:id="1027" w:author="Mateus Berardo de Souza Terra" w:date="2016-02-08T22:05:00Z">
                  <w:rPr>
                    <w:ins w:id="1028" w:author="Mateus Berardo de Souza Terra" w:date="2016-02-08T20:04:00Z"/>
                    <w:color w:val="303030"/>
                  </w:rPr>
                </w:rPrChange>
              </w:rPr>
              <w:pPrChange w:id="1029" w:author="Mateus Berardo de Souza Terra" w:date="2016-02-08T22:05:00Z">
                <w:pPr>
                  <w:pStyle w:val="NormalWeb"/>
                  <w:spacing w:before="0" w:beforeAutospacing="0" w:after="160" w:afterAutospacing="0"/>
                  <w:jc w:val="center"/>
                </w:pPr>
              </w:pPrChange>
            </w:pPr>
            <w:ins w:id="1030" w:author="Mateus Berardo de Souza Terra" w:date="2016-02-08T22:13:00Z">
              <w:r w:rsidRPr="0068627D">
                <w:rPr>
                  <w:sz w:val="16"/>
                  <w:szCs w:val="16"/>
                </w:rPr>
                <w:t>,</w:t>
              </w:r>
            </w:ins>
          </w:p>
        </w:tc>
        <w:tc>
          <w:tcPr>
            <w:tcW w:w="1558" w:type="dxa"/>
            <w:tcPrChange w:id="1031" w:author="Mateus Berardo de Souza Terra" w:date="2016-02-08T22:05:00Z">
              <w:tcPr>
                <w:tcW w:w="1558" w:type="dxa"/>
              </w:tcPr>
            </w:tcPrChange>
          </w:tcPr>
          <w:p w14:paraId="6BC515F4" w14:textId="77777777" w:rsidR="006868CB" w:rsidRPr="0068627D" w:rsidRDefault="006868CB">
            <w:pPr>
              <w:pStyle w:val="NormalWeb"/>
              <w:spacing w:before="0" w:beforeAutospacing="0" w:after="20" w:afterAutospacing="0"/>
              <w:jc w:val="center"/>
              <w:rPr>
                <w:ins w:id="1032" w:author="Mateus Berardo de Souza Terra" w:date="2016-02-08T20:04:00Z"/>
                <w:sz w:val="16"/>
                <w:szCs w:val="16"/>
                <w:rPrChange w:id="1033" w:author="Mateus Berardo de Souza Terra" w:date="2016-02-08T22:05:00Z">
                  <w:rPr>
                    <w:ins w:id="1034" w:author="Mateus Berardo de Souza Terra" w:date="2016-02-08T20:04:00Z"/>
                    <w:color w:val="303030"/>
                  </w:rPr>
                </w:rPrChange>
              </w:rPr>
              <w:pPrChange w:id="1035" w:author="Mateus Berardo de Souza Terra" w:date="2016-02-08T22:05:00Z">
                <w:pPr>
                  <w:pStyle w:val="NormalWeb"/>
                  <w:spacing w:before="0" w:beforeAutospacing="0" w:after="160" w:afterAutospacing="0"/>
                  <w:jc w:val="center"/>
                </w:pPr>
              </w:pPrChange>
            </w:pPr>
            <w:ins w:id="1036" w:author="Mateus Berardo de Souza Terra" w:date="2016-02-08T22:09:00Z">
              <w:r w:rsidRPr="0068627D">
                <w:rPr>
                  <w:sz w:val="16"/>
                  <w:szCs w:val="16"/>
                </w:rPr>
                <w:t>76</w:t>
              </w:r>
            </w:ins>
          </w:p>
        </w:tc>
        <w:tc>
          <w:tcPr>
            <w:tcW w:w="1558" w:type="dxa"/>
            <w:tcPrChange w:id="1037" w:author="Mateus Berardo de Souza Terra" w:date="2016-02-08T22:05:00Z">
              <w:tcPr>
                <w:tcW w:w="1558" w:type="dxa"/>
              </w:tcPr>
            </w:tcPrChange>
          </w:tcPr>
          <w:p w14:paraId="02E82496" w14:textId="77777777" w:rsidR="006868CB" w:rsidRPr="0068627D" w:rsidRDefault="006868CB">
            <w:pPr>
              <w:pStyle w:val="NormalWeb"/>
              <w:spacing w:before="0" w:beforeAutospacing="0" w:after="20" w:afterAutospacing="0"/>
              <w:jc w:val="center"/>
              <w:rPr>
                <w:ins w:id="1038" w:author="Mateus Berardo de Souza Terra" w:date="2016-02-08T20:04:00Z"/>
                <w:sz w:val="16"/>
                <w:szCs w:val="16"/>
                <w:rPrChange w:id="1039" w:author="Mateus Berardo de Souza Terra" w:date="2016-02-08T22:05:00Z">
                  <w:rPr>
                    <w:ins w:id="1040" w:author="Mateus Berardo de Souza Terra" w:date="2016-02-08T20:04:00Z"/>
                    <w:color w:val="303030"/>
                  </w:rPr>
                </w:rPrChange>
              </w:rPr>
              <w:pPrChange w:id="1041" w:author="Mateus Berardo de Souza Terra" w:date="2016-02-08T22:05:00Z">
                <w:pPr>
                  <w:pStyle w:val="NormalWeb"/>
                  <w:spacing w:before="0" w:beforeAutospacing="0" w:after="160" w:afterAutospacing="0"/>
                  <w:jc w:val="center"/>
                </w:pPr>
              </w:pPrChange>
            </w:pPr>
            <w:ins w:id="1042" w:author="Mateus Berardo de Souza Terra" w:date="2016-02-08T22:10:00Z">
              <w:r w:rsidRPr="0068627D">
                <w:rPr>
                  <w:sz w:val="16"/>
                  <w:szCs w:val="16"/>
                </w:rPr>
                <w:t>L</w:t>
              </w:r>
            </w:ins>
          </w:p>
        </w:tc>
        <w:tc>
          <w:tcPr>
            <w:tcW w:w="1559" w:type="dxa"/>
            <w:tcPrChange w:id="1043" w:author="Mateus Berardo de Souza Terra" w:date="2016-02-08T22:05:00Z">
              <w:tcPr>
                <w:tcW w:w="1559" w:type="dxa"/>
              </w:tcPr>
            </w:tcPrChange>
          </w:tcPr>
          <w:p w14:paraId="1ED0342F" w14:textId="77777777" w:rsidR="006868CB" w:rsidRPr="0068627D" w:rsidRDefault="006868CB">
            <w:pPr>
              <w:pStyle w:val="NormalWeb"/>
              <w:spacing w:before="0" w:beforeAutospacing="0" w:after="20" w:afterAutospacing="0"/>
              <w:jc w:val="center"/>
              <w:rPr>
                <w:ins w:id="1044" w:author="Mateus Berardo de Souza Terra" w:date="2016-02-08T20:04:00Z"/>
                <w:sz w:val="16"/>
                <w:szCs w:val="16"/>
                <w:rPrChange w:id="1045" w:author="Mateus Berardo de Souza Terra" w:date="2016-02-08T22:05:00Z">
                  <w:rPr>
                    <w:ins w:id="1046" w:author="Mateus Berardo de Souza Terra" w:date="2016-02-08T20:04:00Z"/>
                    <w:color w:val="303030"/>
                  </w:rPr>
                </w:rPrChange>
              </w:rPr>
              <w:pPrChange w:id="1047" w:author="Mateus Berardo de Souza Terra" w:date="2016-02-08T22:05:00Z">
                <w:pPr>
                  <w:pStyle w:val="NormalWeb"/>
                  <w:spacing w:before="0" w:beforeAutospacing="0" w:after="160" w:afterAutospacing="0"/>
                  <w:jc w:val="center"/>
                </w:pPr>
              </w:pPrChange>
            </w:pPr>
            <w:ins w:id="1048" w:author="Mateus Berardo de Souza Terra" w:date="2016-02-08T22:09:00Z">
              <w:r w:rsidRPr="0068627D">
                <w:rPr>
                  <w:sz w:val="16"/>
                  <w:szCs w:val="16"/>
                </w:rPr>
                <w:t>108</w:t>
              </w:r>
            </w:ins>
          </w:p>
        </w:tc>
        <w:tc>
          <w:tcPr>
            <w:tcW w:w="1559" w:type="dxa"/>
            <w:tcPrChange w:id="1049" w:author="Mateus Berardo de Souza Terra" w:date="2016-02-08T22:05:00Z">
              <w:tcPr>
                <w:tcW w:w="1559" w:type="dxa"/>
              </w:tcPr>
            </w:tcPrChange>
          </w:tcPr>
          <w:p w14:paraId="346EB091" w14:textId="77777777" w:rsidR="006868CB" w:rsidRPr="0068627D" w:rsidRDefault="006868CB">
            <w:pPr>
              <w:pStyle w:val="NormalWeb"/>
              <w:spacing w:before="0" w:beforeAutospacing="0" w:after="20" w:afterAutospacing="0"/>
              <w:jc w:val="center"/>
              <w:rPr>
                <w:ins w:id="1050" w:author="Mateus Berardo de Souza Terra" w:date="2016-02-08T20:04:00Z"/>
                <w:sz w:val="16"/>
                <w:szCs w:val="16"/>
                <w:rPrChange w:id="1051" w:author="Mateus Berardo de Souza Terra" w:date="2016-02-08T22:05:00Z">
                  <w:rPr>
                    <w:ins w:id="1052" w:author="Mateus Berardo de Souza Terra" w:date="2016-02-08T20:04:00Z"/>
                    <w:color w:val="303030"/>
                  </w:rPr>
                </w:rPrChange>
              </w:rPr>
              <w:pPrChange w:id="1053" w:author="Mateus Berardo de Souza Terra" w:date="2016-02-08T22:05:00Z">
                <w:pPr>
                  <w:pStyle w:val="NormalWeb"/>
                  <w:spacing w:before="0" w:beforeAutospacing="0" w:after="160" w:afterAutospacing="0"/>
                  <w:jc w:val="center"/>
                </w:pPr>
              </w:pPrChange>
            </w:pPr>
            <w:proofErr w:type="gramStart"/>
            <w:ins w:id="1054" w:author="Mateus Berardo de Souza Terra" w:date="2016-02-08T22:11:00Z">
              <w:r w:rsidRPr="0068627D">
                <w:rPr>
                  <w:sz w:val="16"/>
                  <w:szCs w:val="16"/>
                </w:rPr>
                <w:t>l</w:t>
              </w:r>
            </w:ins>
            <w:proofErr w:type="gramEnd"/>
          </w:p>
        </w:tc>
      </w:tr>
      <w:tr w:rsidR="006868CB" w:rsidRPr="0068627D" w14:paraId="267332B0" w14:textId="77777777" w:rsidTr="007031A8">
        <w:trPr>
          <w:trHeight w:val="20"/>
          <w:ins w:id="1055" w:author="Mateus Berardo de Souza Terra" w:date="2016-02-08T20:04:00Z"/>
        </w:trPr>
        <w:tc>
          <w:tcPr>
            <w:tcW w:w="1558" w:type="dxa"/>
            <w:tcPrChange w:id="1056" w:author="Mateus Berardo de Souza Terra" w:date="2016-02-08T22:05:00Z">
              <w:tcPr>
                <w:tcW w:w="1558" w:type="dxa"/>
              </w:tcPr>
            </w:tcPrChange>
          </w:tcPr>
          <w:p w14:paraId="47C9186F" w14:textId="77777777" w:rsidR="006868CB" w:rsidRPr="0068627D" w:rsidRDefault="006868CB">
            <w:pPr>
              <w:pStyle w:val="NormalWeb"/>
              <w:spacing w:before="0" w:beforeAutospacing="0" w:after="20" w:afterAutospacing="0"/>
              <w:jc w:val="center"/>
              <w:rPr>
                <w:ins w:id="1057" w:author="Mateus Berardo de Souza Terra" w:date="2016-02-08T20:04:00Z"/>
                <w:sz w:val="16"/>
                <w:szCs w:val="16"/>
                <w:rPrChange w:id="1058" w:author="Mateus Berardo de Souza Terra" w:date="2016-02-08T22:05:00Z">
                  <w:rPr>
                    <w:ins w:id="1059" w:author="Mateus Berardo de Souza Terra" w:date="2016-02-08T20:04:00Z"/>
                    <w:color w:val="303030"/>
                  </w:rPr>
                </w:rPrChange>
              </w:rPr>
              <w:pPrChange w:id="1060" w:author="Mateus Berardo de Souza Terra" w:date="2016-02-08T22:05:00Z">
                <w:pPr>
                  <w:pStyle w:val="NormalWeb"/>
                  <w:spacing w:before="0" w:beforeAutospacing="0" w:after="160" w:afterAutospacing="0"/>
                  <w:jc w:val="center"/>
                </w:pPr>
              </w:pPrChange>
            </w:pPr>
            <w:ins w:id="1061" w:author="Mateus Berardo de Souza Terra" w:date="2016-02-08T20:05:00Z">
              <w:r w:rsidRPr="0068627D">
                <w:rPr>
                  <w:sz w:val="16"/>
                  <w:szCs w:val="16"/>
                  <w:rPrChange w:id="1062" w:author="Mateus Berardo de Souza Terra" w:date="2016-02-08T22:05:00Z">
                    <w:rPr>
                      <w:color w:val="303030"/>
                    </w:rPr>
                  </w:rPrChange>
                </w:rPr>
                <w:t>45</w:t>
              </w:r>
            </w:ins>
          </w:p>
        </w:tc>
        <w:tc>
          <w:tcPr>
            <w:tcW w:w="1558" w:type="dxa"/>
            <w:tcPrChange w:id="1063" w:author="Mateus Berardo de Souza Terra" w:date="2016-02-08T22:05:00Z">
              <w:tcPr>
                <w:tcW w:w="1558" w:type="dxa"/>
              </w:tcPr>
            </w:tcPrChange>
          </w:tcPr>
          <w:p w14:paraId="08BB22B5" w14:textId="77777777" w:rsidR="006868CB" w:rsidRPr="0068627D" w:rsidRDefault="006868CB">
            <w:pPr>
              <w:pStyle w:val="NormalWeb"/>
              <w:spacing w:before="0" w:beforeAutospacing="0" w:after="20" w:afterAutospacing="0"/>
              <w:jc w:val="center"/>
              <w:rPr>
                <w:ins w:id="1064" w:author="Mateus Berardo de Souza Terra" w:date="2016-02-08T20:04:00Z"/>
                <w:sz w:val="16"/>
                <w:szCs w:val="16"/>
                <w:rPrChange w:id="1065" w:author="Mateus Berardo de Souza Terra" w:date="2016-02-08T22:05:00Z">
                  <w:rPr>
                    <w:ins w:id="1066" w:author="Mateus Berardo de Souza Terra" w:date="2016-02-08T20:04:00Z"/>
                    <w:color w:val="303030"/>
                  </w:rPr>
                </w:rPrChange>
              </w:rPr>
              <w:pPrChange w:id="1067" w:author="Mateus Berardo de Souza Terra" w:date="2016-02-08T22:05:00Z">
                <w:pPr>
                  <w:pStyle w:val="NormalWeb"/>
                  <w:spacing w:before="0" w:beforeAutospacing="0" w:after="160" w:afterAutospacing="0"/>
                  <w:jc w:val="center"/>
                </w:pPr>
              </w:pPrChange>
            </w:pPr>
            <w:ins w:id="1068" w:author="Mateus Berardo de Souza Terra" w:date="2016-02-08T22:13:00Z">
              <w:r w:rsidRPr="0068627D">
                <w:rPr>
                  <w:sz w:val="16"/>
                  <w:szCs w:val="16"/>
                </w:rPr>
                <w:t>-</w:t>
              </w:r>
            </w:ins>
          </w:p>
        </w:tc>
        <w:tc>
          <w:tcPr>
            <w:tcW w:w="1558" w:type="dxa"/>
            <w:tcPrChange w:id="1069" w:author="Mateus Berardo de Souza Terra" w:date="2016-02-08T22:05:00Z">
              <w:tcPr>
                <w:tcW w:w="1558" w:type="dxa"/>
              </w:tcPr>
            </w:tcPrChange>
          </w:tcPr>
          <w:p w14:paraId="0E2F3F11" w14:textId="77777777" w:rsidR="006868CB" w:rsidRPr="0068627D" w:rsidRDefault="006868CB">
            <w:pPr>
              <w:pStyle w:val="NormalWeb"/>
              <w:spacing w:before="0" w:beforeAutospacing="0" w:after="20" w:afterAutospacing="0"/>
              <w:jc w:val="center"/>
              <w:rPr>
                <w:ins w:id="1070" w:author="Mateus Berardo de Souza Terra" w:date="2016-02-08T20:04:00Z"/>
                <w:sz w:val="16"/>
                <w:szCs w:val="16"/>
                <w:rPrChange w:id="1071" w:author="Mateus Berardo de Souza Terra" w:date="2016-02-08T22:05:00Z">
                  <w:rPr>
                    <w:ins w:id="1072" w:author="Mateus Berardo de Souza Terra" w:date="2016-02-08T20:04:00Z"/>
                    <w:color w:val="303030"/>
                  </w:rPr>
                </w:rPrChange>
              </w:rPr>
              <w:pPrChange w:id="1073" w:author="Mateus Berardo de Souza Terra" w:date="2016-02-08T22:05:00Z">
                <w:pPr>
                  <w:pStyle w:val="NormalWeb"/>
                  <w:spacing w:before="0" w:beforeAutospacing="0" w:after="160" w:afterAutospacing="0"/>
                  <w:jc w:val="center"/>
                </w:pPr>
              </w:pPrChange>
            </w:pPr>
            <w:ins w:id="1074" w:author="Mateus Berardo de Souza Terra" w:date="2016-02-08T22:09:00Z">
              <w:r w:rsidRPr="0068627D">
                <w:rPr>
                  <w:sz w:val="16"/>
                  <w:szCs w:val="16"/>
                </w:rPr>
                <w:t>77</w:t>
              </w:r>
            </w:ins>
          </w:p>
        </w:tc>
        <w:tc>
          <w:tcPr>
            <w:tcW w:w="1558" w:type="dxa"/>
            <w:tcPrChange w:id="1075" w:author="Mateus Berardo de Souza Terra" w:date="2016-02-08T22:05:00Z">
              <w:tcPr>
                <w:tcW w:w="1558" w:type="dxa"/>
              </w:tcPr>
            </w:tcPrChange>
          </w:tcPr>
          <w:p w14:paraId="45932353" w14:textId="77777777" w:rsidR="006868CB" w:rsidRPr="0068627D" w:rsidRDefault="006868CB">
            <w:pPr>
              <w:pStyle w:val="NormalWeb"/>
              <w:spacing w:before="0" w:beforeAutospacing="0" w:after="20" w:afterAutospacing="0"/>
              <w:jc w:val="center"/>
              <w:rPr>
                <w:ins w:id="1076" w:author="Mateus Berardo de Souza Terra" w:date="2016-02-08T20:04:00Z"/>
                <w:sz w:val="16"/>
                <w:szCs w:val="16"/>
                <w:rPrChange w:id="1077" w:author="Mateus Berardo de Souza Terra" w:date="2016-02-08T22:05:00Z">
                  <w:rPr>
                    <w:ins w:id="1078" w:author="Mateus Berardo de Souza Terra" w:date="2016-02-08T20:04:00Z"/>
                    <w:color w:val="303030"/>
                  </w:rPr>
                </w:rPrChange>
              </w:rPr>
              <w:pPrChange w:id="1079" w:author="Mateus Berardo de Souza Terra" w:date="2016-02-08T22:05:00Z">
                <w:pPr>
                  <w:pStyle w:val="NormalWeb"/>
                  <w:spacing w:before="0" w:beforeAutospacing="0" w:after="160" w:afterAutospacing="0"/>
                  <w:jc w:val="center"/>
                </w:pPr>
              </w:pPrChange>
            </w:pPr>
            <w:ins w:id="1080" w:author="Mateus Berardo de Souza Terra" w:date="2016-02-08T22:10:00Z">
              <w:r w:rsidRPr="0068627D">
                <w:rPr>
                  <w:sz w:val="16"/>
                  <w:szCs w:val="16"/>
                </w:rPr>
                <w:t>M</w:t>
              </w:r>
            </w:ins>
          </w:p>
        </w:tc>
        <w:tc>
          <w:tcPr>
            <w:tcW w:w="1559" w:type="dxa"/>
            <w:tcPrChange w:id="1081" w:author="Mateus Berardo de Souza Terra" w:date="2016-02-08T22:05:00Z">
              <w:tcPr>
                <w:tcW w:w="1559" w:type="dxa"/>
              </w:tcPr>
            </w:tcPrChange>
          </w:tcPr>
          <w:p w14:paraId="38BF112D" w14:textId="77777777" w:rsidR="006868CB" w:rsidRPr="0068627D" w:rsidRDefault="006868CB">
            <w:pPr>
              <w:pStyle w:val="NormalWeb"/>
              <w:spacing w:before="0" w:beforeAutospacing="0" w:after="20" w:afterAutospacing="0"/>
              <w:jc w:val="center"/>
              <w:rPr>
                <w:ins w:id="1082" w:author="Mateus Berardo de Souza Terra" w:date="2016-02-08T20:04:00Z"/>
                <w:sz w:val="16"/>
                <w:szCs w:val="16"/>
                <w:rPrChange w:id="1083" w:author="Mateus Berardo de Souza Terra" w:date="2016-02-08T22:05:00Z">
                  <w:rPr>
                    <w:ins w:id="1084" w:author="Mateus Berardo de Souza Terra" w:date="2016-02-08T20:04:00Z"/>
                    <w:color w:val="303030"/>
                  </w:rPr>
                </w:rPrChange>
              </w:rPr>
              <w:pPrChange w:id="1085" w:author="Mateus Berardo de Souza Terra" w:date="2016-02-08T22:05:00Z">
                <w:pPr>
                  <w:pStyle w:val="NormalWeb"/>
                  <w:spacing w:before="0" w:beforeAutospacing="0" w:after="160" w:afterAutospacing="0"/>
                  <w:jc w:val="center"/>
                </w:pPr>
              </w:pPrChange>
            </w:pPr>
            <w:ins w:id="1086" w:author="Mateus Berardo de Souza Terra" w:date="2016-02-08T22:09:00Z">
              <w:r w:rsidRPr="0068627D">
                <w:rPr>
                  <w:sz w:val="16"/>
                  <w:szCs w:val="16"/>
                </w:rPr>
                <w:t>109</w:t>
              </w:r>
            </w:ins>
          </w:p>
        </w:tc>
        <w:tc>
          <w:tcPr>
            <w:tcW w:w="1559" w:type="dxa"/>
            <w:tcPrChange w:id="1087" w:author="Mateus Berardo de Souza Terra" w:date="2016-02-08T22:05:00Z">
              <w:tcPr>
                <w:tcW w:w="1559" w:type="dxa"/>
              </w:tcPr>
            </w:tcPrChange>
          </w:tcPr>
          <w:p w14:paraId="1502C604" w14:textId="77777777" w:rsidR="006868CB" w:rsidRPr="0068627D" w:rsidRDefault="006868CB">
            <w:pPr>
              <w:pStyle w:val="NormalWeb"/>
              <w:spacing w:before="0" w:beforeAutospacing="0" w:after="20" w:afterAutospacing="0"/>
              <w:jc w:val="center"/>
              <w:rPr>
                <w:ins w:id="1088" w:author="Mateus Berardo de Souza Terra" w:date="2016-02-08T20:04:00Z"/>
                <w:sz w:val="16"/>
                <w:szCs w:val="16"/>
                <w:rPrChange w:id="1089" w:author="Mateus Berardo de Souza Terra" w:date="2016-02-08T22:05:00Z">
                  <w:rPr>
                    <w:ins w:id="1090" w:author="Mateus Berardo de Souza Terra" w:date="2016-02-08T20:04:00Z"/>
                    <w:color w:val="303030"/>
                  </w:rPr>
                </w:rPrChange>
              </w:rPr>
              <w:pPrChange w:id="1091" w:author="Mateus Berardo de Souza Terra" w:date="2016-02-08T22:05:00Z">
                <w:pPr>
                  <w:pStyle w:val="NormalWeb"/>
                  <w:spacing w:before="0" w:beforeAutospacing="0" w:after="160" w:afterAutospacing="0"/>
                  <w:jc w:val="center"/>
                </w:pPr>
              </w:pPrChange>
            </w:pPr>
            <w:proofErr w:type="gramStart"/>
            <w:ins w:id="1092" w:author="Mateus Berardo de Souza Terra" w:date="2016-02-08T22:11:00Z">
              <w:r w:rsidRPr="0068627D">
                <w:rPr>
                  <w:sz w:val="16"/>
                  <w:szCs w:val="16"/>
                </w:rPr>
                <w:t>m</w:t>
              </w:r>
            </w:ins>
            <w:proofErr w:type="gramEnd"/>
          </w:p>
        </w:tc>
      </w:tr>
      <w:tr w:rsidR="006868CB" w:rsidRPr="0068627D" w14:paraId="531D9147" w14:textId="77777777" w:rsidTr="007031A8">
        <w:trPr>
          <w:trHeight w:val="20"/>
          <w:ins w:id="1093" w:author="Mateus Berardo de Souza Terra" w:date="2016-02-08T20:04:00Z"/>
        </w:trPr>
        <w:tc>
          <w:tcPr>
            <w:tcW w:w="1558" w:type="dxa"/>
            <w:tcPrChange w:id="1094" w:author="Mateus Berardo de Souza Terra" w:date="2016-02-08T22:05:00Z">
              <w:tcPr>
                <w:tcW w:w="1558" w:type="dxa"/>
              </w:tcPr>
            </w:tcPrChange>
          </w:tcPr>
          <w:p w14:paraId="2C6C5C5C" w14:textId="77777777" w:rsidR="006868CB" w:rsidRPr="0068627D" w:rsidRDefault="006868CB">
            <w:pPr>
              <w:pStyle w:val="NormalWeb"/>
              <w:spacing w:before="0" w:beforeAutospacing="0" w:after="20" w:afterAutospacing="0"/>
              <w:jc w:val="center"/>
              <w:rPr>
                <w:ins w:id="1095" w:author="Mateus Berardo de Souza Terra" w:date="2016-02-08T20:04:00Z"/>
                <w:sz w:val="16"/>
                <w:szCs w:val="16"/>
                <w:rPrChange w:id="1096" w:author="Mateus Berardo de Souza Terra" w:date="2016-02-08T22:05:00Z">
                  <w:rPr>
                    <w:ins w:id="1097" w:author="Mateus Berardo de Souza Terra" w:date="2016-02-08T20:04:00Z"/>
                    <w:color w:val="303030"/>
                  </w:rPr>
                </w:rPrChange>
              </w:rPr>
              <w:pPrChange w:id="1098" w:author="Mateus Berardo de Souza Terra" w:date="2016-02-08T22:05:00Z">
                <w:pPr>
                  <w:pStyle w:val="NormalWeb"/>
                  <w:spacing w:before="0" w:beforeAutospacing="0" w:after="160" w:afterAutospacing="0"/>
                  <w:jc w:val="center"/>
                </w:pPr>
              </w:pPrChange>
            </w:pPr>
            <w:ins w:id="1099" w:author="Mateus Berardo de Souza Terra" w:date="2016-02-08T20:05:00Z">
              <w:r w:rsidRPr="0068627D">
                <w:rPr>
                  <w:sz w:val="16"/>
                  <w:szCs w:val="16"/>
                  <w:rPrChange w:id="1100" w:author="Mateus Berardo de Souza Terra" w:date="2016-02-08T22:05:00Z">
                    <w:rPr>
                      <w:color w:val="303030"/>
                    </w:rPr>
                  </w:rPrChange>
                </w:rPr>
                <w:t>46</w:t>
              </w:r>
            </w:ins>
          </w:p>
        </w:tc>
        <w:tc>
          <w:tcPr>
            <w:tcW w:w="1558" w:type="dxa"/>
            <w:tcPrChange w:id="1101" w:author="Mateus Berardo de Souza Terra" w:date="2016-02-08T22:05:00Z">
              <w:tcPr>
                <w:tcW w:w="1558" w:type="dxa"/>
              </w:tcPr>
            </w:tcPrChange>
          </w:tcPr>
          <w:p w14:paraId="542007C4" w14:textId="77777777" w:rsidR="006868CB" w:rsidRPr="0068627D" w:rsidRDefault="006868CB">
            <w:pPr>
              <w:pStyle w:val="NormalWeb"/>
              <w:spacing w:before="0" w:beforeAutospacing="0" w:after="20" w:afterAutospacing="0"/>
              <w:jc w:val="center"/>
              <w:rPr>
                <w:ins w:id="1102" w:author="Mateus Berardo de Souza Terra" w:date="2016-02-08T20:04:00Z"/>
                <w:sz w:val="16"/>
                <w:szCs w:val="16"/>
                <w:rPrChange w:id="1103" w:author="Mateus Berardo de Souza Terra" w:date="2016-02-08T22:05:00Z">
                  <w:rPr>
                    <w:ins w:id="1104" w:author="Mateus Berardo de Souza Terra" w:date="2016-02-08T20:04:00Z"/>
                    <w:color w:val="303030"/>
                  </w:rPr>
                </w:rPrChange>
              </w:rPr>
              <w:pPrChange w:id="1105" w:author="Mateus Berardo de Souza Terra" w:date="2016-02-08T22:05:00Z">
                <w:pPr>
                  <w:pStyle w:val="NormalWeb"/>
                  <w:spacing w:before="0" w:beforeAutospacing="0" w:after="160" w:afterAutospacing="0"/>
                  <w:jc w:val="center"/>
                </w:pPr>
              </w:pPrChange>
            </w:pPr>
            <w:ins w:id="1106" w:author="Mateus Berardo de Souza Terra" w:date="2016-02-08T22:13:00Z">
              <w:r w:rsidRPr="0068627D">
                <w:rPr>
                  <w:sz w:val="16"/>
                  <w:szCs w:val="16"/>
                </w:rPr>
                <w:t>.</w:t>
              </w:r>
            </w:ins>
          </w:p>
        </w:tc>
        <w:tc>
          <w:tcPr>
            <w:tcW w:w="1558" w:type="dxa"/>
            <w:tcPrChange w:id="1107" w:author="Mateus Berardo de Souza Terra" w:date="2016-02-08T22:05:00Z">
              <w:tcPr>
                <w:tcW w:w="1558" w:type="dxa"/>
              </w:tcPr>
            </w:tcPrChange>
          </w:tcPr>
          <w:p w14:paraId="6BD6DBF1" w14:textId="77777777" w:rsidR="006868CB" w:rsidRPr="0068627D" w:rsidRDefault="006868CB">
            <w:pPr>
              <w:pStyle w:val="NormalWeb"/>
              <w:spacing w:before="0" w:beforeAutospacing="0" w:after="20" w:afterAutospacing="0"/>
              <w:jc w:val="center"/>
              <w:rPr>
                <w:ins w:id="1108" w:author="Mateus Berardo de Souza Terra" w:date="2016-02-08T20:04:00Z"/>
                <w:sz w:val="16"/>
                <w:szCs w:val="16"/>
                <w:rPrChange w:id="1109" w:author="Mateus Berardo de Souza Terra" w:date="2016-02-08T22:05:00Z">
                  <w:rPr>
                    <w:ins w:id="1110" w:author="Mateus Berardo de Souza Terra" w:date="2016-02-08T20:04:00Z"/>
                    <w:color w:val="303030"/>
                  </w:rPr>
                </w:rPrChange>
              </w:rPr>
              <w:pPrChange w:id="1111" w:author="Mateus Berardo de Souza Terra" w:date="2016-02-08T22:05:00Z">
                <w:pPr>
                  <w:pStyle w:val="NormalWeb"/>
                  <w:spacing w:before="0" w:beforeAutospacing="0" w:after="160" w:afterAutospacing="0"/>
                  <w:jc w:val="center"/>
                </w:pPr>
              </w:pPrChange>
            </w:pPr>
            <w:ins w:id="1112" w:author="Mateus Berardo de Souza Terra" w:date="2016-02-08T22:09:00Z">
              <w:r w:rsidRPr="0068627D">
                <w:rPr>
                  <w:sz w:val="16"/>
                  <w:szCs w:val="16"/>
                </w:rPr>
                <w:t>78</w:t>
              </w:r>
            </w:ins>
          </w:p>
        </w:tc>
        <w:tc>
          <w:tcPr>
            <w:tcW w:w="1558" w:type="dxa"/>
            <w:tcPrChange w:id="1113" w:author="Mateus Berardo de Souza Terra" w:date="2016-02-08T22:05:00Z">
              <w:tcPr>
                <w:tcW w:w="1558" w:type="dxa"/>
              </w:tcPr>
            </w:tcPrChange>
          </w:tcPr>
          <w:p w14:paraId="2CC0A26A" w14:textId="77777777" w:rsidR="006868CB" w:rsidRPr="0068627D" w:rsidRDefault="006868CB">
            <w:pPr>
              <w:pStyle w:val="NormalWeb"/>
              <w:spacing w:before="0" w:beforeAutospacing="0" w:after="20" w:afterAutospacing="0"/>
              <w:jc w:val="center"/>
              <w:rPr>
                <w:ins w:id="1114" w:author="Mateus Berardo de Souza Terra" w:date="2016-02-08T20:04:00Z"/>
                <w:sz w:val="16"/>
                <w:szCs w:val="16"/>
                <w:rPrChange w:id="1115" w:author="Mateus Berardo de Souza Terra" w:date="2016-02-08T22:05:00Z">
                  <w:rPr>
                    <w:ins w:id="1116" w:author="Mateus Berardo de Souza Terra" w:date="2016-02-08T20:04:00Z"/>
                    <w:color w:val="303030"/>
                  </w:rPr>
                </w:rPrChange>
              </w:rPr>
              <w:pPrChange w:id="1117" w:author="Mateus Berardo de Souza Terra" w:date="2016-02-08T22:05:00Z">
                <w:pPr>
                  <w:pStyle w:val="NormalWeb"/>
                  <w:spacing w:before="0" w:beforeAutospacing="0" w:after="160" w:afterAutospacing="0"/>
                  <w:jc w:val="center"/>
                </w:pPr>
              </w:pPrChange>
            </w:pPr>
            <w:ins w:id="1118" w:author="Mateus Berardo de Souza Terra" w:date="2016-02-08T22:10:00Z">
              <w:r w:rsidRPr="0068627D">
                <w:rPr>
                  <w:sz w:val="16"/>
                  <w:szCs w:val="16"/>
                </w:rPr>
                <w:t>N</w:t>
              </w:r>
            </w:ins>
          </w:p>
        </w:tc>
        <w:tc>
          <w:tcPr>
            <w:tcW w:w="1559" w:type="dxa"/>
            <w:tcPrChange w:id="1119" w:author="Mateus Berardo de Souza Terra" w:date="2016-02-08T22:05:00Z">
              <w:tcPr>
                <w:tcW w:w="1559" w:type="dxa"/>
              </w:tcPr>
            </w:tcPrChange>
          </w:tcPr>
          <w:p w14:paraId="75238BB4" w14:textId="77777777" w:rsidR="006868CB" w:rsidRPr="0068627D" w:rsidRDefault="006868CB">
            <w:pPr>
              <w:pStyle w:val="NormalWeb"/>
              <w:spacing w:before="0" w:beforeAutospacing="0" w:after="20" w:afterAutospacing="0"/>
              <w:jc w:val="center"/>
              <w:rPr>
                <w:ins w:id="1120" w:author="Mateus Berardo de Souza Terra" w:date="2016-02-08T20:04:00Z"/>
                <w:sz w:val="16"/>
                <w:szCs w:val="16"/>
                <w:rPrChange w:id="1121" w:author="Mateus Berardo de Souza Terra" w:date="2016-02-08T22:05:00Z">
                  <w:rPr>
                    <w:ins w:id="1122" w:author="Mateus Berardo de Souza Terra" w:date="2016-02-08T20:04:00Z"/>
                    <w:color w:val="303030"/>
                  </w:rPr>
                </w:rPrChange>
              </w:rPr>
              <w:pPrChange w:id="1123" w:author="Mateus Berardo de Souza Terra" w:date="2016-02-08T22:05:00Z">
                <w:pPr>
                  <w:pStyle w:val="NormalWeb"/>
                  <w:spacing w:before="0" w:beforeAutospacing="0" w:after="160" w:afterAutospacing="0"/>
                  <w:jc w:val="center"/>
                </w:pPr>
              </w:pPrChange>
            </w:pPr>
            <w:ins w:id="1124" w:author="Mateus Berardo de Souza Terra" w:date="2016-02-08T22:09:00Z">
              <w:r w:rsidRPr="0068627D">
                <w:rPr>
                  <w:sz w:val="16"/>
                  <w:szCs w:val="16"/>
                </w:rPr>
                <w:t>110</w:t>
              </w:r>
            </w:ins>
          </w:p>
        </w:tc>
        <w:tc>
          <w:tcPr>
            <w:tcW w:w="1559" w:type="dxa"/>
            <w:tcPrChange w:id="1125" w:author="Mateus Berardo de Souza Terra" w:date="2016-02-08T22:05:00Z">
              <w:tcPr>
                <w:tcW w:w="1559" w:type="dxa"/>
              </w:tcPr>
            </w:tcPrChange>
          </w:tcPr>
          <w:p w14:paraId="6FB3785E" w14:textId="77777777" w:rsidR="006868CB" w:rsidRPr="0068627D" w:rsidRDefault="006868CB">
            <w:pPr>
              <w:pStyle w:val="NormalWeb"/>
              <w:spacing w:before="0" w:beforeAutospacing="0" w:after="20" w:afterAutospacing="0"/>
              <w:jc w:val="center"/>
              <w:rPr>
                <w:ins w:id="1126" w:author="Mateus Berardo de Souza Terra" w:date="2016-02-08T20:04:00Z"/>
                <w:sz w:val="16"/>
                <w:szCs w:val="16"/>
                <w:rPrChange w:id="1127" w:author="Mateus Berardo de Souza Terra" w:date="2016-02-08T22:05:00Z">
                  <w:rPr>
                    <w:ins w:id="1128" w:author="Mateus Berardo de Souza Terra" w:date="2016-02-08T20:04:00Z"/>
                    <w:color w:val="303030"/>
                  </w:rPr>
                </w:rPrChange>
              </w:rPr>
              <w:pPrChange w:id="1129" w:author="Mateus Berardo de Souza Terra" w:date="2016-02-08T22:05:00Z">
                <w:pPr>
                  <w:pStyle w:val="NormalWeb"/>
                  <w:spacing w:before="0" w:beforeAutospacing="0" w:after="160" w:afterAutospacing="0"/>
                  <w:jc w:val="center"/>
                </w:pPr>
              </w:pPrChange>
            </w:pPr>
            <w:proofErr w:type="gramStart"/>
            <w:ins w:id="1130" w:author="Mateus Berardo de Souza Terra" w:date="2016-02-08T22:11:00Z">
              <w:r w:rsidRPr="0068627D">
                <w:rPr>
                  <w:sz w:val="16"/>
                  <w:szCs w:val="16"/>
                </w:rPr>
                <w:t>n</w:t>
              </w:r>
            </w:ins>
            <w:proofErr w:type="gramEnd"/>
          </w:p>
        </w:tc>
      </w:tr>
      <w:tr w:rsidR="006868CB" w:rsidRPr="0068627D" w14:paraId="2437B6FF" w14:textId="77777777" w:rsidTr="007031A8">
        <w:trPr>
          <w:trHeight w:val="20"/>
          <w:ins w:id="1131" w:author="Mateus Berardo de Souza Terra" w:date="2016-02-08T20:04:00Z"/>
        </w:trPr>
        <w:tc>
          <w:tcPr>
            <w:tcW w:w="1558" w:type="dxa"/>
            <w:tcPrChange w:id="1132" w:author="Mateus Berardo de Souza Terra" w:date="2016-02-08T22:05:00Z">
              <w:tcPr>
                <w:tcW w:w="1558" w:type="dxa"/>
              </w:tcPr>
            </w:tcPrChange>
          </w:tcPr>
          <w:p w14:paraId="305B369F" w14:textId="77777777" w:rsidR="006868CB" w:rsidRPr="0068627D" w:rsidRDefault="006868CB">
            <w:pPr>
              <w:pStyle w:val="NormalWeb"/>
              <w:spacing w:before="0" w:beforeAutospacing="0" w:after="20" w:afterAutospacing="0"/>
              <w:jc w:val="center"/>
              <w:rPr>
                <w:ins w:id="1133" w:author="Mateus Berardo de Souza Terra" w:date="2016-02-08T20:04:00Z"/>
                <w:sz w:val="16"/>
                <w:szCs w:val="16"/>
                <w:rPrChange w:id="1134" w:author="Mateus Berardo de Souza Terra" w:date="2016-02-08T22:05:00Z">
                  <w:rPr>
                    <w:ins w:id="1135" w:author="Mateus Berardo de Souza Terra" w:date="2016-02-08T20:04:00Z"/>
                    <w:color w:val="303030"/>
                  </w:rPr>
                </w:rPrChange>
              </w:rPr>
              <w:pPrChange w:id="1136" w:author="Mateus Berardo de Souza Terra" w:date="2016-02-08T22:05:00Z">
                <w:pPr>
                  <w:pStyle w:val="NormalWeb"/>
                  <w:spacing w:before="0" w:beforeAutospacing="0" w:after="160" w:afterAutospacing="0"/>
                  <w:jc w:val="center"/>
                </w:pPr>
              </w:pPrChange>
            </w:pPr>
            <w:ins w:id="1137" w:author="Mateus Berardo de Souza Terra" w:date="2016-02-08T20:05:00Z">
              <w:r w:rsidRPr="0068627D">
                <w:rPr>
                  <w:sz w:val="16"/>
                  <w:szCs w:val="16"/>
                  <w:rPrChange w:id="1138" w:author="Mateus Berardo de Souza Terra" w:date="2016-02-08T22:05:00Z">
                    <w:rPr>
                      <w:color w:val="303030"/>
                    </w:rPr>
                  </w:rPrChange>
                </w:rPr>
                <w:t>47</w:t>
              </w:r>
            </w:ins>
          </w:p>
        </w:tc>
        <w:tc>
          <w:tcPr>
            <w:tcW w:w="1558" w:type="dxa"/>
            <w:tcPrChange w:id="1139" w:author="Mateus Berardo de Souza Terra" w:date="2016-02-08T22:05:00Z">
              <w:tcPr>
                <w:tcW w:w="1558" w:type="dxa"/>
              </w:tcPr>
            </w:tcPrChange>
          </w:tcPr>
          <w:p w14:paraId="364B45D5" w14:textId="77777777" w:rsidR="006868CB" w:rsidRPr="0068627D" w:rsidRDefault="006868CB">
            <w:pPr>
              <w:pStyle w:val="NormalWeb"/>
              <w:spacing w:before="0" w:beforeAutospacing="0" w:after="20" w:afterAutospacing="0"/>
              <w:jc w:val="center"/>
              <w:rPr>
                <w:ins w:id="1140" w:author="Mateus Berardo de Souza Terra" w:date="2016-02-08T20:04:00Z"/>
                <w:sz w:val="16"/>
                <w:szCs w:val="16"/>
                <w:rPrChange w:id="1141" w:author="Mateus Berardo de Souza Terra" w:date="2016-02-08T22:05:00Z">
                  <w:rPr>
                    <w:ins w:id="1142" w:author="Mateus Berardo de Souza Terra" w:date="2016-02-08T20:04:00Z"/>
                    <w:color w:val="303030"/>
                  </w:rPr>
                </w:rPrChange>
              </w:rPr>
              <w:pPrChange w:id="1143" w:author="Mateus Berardo de Souza Terra" w:date="2016-02-08T22:05:00Z">
                <w:pPr>
                  <w:pStyle w:val="NormalWeb"/>
                  <w:spacing w:before="0" w:beforeAutospacing="0" w:after="160" w:afterAutospacing="0"/>
                  <w:jc w:val="center"/>
                </w:pPr>
              </w:pPrChange>
            </w:pPr>
            <w:ins w:id="1144" w:author="Mateus Berardo de Souza Terra" w:date="2016-02-08T22:13:00Z">
              <w:r w:rsidRPr="0068627D">
                <w:rPr>
                  <w:sz w:val="16"/>
                  <w:szCs w:val="16"/>
                </w:rPr>
                <w:t>/</w:t>
              </w:r>
            </w:ins>
          </w:p>
        </w:tc>
        <w:tc>
          <w:tcPr>
            <w:tcW w:w="1558" w:type="dxa"/>
            <w:tcPrChange w:id="1145" w:author="Mateus Berardo de Souza Terra" w:date="2016-02-08T22:05:00Z">
              <w:tcPr>
                <w:tcW w:w="1558" w:type="dxa"/>
              </w:tcPr>
            </w:tcPrChange>
          </w:tcPr>
          <w:p w14:paraId="00C2CE94" w14:textId="77777777" w:rsidR="006868CB" w:rsidRPr="0068627D" w:rsidRDefault="006868CB">
            <w:pPr>
              <w:pStyle w:val="NormalWeb"/>
              <w:spacing w:before="0" w:beforeAutospacing="0" w:after="20" w:afterAutospacing="0"/>
              <w:jc w:val="center"/>
              <w:rPr>
                <w:ins w:id="1146" w:author="Mateus Berardo de Souza Terra" w:date="2016-02-08T20:04:00Z"/>
                <w:sz w:val="16"/>
                <w:szCs w:val="16"/>
                <w:rPrChange w:id="1147" w:author="Mateus Berardo de Souza Terra" w:date="2016-02-08T22:05:00Z">
                  <w:rPr>
                    <w:ins w:id="1148" w:author="Mateus Berardo de Souza Terra" w:date="2016-02-08T20:04:00Z"/>
                    <w:color w:val="303030"/>
                  </w:rPr>
                </w:rPrChange>
              </w:rPr>
              <w:pPrChange w:id="1149" w:author="Mateus Berardo de Souza Terra" w:date="2016-02-08T22:05:00Z">
                <w:pPr>
                  <w:pStyle w:val="NormalWeb"/>
                  <w:spacing w:before="0" w:beforeAutospacing="0" w:after="160" w:afterAutospacing="0"/>
                  <w:jc w:val="center"/>
                </w:pPr>
              </w:pPrChange>
            </w:pPr>
            <w:ins w:id="1150" w:author="Mateus Berardo de Souza Terra" w:date="2016-02-08T22:09:00Z">
              <w:r w:rsidRPr="0068627D">
                <w:rPr>
                  <w:sz w:val="16"/>
                  <w:szCs w:val="16"/>
                </w:rPr>
                <w:t>79</w:t>
              </w:r>
            </w:ins>
          </w:p>
        </w:tc>
        <w:tc>
          <w:tcPr>
            <w:tcW w:w="1558" w:type="dxa"/>
            <w:tcPrChange w:id="1151" w:author="Mateus Berardo de Souza Terra" w:date="2016-02-08T22:05:00Z">
              <w:tcPr>
                <w:tcW w:w="1558" w:type="dxa"/>
              </w:tcPr>
            </w:tcPrChange>
          </w:tcPr>
          <w:p w14:paraId="4C7BC135" w14:textId="77777777" w:rsidR="006868CB" w:rsidRPr="0068627D" w:rsidRDefault="006868CB">
            <w:pPr>
              <w:pStyle w:val="NormalWeb"/>
              <w:spacing w:before="0" w:beforeAutospacing="0" w:after="20" w:afterAutospacing="0"/>
              <w:jc w:val="center"/>
              <w:rPr>
                <w:ins w:id="1152" w:author="Mateus Berardo de Souza Terra" w:date="2016-02-08T20:04:00Z"/>
                <w:sz w:val="16"/>
                <w:szCs w:val="16"/>
                <w:rPrChange w:id="1153" w:author="Mateus Berardo de Souza Terra" w:date="2016-02-08T22:05:00Z">
                  <w:rPr>
                    <w:ins w:id="1154" w:author="Mateus Berardo de Souza Terra" w:date="2016-02-08T20:04:00Z"/>
                    <w:color w:val="303030"/>
                  </w:rPr>
                </w:rPrChange>
              </w:rPr>
              <w:pPrChange w:id="1155" w:author="Mateus Berardo de Souza Terra" w:date="2016-02-08T22:05:00Z">
                <w:pPr>
                  <w:pStyle w:val="NormalWeb"/>
                  <w:spacing w:before="0" w:beforeAutospacing="0" w:after="160" w:afterAutospacing="0"/>
                  <w:jc w:val="center"/>
                </w:pPr>
              </w:pPrChange>
            </w:pPr>
            <w:ins w:id="1156" w:author="Mateus Berardo de Souza Terra" w:date="2016-02-08T22:10:00Z">
              <w:r w:rsidRPr="0068627D">
                <w:rPr>
                  <w:sz w:val="16"/>
                  <w:szCs w:val="16"/>
                </w:rPr>
                <w:t>O</w:t>
              </w:r>
            </w:ins>
          </w:p>
        </w:tc>
        <w:tc>
          <w:tcPr>
            <w:tcW w:w="1559" w:type="dxa"/>
            <w:tcPrChange w:id="1157" w:author="Mateus Berardo de Souza Terra" w:date="2016-02-08T22:05:00Z">
              <w:tcPr>
                <w:tcW w:w="1559" w:type="dxa"/>
              </w:tcPr>
            </w:tcPrChange>
          </w:tcPr>
          <w:p w14:paraId="42AFE5FF" w14:textId="77777777" w:rsidR="006868CB" w:rsidRPr="0068627D" w:rsidRDefault="006868CB">
            <w:pPr>
              <w:pStyle w:val="NormalWeb"/>
              <w:spacing w:before="0" w:beforeAutospacing="0" w:after="20" w:afterAutospacing="0"/>
              <w:jc w:val="center"/>
              <w:rPr>
                <w:ins w:id="1158" w:author="Mateus Berardo de Souza Terra" w:date="2016-02-08T20:04:00Z"/>
                <w:sz w:val="16"/>
                <w:szCs w:val="16"/>
                <w:rPrChange w:id="1159" w:author="Mateus Berardo de Souza Terra" w:date="2016-02-08T22:05:00Z">
                  <w:rPr>
                    <w:ins w:id="1160" w:author="Mateus Berardo de Souza Terra" w:date="2016-02-08T20:04:00Z"/>
                    <w:color w:val="303030"/>
                  </w:rPr>
                </w:rPrChange>
              </w:rPr>
              <w:pPrChange w:id="1161" w:author="Mateus Berardo de Souza Terra" w:date="2016-02-08T22:05:00Z">
                <w:pPr>
                  <w:pStyle w:val="NormalWeb"/>
                  <w:spacing w:before="0" w:beforeAutospacing="0" w:after="160" w:afterAutospacing="0"/>
                  <w:jc w:val="center"/>
                </w:pPr>
              </w:pPrChange>
            </w:pPr>
            <w:ins w:id="1162" w:author="Mateus Berardo de Souza Terra" w:date="2016-02-08T22:09:00Z">
              <w:r w:rsidRPr="0068627D">
                <w:rPr>
                  <w:sz w:val="16"/>
                  <w:szCs w:val="16"/>
                </w:rPr>
                <w:t>111</w:t>
              </w:r>
            </w:ins>
          </w:p>
        </w:tc>
        <w:tc>
          <w:tcPr>
            <w:tcW w:w="1559" w:type="dxa"/>
            <w:tcPrChange w:id="1163" w:author="Mateus Berardo de Souza Terra" w:date="2016-02-08T22:05:00Z">
              <w:tcPr>
                <w:tcW w:w="1559" w:type="dxa"/>
              </w:tcPr>
            </w:tcPrChange>
          </w:tcPr>
          <w:p w14:paraId="71174179" w14:textId="77777777" w:rsidR="006868CB" w:rsidRPr="0068627D" w:rsidRDefault="006868CB">
            <w:pPr>
              <w:pStyle w:val="NormalWeb"/>
              <w:spacing w:before="0" w:beforeAutospacing="0" w:after="20" w:afterAutospacing="0"/>
              <w:jc w:val="center"/>
              <w:rPr>
                <w:ins w:id="1164" w:author="Mateus Berardo de Souza Terra" w:date="2016-02-08T20:04:00Z"/>
                <w:sz w:val="16"/>
                <w:szCs w:val="16"/>
                <w:rPrChange w:id="1165" w:author="Mateus Berardo de Souza Terra" w:date="2016-02-08T22:05:00Z">
                  <w:rPr>
                    <w:ins w:id="1166" w:author="Mateus Berardo de Souza Terra" w:date="2016-02-08T20:04:00Z"/>
                    <w:color w:val="303030"/>
                  </w:rPr>
                </w:rPrChange>
              </w:rPr>
              <w:pPrChange w:id="1167" w:author="Mateus Berardo de Souza Terra" w:date="2016-02-08T22:05:00Z">
                <w:pPr>
                  <w:pStyle w:val="NormalWeb"/>
                  <w:spacing w:before="0" w:beforeAutospacing="0" w:after="160" w:afterAutospacing="0"/>
                  <w:jc w:val="center"/>
                </w:pPr>
              </w:pPrChange>
            </w:pPr>
            <w:proofErr w:type="gramStart"/>
            <w:ins w:id="1168" w:author="Mateus Berardo de Souza Terra" w:date="2016-02-08T22:11:00Z">
              <w:r w:rsidRPr="0068627D">
                <w:rPr>
                  <w:sz w:val="16"/>
                  <w:szCs w:val="16"/>
                </w:rPr>
                <w:t>o</w:t>
              </w:r>
            </w:ins>
            <w:proofErr w:type="gramEnd"/>
          </w:p>
        </w:tc>
      </w:tr>
      <w:tr w:rsidR="006868CB" w:rsidRPr="0068627D" w14:paraId="2C7D6276" w14:textId="77777777" w:rsidTr="007031A8">
        <w:trPr>
          <w:trHeight w:val="20"/>
          <w:ins w:id="1169" w:author="Mateus Berardo de Souza Terra" w:date="2016-02-08T20:04:00Z"/>
        </w:trPr>
        <w:tc>
          <w:tcPr>
            <w:tcW w:w="1558" w:type="dxa"/>
            <w:tcPrChange w:id="1170" w:author="Mateus Berardo de Souza Terra" w:date="2016-02-08T22:05:00Z">
              <w:tcPr>
                <w:tcW w:w="1558" w:type="dxa"/>
              </w:tcPr>
            </w:tcPrChange>
          </w:tcPr>
          <w:p w14:paraId="087407D1" w14:textId="77777777" w:rsidR="006868CB" w:rsidRPr="0068627D" w:rsidRDefault="006868CB">
            <w:pPr>
              <w:pStyle w:val="NormalWeb"/>
              <w:spacing w:before="0" w:beforeAutospacing="0" w:after="20" w:afterAutospacing="0"/>
              <w:jc w:val="center"/>
              <w:rPr>
                <w:ins w:id="1171" w:author="Mateus Berardo de Souza Terra" w:date="2016-02-08T20:04:00Z"/>
                <w:sz w:val="16"/>
                <w:szCs w:val="16"/>
                <w:rPrChange w:id="1172" w:author="Mateus Berardo de Souza Terra" w:date="2016-02-08T22:05:00Z">
                  <w:rPr>
                    <w:ins w:id="1173" w:author="Mateus Berardo de Souza Terra" w:date="2016-02-08T20:04:00Z"/>
                    <w:color w:val="303030"/>
                  </w:rPr>
                </w:rPrChange>
              </w:rPr>
              <w:pPrChange w:id="1174" w:author="Mateus Berardo de Souza Terra" w:date="2016-02-08T22:05:00Z">
                <w:pPr>
                  <w:pStyle w:val="NormalWeb"/>
                  <w:spacing w:before="0" w:beforeAutospacing="0" w:after="160" w:afterAutospacing="0"/>
                  <w:jc w:val="center"/>
                </w:pPr>
              </w:pPrChange>
            </w:pPr>
            <w:ins w:id="1175" w:author="Mateus Berardo de Souza Terra" w:date="2016-02-08T20:05:00Z">
              <w:r w:rsidRPr="0068627D">
                <w:rPr>
                  <w:sz w:val="16"/>
                  <w:szCs w:val="16"/>
                  <w:rPrChange w:id="1176" w:author="Mateus Berardo de Souza Terra" w:date="2016-02-08T22:05:00Z">
                    <w:rPr>
                      <w:color w:val="303030"/>
                    </w:rPr>
                  </w:rPrChange>
                </w:rPr>
                <w:t>48</w:t>
              </w:r>
            </w:ins>
          </w:p>
        </w:tc>
        <w:tc>
          <w:tcPr>
            <w:tcW w:w="1558" w:type="dxa"/>
            <w:tcPrChange w:id="1177" w:author="Mateus Berardo de Souza Terra" w:date="2016-02-08T22:05:00Z">
              <w:tcPr>
                <w:tcW w:w="1558" w:type="dxa"/>
              </w:tcPr>
            </w:tcPrChange>
          </w:tcPr>
          <w:p w14:paraId="665C92B9" w14:textId="77777777" w:rsidR="006868CB" w:rsidRPr="0068627D" w:rsidRDefault="006868CB">
            <w:pPr>
              <w:pStyle w:val="NormalWeb"/>
              <w:spacing w:before="0" w:beforeAutospacing="0" w:after="20" w:afterAutospacing="0"/>
              <w:jc w:val="center"/>
              <w:rPr>
                <w:ins w:id="1178" w:author="Mateus Berardo de Souza Terra" w:date="2016-02-08T20:04:00Z"/>
                <w:sz w:val="16"/>
                <w:szCs w:val="16"/>
                <w:rPrChange w:id="1179" w:author="Mateus Berardo de Souza Terra" w:date="2016-02-08T22:05:00Z">
                  <w:rPr>
                    <w:ins w:id="1180" w:author="Mateus Berardo de Souza Terra" w:date="2016-02-08T20:04:00Z"/>
                    <w:color w:val="303030"/>
                  </w:rPr>
                </w:rPrChange>
              </w:rPr>
              <w:pPrChange w:id="1181" w:author="Mateus Berardo de Souza Terra" w:date="2016-02-08T22:05:00Z">
                <w:pPr>
                  <w:pStyle w:val="NormalWeb"/>
                  <w:spacing w:before="0" w:beforeAutospacing="0" w:after="160" w:afterAutospacing="0"/>
                  <w:jc w:val="center"/>
                </w:pPr>
              </w:pPrChange>
            </w:pPr>
            <w:ins w:id="1182" w:author="Mateus Berardo de Souza Terra" w:date="2016-02-08T22:13:00Z">
              <w:r w:rsidRPr="0068627D">
                <w:rPr>
                  <w:sz w:val="16"/>
                  <w:szCs w:val="16"/>
                </w:rPr>
                <w:t>0</w:t>
              </w:r>
            </w:ins>
          </w:p>
        </w:tc>
        <w:tc>
          <w:tcPr>
            <w:tcW w:w="1558" w:type="dxa"/>
            <w:tcPrChange w:id="1183" w:author="Mateus Berardo de Souza Terra" w:date="2016-02-08T22:05:00Z">
              <w:tcPr>
                <w:tcW w:w="1558" w:type="dxa"/>
              </w:tcPr>
            </w:tcPrChange>
          </w:tcPr>
          <w:p w14:paraId="0875AD16" w14:textId="77777777" w:rsidR="006868CB" w:rsidRPr="0068627D" w:rsidRDefault="006868CB">
            <w:pPr>
              <w:pStyle w:val="NormalWeb"/>
              <w:spacing w:before="0" w:beforeAutospacing="0" w:after="20" w:afterAutospacing="0"/>
              <w:jc w:val="center"/>
              <w:rPr>
                <w:ins w:id="1184" w:author="Mateus Berardo de Souza Terra" w:date="2016-02-08T20:04:00Z"/>
                <w:sz w:val="16"/>
                <w:szCs w:val="16"/>
                <w:rPrChange w:id="1185" w:author="Mateus Berardo de Souza Terra" w:date="2016-02-08T22:05:00Z">
                  <w:rPr>
                    <w:ins w:id="1186" w:author="Mateus Berardo de Souza Terra" w:date="2016-02-08T20:04:00Z"/>
                    <w:color w:val="303030"/>
                  </w:rPr>
                </w:rPrChange>
              </w:rPr>
              <w:pPrChange w:id="1187" w:author="Mateus Berardo de Souza Terra" w:date="2016-02-08T22:05:00Z">
                <w:pPr>
                  <w:pStyle w:val="NormalWeb"/>
                  <w:spacing w:before="0" w:beforeAutospacing="0" w:after="160" w:afterAutospacing="0"/>
                  <w:jc w:val="center"/>
                </w:pPr>
              </w:pPrChange>
            </w:pPr>
            <w:ins w:id="1188" w:author="Mateus Berardo de Souza Terra" w:date="2016-02-08T22:09:00Z">
              <w:r w:rsidRPr="0068627D">
                <w:rPr>
                  <w:sz w:val="16"/>
                  <w:szCs w:val="16"/>
                </w:rPr>
                <w:t>80</w:t>
              </w:r>
            </w:ins>
          </w:p>
        </w:tc>
        <w:tc>
          <w:tcPr>
            <w:tcW w:w="1558" w:type="dxa"/>
            <w:tcPrChange w:id="1189" w:author="Mateus Berardo de Souza Terra" w:date="2016-02-08T22:05:00Z">
              <w:tcPr>
                <w:tcW w:w="1558" w:type="dxa"/>
              </w:tcPr>
            </w:tcPrChange>
          </w:tcPr>
          <w:p w14:paraId="257DCB5C" w14:textId="77777777" w:rsidR="006868CB" w:rsidRPr="0068627D" w:rsidRDefault="006868CB">
            <w:pPr>
              <w:pStyle w:val="NormalWeb"/>
              <w:spacing w:before="0" w:beforeAutospacing="0" w:after="20" w:afterAutospacing="0"/>
              <w:jc w:val="center"/>
              <w:rPr>
                <w:ins w:id="1190" w:author="Mateus Berardo de Souza Terra" w:date="2016-02-08T20:04:00Z"/>
                <w:sz w:val="16"/>
                <w:szCs w:val="16"/>
                <w:rPrChange w:id="1191" w:author="Mateus Berardo de Souza Terra" w:date="2016-02-08T22:05:00Z">
                  <w:rPr>
                    <w:ins w:id="1192" w:author="Mateus Berardo de Souza Terra" w:date="2016-02-08T20:04:00Z"/>
                    <w:color w:val="303030"/>
                  </w:rPr>
                </w:rPrChange>
              </w:rPr>
              <w:pPrChange w:id="1193" w:author="Mateus Berardo de Souza Terra" w:date="2016-02-08T22:05:00Z">
                <w:pPr>
                  <w:pStyle w:val="NormalWeb"/>
                  <w:spacing w:before="0" w:beforeAutospacing="0" w:after="160" w:afterAutospacing="0"/>
                  <w:jc w:val="center"/>
                </w:pPr>
              </w:pPrChange>
            </w:pPr>
            <w:ins w:id="1194" w:author="Mateus Berardo de Souza Terra" w:date="2016-02-08T22:10:00Z">
              <w:r w:rsidRPr="0068627D">
                <w:rPr>
                  <w:sz w:val="16"/>
                  <w:szCs w:val="16"/>
                </w:rPr>
                <w:t>P</w:t>
              </w:r>
            </w:ins>
          </w:p>
        </w:tc>
        <w:tc>
          <w:tcPr>
            <w:tcW w:w="1559" w:type="dxa"/>
            <w:tcPrChange w:id="1195" w:author="Mateus Berardo de Souza Terra" w:date="2016-02-08T22:05:00Z">
              <w:tcPr>
                <w:tcW w:w="1559" w:type="dxa"/>
              </w:tcPr>
            </w:tcPrChange>
          </w:tcPr>
          <w:p w14:paraId="65EF3BE5" w14:textId="77777777" w:rsidR="006868CB" w:rsidRPr="0068627D" w:rsidRDefault="006868CB">
            <w:pPr>
              <w:pStyle w:val="NormalWeb"/>
              <w:spacing w:before="0" w:beforeAutospacing="0" w:after="20" w:afterAutospacing="0"/>
              <w:jc w:val="center"/>
              <w:rPr>
                <w:ins w:id="1196" w:author="Mateus Berardo de Souza Terra" w:date="2016-02-08T20:04:00Z"/>
                <w:sz w:val="16"/>
                <w:szCs w:val="16"/>
                <w:rPrChange w:id="1197" w:author="Mateus Berardo de Souza Terra" w:date="2016-02-08T22:05:00Z">
                  <w:rPr>
                    <w:ins w:id="1198" w:author="Mateus Berardo de Souza Terra" w:date="2016-02-08T20:04:00Z"/>
                    <w:color w:val="303030"/>
                  </w:rPr>
                </w:rPrChange>
              </w:rPr>
              <w:pPrChange w:id="1199" w:author="Mateus Berardo de Souza Terra" w:date="2016-02-08T22:05:00Z">
                <w:pPr>
                  <w:pStyle w:val="NormalWeb"/>
                  <w:spacing w:before="0" w:beforeAutospacing="0" w:after="160" w:afterAutospacing="0"/>
                  <w:jc w:val="center"/>
                </w:pPr>
              </w:pPrChange>
            </w:pPr>
            <w:ins w:id="1200" w:author="Mateus Berardo de Souza Terra" w:date="2016-02-08T22:09:00Z">
              <w:r w:rsidRPr="0068627D">
                <w:rPr>
                  <w:sz w:val="16"/>
                  <w:szCs w:val="16"/>
                </w:rPr>
                <w:t>112</w:t>
              </w:r>
            </w:ins>
          </w:p>
        </w:tc>
        <w:tc>
          <w:tcPr>
            <w:tcW w:w="1559" w:type="dxa"/>
            <w:tcPrChange w:id="1201" w:author="Mateus Berardo de Souza Terra" w:date="2016-02-08T22:05:00Z">
              <w:tcPr>
                <w:tcW w:w="1559" w:type="dxa"/>
              </w:tcPr>
            </w:tcPrChange>
          </w:tcPr>
          <w:p w14:paraId="25D9B83A" w14:textId="77777777" w:rsidR="006868CB" w:rsidRPr="0068627D" w:rsidRDefault="006868CB">
            <w:pPr>
              <w:pStyle w:val="NormalWeb"/>
              <w:spacing w:before="0" w:beforeAutospacing="0" w:after="20" w:afterAutospacing="0"/>
              <w:jc w:val="center"/>
              <w:rPr>
                <w:ins w:id="1202" w:author="Mateus Berardo de Souza Terra" w:date="2016-02-08T20:04:00Z"/>
                <w:sz w:val="16"/>
                <w:szCs w:val="16"/>
                <w:rPrChange w:id="1203" w:author="Mateus Berardo de Souza Terra" w:date="2016-02-08T22:05:00Z">
                  <w:rPr>
                    <w:ins w:id="1204" w:author="Mateus Berardo de Souza Terra" w:date="2016-02-08T20:04:00Z"/>
                    <w:color w:val="303030"/>
                  </w:rPr>
                </w:rPrChange>
              </w:rPr>
              <w:pPrChange w:id="1205" w:author="Mateus Berardo de Souza Terra" w:date="2016-02-08T22:05:00Z">
                <w:pPr>
                  <w:pStyle w:val="NormalWeb"/>
                  <w:spacing w:before="0" w:beforeAutospacing="0" w:after="160" w:afterAutospacing="0"/>
                  <w:jc w:val="center"/>
                </w:pPr>
              </w:pPrChange>
            </w:pPr>
            <w:proofErr w:type="gramStart"/>
            <w:ins w:id="1206" w:author="Mateus Berardo de Souza Terra" w:date="2016-02-08T22:11:00Z">
              <w:r w:rsidRPr="0068627D">
                <w:rPr>
                  <w:sz w:val="16"/>
                  <w:szCs w:val="16"/>
                </w:rPr>
                <w:t>p</w:t>
              </w:r>
            </w:ins>
            <w:proofErr w:type="gramEnd"/>
          </w:p>
        </w:tc>
      </w:tr>
      <w:tr w:rsidR="006868CB" w:rsidRPr="0068627D" w14:paraId="34E123FB" w14:textId="77777777" w:rsidTr="007031A8">
        <w:trPr>
          <w:trHeight w:val="20"/>
          <w:ins w:id="1207" w:author="Mateus Berardo de Souza Terra" w:date="2016-02-08T20:04:00Z"/>
        </w:trPr>
        <w:tc>
          <w:tcPr>
            <w:tcW w:w="1558" w:type="dxa"/>
            <w:tcPrChange w:id="1208" w:author="Mateus Berardo de Souza Terra" w:date="2016-02-08T22:05:00Z">
              <w:tcPr>
                <w:tcW w:w="1558" w:type="dxa"/>
              </w:tcPr>
            </w:tcPrChange>
          </w:tcPr>
          <w:p w14:paraId="61371717" w14:textId="77777777" w:rsidR="006868CB" w:rsidRPr="0068627D" w:rsidRDefault="006868CB">
            <w:pPr>
              <w:pStyle w:val="NormalWeb"/>
              <w:spacing w:before="0" w:beforeAutospacing="0" w:after="20" w:afterAutospacing="0"/>
              <w:jc w:val="center"/>
              <w:rPr>
                <w:ins w:id="1209" w:author="Mateus Berardo de Souza Terra" w:date="2016-02-08T20:04:00Z"/>
                <w:sz w:val="16"/>
                <w:szCs w:val="16"/>
                <w:rPrChange w:id="1210" w:author="Mateus Berardo de Souza Terra" w:date="2016-02-08T22:05:00Z">
                  <w:rPr>
                    <w:ins w:id="1211" w:author="Mateus Berardo de Souza Terra" w:date="2016-02-08T20:04:00Z"/>
                    <w:color w:val="303030"/>
                  </w:rPr>
                </w:rPrChange>
              </w:rPr>
              <w:pPrChange w:id="1212" w:author="Mateus Berardo de Souza Terra" w:date="2016-02-08T22:05:00Z">
                <w:pPr>
                  <w:pStyle w:val="NormalWeb"/>
                  <w:spacing w:before="0" w:beforeAutospacing="0" w:after="160" w:afterAutospacing="0"/>
                  <w:jc w:val="center"/>
                </w:pPr>
              </w:pPrChange>
            </w:pPr>
            <w:ins w:id="1213" w:author="Mateus Berardo de Souza Terra" w:date="2016-02-08T20:05:00Z">
              <w:r w:rsidRPr="0068627D">
                <w:rPr>
                  <w:sz w:val="16"/>
                  <w:szCs w:val="16"/>
                  <w:rPrChange w:id="1214" w:author="Mateus Berardo de Souza Terra" w:date="2016-02-08T22:05:00Z">
                    <w:rPr>
                      <w:color w:val="303030"/>
                    </w:rPr>
                  </w:rPrChange>
                </w:rPr>
                <w:t>49</w:t>
              </w:r>
            </w:ins>
          </w:p>
        </w:tc>
        <w:tc>
          <w:tcPr>
            <w:tcW w:w="1558" w:type="dxa"/>
            <w:tcPrChange w:id="1215" w:author="Mateus Berardo de Souza Terra" w:date="2016-02-08T22:05:00Z">
              <w:tcPr>
                <w:tcW w:w="1558" w:type="dxa"/>
              </w:tcPr>
            </w:tcPrChange>
          </w:tcPr>
          <w:p w14:paraId="197DBF79" w14:textId="77777777" w:rsidR="006868CB" w:rsidRPr="0068627D" w:rsidRDefault="006868CB">
            <w:pPr>
              <w:pStyle w:val="NormalWeb"/>
              <w:spacing w:before="0" w:beforeAutospacing="0" w:after="20" w:afterAutospacing="0"/>
              <w:jc w:val="center"/>
              <w:rPr>
                <w:ins w:id="1216" w:author="Mateus Berardo de Souza Terra" w:date="2016-02-08T20:04:00Z"/>
                <w:sz w:val="16"/>
                <w:szCs w:val="16"/>
                <w:rPrChange w:id="1217" w:author="Mateus Berardo de Souza Terra" w:date="2016-02-08T22:05:00Z">
                  <w:rPr>
                    <w:ins w:id="1218" w:author="Mateus Berardo de Souza Terra" w:date="2016-02-08T20:04:00Z"/>
                    <w:color w:val="303030"/>
                  </w:rPr>
                </w:rPrChange>
              </w:rPr>
              <w:pPrChange w:id="1219" w:author="Mateus Berardo de Souza Terra" w:date="2016-02-08T22:05:00Z">
                <w:pPr>
                  <w:pStyle w:val="NormalWeb"/>
                  <w:spacing w:before="0" w:beforeAutospacing="0" w:after="160" w:afterAutospacing="0"/>
                  <w:jc w:val="center"/>
                </w:pPr>
              </w:pPrChange>
            </w:pPr>
            <w:ins w:id="1220" w:author="Mateus Berardo de Souza Terra" w:date="2016-02-08T22:13:00Z">
              <w:r w:rsidRPr="0068627D">
                <w:rPr>
                  <w:sz w:val="16"/>
                  <w:szCs w:val="16"/>
                </w:rPr>
                <w:t>1</w:t>
              </w:r>
            </w:ins>
          </w:p>
        </w:tc>
        <w:tc>
          <w:tcPr>
            <w:tcW w:w="1558" w:type="dxa"/>
            <w:tcPrChange w:id="1221" w:author="Mateus Berardo de Souza Terra" w:date="2016-02-08T22:05:00Z">
              <w:tcPr>
                <w:tcW w:w="1558" w:type="dxa"/>
              </w:tcPr>
            </w:tcPrChange>
          </w:tcPr>
          <w:p w14:paraId="082750F0" w14:textId="77777777" w:rsidR="006868CB" w:rsidRPr="0068627D" w:rsidRDefault="006868CB">
            <w:pPr>
              <w:pStyle w:val="NormalWeb"/>
              <w:spacing w:before="0" w:beforeAutospacing="0" w:after="20" w:afterAutospacing="0"/>
              <w:jc w:val="center"/>
              <w:rPr>
                <w:ins w:id="1222" w:author="Mateus Berardo de Souza Terra" w:date="2016-02-08T20:04:00Z"/>
                <w:sz w:val="16"/>
                <w:szCs w:val="16"/>
                <w:rPrChange w:id="1223" w:author="Mateus Berardo de Souza Terra" w:date="2016-02-08T22:05:00Z">
                  <w:rPr>
                    <w:ins w:id="1224" w:author="Mateus Berardo de Souza Terra" w:date="2016-02-08T20:04:00Z"/>
                    <w:color w:val="303030"/>
                  </w:rPr>
                </w:rPrChange>
              </w:rPr>
              <w:pPrChange w:id="1225" w:author="Mateus Berardo de Souza Terra" w:date="2016-02-08T22:05:00Z">
                <w:pPr>
                  <w:pStyle w:val="NormalWeb"/>
                  <w:spacing w:before="0" w:beforeAutospacing="0" w:after="160" w:afterAutospacing="0"/>
                  <w:jc w:val="center"/>
                </w:pPr>
              </w:pPrChange>
            </w:pPr>
            <w:ins w:id="1226" w:author="Mateus Berardo de Souza Terra" w:date="2016-02-08T22:09:00Z">
              <w:r w:rsidRPr="0068627D">
                <w:rPr>
                  <w:sz w:val="16"/>
                  <w:szCs w:val="16"/>
                </w:rPr>
                <w:t>81</w:t>
              </w:r>
            </w:ins>
          </w:p>
        </w:tc>
        <w:tc>
          <w:tcPr>
            <w:tcW w:w="1558" w:type="dxa"/>
            <w:tcPrChange w:id="1227" w:author="Mateus Berardo de Souza Terra" w:date="2016-02-08T22:05:00Z">
              <w:tcPr>
                <w:tcW w:w="1558" w:type="dxa"/>
              </w:tcPr>
            </w:tcPrChange>
          </w:tcPr>
          <w:p w14:paraId="6758C1B4" w14:textId="77777777" w:rsidR="006868CB" w:rsidRPr="0068627D" w:rsidRDefault="006868CB">
            <w:pPr>
              <w:pStyle w:val="NormalWeb"/>
              <w:spacing w:before="0" w:beforeAutospacing="0" w:after="20" w:afterAutospacing="0"/>
              <w:jc w:val="center"/>
              <w:rPr>
                <w:ins w:id="1228" w:author="Mateus Berardo de Souza Terra" w:date="2016-02-08T20:04:00Z"/>
                <w:sz w:val="16"/>
                <w:szCs w:val="16"/>
                <w:rPrChange w:id="1229" w:author="Mateus Berardo de Souza Terra" w:date="2016-02-08T22:05:00Z">
                  <w:rPr>
                    <w:ins w:id="1230" w:author="Mateus Berardo de Souza Terra" w:date="2016-02-08T20:04:00Z"/>
                    <w:color w:val="303030"/>
                  </w:rPr>
                </w:rPrChange>
              </w:rPr>
              <w:pPrChange w:id="1231" w:author="Mateus Berardo de Souza Terra" w:date="2016-02-08T22:05:00Z">
                <w:pPr>
                  <w:pStyle w:val="NormalWeb"/>
                  <w:spacing w:before="0" w:beforeAutospacing="0" w:after="160" w:afterAutospacing="0"/>
                  <w:jc w:val="center"/>
                </w:pPr>
              </w:pPrChange>
            </w:pPr>
            <w:ins w:id="1232" w:author="Mateus Berardo de Souza Terra" w:date="2016-02-08T22:10:00Z">
              <w:r w:rsidRPr="0068627D">
                <w:rPr>
                  <w:sz w:val="16"/>
                  <w:szCs w:val="16"/>
                </w:rPr>
                <w:t>Q</w:t>
              </w:r>
            </w:ins>
          </w:p>
        </w:tc>
        <w:tc>
          <w:tcPr>
            <w:tcW w:w="1559" w:type="dxa"/>
            <w:tcPrChange w:id="1233" w:author="Mateus Berardo de Souza Terra" w:date="2016-02-08T22:05:00Z">
              <w:tcPr>
                <w:tcW w:w="1559" w:type="dxa"/>
              </w:tcPr>
            </w:tcPrChange>
          </w:tcPr>
          <w:p w14:paraId="530C1146" w14:textId="77777777" w:rsidR="006868CB" w:rsidRPr="0068627D" w:rsidRDefault="006868CB">
            <w:pPr>
              <w:pStyle w:val="NormalWeb"/>
              <w:spacing w:before="0" w:beforeAutospacing="0" w:after="20" w:afterAutospacing="0"/>
              <w:jc w:val="center"/>
              <w:rPr>
                <w:ins w:id="1234" w:author="Mateus Berardo de Souza Terra" w:date="2016-02-08T20:04:00Z"/>
                <w:sz w:val="16"/>
                <w:szCs w:val="16"/>
                <w:rPrChange w:id="1235" w:author="Mateus Berardo de Souza Terra" w:date="2016-02-08T22:05:00Z">
                  <w:rPr>
                    <w:ins w:id="1236" w:author="Mateus Berardo de Souza Terra" w:date="2016-02-08T20:04:00Z"/>
                    <w:color w:val="303030"/>
                  </w:rPr>
                </w:rPrChange>
              </w:rPr>
              <w:pPrChange w:id="1237" w:author="Mateus Berardo de Souza Terra" w:date="2016-02-08T22:05:00Z">
                <w:pPr>
                  <w:pStyle w:val="NormalWeb"/>
                  <w:spacing w:before="0" w:beforeAutospacing="0" w:after="160" w:afterAutospacing="0"/>
                  <w:jc w:val="center"/>
                </w:pPr>
              </w:pPrChange>
            </w:pPr>
            <w:ins w:id="1238" w:author="Mateus Berardo de Souza Terra" w:date="2016-02-08T22:09:00Z">
              <w:r w:rsidRPr="0068627D">
                <w:rPr>
                  <w:sz w:val="16"/>
                  <w:szCs w:val="16"/>
                </w:rPr>
                <w:t>113</w:t>
              </w:r>
            </w:ins>
          </w:p>
        </w:tc>
        <w:tc>
          <w:tcPr>
            <w:tcW w:w="1559" w:type="dxa"/>
            <w:tcPrChange w:id="1239" w:author="Mateus Berardo de Souza Terra" w:date="2016-02-08T22:05:00Z">
              <w:tcPr>
                <w:tcW w:w="1559" w:type="dxa"/>
              </w:tcPr>
            </w:tcPrChange>
          </w:tcPr>
          <w:p w14:paraId="10FF8013" w14:textId="77777777" w:rsidR="006868CB" w:rsidRPr="0068627D" w:rsidRDefault="006868CB">
            <w:pPr>
              <w:pStyle w:val="NormalWeb"/>
              <w:spacing w:before="0" w:beforeAutospacing="0" w:after="20" w:afterAutospacing="0"/>
              <w:jc w:val="center"/>
              <w:rPr>
                <w:ins w:id="1240" w:author="Mateus Berardo de Souza Terra" w:date="2016-02-08T20:04:00Z"/>
                <w:sz w:val="16"/>
                <w:szCs w:val="16"/>
                <w:rPrChange w:id="1241" w:author="Mateus Berardo de Souza Terra" w:date="2016-02-08T22:05:00Z">
                  <w:rPr>
                    <w:ins w:id="1242" w:author="Mateus Berardo de Souza Terra" w:date="2016-02-08T20:04:00Z"/>
                    <w:color w:val="303030"/>
                  </w:rPr>
                </w:rPrChange>
              </w:rPr>
              <w:pPrChange w:id="1243" w:author="Mateus Berardo de Souza Terra" w:date="2016-02-08T22:05:00Z">
                <w:pPr>
                  <w:pStyle w:val="NormalWeb"/>
                  <w:spacing w:before="0" w:beforeAutospacing="0" w:after="160" w:afterAutospacing="0"/>
                  <w:jc w:val="center"/>
                </w:pPr>
              </w:pPrChange>
            </w:pPr>
            <w:proofErr w:type="gramStart"/>
            <w:ins w:id="1244" w:author="Mateus Berardo de Souza Terra" w:date="2016-02-08T22:11:00Z">
              <w:r w:rsidRPr="0068627D">
                <w:rPr>
                  <w:sz w:val="16"/>
                  <w:szCs w:val="16"/>
                </w:rPr>
                <w:t>q</w:t>
              </w:r>
            </w:ins>
            <w:proofErr w:type="gramEnd"/>
          </w:p>
        </w:tc>
      </w:tr>
      <w:tr w:rsidR="006868CB" w:rsidRPr="0068627D" w14:paraId="158EBAED" w14:textId="77777777" w:rsidTr="007031A8">
        <w:trPr>
          <w:trHeight w:val="20"/>
          <w:ins w:id="1245" w:author="Mateus Berardo de Souza Terra" w:date="2016-02-08T20:04:00Z"/>
        </w:trPr>
        <w:tc>
          <w:tcPr>
            <w:tcW w:w="1558" w:type="dxa"/>
            <w:tcPrChange w:id="1246" w:author="Mateus Berardo de Souza Terra" w:date="2016-02-08T22:05:00Z">
              <w:tcPr>
                <w:tcW w:w="1558" w:type="dxa"/>
              </w:tcPr>
            </w:tcPrChange>
          </w:tcPr>
          <w:p w14:paraId="3C2E2E2C" w14:textId="77777777" w:rsidR="006868CB" w:rsidRPr="0068627D" w:rsidRDefault="006868CB">
            <w:pPr>
              <w:pStyle w:val="NormalWeb"/>
              <w:spacing w:before="0" w:beforeAutospacing="0" w:after="20" w:afterAutospacing="0"/>
              <w:jc w:val="center"/>
              <w:rPr>
                <w:ins w:id="1247" w:author="Mateus Berardo de Souza Terra" w:date="2016-02-08T20:04:00Z"/>
                <w:sz w:val="16"/>
                <w:szCs w:val="16"/>
                <w:rPrChange w:id="1248" w:author="Mateus Berardo de Souza Terra" w:date="2016-02-08T22:05:00Z">
                  <w:rPr>
                    <w:ins w:id="1249" w:author="Mateus Berardo de Souza Terra" w:date="2016-02-08T20:04:00Z"/>
                    <w:color w:val="303030"/>
                  </w:rPr>
                </w:rPrChange>
              </w:rPr>
              <w:pPrChange w:id="1250" w:author="Mateus Berardo de Souza Terra" w:date="2016-02-08T22:05:00Z">
                <w:pPr>
                  <w:pStyle w:val="NormalWeb"/>
                  <w:spacing w:before="0" w:beforeAutospacing="0" w:after="160" w:afterAutospacing="0"/>
                  <w:jc w:val="center"/>
                </w:pPr>
              </w:pPrChange>
            </w:pPr>
            <w:ins w:id="1251" w:author="Mateus Berardo de Souza Terra" w:date="2016-02-08T20:05:00Z">
              <w:r w:rsidRPr="0068627D">
                <w:rPr>
                  <w:sz w:val="16"/>
                  <w:szCs w:val="16"/>
                  <w:rPrChange w:id="1252" w:author="Mateus Berardo de Souza Terra" w:date="2016-02-08T22:05:00Z">
                    <w:rPr>
                      <w:color w:val="303030"/>
                    </w:rPr>
                  </w:rPrChange>
                </w:rPr>
                <w:t>50</w:t>
              </w:r>
            </w:ins>
          </w:p>
        </w:tc>
        <w:tc>
          <w:tcPr>
            <w:tcW w:w="1558" w:type="dxa"/>
            <w:tcPrChange w:id="1253" w:author="Mateus Berardo de Souza Terra" w:date="2016-02-08T22:05:00Z">
              <w:tcPr>
                <w:tcW w:w="1558" w:type="dxa"/>
              </w:tcPr>
            </w:tcPrChange>
          </w:tcPr>
          <w:p w14:paraId="52AE2D98" w14:textId="77777777" w:rsidR="006868CB" w:rsidRPr="0068627D" w:rsidRDefault="006868CB">
            <w:pPr>
              <w:pStyle w:val="NormalWeb"/>
              <w:spacing w:before="0" w:beforeAutospacing="0" w:after="20" w:afterAutospacing="0"/>
              <w:jc w:val="center"/>
              <w:rPr>
                <w:ins w:id="1254" w:author="Mateus Berardo de Souza Terra" w:date="2016-02-08T20:04:00Z"/>
                <w:sz w:val="16"/>
                <w:szCs w:val="16"/>
                <w:rPrChange w:id="1255" w:author="Mateus Berardo de Souza Terra" w:date="2016-02-08T22:05:00Z">
                  <w:rPr>
                    <w:ins w:id="1256" w:author="Mateus Berardo de Souza Terra" w:date="2016-02-08T20:04:00Z"/>
                    <w:color w:val="303030"/>
                  </w:rPr>
                </w:rPrChange>
              </w:rPr>
              <w:pPrChange w:id="1257" w:author="Mateus Berardo de Souza Terra" w:date="2016-02-08T22:05:00Z">
                <w:pPr>
                  <w:pStyle w:val="NormalWeb"/>
                  <w:spacing w:before="0" w:beforeAutospacing="0" w:after="160" w:afterAutospacing="0"/>
                  <w:jc w:val="center"/>
                </w:pPr>
              </w:pPrChange>
            </w:pPr>
            <w:ins w:id="1258" w:author="Mateus Berardo de Souza Terra" w:date="2016-02-08T22:13:00Z">
              <w:r w:rsidRPr="0068627D">
                <w:rPr>
                  <w:sz w:val="16"/>
                  <w:szCs w:val="16"/>
                </w:rPr>
                <w:t>2</w:t>
              </w:r>
            </w:ins>
          </w:p>
        </w:tc>
        <w:tc>
          <w:tcPr>
            <w:tcW w:w="1558" w:type="dxa"/>
            <w:tcPrChange w:id="1259" w:author="Mateus Berardo de Souza Terra" w:date="2016-02-08T22:05:00Z">
              <w:tcPr>
                <w:tcW w:w="1558" w:type="dxa"/>
              </w:tcPr>
            </w:tcPrChange>
          </w:tcPr>
          <w:p w14:paraId="7F17F15D" w14:textId="77777777" w:rsidR="006868CB" w:rsidRPr="0068627D" w:rsidRDefault="006868CB">
            <w:pPr>
              <w:pStyle w:val="NormalWeb"/>
              <w:spacing w:before="0" w:beforeAutospacing="0" w:after="20" w:afterAutospacing="0"/>
              <w:jc w:val="center"/>
              <w:rPr>
                <w:ins w:id="1260" w:author="Mateus Berardo de Souza Terra" w:date="2016-02-08T20:04:00Z"/>
                <w:sz w:val="16"/>
                <w:szCs w:val="16"/>
                <w:rPrChange w:id="1261" w:author="Mateus Berardo de Souza Terra" w:date="2016-02-08T22:05:00Z">
                  <w:rPr>
                    <w:ins w:id="1262" w:author="Mateus Berardo de Souza Terra" w:date="2016-02-08T20:04:00Z"/>
                    <w:color w:val="303030"/>
                  </w:rPr>
                </w:rPrChange>
              </w:rPr>
              <w:pPrChange w:id="1263" w:author="Mateus Berardo de Souza Terra" w:date="2016-02-08T22:05:00Z">
                <w:pPr>
                  <w:pStyle w:val="NormalWeb"/>
                  <w:spacing w:before="0" w:beforeAutospacing="0" w:after="160" w:afterAutospacing="0"/>
                  <w:jc w:val="center"/>
                </w:pPr>
              </w:pPrChange>
            </w:pPr>
            <w:ins w:id="1264" w:author="Mateus Berardo de Souza Terra" w:date="2016-02-08T22:09:00Z">
              <w:r w:rsidRPr="0068627D">
                <w:rPr>
                  <w:sz w:val="16"/>
                  <w:szCs w:val="16"/>
                </w:rPr>
                <w:t>82</w:t>
              </w:r>
            </w:ins>
          </w:p>
        </w:tc>
        <w:tc>
          <w:tcPr>
            <w:tcW w:w="1558" w:type="dxa"/>
            <w:tcPrChange w:id="1265" w:author="Mateus Berardo de Souza Terra" w:date="2016-02-08T22:05:00Z">
              <w:tcPr>
                <w:tcW w:w="1558" w:type="dxa"/>
              </w:tcPr>
            </w:tcPrChange>
          </w:tcPr>
          <w:p w14:paraId="5493721F" w14:textId="77777777" w:rsidR="006868CB" w:rsidRPr="0068627D" w:rsidRDefault="006868CB">
            <w:pPr>
              <w:pStyle w:val="NormalWeb"/>
              <w:spacing w:before="0" w:beforeAutospacing="0" w:after="20" w:afterAutospacing="0"/>
              <w:jc w:val="center"/>
              <w:rPr>
                <w:ins w:id="1266" w:author="Mateus Berardo de Souza Terra" w:date="2016-02-08T20:04:00Z"/>
                <w:sz w:val="16"/>
                <w:szCs w:val="16"/>
                <w:rPrChange w:id="1267" w:author="Mateus Berardo de Souza Terra" w:date="2016-02-08T22:05:00Z">
                  <w:rPr>
                    <w:ins w:id="1268" w:author="Mateus Berardo de Souza Terra" w:date="2016-02-08T20:04:00Z"/>
                    <w:color w:val="303030"/>
                  </w:rPr>
                </w:rPrChange>
              </w:rPr>
              <w:pPrChange w:id="1269" w:author="Mateus Berardo de Souza Terra" w:date="2016-02-08T22:05:00Z">
                <w:pPr>
                  <w:pStyle w:val="NormalWeb"/>
                  <w:spacing w:before="0" w:beforeAutospacing="0" w:after="160" w:afterAutospacing="0"/>
                  <w:jc w:val="center"/>
                </w:pPr>
              </w:pPrChange>
            </w:pPr>
            <w:ins w:id="1270" w:author="Mateus Berardo de Souza Terra" w:date="2016-02-08T22:10:00Z">
              <w:r w:rsidRPr="0068627D">
                <w:rPr>
                  <w:sz w:val="16"/>
                  <w:szCs w:val="16"/>
                </w:rPr>
                <w:t>R</w:t>
              </w:r>
            </w:ins>
          </w:p>
        </w:tc>
        <w:tc>
          <w:tcPr>
            <w:tcW w:w="1559" w:type="dxa"/>
            <w:tcPrChange w:id="1271" w:author="Mateus Berardo de Souza Terra" w:date="2016-02-08T22:05:00Z">
              <w:tcPr>
                <w:tcW w:w="1559" w:type="dxa"/>
              </w:tcPr>
            </w:tcPrChange>
          </w:tcPr>
          <w:p w14:paraId="378DFA7C" w14:textId="77777777" w:rsidR="006868CB" w:rsidRPr="0068627D" w:rsidRDefault="006868CB">
            <w:pPr>
              <w:pStyle w:val="NormalWeb"/>
              <w:spacing w:before="0" w:beforeAutospacing="0" w:after="20" w:afterAutospacing="0"/>
              <w:jc w:val="center"/>
              <w:rPr>
                <w:ins w:id="1272" w:author="Mateus Berardo de Souza Terra" w:date="2016-02-08T20:04:00Z"/>
                <w:sz w:val="16"/>
                <w:szCs w:val="16"/>
                <w:rPrChange w:id="1273" w:author="Mateus Berardo de Souza Terra" w:date="2016-02-08T22:05:00Z">
                  <w:rPr>
                    <w:ins w:id="1274" w:author="Mateus Berardo de Souza Terra" w:date="2016-02-08T20:04:00Z"/>
                    <w:color w:val="303030"/>
                  </w:rPr>
                </w:rPrChange>
              </w:rPr>
              <w:pPrChange w:id="1275" w:author="Mateus Berardo de Souza Terra" w:date="2016-02-08T22:05:00Z">
                <w:pPr>
                  <w:pStyle w:val="NormalWeb"/>
                  <w:spacing w:before="0" w:beforeAutospacing="0" w:after="160" w:afterAutospacing="0"/>
                  <w:jc w:val="center"/>
                </w:pPr>
              </w:pPrChange>
            </w:pPr>
            <w:ins w:id="1276" w:author="Mateus Berardo de Souza Terra" w:date="2016-02-08T22:09:00Z">
              <w:r w:rsidRPr="0068627D">
                <w:rPr>
                  <w:sz w:val="16"/>
                  <w:szCs w:val="16"/>
                </w:rPr>
                <w:t>114</w:t>
              </w:r>
            </w:ins>
          </w:p>
        </w:tc>
        <w:tc>
          <w:tcPr>
            <w:tcW w:w="1559" w:type="dxa"/>
            <w:tcPrChange w:id="1277" w:author="Mateus Berardo de Souza Terra" w:date="2016-02-08T22:05:00Z">
              <w:tcPr>
                <w:tcW w:w="1559" w:type="dxa"/>
              </w:tcPr>
            </w:tcPrChange>
          </w:tcPr>
          <w:p w14:paraId="5CCF3E1D" w14:textId="77777777" w:rsidR="006868CB" w:rsidRPr="0068627D" w:rsidRDefault="006868CB">
            <w:pPr>
              <w:pStyle w:val="NormalWeb"/>
              <w:spacing w:before="0" w:beforeAutospacing="0" w:after="20" w:afterAutospacing="0"/>
              <w:jc w:val="center"/>
              <w:rPr>
                <w:ins w:id="1278" w:author="Mateus Berardo de Souza Terra" w:date="2016-02-08T20:04:00Z"/>
                <w:sz w:val="16"/>
                <w:szCs w:val="16"/>
                <w:rPrChange w:id="1279" w:author="Mateus Berardo de Souza Terra" w:date="2016-02-08T22:05:00Z">
                  <w:rPr>
                    <w:ins w:id="1280" w:author="Mateus Berardo de Souza Terra" w:date="2016-02-08T20:04:00Z"/>
                    <w:color w:val="303030"/>
                  </w:rPr>
                </w:rPrChange>
              </w:rPr>
              <w:pPrChange w:id="1281" w:author="Mateus Berardo de Souza Terra" w:date="2016-02-08T22:05:00Z">
                <w:pPr>
                  <w:pStyle w:val="NormalWeb"/>
                  <w:spacing w:before="0" w:beforeAutospacing="0" w:after="160" w:afterAutospacing="0"/>
                  <w:jc w:val="center"/>
                </w:pPr>
              </w:pPrChange>
            </w:pPr>
            <w:proofErr w:type="gramStart"/>
            <w:ins w:id="1282" w:author="Mateus Berardo de Souza Terra" w:date="2016-02-08T22:11:00Z">
              <w:r w:rsidRPr="0068627D">
                <w:rPr>
                  <w:sz w:val="16"/>
                  <w:szCs w:val="16"/>
                </w:rPr>
                <w:t>r</w:t>
              </w:r>
            </w:ins>
            <w:proofErr w:type="gramEnd"/>
          </w:p>
        </w:tc>
      </w:tr>
      <w:tr w:rsidR="006868CB" w:rsidRPr="0068627D" w14:paraId="319FE4BE" w14:textId="77777777" w:rsidTr="007031A8">
        <w:trPr>
          <w:trHeight w:val="20"/>
          <w:ins w:id="1283" w:author="Mateus Berardo de Souza Terra" w:date="2016-02-08T20:04:00Z"/>
        </w:trPr>
        <w:tc>
          <w:tcPr>
            <w:tcW w:w="1558" w:type="dxa"/>
            <w:tcPrChange w:id="1284" w:author="Mateus Berardo de Souza Terra" w:date="2016-02-08T22:05:00Z">
              <w:tcPr>
                <w:tcW w:w="1558" w:type="dxa"/>
              </w:tcPr>
            </w:tcPrChange>
          </w:tcPr>
          <w:p w14:paraId="1FA5C827" w14:textId="77777777" w:rsidR="006868CB" w:rsidRPr="0068627D" w:rsidRDefault="006868CB">
            <w:pPr>
              <w:pStyle w:val="NormalWeb"/>
              <w:spacing w:before="0" w:beforeAutospacing="0" w:after="20" w:afterAutospacing="0"/>
              <w:jc w:val="center"/>
              <w:rPr>
                <w:ins w:id="1285" w:author="Mateus Berardo de Souza Terra" w:date="2016-02-08T20:04:00Z"/>
                <w:sz w:val="16"/>
                <w:szCs w:val="16"/>
                <w:rPrChange w:id="1286" w:author="Mateus Berardo de Souza Terra" w:date="2016-02-08T22:05:00Z">
                  <w:rPr>
                    <w:ins w:id="1287" w:author="Mateus Berardo de Souza Terra" w:date="2016-02-08T20:04:00Z"/>
                    <w:color w:val="303030"/>
                  </w:rPr>
                </w:rPrChange>
              </w:rPr>
              <w:pPrChange w:id="1288" w:author="Mateus Berardo de Souza Terra" w:date="2016-02-08T22:05:00Z">
                <w:pPr>
                  <w:pStyle w:val="NormalWeb"/>
                  <w:spacing w:before="0" w:beforeAutospacing="0" w:after="160" w:afterAutospacing="0"/>
                  <w:jc w:val="center"/>
                </w:pPr>
              </w:pPrChange>
            </w:pPr>
            <w:ins w:id="1289" w:author="Mateus Berardo de Souza Terra" w:date="2016-02-08T20:05:00Z">
              <w:r w:rsidRPr="0068627D">
                <w:rPr>
                  <w:sz w:val="16"/>
                  <w:szCs w:val="16"/>
                  <w:rPrChange w:id="1290" w:author="Mateus Berardo de Souza Terra" w:date="2016-02-08T22:05:00Z">
                    <w:rPr>
                      <w:color w:val="303030"/>
                    </w:rPr>
                  </w:rPrChange>
                </w:rPr>
                <w:t>51</w:t>
              </w:r>
            </w:ins>
          </w:p>
        </w:tc>
        <w:tc>
          <w:tcPr>
            <w:tcW w:w="1558" w:type="dxa"/>
            <w:tcPrChange w:id="1291" w:author="Mateus Berardo de Souza Terra" w:date="2016-02-08T22:05:00Z">
              <w:tcPr>
                <w:tcW w:w="1558" w:type="dxa"/>
              </w:tcPr>
            </w:tcPrChange>
          </w:tcPr>
          <w:p w14:paraId="35FC4088" w14:textId="77777777" w:rsidR="006868CB" w:rsidRPr="0068627D" w:rsidRDefault="006868CB">
            <w:pPr>
              <w:pStyle w:val="NormalWeb"/>
              <w:spacing w:before="0" w:beforeAutospacing="0" w:after="20" w:afterAutospacing="0"/>
              <w:jc w:val="center"/>
              <w:rPr>
                <w:ins w:id="1292" w:author="Mateus Berardo de Souza Terra" w:date="2016-02-08T20:04:00Z"/>
                <w:sz w:val="16"/>
                <w:szCs w:val="16"/>
                <w:rPrChange w:id="1293" w:author="Mateus Berardo de Souza Terra" w:date="2016-02-08T22:05:00Z">
                  <w:rPr>
                    <w:ins w:id="1294" w:author="Mateus Berardo de Souza Terra" w:date="2016-02-08T20:04:00Z"/>
                    <w:color w:val="303030"/>
                  </w:rPr>
                </w:rPrChange>
              </w:rPr>
              <w:pPrChange w:id="1295" w:author="Mateus Berardo de Souza Terra" w:date="2016-02-08T22:05:00Z">
                <w:pPr>
                  <w:pStyle w:val="NormalWeb"/>
                  <w:spacing w:before="0" w:beforeAutospacing="0" w:after="160" w:afterAutospacing="0"/>
                  <w:jc w:val="center"/>
                </w:pPr>
              </w:pPrChange>
            </w:pPr>
            <w:ins w:id="1296" w:author="Mateus Berardo de Souza Terra" w:date="2016-02-08T22:13:00Z">
              <w:r w:rsidRPr="0068627D">
                <w:rPr>
                  <w:sz w:val="16"/>
                  <w:szCs w:val="16"/>
                </w:rPr>
                <w:t>3</w:t>
              </w:r>
            </w:ins>
          </w:p>
        </w:tc>
        <w:tc>
          <w:tcPr>
            <w:tcW w:w="1558" w:type="dxa"/>
            <w:tcPrChange w:id="1297" w:author="Mateus Berardo de Souza Terra" w:date="2016-02-08T22:05:00Z">
              <w:tcPr>
                <w:tcW w:w="1558" w:type="dxa"/>
              </w:tcPr>
            </w:tcPrChange>
          </w:tcPr>
          <w:p w14:paraId="29447C5F" w14:textId="77777777" w:rsidR="006868CB" w:rsidRPr="0068627D" w:rsidRDefault="006868CB">
            <w:pPr>
              <w:pStyle w:val="NormalWeb"/>
              <w:spacing w:before="0" w:beforeAutospacing="0" w:after="20" w:afterAutospacing="0"/>
              <w:jc w:val="center"/>
              <w:rPr>
                <w:ins w:id="1298" w:author="Mateus Berardo de Souza Terra" w:date="2016-02-08T20:04:00Z"/>
                <w:sz w:val="16"/>
                <w:szCs w:val="16"/>
                <w:rPrChange w:id="1299" w:author="Mateus Berardo de Souza Terra" w:date="2016-02-08T22:05:00Z">
                  <w:rPr>
                    <w:ins w:id="1300" w:author="Mateus Berardo de Souza Terra" w:date="2016-02-08T20:04:00Z"/>
                    <w:color w:val="303030"/>
                  </w:rPr>
                </w:rPrChange>
              </w:rPr>
              <w:pPrChange w:id="1301" w:author="Mateus Berardo de Souza Terra" w:date="2016-02-08T22:05:00Z">
                <w:pPr>
                  <w:pStyle w:val="NormalWeb"/>
                  <w:spacing w:before="0" w:beforeAutospacing="0" w:after="160" w:afterAutospacing="0"/>
                  <w:jc w:val="center"/>
                </w:pPr>
              </w:pPrChange>
            </w:pPr>
            <w:ins w:id="1302" w:author="Mateus Berardo de Souza Terra" w:date="2016-02-08T22:09:00Z">
              <w:r w:rsidRPr="0068627D">
                <w:rPr>
                  <w:sz w:val="16"/>
                  <w:szCs w:val="16"/>
                </w:rPr>
                <w:t>83</w:t>
              </w:r>
            </w:ins>
          </w:p>
        </w:tc>
        <w:tc>
          <w:tcPr>
            <w:tcW w:w="1558" w:type="dxa"/>
            <w:tcPrChange w:id="1303" w:author="Mateus Berardo de Souza Terra" w:date="2016-02-08T22:05:00Z">
              <w:tcPr>
                <w:tcW w:w="1558" w:type="dxa"/>
              </w:tcPr>
            </w:tcPrChange>
          </w:tcPr>
          <w:p w14:paraId="43640F9E" w14:textId="77777777" w:rsidR="006868CB" w:rsidRPr="0068627D" w:rsidRDefault="006868CB">
            <w:pPr>
              <w:pStyle w:val="NormalWeb"/>
              <w:spacing w:before="0" w:beforeAutospacing="0" w:after="20" w:afterAutospacing="0"/>
              <w:jc w:val="center"/>
              <w:rPr>
                <w:ins w:id="1304" w:author="Mateus Berardo de Souza Terra" w:date="2016-02-08T20:04:00Z"/>
                <w:sz w:val="16"/>
                <w:szCs w:val="16"/>
                <w:rPrChange w:id="1305" w:author="Mateus Berardo de Souza Terra" w:date="2016-02-08T22:05:00Z">
                  <w:rPr>
                    <w:ins w:id="1306" w:author="Mateus Berardo de Souza Terra" w:date="2016-02-08T20:04:00Z"/>
                    <w:color w:val="303030"/>
                  </w:rPr>
                </w:rPrChange>
              </w:rPr>
              <w:pPrChange w:id="1307" w:author="Mateus Berardo de Souza Terra" w:date="2016-02-08T22:05:00Z">
                <w:pPr>
                  <w:pStyle w:val="NormalWeb"/>
                  <w:spacing w:before="0" w:beforeAutospacing="0" w:after="160" w:afterAutospacing="0"/>
                  <w:jc w:val="center"/>
                </w:pPr>
              </w:pPrChange>
            </w:pPr>
            <w:ins w:id="1308" w:author="Mateus Berardo de Souza Terra" w:date="2016-02-08T22:10:00Z">
              <w:r w:rsidRPr="0068627D">
                <w:rPr>
                  <w:sz w:val="16"/>
                  <w:szCs w:val="16"/>
                </w:rPr>
                <w:t>S</w:t>
              </w:r>
            </w:ins>
          </w:p>
        </w:tc>
        <w:tc>
          <w:tcPr>
            <w:tcW w:w="1559" w:type="dxa"/>
            <w:tcPrChange w:id="1309" w:author="Mateus Berardo de Souza Terra" w:date="2016-02-08T22:05:00Z">
              <w:tcPr>
                <w:tcW w:w="1559" w:type="dxa"/>
              </w:tcPr>
            </w:tcPrChange>
          </w:tcPr>
          <w:p w14:paraId="70B808B2" w14:textId="77777777" w:rsidR="006868CB" w:rsidRPr="0068627D" w:rsidRDefault="006868CB">
            <w:pPr>
              <w:pStyle w:val="NormalWeb"/>
              <w:spacing w:before="0" w:beforeAutospacing="0" w:after="20" w:afterAutospacing="0"/>
              <w:jc w:val="center"/>
              <w:rPr>
                <w:ins w:id="1310" w:author="Mateus Berardo de Souza Terra" w:date="2016-02-08T20:04:00Z"/>
                <w:sz w:val="16"/>
                <w:szCs w:val="16"/>
                <w:rPrChange w:id="1311" w:author="Mateus Berardo de Souza Terra" w:date="2016-02-08T22:05:00Z">
                  <w:rPr>
                    <w:ins w:id="1312" w:author="Mateus Berardo de Souza Terra" w:date="2016-02-08T20:04:00Z"/>
                    <w:color w:val="303030"/>
                  </w:rPr>
                </w:rPrChange>
              </w:rPr>
              <w:pPrChange w:id="1313" w:author="Mateus Berardo de Souza Terra" w:date="2016-02-08T22:05:00Z">
                <w:pPr>
                  <w:pStyle w:val="NormalWeb"/>
                  <w:spacing w:before="0" w:beforeAutospacing="0" w:after="160" w:afterAutospacing="0"/>
                  <w:jc w:val="center"/>
                </w:pPr>
              </w:pPrChange>
            </w:pPr>
            <w:ins w:id="1314" w:author="Mateus Berardo de Souza Terra" w:date="2016-02-08T22:09:00Z">
              <w:r w:rsidRPr="0068627D">
                <w:rPr>
                  <w:sz w:val="16"/>
                  <w:szCs w:val="16"/>
                </w:rPr>
                <w:t>115</w:t>
              </w:r>
            </w:ins>
          </w:p>
        </w:tc>
        <w:tc>
          <w:tcPr>
            <w:tcW w:w="1559" w:type="dxa"/>
            <w:tcPrChange w:id="1315" w:author="Mateus Berardo de Souza Terra" w:date="2016-02-08T22:05:00Z">
              <w:tcPr>
                <w:tcW w:w="1559" w:type="dxa"/>
              </w:tcPr>
            </w:tcPrChange>
          </w:tcPr>
          <w:p w14:paraId="5F328EDF" w14:textId="77777777" w:rsidR="006868CB" w:rsidRPr="0068627D" w:rsidRDefault="006868CB">
            <w:pPr>
              <w:pStyle w:val="NormalWeb"/>
              <w:spacing w:before="0" w:beforeAutospacing="0" w:after="20" w:afterAutospacing="0"/>
              <w:jc w:val="center"/>
              <w:rPr>
                <w:ins w:id="1316" w:author="Mateus Berardo de Souza Terra" w:date="2016-02-08T20:04:00Z"/>
                <w:sz w:val="16"/>
                <w:szCs w:val="16"/>
                <w:rPrChange w:id="1317" w:author="Mateus Berardo de Souza Terra" w:date="2016-02-08T22:05:00Z">
                  <w:rPr>
                    <w:ins w:id="1318" w:author="Mateus Berardo de Souza Terra" w:date="2016-02-08T20:04:00Z"/>
                    <w:color w:val="303030"/>
                  </w:rPr>
                </w:rPrChange>
              </w:rPr>
              <w:pPrChange w:id="1319" w:author="Mateus Berardo de Souza Terra" w:date="2016-02-08T22:05:00Z">
                <w:pPr>
                  <w:pStyle w:val="NormalWeb"/>
                  <w:spacing w:before="0" w:beforeAutospacing="0" w:after="160" w:afterAutospacing="0"/>
                  <w:jc w:val="center"/>
                </w:pPr>
              </w:pPrChange>
            </w:pPr>
            <w:proofErr w:type="gramStart"/>
            <w:ins w:id="1320" w:author="Mateus Berardo de Souza Terra" w:date="2016-02-08T22:11:00Z">
              <w:r w:rsidRPr="0068627D">
                <w:rPr>
                  <w:sz w:val="16"/>
                  <w:szCs w:val="16"/>
                </w:rPr>
                <w:t>s</w:t>
              </w:r>
            </w:ins>
            <w:proofErr w:type="gramEnd"/>
          </w:p>
        </w:tc>
      </w:tr>
      <w:tr w:rsidR="006868CB" w:rsidRPr="0068627D" w14:paraId="39F1FB08" w14:textId="77777777" w:rsidTr="007031A8">
        <w:trPr>
          <w:trHeight w:val="20"/>
          <w:ins w:id="1321" w:author="Mateus Berardo de Souza Terra" w:date="2016-02-08T20:04:00Z"/>
        </w:trPr>
        <w:tc>
          <w:tcPr>
            <w:tcW w:w="1558" w:type="dxa"/>
            <w:tcPrChange w:id="1322" w:author="Mateus Berardo de Souza Terra" w:date="2016-02-08T22:05:00Z">
              <w:tcPr>
                <w:tcW w:w="1558" w:type="dxa"/>
              </w:tcPr>
            </w:tcPrChange>
          </w:tcPr>
          <w:p w14:paraId="5E171DCB" w14:textId="77777777" w:rsidR="006868CB" w:rsidRPr="0068627D" w:rsidRDefault="006868CB">
            <w:pPr>
              <w:pStyle w:val="NormalWeb"/>
              <w:spacing w:before="0" w:beforeAutospacing="0" w:after="20" w:afterAutospacing="0"/>
              <w:jc w:val="center"/>
              <w:rPr>
                <w:ins w:id="1323" w:author="Mateus Berardo de Souza Terra" w:date="2016-02-08T20:04:00Z"/>
                <w:sz w:val="16"/>
                <w:szCs w:val="16"/>
                <w:rPrChange w:id="1324" w:author="Mateus Berardo de Souza Terra" w:date="2016-02-08T22:05:00Z">
                  <w:rPr>
                    <w:ins w:id="1325" w:author="Mateus Berardo de Souza Terra" w:date="2016-02-08T20:04:00Z"/>
                    <w:color w:val="303030"/>
                  </w:rPr>
                </w:rPrChange>
              </w:rPr>
              <w:pPrChange w:id="1326" w:author="Mateus Berardo de Souza Terra" w:date="2016-02-08T22:05:00Z">
                <w:pPr>
                  <w:pStyle w:val="NormalWeb"/>
                  <w:spacing w:before="0" w:beforeAutospacing="0" w:after="160" w:afterAutospacing="0"/>
                  <w:jc w:val="center"/>
                </w:pPr>
              </w:pPrChange>
            </w:pPr>
            <w:ins w:id="1327" w:author="Mateus Berardo de Souza Terra" w:date="2016-02-08T20:05:00Z">
              <w:r w:rsidRPr="0068627D">
                <w:rPr>
                  <w:sz w:val="16"/>
                  <w:szCs w:val="16"/>
                  <w:rPrChange w:id="1328" w:author="Mateus Berardo de Souza Terra" w:date="2016-02-08T22:05:00Z">
                    <w:rPr>
                      <w:color w:val="303030"/>
                    </w:rPr>
                  </w:rPrChange>
                </w:rPr>
                <w:t>52</w:t>
              </w:r>
            </w:ins>
          </w:p>
        </w:tc>
        <w:tc>
          <w:tcPr>
            <w:tcW w:w="1558" w:type="dxa"/>
            <w:tcPrChange w:id="1329" w:author="Mateus Berardo de Souza Terra" w:date="2016-02-08T22:05:00Z">
              <w:tcPr>
                <w:tcW w:w="1558" w:type="dxa"/>
              </w:tcPr>
            </w:tcPrChange>
          </w:tcPr>
          <w:p w14:paraId="37DEED9B" w14:textId="77777777" w:rsidR="006868CB" w:rsidRPr="0068627D" w:rsidRDefault="006868CB">
            <w:pPr>
              <w:pStyle w:val="NormalWeb"/>
              <w:spacing w:before="0" w:beforeAutospacing="0" w:after="20" w:afterAutospacing="0"/>
              <w:jc w:val="center"/>
              <w:rPr>
                <w:ins w:id="1330" w:author="Mateus Berardo de Souza Terra" w:date="2016-02-08T20:04:00Z"/>
                <w:sz w:val="16"/>
                <w:szCs w:val="16"/>
                <w:rPrChange w:id="1331" w:author="Mateus Berardo de Souza Terra" w:date="2016-02-08T22:05:00Z">
                  <w:rPr>
                    <w:ins w:id="1332" w:author="Mateus Berardo de Souza Terra" w:date="2016-02-08T20:04:00Z"/>
                    <w:color w:val="303030"/>
                  </w:rPr>
                </w:rPrChange>
              </w:rPr>
              <w:pPrChange w:id="1333" w:author="Mateus Berardo de Souza Terra" w:date="2016-02-08T22:05:00Z">
                <w:pPr>
                  <w:pStyle w:val="NormalWeb"/>
                  <w:spacing w:before="0" w:beforeAutospacing="0" w:after="160" w:afterAutospacing="0"/>
                  <w:jc w:val="center"/>
                </w:pPr>
              </w:pPrChange>
            </w:pPr>
            <w:ins w:id="1334" w:author="Mateus Berardo de Souza Terra" w:date="2016-02-08T22:13:00Z">
              <w:r w:rsidRPr="0068627D">
                <w:rPr>
                  <w:sz w:val="16"/>
                  <w:szCs w:val="16"/>
                </w:rPr>
                <w:t>4</w:t>
              </w:r>
            </w:ins>
          </w:p>
        </w:tc>
        <w:tc>
          <w:tcPr>
            <w:tcW w:w="1558" w:type="dxa"/>
            <w:tcPrChange w:id="1335" w:author="Mateus Berardo de Souza Terra" w:date="2016-02-08T22:05:00Z">
              <w:tcPr>
                <w:tcW w:w="1558" w:type="dxa"/>
              </w:tcPr>
            </w:tcPrChange>
          </w:tcPr>
          <w:p w14:paraId="7E4E2C9F" w14:textId="77777777" w:rsidR="006868CB" w:rsidRPr="0068627D" w:rsidRDefault="006868CB">
            <w:pPr>
              <w:pStyle w:val="NormalWeb"/>
              <w:spacing w:before="0" w:beforeAutospacing="0" w:after="20" w:afterAutospacing="0"/>
              <w:jc w:val="center"/>
              <w:rPr>
                <w:ins w:id="1336" w:author="Mateus Berardo de Souza Terra" w:date="2016-02-08T20:04:00Z"/>
                <w:sz w:val="16"/>
                <w:szCs w:val="16"/>
                <w:rPrChange w:id="1337" w:author="Mateus Berardo de Souza Terra" w:date="2016-02-08T22:05:00Z">
                  <w:rPr>
                    <w:ins w:id="1338" w:author="Mateus Berardo de Souza Terra" w:date="2016-02-08T20:04:00Z"/>
                    <w:color w:val="303030"/>
                  </w:rPr>
                </w:rPrChange>
              </w:rPr>
              <w:pPrChange w:id="1339" w:author="Mateus Berardo de Souza Terra" w:date="2016-02-08T22:05:00Z">
                <w:pPr>
                  <w:pStyle w:val="NormalWeb"/>
                  <w:spacing w:before="0" w:beforeAutospacing="0" w:after="160" w:afterAutospacing="0"/>
                  <w:jc w:val="center"/>
                </w:pPr>
              </w:pPrChange>
            </w:pPr>
            <w:ins w:id="1340" w:author="Mateus Berardo de Souza Terra" w:date="2016-02-08T22:09:00Z">
              <w:r w:rsidRPr="0068627D">
                <w:rPr>
                  <w:sz w:val="16"/>
                  <w:szCs w:val="16"/>
                </w:rPr>
                <w:t>84</w:t>
              </w:r>
            </w:ins>
          </w:p>
        </w:tc>
        <w:tc>
          <w:tcPr>
            <w:tcW w:w="1558" w:type="dxa"/>
            <w:tcPrChange w:id="1341" w:author="Mateus Berardo de Souza Terra" w:date="2016-02-08T22:05:00Z">
              <w:tcPr>
                <w:tcW w:w="1558" w:type="dxa"/>
              </w:tcPr>
            </w:tcPrChange>
          </w:tcPr>
          <w:p w14:paraId="1812BD62" w14:textId="77777777" w:rsidR="006868CB" w:rsidRPr="0068627D" w:rsidRDefault="006868CB">
            <w:pPr>
              <w:pStyle w:val="NormalWeb"/>
              <w:spacing w:before="0" w:beforeAutospacing="0" w:after="20" w:afterAutospacing="0"/>
              <w:jc w:val="center"/>
              <w:rPr>
                <w:ins w:id="1342" w:author="Mateus Berardo de Souza Terra" w:date="2016-02-08T20:04:00Z"/>
                <w:sz w:val="16"/>
                <w:szCs w:val="16"/>
                <w:rPrChange w:id="1343" w:author="Mateus Berardo de Souza Terra" w:date="2016-02-08T22:05:00Z">
                  <w:rPr>
                    <w:ins w:id="1344" w:author="Mateus Berardo de Souza Terra" w:date="2016-02-08T20:04:00Z"/>
                    <w:color w:val="303030"/>
                  </w:rPr>
                </w:rPrChange>
              </w:rPr>
              <w:pPrChange w:id="1345" w:author="Mateus Berardo de Souza Terra" w:date="2016-02-08T22:05:00Z">
                <w:pPr>
                  <w:pStyle w:val="NormalWeb"/>
                  <w:spacing w:before="0" w:beforeAutospacing="0" w:after="160" w:afterAutospacing="0"/>
                  <w:jc w:val="center"/>
                </w:pPr>
              </w:pPrChange>
            </w:pPr>
            <w:ins w:id="1346" w:author="Mateus Berardo de Souza Terra" w:date="2016-02-08T22:10:00Z">
              <w:r w:rsidRPr="0068627D">
                <w:rPr>
                  <w:sz w:val="16"/>
                  <w:szCs w:val="16"/>
                </w:rPr>
                <w:t>T</w:t>
              </w:r>
            </w:ins>
          </w:p>
        </w:tc>
        <w:tc>
          <w:tcPr>
            <w:tcW w:w="1559" w:type="dxa"/>
            <w:tcPrChange w:id="1347" w:author="Mateus Berardo de Souza Terra" w:date="2016-02-08T22:05:00Z">
              <w:tcPr>
                <w:tcW w:w="1559" w:type="dxa"/>
              </w:tcPr>
            </w:tcPrChange>
          </w:tcPr>
          <w:p w14:paraId="21F8288D" w14:textId="77777777" w:rsidR="006868CB" w:rsidRPr="0068627D" w:rsidRDefault="006868CB">
            <w:pPr>
              <w:pStyle w:val="NormalWeb"/>
              <w:spacing w:before="0" w:beforeAutospacing="0" w:after="20" w:afterAutospacing="0"/>
              <w:jc w:val="center"/>
              <w:rPr>
                <w:ins w:id="1348" w:author="Mateus Berardo de Souza Terra" w:date="2016-02-08T20:04:00Z"/>
                <w:sz w:val="16"/>
                <w:szCs w:val="16"/>
                <w:rPrChange w:id="1349" w:author="Mateus Berardo de Souza Terra" w:date="2016-02-08T22:05:00Z">
                  <w:rPr>
                    <w:ins w:id="1350" w:author="Mateus Berardo de Souza Terra" w:date="2016-02-08T20:04:00Z"/>
                    <w:color w:val="303030"/>
                  </w:rPr>
                </w:rPrChange>
              </w:rPr>
              <w:pPrChange w:id="1351" w:author="Mateus Berardo de Souza Terra" w:date="2016-02-08T22:05:00Z">
                <w:pPr>
                  <w:pStyle w:val="NormalWeb"/>
                  <w:spacing w:before="0" w:beforeAutospacing="0" w:after="160" w:afterAutospacing="0"/>
                  <w:jc w:val="center"/>
                </w:pPr>
              </w:pPrChange>
            </w:pPr>
            <w:ins w:id="1352" w:author="Mateus Berardo de Souza Terra" w:date="2016-02-08T22:09:00Z">
              <w:r w:rsidRPr="0068627D">
                <w:rPr>
                  <w:sz w:val="16"/>
                  <w:szCs w:val="16"/>
                </w:rPr>
                <w:t>116</w:t>
              </w:r>
            </w:ins>
          </w:p>
        </w:tc>
        <w:tc>
          <w:tcPr>
            <w:tcW w:w="1559" w:type="dxa"/>
            <w:tcPrChange w:id="1353" w:author="Mateus Berardo de Souza Terra" w:date="2016-02-08T22:05:00Z">
              <w:tcPr>
                <w:tcW w:w="1559" w:type="dxa"/>
              </w:tcPr>
            </w:tcPrChange>
          </w:tcPr>
          <w:p w14:paraId="48387BCB" w14:textId="77777777" w:rsidR="006868CB" w:rsidRPr="0068627D" w:rsidRDefault="006868CB">
            <w:pPr>
              <w:pStyle w:val="NormalWeb"/>
              <w:spacing w:before="0" w:beforeAutospacing="0" w:after="20" w:afterAutospacing="0"/>
              <w:jc w:val="center"/>
              <w:rPr>
                <w:ins w:id="1354" w:author="Mateus Berardo de Souza Terra" w:date="2016-02-08T20:04:00Z"/>
                <w:sz w:val="16"/>
                <w:szCs w:val="16"/>
                <w:rPrChange w:id="1355" w:author="Mateus Berardo de Souza Terra" w:date="2016-02-08T22:05:00Z">
                  <w:rPr>
                    <w:ins w:id="1356" w:author="Mateus Berardo de Souza Terra" w:date="2016-02-08T20:04:00Z"/>
                    <w:color w:val="303030"/>
                  </w:rPr>
                </w:rPrChange>
              </w:rPr>
              <w:pPrChange w:id="1357" w:author="Mateus Berardo de Souza Terra" w:date="2016-02-08T22:05:00Z">
                <w:pPr>
                  <w:pStyle w:val="NormalWeb"/>
                  <w:spacing w:before="0" w:beforeAutospacing="0" w:after="160" w:afterAutospacing="0"/>
                  <w:jc w:val="center"/>
                </w:pPr>
              </w:pPrChange>
            </w:pPr>
            <w:proofErr w:type="gramStart"/>
            <w:ins w:id="1358" w:author="Mateus Berardo de Souza Terra" w:date="2016-02-08T22:11:00Z">
              <w:r w:rsidRPr="0068627D">
                <w:rPr>
                  <w:sz w:val="16"/>
                  <w:szCs w:val="16"/>
                </w:rPr>
                <w:t>t</w:t>
              </w:r>
            </w:ins>
            <w:proofErr w:type="gramEnd"/>
          </w:p>
        </w:tc>
      </w:tr>
      <w:tr w:rsidR="006868CB" w:rsidRPr="0068627D" w14:paraId="5425FF3E" w14:textId="77777777" w:rsidTr="007031A8">
        <w:trPr>
          <w:trHeight w:val="20"/>
          <w:ins w:id="1359" w:author="Mateus Berardo de Souza Terra" w:date="2016-02-08T20:04:00Z"/>
        </w:trPr>
        <w:tc>
          <w:tcPr>
            <w:tcW w:w="1558" w:type="dxa"/>
            <w:tcPrChange w:id="1360" w:author="Mateus Berardo de Souza Terra" w:date="2016-02-08T22:05:00Z">
              <w:tcPr>
                <w:tcW w:w="1558" w:type="dxa"/>
              </w:tcPr>
            </w:tcPrChange>
          </w:tcPr>
          <w:p w14:paraId="1338250C" w14:textId="77777777" w:rsidR="006868CB" w:rsidRPr="0068627D" w:rsidRDefault="006868CB">
            <w:pPr>
              <w:pStyle w:val="NormalWeb"/>
              <w:spacing w:before="0" w:beforeAutospacing="0" w:after="20" w:afterAutospacing="0"/>
              <w:jc w:val="center"/>
              <w:rPr>
                <w:ins w:id="1361" w:author="Mateus Berardo de Souza Terra" w:date="2016-02-08T20:04:00Z"/>
                <w:sz w:val="16"/>
                <w:szCs w:val="16"/>
                <w:rPrChange w:id="1362" w:author="Mateus Berardo de Souza Terra" w:date="2016-02-08T22:05:00Z">
                  <w:rPr>
                    <w:ins w:id="1363" w:author="Mateus Berardo de Souza Terra" w:date="2016-02-08T20:04:00Z"/>
                    <w:color w:val="303030"/>
                  </w:rPr>
                </w:rPrChange>
              </w:rPr>
              <w:pPrChange w:id="1364" w:author="Mateus Berardo de Souza Terra" w:date="2016-02-08T22:05:00Z">
                <w:pPr>
                  <w:pStyle w:val="NormalWeb"/>
                  <w:spacing w:before="0" w:beforeAutospacing="0" w:after="160" w:afterAutospacing="0"/>
                  <w:jc w:val="center"/>
                </w:pPr>
              </w:pPrChange>
            </w:pPr>
            <w:ins w:id="1365" w:author="Mateus Berardo de Souza Terra" w:date="2016-02-08T20:05:00Z">
              <w:r w:rsidRPr="0068627D">
                <w:rPr>
                  <w:sz w:val="16"/>
                  <w:szCs w:val="16"/>
                  <w:rPrChange w:id="1366" w:author="Mateus Berardo de Souza Terra" w:date="2016-02-08T22:05:00Z">
                    <w:rPr>
                      <w:color w:val="303030"/>
                    </w:rPr>
                  </w:rPrChange>
                </w:rPr>
                <w:t>53</w:t>
              </w:r>
            </w:ins>
          </w:p>
        </w:tc>
        <w:tc>
          <w:tcPr>
            <w:tcW w:w="1558" w:type="dxa"/>
            <w:tcPrChange w:id="1367" w:author="Mateus Berardo de Souza Terra" w:date="2016-02-08T22:05:00Z">
              <w:tcPr>
                <w:tcW w:w="1558" w:type="dxa"/>
              </w:tcPr>
            </w:tcPrChange>
          </w:tcPr>
          <w:p w14:paraId="6BF1E73E" w14:textId="77777777" w:rsidR="006868CB" w:rsidRPr="0068627D" w:rsidRDefault="006868CB">
            <w:pPr>
              <w:pStyle w:val="NormalWeb"/>
              <w:spacing w:before="0" w:beforeAutospacing="0" w:after="20" w:afterAutospacing="0"/>
              <w:jc w:val="center"/>
              <w:rPr>
                <w:ins w:id="1368" w:author="Mateus Berardo de Souza Terra" w:date="2016-02-08T20:04:00Z"/>
                <w:sz w:val="16"/>
                <w:szCs w:val="16"/>
                <w:rPrChange w:id="1369" w:author="Mateus Berardo de Souza Terra" w:date="2016-02-08T22:05:00Z">
                  <w:rPr>
                    <w:ins w:id="1370" w:author="Mateus Berardo de Souza Terra" w:date="2016-02-08T20:04:00Z"/>
                    <w:color w:val="303030"/>
                  </w:rPr>
                </w:rPrChange>
              </w:rPr>
              <w:pPrChange w:id="1371" w:author="Mateus Berardo de Souza Terra" w:date="2016-02-08T22:05:00Z">
                <w:pPr>
                  <w:pStyle w:val="NormalWeb"/>
                  <w:spacing w:before="0" w:beforeAutospacing="0" w:after="160" w:afterAutospacing="0"/>
                  <w:jc w:val="center"/>
                </w:pPr>
              </w:pPrChange>
            </w:pPr>
            <w:ins w:id="1372" w:author="Mateus Berardo de Souza Terra" w:date="2016-02-08T22:13:00Z">
              <w:r w:rsidRPr="0068627D">
                <w:rPr>
                  <w:sz w:val="16"/>
                  <w:szCs w:val="16"/>
                </w:rPr>
                <w:t>5</w:t>
              </w:r>
            </w:ins>
          </w:p>
        </w:tc>
        <w:tc>
          <w:tcPr>
            <w:tcW w:w="1558" w:type="dxa"/>
            <w:tcPrChange w:id="1373" w:author="Mateus Berardo de Souza Terra" w:date="2016-02-08T22:05:00Z">
              <w:tcPr>
                <w:tcW w:w="1558" w:type="dxa"/>
              </w:tcPr>
            </w:tcPrChange>
          </w:tcPr>
          <w:p w14:paraId="3A4123F8" w14:textId="77777777" w:rsidR="006868CB" w:rsidRPr="0068627D" w:rsidRDefault="006868CB">
            <w:pPr>
              <w:pStyle w:val="NormalWeb"/>
              <w:spacing w:before="0" w:beforeAutospacing="0" w:after="20" w:afterAutospacing="0"/>
              <w:jc w:val="center"/>
              <w:rPr>
                <w:ins w:id="1374" w:author="Mateus Berardo de Souza Terra" w:date="2016-02-08T20:04:00Z"/>
                <w:sz w:val="16"/>
                <w:szCs w:val="16"/>
                <w:rPrChange w:id="1375" w:author="Mateus Berardo de Souza Terra" w:date="2016-02-08T22:05:00Z">
                  <w:rPr>
                    <w:ins w:id="1376" w:author="Mateus Berardo de Souza Terra" w:date="2016-02-08T20:04:00Z"/>
                    <w:color w:val="303030"/>
                  </w:rPr>
                </w:rPrChange>
              </w:rPr>
              <w:pPrChange w:id="1377" w:author="Mateus Berardo de Souza Terra" w:date="2016-02-08T22:05:00Z">
                <w:pPr>
                  <w:pStyle w:val="NormalWeb"/>
                  <w:spacing w:before="0" w:beforeAutospacing="0" w:after="160" w:afterAutospacing="0"/>
                  <w:jc w:val="center"/>
                </w:pPr>
              </w:pPrChange>
            </w:pPr>
            <w:ins w:id="1378" w:author="Mateus Berardo de Souza Terra" w:date="2016-02-08T22:09:00Z">
              <w:r w:rsidRPr="0068627D">
                <w:rPr>
                  <w:sz w:val="16"/>
                  <w:szCs w:val="16"/>
                </w:rPr>
                <w:t>85</w:t>
              </w:r>
            </w:ins>
          </w:p>
        </w:tc>
        <w:tc>
          <w:tcPr>
            <w:tcW w:w="1558" w:type="dxa"/>
            <w:tcPrChange w:id="1379" w:author="Mateus Berardo de Souza Terra" w:date="2016-02-08T22:05:00Z">
              <w:tcPr>
                <w:tcW w:w="1558" w:type="dxa"/>
              </w:tcPr>
            </w:tcPrChange>
          </w:tcPr>
          <w:p w14:paraId="700DB10A" w14:textId="77777777" w:rsidR="006868CB" w:rsidRPr="0068627D" w:rsidRDefault="006868CB">
            <w:pPr>
              <w:pStyle w:val="NormalWeb"/>
              <w:spacing w:before="0" w:beforeAutospacing="0" w:after="20" w:afterAutospacing="0"/>
              <w:jc w:val="center"/>
              <w:rPr>
                <w:ins w:id="1380" w:author="Mateus Berardo de Souza Terra" w:date="2016-02-08T20:04:00Z"/>
                <w:sz w:val="16"/>
                <w:szCs w:val="16"/>
                <w:rPrChange w:id="1381" w:author="Mateus Berardo de Souza Terra" w:date="2016-02-08T22:05:00Z">
                  <w:rPr>
                    <w:ins w:id="1382" w:author="Mateus Berardo de Souza Terra" w:date="2016-02-08T20:04:00Z"/>
                    <w:color w:val="303030"/>
                  </w:rPr>
                </w:rPrChange>
              </w:rPr>
              <w:pPrChange w:id="1383" w:author="Mateus Berardo de Souza Terra" w:date="2016-02-08T22:05:00Z">
                <w:pPr>
                  <w:pStyle w:val="NormalWeb"/>
                  <w:spacing w:before="0" w:beforeAutospacing="0" w:after="160" w:afterAutospacing="0"/>
                  <w:jc w:val="center"/>
                </w:pPr>
              </w:pPrChange>
            </w:pPr>
            <w:ins w:id="1384" w:author="Mateus Berardo de Souza Terra" w:date="2016-02-08T22:10:00Z">
              <w:r w:rsidRPr="0068627D">
                <w:rPr>
                  <w:sz w:val="16"/>
                  <w:szCs w:val="16"/>
                </w:rPr>
                <w:t>U</w:t>
              </w:r>
            </w:ins>
          </w:p>
        </w:tc>
        <w:tc>
          <w:tcPr>
            <w:tcW w:w="1559" w:type="dxa"/>
            <w:tcPrChange w:id="1385" w:author="Mateus Berardo de Souza Terra" w:date="2016-02-08T22:05:00Z">
              <w:tcPr>
                <w:tcW w:w="1559" w:type="dxa"/>
              </w:tcPr>
            </w:tcPrChange>
          </w:tcPr>
          <w:p w14:paraId="584DC591" w14:textId="77777777" w:rsidR="006868CB" w:rsidRPr="0068627D" w:rsidRDefault="006868CB">
            <w:pPr>
              <w:pStyle w:val="NormalWeb"/>
              <w:spacing w:before="0" w:beforeAutospacing="0" w:after="20" w:afterAutospacing="0"/>
              <w:jc w:val="center"/>
              <w:rPr>
                <w:ins w:id="1386" w:author="Mateus Berardo de Souza Terra" w:date="2016-02-08T20:04:00Z"/>
                <w:sz w:val="16"/>
                <w:szCs w:val="16"/>
                <w:rPrChange w:id="1387" w:author="Mateus Berardo de Souza Terra" w:date="2016-02-08T22:05:00Z">
                  <w:rPr>
                    <w:ins w:id="1388" w:author="Mateus Berardo de Souza Terra" w:date="2016-02-08T20:04:00Z"/>
                    <w:color w:val="303030"/>
                  </w:rPr>
                </w:rPrChange>
              </w:rPr>
              <w:pPrChange w:id="1389" w:author="Mateus Berardo de Souza Terra" w:date="2016-02-08T22:05:00Z">
                <w:pPr>
                  <w:pStyle w:val="NormalWeb"/>
                  <w:spacing w:before="0" w:beforeAutospacing="0" w:after="160" w:afterAutospacing="0"/>
                  <w:jc w:val="center"/>
                </w:pPr>
              </w:pPrChange>
            </w:pPr>
            <w:ins w:id="1390" w:author="Mateus Berardo de Souza Terra" w:date="2016-02-08T22:09:00Z">
              <w:r w:rsidRPr="0068627D">
                <w:rPr>
                  <w:sz w:val="16"/>
                  <w:szCs w:val="16"/>
                </w:rPr>
                <w:t>117</w:t>
              </w:r>
            </w:ins>
          </w:p>
        </w:tc>
        <w:tc>
          <w:tcPr>
            <w:tcW w:w="1559" w:type="dxa"/>
            <w:tcPrChange w:id="1391" w:author="Mateus Berardo de Souza Terra" w:date="2016-02-08T22:05:00Z">
              <w:tcPr>
                <w:tcW w:w="1559" w:type="dxa"/>
              </w:tcPr>
            </w:tcPrChange>
          </w:tcPr>
          <w:p w14:paraId="3AA12C1C" w14:textId="77777777" w:rsidR="006868CB" w:rsidRPr="0068627D" w:rsidRDefault="006868CB">
            <w:pPr>
              <w:pStyle w:val="NormalWeb"/>
              <w:spacing w:before="0" w:beforeAutospacing="0" w:after="20" w:afterAutospacing="0"/>
              <w:jc w:val="center"/>
              <w:rPr>
                <w:ins w:id="1392" w:author="Mateus Berardo de Souza Terra" w:date="2016-02-08T20:04:00Z"/>
                <w:sz w:val="16"/>
                <w:szCs w:val="16"/>
                <w:rPrChange w:id="1393" w:author="Mateus Berardo de Souza Terra" w:date="2016-02-08T22:05:00Z">
                  <w:rPr>
                    <w:ins w:id="1394" w:author="Mateus Berardo de Souza Terra" w:date="2016-02-08T20:04:00Z"/>
                    <w:color w:val="303030"/>
                  </w:rPr>
                </w:rPrChange>
              </w:rPr>
              <w:pPrChange w:id="1395" w:author="Mateus Berardo de Souza Terra" w:date="2016-02-08T22:05:00Z">
                <w:pPr>
                  <w:pStyle w:val="NormalWeb"/>
                  <w:spacing w:before="0" w:beforeAutospacing="0" w:after="160" w:afterAutospacing="0"/>
                  <w:jc w:val="center"/>
                </w:pPr>
              </w:pPrChange>
            </w:pPr>
            <w:proofErr w:type="gramStart"/>
            <w:ins w:id="1396" w:author="Mateus Berardo de Souza Terra" w:date="2016-02-08T22:11:00Z">
              <w:r w:rsidRPr="0068627D">
                <w:rPr>
                  <w:sz w:val="16"/>
                  <w:szCs w:val="16"/>
                </w:rPr>
                <w:t>u</w:t>
              </w:r>
            </w:ins>
            <w:proofErr w:type="gramEnd"/>
          </w:p>
        </w:tc>
      </w:tr>
      <w:tr w:rsidR="006868CB" w:rsidRPr="0068627D" w14:paraId="086A8E6F" w14:textId="77777777" w:rsidTr="007031A8">
        <w:trPr>
          <w:trHeight w:val="20"/>
          <w:ins w:id="1397" w:author="Mateus Berardo de Souza Terra" w:date="2016-02-08T20:04:00Z"/>
        </w:trPr>
        <w:tc>
          <w:tcPr>
            <w:tcW w:w="1558" w:type="dxa"/>
            <w:tcPrChange w:id="1398" w:author="Mateus Berardo de Souza Terra" w:date="2016-02-08T22:05:00Z">
              <w:tcPr>
                <w:tcW w:w="1558" w:type="dxa"/>
              </w:tcPr>
            </w:tcPrChange>
          </w:tcPr>
          <w:p w14:paraId="50BDDBE4" w14:textId="77777777" w:rsidR="006868CB" w:rsidRPr="0068627D" w:rsidRDefault="006868CB">
            <w:pPr>
              <w:pStyle w:val="NormalWeb"/>
              <w:spacing w:before="0" w:beforeAutospacing="0" w:after="20" w:afterAutospacing="0"/>
              <w:jc w:val="center"/>
              <w:rPr>
                <w:ins w:id="1399" w:author="Mateus Berardo de Souza Terra" w:date="2016-02-08T20:04:00Z"/>
                <w:sz w:val="16"/>
                <w:szCs w:val="16"/>
                <w:rPrChange w:id="1400" w:author="Mateus Berardo de Souza Terra" w:date="2016-02-08T22:05:00Z">
                  <w:rPr>
                    <w:ins w:id="1401" w:author="Mateus Berardo de Souza Terra" w:date="2016-02-08T20:04:00Z"/>
                    <w:color w:val="303030"/>
                  </w:rPr>
                </w:rPrChange>
              </w:rPr>
              <w:pPrChange w:id="1402" w:author="Mateus Berardo de Souza Terra" w:date="2016-02-08T22:05:00Z">
                <w:pPr>
                  <w:pStyle w:val="NormalWeb"/>
                  <w:spacing w:before="0" w:beforeAutospacing="0" w:after="160" w:afterAutospacing="0"/>
                  <w:jc w:val="center"/>
                </w:pPr>
              </w:pPrChange>
            </w:pPr>
            <w:ins w:id="1403" w:author="Mateus Berardo de Souza Terra" w:date="2016-02-08T20:05:00Z">
              <w:r w:rsidRPr="0068627D">
                <w:rPr>
                  <w:sz w:val="16"/>
                  <w:szCs w:val="16"/>
                  <w:rPrChange w:id="1404" w:author="Mateus Berardo de Souza Terra" w:date="2016-02-08T22:05:00Z">
                    <w:rPr>
                      <w:color w:val="303030"/>
                    </w:rPr>
                  </w:rPrChange>
                </w:rPr>
                <w:t>54</w:t>
              </w:r>
            </w:ins>
          </w:p>
        </w:tc>
        <w:tc>
          <w:tcPr>
            <w:tcW w:w="1558" w:type="dxa"/>
            <w:tcPrChange w:id="1405" w:author="Mateus Berardo de Souza Terra" w:date="2016-02-08T22:05:00Z">
              <w:tcPr>
                <w:tcW w:w="1558" w:type="dxa"/>
              </w:tcPr>
            </w:tcPrChange>
          </w:tcPr>
          <w:p w14:paraId="1EA9A906" w14:textId="77777777" w:rsidR="006868CB" w:rsidRPr="0068627D" w:rsidRDefault="006868CB">
            <w:pPr>
              <w:pStyle w:val="NormalWeb"/>
              <w:spacing w:before="0" w:beforeAutospacing="0" w:after="20" w:afterAutospacing="0"/>
              <w:jc w:val="center"/>
              <w:rPr>
                <w:ins w:id="1406" w:author="Mateus Berardo de Souza Terra" w:date="2016-02-08T20:04:00Z"/>
                <w:sz w:val="16"/>
                <w:szCs w:val="16"/>
                <w:rPrChange w:id="1407" w:author="Mateus Berardo de Souza Terra" w:date="2016-02-08T22:05:00Z">
                  <w:rPr>
                    <w:ins w:id="1408" w:author="Mateus Berardo de Souza Terra" w:date="2016-02-08T20:04:00Z"/>
                    <w:color w:val="303030"/>
                  </w:rPr>
                </w:rPrChange>
              </w:rPr>
              <w:pPrChange w:id="1409" w:author="Mateus Berardo de Souza Terra" w:date="2016-02-08T22:05:00Z">
                <w:pPr>
                  <w:pStyle w:val="NormalWeb"/>
                  <w:spacing w:before="0" w:beforeAutospacing="0" w:after="160" w:afterAutospacing="0"/>
                  <w:jc w:val="center"/>
                </w:pPr>
              </w:pPrChange>
            </w:pPr>
            <w:ins w:id="1410" w:author="Mateus Berardo de Souza Terra" w:date="2016-02-08T22:13:00Z">
              <w:r w:rsidRPr="0068627D">
                <w:rPr>
                  <w:sz w:val="16"/>
                  <w:szCs w:val="16"/>
                </w:rPr>
                <w:t>6</w:t>
              </w:r>
            </w:ins>
          </w:p>
        </w:tc>
        <w:tc>
          <w:tcPr>
            <w:tcW w:w="1558" w:type="dxa"/>
            <w:tcPrChange w:id="1411" w:author="Mateus Berardo de Souza Terra" w:date="2016-02-08T22:05:00Z">
              <w:tcPr>
                <w:tcW w:w="1558" w:type="dxa"/>
              </w:tcPr>
            </w:tcPrChange>
          </w:tcPr>
          <w:p w14:paraId="6DC613EF" w14:textId="77777777" w:rsidR="006868CB" w:rsidRPr="0068627D" w:rsidRDefault="006868CB">
            <w:pPr>
              <w:pStyle w:val="NormalWeb"/>
              <w:spacing w:before="0" w:beforeAutospacing="0" w:after="20" w:afterAutospacing="0"/>
              <w:jc w:val="center"/>
              <w:rPr>
                <w:ins w:id="1412" w:author="Mateus Berardo de Souza Terra" w:date="2016-02-08T20:04:00Z"/>
                <w:sz w:val="16"/>
                <w:szCs w:val="16"/>
                <w:rPrChange w:id="1413" w:author="Mateus Berardo de Souza Terra" w:date="2016-02-08T22:05:00Z">
                  <w:rPr>
                    <w:ins w:id="1414" w:author="Mateus Berardo de Souza Terra" w:date="2016-02-08T20:04:00Z"/>
                    <w:color w:val="303030"/>
                  </w:rPr>
                </w:rPrChange>
              </w:rPr>
              <w:pPrChange w:id="1415" w:author="Mateus Berardo de Souza Terra" w:date="2016-02-08T22:05:00Z">
                <w:pPr>
                  <w:pStyle w:val="NormalWeb"/>
                  <w:spacing w:before="0" w:beforeAutospacing="0" w:after="160" w:afterAutospacing="0"/>
                  <w:jc w:val="center"/>
                </w:pPr>
              </w:pPrChange>
            </w:pPr>
            <w:ins w:id="1416" w:author="Mateus Berardo de Souza Terra" w:date="2016-02-08T22:09:00Z">
              <w:r w:rsidRPr="0068627D">
                <w:rPr>
                  <w:sz w:val="16"/>
                  <w:szCs w:val="16"/>
                </w:rPr>
                <w:t>86</w:t>
              </w:r>
            </w:ins>
          </w:p>
        </w:tc>
        <w:tc>
          <w:tcPr>
            <w:tcW w:w="1558" w:type="dxa"/>
            <w:tcPrChange w:id="1417" w:author="Mateus Berardo de Souza Terra" w:date="2016-02-08T22:05:00Z">
              <w:tcPr>
                <w:tcW w:w="1558" w:type="dxa"/>
              </w:tcPr>
            </w:tcPrChange>
          </w:tcPr>
          <w:p w14:paraId="62F79FF9" w14:textId="77777777" w:rsidR="006868CB" w:rsidRPr="0068627D" w:rsidRDefault="006868CB">
            <w:pPr>
              <w:pStyle w:val="NormalWeb"/>
              <w:spacing w:before="0" w:beforeAutospacing="0" w:after="20" w:afterAutospacing="0"/>
              <w:jc w:val="center"/>
              <w:rPr>
                <w:ins w:id="1418" w:author="Mateus Berardo de Souza Terra" w:date="2016-02-08T20:04:00Z"/>
                <w:sz w:val="16"/>
                <w:szCs w:val="16"/>
                <w:rPrChange w:id="1419" w:author="Mateus Berardo de Souza Terra" w:date="2016-02-08T22:05:00Z">
                  <w:rPr>
                    <w:ins w:id="1420" w:author="Mateus Berardo de Souza Terra" w:date="2016-02-08T20:04:00Z"/>
                    <w:color w:val="303030"/>
                  </w:rPr>
                </w:rPrChange>
              </w:rPr>
              <w:pPrChange w:id="1421" w:author="Mateus Berardo de Souza Terra" w:date="2016-02-08T22:05:00Z">
                <w:pPr>
                  <w:pStyle w:val="NormalWeb"/>
                  <w:spacing w:before="0" w:beforeAutospacing="0" w:after="160" w:afterAutospacing="0"/>
                  <w:jc w:val="center"/>
                </w:pPr>
              </w:pPrChange>
            </w:pPr>
            <w:ins w:id="1422" w:author="Mateus Berardo de Souza Terra" w:date="2016-02-08T22:10:00Z">
              <w:r w:rsidRPr="0068627D">
                <w:rPr>
                  <w:sz w:val="16"/>
                  <w:szCs w:val="16"/>
                </w:rPr>
                <w:t>V</w:t>
              </w:r>
            </w:ins>
          </w:p>
        </w:tc>
        <w:tc>
          <w:tcPr>
            <w:tcW w:w="1559" w:type="dxa"/>
            <w:tcPrChange w:id="1423" w:author="Mateus Berardo de Souza Terra" w:date="2016-02-08T22:05:00Z">
              <w:tcPr>
                <w:tcW w:w="1559" w:type="dxa"/>
              </w:tcPr>
            </w:tcPrChange>
          </w:tcPr>
          <w:p w14:paraId="50C0FFE1" w14:textId="77777777" w:rsidR="006868CB" w:rsidRPr="0068627D" w:rsidRDefault="006868CB">
            <w:pPr>
              <w:pStyle w:val="NormalWeb"/>
              <w:spacing w:before="0" w:beforeAutospacing="0" w:after="20" w:afterAutospacing="0"/>
              <w:jc w:val="center"/>
              <w:rPr>
                <w:ins w:id="1424" w:author="Mateus Berardo de Souza Terra" w:date="2016-02-08T20:04:00Z"/>
                <w:sz w:val="16"/>
                <w:szCs w:val="16"/>
                <w:rPrChange w:id="1425" w:author="Mateus Berardo de Souza Terra" w:date="2016-02-08T22:05:00Z">
                  <w:rPr>
                    <w:ins w:id="1426" w:author="Mateus Berardo de Souza Terra" w:date="2016-02-08T20:04:00Z"/>
                    <w:color w:val="303030"/>
                  </w:rPr>
                </w:rPrChange>
              </w:rPr>
              <w:pPrChange w:id="1427" w:author="Mateus Berardo de Souza Terra" w:date="2016-02-08T22:05:00Z">
                <w:pPr>
                  <w:pStyle w:val="NormalWeb"/>
                  <w:spacing w:before="0" w:beforeAutospacing="0" w:after="160" w:afterAutospacing="0"/>
                  <w:jc w:val="center"/>
                </w:pPr>
              </w:pPrChange>
            </w:pPr>
            <w:ins w:id="1428" w:author="Mateus Berardo de Souza Terra" w:date="2016-02-08T22:09:00Z">
              <w:r w:rsidRPr="0068627D">
                <w:rPr>
                  <w:sz w:val="16"/>
                  <w:szCs w:val="16"/>
                </w:rPr>
                <w:t>118</w:t>
              </w:r>
            </w:ins>
          </w:p>
        </w:tc>
        <w:tc>
          <w:tcPr>
            <w:tcW w:w="1559" w:type="dxa"/>
            <w:tcPrChange w:id="1429" w:author="Mateus Berardo de Souza Terra" w:date="2016-02-08T22:05:00Z">
              <w:tcPr>
                <w:tcW w:w="1559" w:type="dxa"/>
              </w:tcPr>
            </w:tcPrChange>
          </w:tcPr>
          <w:p w14:paraId="17252E36" w14:textId="77777777" w:rsidR="006868CB" w:rsidRPr="0068627D" w:rsidRDefault="006868CB">
            <w:pPr>
              <w:pStyle w:val="NormalWeb"/>
              <w:spacing w:before="0" w:beforeAutospacing="0" w:after="20" w:afterAutospacing="0"/>
              <w:jc w:val="center"/>
              <w:rPr>
                <w:ins w:id="1430" w:author="Mateus Berardo de Souza Terra" w:date="2016-02-08T20:04:00Z"/>
                <w:sz w:val="16"/>
                <w:szCs w:val="16"/>
                <w:rPrChange w:id="1431" w:author="Mateus Berardo de Souza Terra" w:date="2016-02-08T22:05:00Z">
                  <w:rPr>
                    <w:ins w:id="1432" w:author="Mateus Berardo de Souza Terra" w:date="2016-02-08T20:04:00Z"/>
                    <w:color w:val="303030"/>
                  </w:rPr>
                </w:rPrChange>
              </w:rPr>
              <w:pPrChange w:id="1433" w:author="Mateus Berardo de Souza Terra" w:date="2016-02-08T22:05:00Z">
                <w:pPr>
                  <w:pStyle w:val="NormalWeb"/>
                  <w:spacing w:before="0" w:beforeAutospacing="0" w:after="160" w:afterAutospacing="0"/>
                  <w:jc w:val="center"/>
                </w:pPr>
              </w:pPrChange>
            </w:pPr>
            <w:proofErr w:type="gramStart"/>
            <w:ins w:id="1434" w:author="Mateus Berardo de Souza Terra" w:date="2016-02-08T22:11:00Z">
              <w:r w:rsidRPr="0068627D">
                <w:rPr>
                  <w:sz w:val="16"/>
                  <w:szCs w:val="16"/>
                </w:rPr>
                <w:t>v</w:t>
              </w:r>
            </w:ins>
            <w:proofErr w:type="gramEnd"/>
          </w:p>
        </w:tc>
      </w:tr>
      <w:tr w:rsidR="006868CB" w:rsidRPr="0068627D" w14:paraId="040A400F" w14:textId="77777777" w:rsidTr="007031A8">
        <w:trPr>
          <w:trHeight w:val="20"/>
          <w:ins w:id="1435" w:author="Mateus Berardo de Souza Terra" w:date="2016-02-08T20:04:00Z"/>
        </w:trPr>
        <w:tc>
          <w:tcPr>
            <w:tcW w:w="1558" w:type="dxa"/>
            <w:tcPrChange w:id="1436" w:author="Mateus Berardo de Souza Terra" w:date="2016-02-08T22:05:00Z">
              <w:tcPr>
                <w:tcW w:w="1558" w:type="dxa"/>
              </w:tcPr>
            </w:tcPrChange>
          </w:tcPr>
          <w:p w14:paraId="7AE6F05E" w14:textId="77777777" w:rsidR="006868CB" w:rsidRPr="0068627D" w:rsidRDefault="006868CB">
            <w:pPr>
              <w:pStyle w:val="NormalWeb"/>
              <w:spacing w:before="0" w:beforeAutospacing="0" w:after="20" w:afterAutospacing="0"/>
              <w:jc w:val="center"/>
              <w:rPr>
                <w:ins w:id="1437" w:author="Mateus Berardo de Souza Terra" w:date="2016-02-08T20:04:00Z"/>
                <w:sz w:val="16"/>
                <w:szCs w:val="16"/>
                <w:rPrChange w:id="1438" w:author="Mateus Berardo de Souza Terra" w:date="2016-02-08T22:05:00Z">
                  <w:rPr>
                    <w:ins w:id="1439" w:author="Mateus Berardo de Souza Terra" w:date="2016-02-08T20:04:00Z"/>
                    <w:color w:val="303030"/>
                  </w:rPr>
                </w:rPrChange>
              </w:rPr>
              <w:pPrChange w:id="1440" w:author="Mateus Berardo de Souza Terra" w:date="2016-02-08T22:05:00Z">
                <w:pPr>
                  <w:pStyle w:val="NormalWeb"/>
                  <w:spacing w:before="0" w:beforeAutospacing="0" w:after="160" w:afterAutospacing="0"/>
                  <w:jc w:val="center"/>
                </w:pPr>
              </w:pPrChange>
            </w:pPr>
            <w:ins w:id="1441" w:author="Mateus Berardo de Souza Terra" w:date="2016-02-08T20:05:00Z">
              <w:r w:rsidRPr="0068627D">
                <w:rPr>
                  <w:sz w:val="16"/>
                  <w:szCs w:val="16"/>
                  <w:rPrChange w:id="1442" w:author="Mateus Berardo de Souza Terra" w:date="2016-02-08T22:05:00Z">
                    <w:rPr>
                      <w:color w:val="303030"/>
                    </w:rPr>
                  </w:rPrChange>
                </w:rPr>
                <w:t>55</w:t>
              </w:r>
            </w:ins>
          </w:p>
        </w:tc>
        <w:tc>
          <w:tcPr>
            <w:tcW w:w="1558" w:type="dxa"/>
            <w:tcPrChange w:id="1443" w:author="Mateus Berardo de Souza Terra" w:date="2016-02-08T22:05:00Z">
              <w:tcPr>
                <w:tcW w:w="1558" w:type="dxa"/>
              </w:tcPr>
            </w:tcPrChange>
          </w:tcPr>
          <w:p w14:paraId="08A04142" w14:textId="77777777" w:rsidR="006868CB" w:rsidRPr="0068627D" w:rsidRDefault="006868CB">
            <w:pPr>
              <w:pStyle w:val="NormalWeb"/>
              <w:spacing w:before="0" w:beforeAutospacing="0" w:after="20" w:afterAutospacing="0"/>
              <w:jc w:val="center"/>
              <w:rPr>
                <w:ins w:id="1444" w:author="Mateus Berardo de Souza Terra" w:date="2016-02-08T20:04:00Z"/>
                <w:sz w:val="16"/>
                <w:szCs w:val="16"/>
                <w:rPrChange w:id="1445" w:author="Mateus Berardo de Souza Terra" w:date="2016-02-08T22:05:00Z">
                  <w:rPr>
                    <w:ins w:id="1446" w:author="Mateus Berardo de Souza Terra" w:date="2016-02-08T20:04:00Z"/>
                    <w:color w:val="303030"/>
                  </w:rPr>
                </w:rPrChange>
              </w:rPr>
              <w:pPrChange w:id="1447" w:author="Mateus Berardo de Souza Terra" w:date="2016-02-08T22:05:00Z">
                <w:pPr>
                  <w:pStyle w:val="NormalWeb"/>
                  <w:spacing w:before="0" w:beforeAutospacing="0" w:after="160" w:afterAutospacing="0"/>
                  <w:jc w:val="center"/>
                </w:pPr>
              </w:pPrChange>
            </w:pPr>
            <w:ins w:id="1448" w:author="Mateus Berardo de Souza Terra" w:date="2016-02-08T22:13:00Z">
              <w:r w:rsidRPr="0068627D">
                <w:rPr>
                  <w:sz w:val="16"/>
                  <w:szCs w:val="16"/>
                </w:rPr>
                <w:t>7</w:t>
              </w:r>
            </w:ins>
          </w:p>
        </w:tc>
        <w:tc>
          <w:tcPr>
            <w:tcW w:w="1558" w:type="dxa"/>
            <w:tcPrChange w:id="1449" w:author="Mateus Berardo de Souza Terra" w:date="2016-02-08T22:05:00Z">
              <w:tcPr>
                <w:tcW w:w="1558" w:type="dxa"/>
              </w:tcPr>
            </w:tcPrChange>
          </w:tcPr>
          <w:p w14:paraId="06F4453D" w14:textId="77777777" w:rsidR="006868CB" w:rsidRPr="0068627D" w:rsidRDefault="006868CB">
            <w:pPr>
              <w:pStyle w:val="NormalWeb"/>
              <w:spacing w:before="0" w:beforeAutospacing="0" w:after="20" w:afterAutospacing="0"/>
              <w:jc w:val="center"/>
              <w:rPr>
                <w:ins w:id="1450" w:author="Mateus Berardo de Souza Terra" w:date="2016-02-08T20:04:00Z"/>
                <w:sz w:val="16"/>
                <w:szCs w:val="16"/>
                <w:rPrChange w:id="1451" w:author="Mateus Berardo de Souza Terra" w:date="2016-02-08T22:05:00Z">
                  <w:rPr>
                    <w:ins w:id="1452" w:author="Mateus Berardo de Souza Terra" w:date="2016-02-08T20:04:00Z"/>
                    <w:color w:val="303030"/>
                  </w:rPr>
                </w:rPrChange>
              </w:rPr>
              <w:pPrChange w:id="1453" w:author="Mateus Berardo de Souza Terra" w:date="2016-02-08T22:05:00Z">
                <w:pPr>
                  <w:pStyle w:val="NormalWeb"/>
                  <w:spacing w:before="0" w:beforeAutospacing="0" w:after="160" w:afterAutospacing="0"/>
                  <w:jc w:val="center"/>
                </w:pPr>
              </w:pPrChange>
            </w:pPr>
            <w:ins w:id="1454" w:author="Mateus Berardo de Souza Terra" w:date="2016-02-08T22:09:00Z">
              <w:r w:rsidRPr="0068627D">
                <w:rPr>
                  <w:sz w:val="16"/>
                  <w:szCs w:val="16"/>
                </w:rPr>
                <w:t>87</w:t>
              </w:r>
            </w:ins>
          </w:p>
        </w:tc>
        <w:tc>
          <w:tcPr>
            <w:tcW w:w="1558" w:type="dxa"/>
            <w:tcPrChange w:id="1455" w:author="Mateus Berardo de Souza Terra" w:date="2016-02-08T22:05:00Z">
              <w:tcPr>
                <w:tcW w:w="1558" w:type="dxa"/>
              </w:tcPr>
            </w:tcPrChange>
          </w:tcPr>
          <w:p w14:paraId="6410FAD7" w14:textId="77777777" w:rsidR="006868CB" w:rsidRPr="0068627D" w:rsidRDefault="006868CB">
            <w:pPr>
              <w:pStyle w:val="NormalWeb"/>
              <w:spacing w:before="0" w:beforeAutospacing="0" w:after="20" w:afterAutospacing="0"/>
              <w:jc w:val="center"/>
              <w:rPr>
                <w:ins w:id="1456" w:author="Mateus Berardo de Souza Terra" w:date="2016-02-08T20:04:00Z"/>
                <w:sz w:val="16"/>
                <w:szCs w:val="16"/>
                <w:rPrChange w:id="1457" w:author="Mateus Berardo de Souza Terra" w:date="2016-02-08T22:05:00Z">
                  <w:rPr>
                    <w:ins w:id="1458" w:author="Mateus Berardo de Souza Terra" w:date="2016-02-08T20:04:00Z"/>
                    <w:color w:val="303030"/>
                  </w:rPr>
                </w:rPrChange>
              </w:rPr>
              <w:pPrChange w:id="1459" w:author="Mateus Berardo de Souza Terra" w:date="2016-02-08T22:05:00Z">
                <w:pPr>
                  <w:pStyle w:val="NormalWeb"/>
                  <w:spacing w:before="0" w:beforeAutospacing="0" w:after="160" w:afterAutospacing="0"/>
                  <w:jc w:val="center"/>
                </w:pPr>
              </w:pPrChange>
            </w:pPr>
            <w:ins w:id="1460" w:author="Mateus Berardo de Souza Terra" w:date="2016-02-08T22:10:00Z">
              <w:r w:rsidRPr="0068627D">
                <w:rPr>
                  <w:sz w:val="16"/>
                  <w:szCs w:val="16"/>
                </w:rPr>
                <w:t>W</w:t>
              </w:r>
            </w:ins>
          </w:p>
        </w:tc>
        <w:tc>
          <w:tcPr>
            <w:tcW w:w="1559" w:type="dxa"/>
            <w:tcPrChange w:id="1461" w:author="Mateus Berardo de Souza Terra" w:date="2016-02-08T22:05:00Z">
              <w:tcPr>
                <w:tcW w:w="1559" w:type="dxa"/>
              </w:tcPr>
            </w:tcPrChange>
          </w:tcPr>
          <w:p w14:paraId="7A740775" w14:textId="77777777" w:rsidR="006868CB" w:rsidRPr="0068627D" w:rsidRDefault="006868CB">
            <w:pPr>
              <w:pStyle w:val="NormalWeb"/>
              <w:spacing w:before="0" w:beforeAutospacing="0" w:after="20" w:afterAutospacing="0"/>
              <w:jc w:val="center"/>
              <w:rPr>
                <w:ins w:id="1462" w:author="Mateus Berardo de Souza Terra" w:date="2016-02-08T20:04:00Z"/>
                <w:sz w:val="16"/>
                <w:szCs w:val="16"/>
                <w:rPrChange w:id="1463" w:author="Mateus Berardo de Souza Terra" w:date="2016-02-08T22:05:00Z">
                  <w:rPr>
                    <w:ins w:id="1464" w:author="Mateus Berardo de Souza Terra" w:date="2016-02-08T20:04:00Z"/>
                    <w:color w:val="303030"/>
                  </w:rPr>
                </w:rPrChange>
              </w:rPr>
              <w:pPrChange w:id="1465" w:author="Mateus Berardo de Souza Terra" w:date="2016-02-08T22:05:00Z">
                <w:pPr>
                  <w:pStyle w:val="NormalWeb"/>
                  <w:spacing w:before="0" w:beforeAutospacing="0" w:after="160" w:afterAutospacing="0"/>
                  <w:jc w:val="center"/>
                </w:pPr>
              </w:pPrChange>
            </w:pPr>
            <w:ins w:id="1466" w:author="Mateus Berardo de Souza Terra" w:date="2016-02-08T22:09:00Z">
              <w:r w:rsidRPr="0068627D">
                <w:rPr>
                  <w:sz w:val="16"/>
                  <w:szCs w:val="16"/>
                </w:rPr>
                <w:t>119</w:t>
              </w:r>
            </w:ins>
          </w:p>
        </w:tc>
        <w:tc>
          <w:tcPr>
            <w:tcW w:w="1559" w:type="dxa"/>
            <w:tcPrChange w:id="1467" w:author="Mateus Berardo de Souza Terra" w:date="2016-02-08T22:05:00Z">
              <w:tcPr>
                <w:tcW w:w="1559" w:type="dxa"/>
              </w:tcPr>
            </w:tcPrChange>
          </w:tcPr>
          <w:p w14:paraId="504F0F49" w14:textId="77777777" w:rsidR="006868CB" w:rsidRPr="0068627D" w:rsidRDefault="006868CB">
            <w:pPr>
              <w:pStyle w:val="NormalWeb"/>
              <w:spacing w:before="0" w:beforeAutospacing="0" w:after="20" w:afterAutospacing="0"/>
              <w:jc w:val="center"/>
              <w:rPr>
                <w:ins w:id="1468" w:author="Mateus Berardo de Souza Terra" w:date="2016-02-08T20:04:00Z"/>
                <w:sz w:val="16"/>
                <w:szCs w:val="16"/>
                <w:rPrChange w:id="1469" w:author="Mateus Berardo de Souza Terra" w:date="2016-02-08T22:05:00Z">
                  <w:rPr>
                    <w:ins w:id="1470" w:author="Mateus Berardo de Souza Terra" w:date="2016-02-08T20:04:00Z"/>
                    <w:color w:val="303030"/>
                  </w:rPr>
                </w:rPrChange>
              </w:rPr>
              <w:pPrChange w:id="1471" w:author="Mateus Berardo de Souza Terra" w:date="2016-02-08T22:05:00Z">
                <w:pPr>
                  <w:pStyle w:val="NormalWeb"/>
                  <w:spacing w:before="0" w:beforeAutospacing="0" w:after="160" w:afterAutospacing="0"/>
                  <w:jc w:val="center"/>
                </w:pPr>
              </w:pPrChange>
            </w:pPr>
            <w:proofErr w:type="gramStart"/>
            <w:ins w:id="1472" w:author="Mateus Berardo de Souza Terra" w:date="2016-02-08T22:11:00Z">
              <w:r w:rsidRPr="0068627D">
                <w:rPr>
                  <w:sz w:val="16"/>
                  <w:szCs w:val="16"/>
                </w:rPr>
                <w:t>w</w:t>
              </w:r>
            </w:ins>
            <w:proofErr w:type="gramEnd"/>
          </w:p>
        </w:tc>
      </w:tr>
      <w:tr w:rsidR="006868CB" w:rsidRPr="0068627D" w14:paraId="4FF0AAED" w14:textId="77777777" w:rsidTr="007031A8">
        <w:trPr>
          <w:trHeight w:val="20"/>
          <w:ins w:id="1473" w:author="Mateus Berardo de Souza Terra" w:date="2016-02-08T20:04:00Z"/>
        </w:trPr>
        <w:tc>
          <w:tcPr>
            <w:tcW w:w="1558" w:type="dxa"/>
            <w:tcPrChange w:id="1474" w:author="Mateus Berardo de Souza Terra" w:date="2016-02-08T22:05:00Z">
              <w:tcPr>
                <w:tcW w:w="1558" w:type="dxa"/>
              </w:tcPr>
            </w:tcPrChange>
          </w:tcPr>
          <w:p w14:paraId="18483F71" w14:textId="77777777" w:rsidR="006868CB" w:rsidRPr="0068627D" w:rsidRDefault="006868CB">
            <w:pPr>
              <w:pStyle w:val="NormalWeb"/>
              <w:spacing w:before="0" w:beforeAutospacing="0" w:after="20" w:afterAutospacing="0"/>
              <w:jc w:val="center"/>
              <w:rPr>
                <w:ins w:id="1475" w:author="Mateus Berardo de Souza Terra" w:date="2016-02-08T20:04:00Z"/>
                <w:sz w:val="16"/>
                <w:szCs w:val="16"/>
                <w:rPrChange w:id="1476" w:author="Mateus Berardo de Souza Terra" w:date="2016-02-08T22:05:00Z">
                  <w:rPr>
                    <w:ins w:id="1477" w:author="Mateus Berardo de Souza Terra" w:date="2016-02-08T20:04:00Z"/>
                    <w:color w:val="303030"/>
                  </w:rPr>
                </w:rPrChange>
              </w:rPr>
              <w:pPrChange w:id="1478" w:author="Mateus Berardo de Souza Terra" w:date="2016-02-08T22:05:00Z">
                <w:pPr>
                  <w:pStyle w:val="NormalWeb"/>
                  <w:spacing w:before="0" w:beforeAutospacing="0" w:after="160" w:afterAutospacing="0"/>
                  <w:jc w:val="center"/>
                </w:pPr>
              </w:pPrChange>
            </w:pPr>
            <w:ins w:id="1479" w:author="Mateus Berardo de Souza Terra" w:date="2016-02-08T20:05:00Z">
              <w:r w:rsidRPr="0068627D">
                <w:rPr>
                  <w:sz w:val="16"/>
                  <w:szCs w:val="16"/>
                  <w:rPrChange w:id="1480" w:author="Mateus Berardo de Souza Terra" w:date="2016-02-08T22:05:00Z">
                    <w:rPr>
                      <w:color w:val="303030"/>
                    </w:rPr>
                  </w:rPrChange>
                </w:rPr>
                <w:t>56</w:t>
              </w:r>
            </w:ins>
          </w:p>
        </w:tc>
        <w:tc>
          <w:tcPr>
            <w:tcW w:w="1558" w:type="dxa"/>
            <w:tcPrChange w:id="1481" w:author="Mateus Berardo de Souza Terra" w:date="2016-02-08T22:05:00Z">
              <w:tcPr>
                <w:tcW w:w="1558" w:type="dxa"/>
              </w:tcPr>
            </w:tcPrChange>
          </w:tcPr>
          <w:p w14:paraId="26B68A2D" w14:textId="77777777" w:rsidR="006868CB" w:rsidRPr="0068627D" w:rsidRDefault="006868CB">
            <w:pPr>
              <w:pStyle w:val="NormalWeb"/>
              <w:spacing w:before="0" w:beforeAutospacing="0" w:after="20" w:afterAutospacing="0"/>
              <w:jc w:val="center"/>
              <w:rPr>
                <w:ins w:id="1482" w:author="Mateus Berardo de Souza Terra" w:date="2016-02-08T20:04:00Z"/>
                <w:sz w:val="16"/>
                <w:szCs w:val="16"/>
                <w:rPrChange w:id="1483" w:author="Mateus Berardo de Souza Terra" w:date="2016-02-08T22:05:00Z">
                  <w:rPr>
                    <w:ins w:id="1484" w:author="Mateus Berardo de Souza Terra" w:date="2016-02-08T20:04:00Z"/>
                    <w:color w:val="303030"/>
                  </w:rPr>
                </w:rPrChange>
              </w:rPr>
              <w:pPrChange w:id="1485" w:author="Mateus Berardo de Souza Terra" w:date="2016-02-08T22:05:00Z">
                <w:pPr>
                  <w:pStyle w:val="NormalWeb"/>
                  <w:spacing w:before="0" w:beforeAutospacing="0" w:after="160" w:afterAutospacing="0"/>
                  <w:jc w:val="center"/>
                </w:pPr>
              </w:pPrChange>
            </w:pPr>
            <w:ins w:id="1486" w:author="Mateus Berardo de Souza Terra" w:date="2016-02-08T22:13:00Z">
              <w:r w:rsidRPr="0068627D">
                <w:rPr>
                  <w:sz w:val="16"/>
                  <w:szCs w:val="16"/>
                </w:rPr>
                <w:t>8</w:t>
              </w:r>
            </w:ins>
          </w:p>
        </w:tc>
        <w:tc>
          <w:tcPr>
            <w:tcW w:w="1558" w:type="dxa"/>
            <w:tcPrChange w:id="1487" w:author="Mateus Berardo de Souza Terra" w:date="2016-02-08T22:05:00Z">
              <w:tcPr>
                <w:tcW w:w="1558" w:type="dxa"/>
              </w:tcPr>
            </w:tcPrChange>
          </w:tcPr>
          <w:p w14:paraId="43DF95B2" w14:textId="77777777" w:rsidR="006868CB" w:rsidRPr="0068627D" w:rsidRDefault="006868CB">
            <w:pPr>
              <w:pStyle w:val="NormalWeb"/>
              <w:spacing w:before="0" w:beforeAutospacing="0" w:after="20" w:afterAutospacing="0"/>
              <w:jc w:val="center"/>
              <w:rPr>
                <w:ins w:id="1488" w:author="Mateus Berardo de Souza Terra" w:date="2016-02-08T20:04:00Z"/>
                <w:sz w:val="16"/>
                <w:szCs w:val="16"/>
                <w:rPrChange w:id="1489" w:author="Mateus Berardo de Souza Terra" w:date="2016-02-08T22:05:00Z">
                  <w:rPr>
                    <w:ins w:id="1490" w:author="Mateus Berardo de Souza Terra" w:date="2016-02-08T20:04:00Z"/>
                    <w:color w:val="303030"/>
                  </w:rPr>
                </w:rPrChange>
              </w:rPr>
              <w:pPrChange w:id="1491" w:author="Mateus Berardo de Souza Terra" w:date="2016-02-08T22:05:00Z">
                <w:pPr>
                  <w:pStyle w:val="NormalWeb"/>
                  <w:spacing w:before="0" w:beforeAutospacing="0" w:after="160" w:afterAutospacing="0"/>
                  <w:jc w:val="center"/>
                </w:pPr>
              </w:pPrChange>
            </w:pPr>
            <w:ins w:id="1492" w:author="Mateus Berardo de Souza Terra" w:date="2016-02-08T22:09:00Z">
              <w:r w:rsidRPr="0068627D">
                <w:rPr>
                  <w:sz w:val="16"/>
                  <w:szCs w:val="16"/>
                </w:rPr>
                <w:t>88</w:t>
              </w:r>
            </w:ins>
          </w:p>
        </w:tc>
        <w:tc>
          <w:tcPr>
            <w:tcW w:w="1558" w:type="dxa"/>
            <w:tcPrChange w:id="1493" w:author="Mateus Berardo de Souza Terra" w:date="2016-02-08T22:05:00Z">
              <w:tcPr>
                <w:tcW w:w="1558" w:type="dxa"/>
              </w:tcPr>
            </w:tcPrChange>
          </w:tcPr>
          <w:p w14:paraId="737EB417" w14:textId="77777777" w:rsidR="006868CB" w:rsidRPr="0068627D" w:rsidRDefault="006868CB">
            <w:pPr>
              <w:pStyle w:val="NormalWeb"/>
              <w:spacing w:before="0" w:beforeAutospacing="0" w:after="20" w:afterAutospacing="0"/>
              <w:jc w:val="center"/>
              <w:rPr>
                <w:ins w:id="1494" w:author="Mateus Berardo de Souza Terra" w:date="2016-02-08T20:04:00Z"/>
                <w:sz w:val="16"/>
                <w:szCs w:val="16"/>
                <w:rPrChange w:id="1495" w:author="Mateus Berardo de Souza Terra" w:date="2016-02-08T22:05:00Z">
                  <w:rPr>
                    <w:ins w:id="1496" w:author="Mateus Berardo de Souza Terra" w:date="2016-02-08T20:04:00Z"/>
                    <w:color w:val="303030"/>
                  </w:rPr>
                </w:rPrChange>
              </w:rPr>
              <w:pPrChange w:id="1497" w:author="Mateus Berardo de Souza Terra" w:date="2016-02-08T22:05:00Z">
                <w:pPr>
                  <w:pStyle w:val="NormalWeb"/>
                  <w:spacing w:before="0" w:beforeAutospacing="0" w:after="160" w:afterAutospacing="0"/>
                  <w:jc w:val="center"/>
                </w:pPr>
              </w:pPrChange>
            </w:pPr>
            <w:ins w:id="1498" w:author="Mateus Berardo de Souza Terra" w:date="2016-02-08T22:10:00Z">
              <w:r w:rsidRPr="0068627D">
                <w:rPr>
                  <w:sz w:val="16"/>
                  <w:szCs w:val="16"/>
                </w:rPr>
                <w:t>X</w:t>
              </w:r>
            </w:ins>
          </w:p>
        </w:tc>
        <w:tc>
          <w:tcPr>
            <w:tcW w:w="1559" w:type="dxa"/>
            <w:tcPrChange w:id="1499" w:author="Mateus Berardo de Souza Terra" w:date="2016-02-08T22:05:00Z">
              <w:tcPr>
                <w:tcW w:w="1559" w:type="dxa"/>
              </w:tcPr>
            </w:tcPrChange>
          </w:tcPr>
          <w:p w14:paraId="5ECFBBCF" w14:textId="77777777" w:rsidR="006868CB" w:rsidRPr="0068627D" w:rsidRDefault="006868CB">
            <w:pPr>
              <w:pStyle w:val="NormalWeb"/>
              <w:spacing w:before="0" w:beforeAutospacing="0" w:after="20" w:afterAutospacing="0"/>
              <w:jc w:val="center"/>
              <w:rPr>
                <w:ins w:id="1500" w:author="Mateus Berardo de Souza Terra" w:date="2016-02-08T20:04:00Z"/>
                <w:sz w:val="16"/>
                <w:szCs w:val="16"/>
                <w:rPrChange w:id="1501" w:author="Mateus Berardo de Souza Terra" w:date="2016-02-08T22:05:00Z">
                  <w:rPr>
                    <w:ins w:id="1502" w:author="Mateus Berardo de Souza Terra" w:date="2016-02-08T20:04:00Z"/>
                    <w:color w:val="303030"/>
                  </w:rPr>
                </w:rPrChange>
              </w:rPr>
              <w:pPrChange w:id="1503" w:author="Mateus Berardo de Souza Terra" w:date="2016-02-08T22:05:00Z">
                <w:pPr>
                  <w:pStyle w:val="NormalWeb"/>
                  <w:spacing w:before="0" w:beforeAutospacing="0" w:after="160" w:afterAutospacing="0"/>
                  <w:jc w:val="center"/>
                </w:pPr>
              </w:pPrChange>
            </w:pPr>
            <w:ins w:id="1504" w:author="Mateus Berardo de Souza Terra" w:date="2016-02-08T22:09:00Z">
              <w:r w:rsidRPr="0068627D">
                <w:rPr>
                  <w:sz w:val="16"/>
                  <w:szCs w:val="16"/>
                </w:rPr>
                <w:t>120</w:t>
              </w:r>
            </w:ins>
          </w:p>
        </w:tc>
        <w:tc>
          <w:tcPr>
            <w:tcW w:w="1559" w:type="dxa"/>
            <w:tcPrChange w:id="1505" w:author="Mateus Berardo de Souza Terra" w:date="2016-02-08T22:05:00Z">
              <w:tcPr>
                <w:tcW w:w="1559" w:type="dxa"/>
              </w:tcPr>
            </w:tcPrChange>
          </w:tcPr>
          <w:p w14:paraId="6264CBF0" w14:textId="77777777" w:rsidR="006868CB" w:rsidRPr="0068627D" w:rsidRDefault="006868CB">
            <w:pPr>
              <w:pStyle w:val="NormalWeb"/>
              <w:spacing w:before="0" w:beforeAutospacing="0" w:after="20" w:afterAutospacing="0"/>
              <w:jc w:val="center"/>
              <w:rPr>
                <w:ins w:id="1506" w:author="Mateus Berardo de Souza Terra" w:date="2016-02-08T20:04:00Z"/>
                <w:sz w:val="16"/>
                <w:szCs w:val="16"/>
                <w:rPrChange w:id="1507" w:author="Mateus Berardo de Souza Terra" w:date="2016-02-08T22:05:00Z">
                  <w:rPr>
                    <w:ins w:id="1508" w:author="Mateus Berardo de Souza Terra" w:date="2016-02-08T20:04:00Z"/>
                    <w:color w:val="303030"/>
                  </w:rPr>
                </w:rPrChange>
              </w:rPr>
              <w:pPrChange w:id="1509" w:author="Mateus Berardo de Souza Terra" w:date="2016-02-08T22:05:00Z">
                <w:pPr>
                  <w:pStyle w:val="NormalWeb"/>
                  <w:spacing w:before="0" w:beforeAutospacing="0" w:after="160" w:afterAutospacing="0"/>
                  <w:jc w:val="center"/>
                </w:pPr>
              </w:pPrChange>
            </w:pPr>
            <w:proofErr w:type="gramStart"/>
            <w:ins w:id="1510" w:author="Mateus Berardo de Souza Terra" w:date="2016-02-08T22:11:00Z">
              <w:r w:rsidRPr="0068627D">
                <w:rPr>
                  <w:sz w:val="16"/>
                  <w:szCs w:val="16"/>
                </w:rPr>
                <w:t>x</w:t>
              </w:r>
            </w:ins>
            <w:proofErr w:type="gramEnd"/>
          </w:p>
        </w:tc>
      </w:tr>
      <w:tr w:rsidR="006868CB" w:rsidRPr="0068627D" w14:paraId="100DDDC0" w14:textId="77777777" w:rsidTr="007031A8">
        <w:trPr>
          <w:trHeight w:val="20"/>
          <w:ins w:id="1511" w:author="Mateus Berardo de Souza Terra" w:date="2016-02-08T20:04:00Z"/>
        </w:trPr>
        <w:tc>
          <w:tcPr>
            <w:tcW w:w="1558" w:type="dxa"/>
            <w:tcPrChange w:id="1512" w:author="Mateus Berardo de Souza Terra" w:date="2016-02-08T22:05:00Z">
              <w:tcPr>
                <w:tcW w:w="1558" w:type="dxa"/>
              </w:tcPr>
            </w:tcPrChange>
          </w:tcPr>
          <w:p w14:paraId="5EDA1FC9" w14:textId="77777777" w:rsidR="006868CB" w:rsidRPr="0068627D" w:rsidRDefault="006868CB">
            <w:pPr>
              <w:pStyle w:val="NormalWeb"/>
              <w:spacing w:before="0" w:beforeAutospacing="0" w:after="20" w:afterAutospacing="0"/>
              <w:jc w:val="center"/>
              <w:rPr>
                <w:ins w:id="1513" w:author="Mateus Berardo de Souza Terra" w:date="2016-02-08T20:04:00Z"/>
                <w:sz w:val="16"/>
                <w:szCs w:val="16"/>
                <w:rPrChange w:id="1514" w:author="Mateus Berardo de Souza Terra" w:date="2016-02-08T22:05:00Z">
                  <w:rPr>
                    <w:ins w:id="1515" w:author="Mateus Berardo de Souza Terra" w:date="2016-02-08T20:04:00Z"/>
                    <w:color w:val="303030"/>
                  </w:rPr>
                </w:rPrChange>
              </w:rPr>
              <w:pPrChange w:id="1516" w:author="Mateus Berardo de Souza Terra" w:date="2016-02-08T22:05:00Z">
                <w:pPr>
                  <w:pStyle w:val="NormalWeb"/>
                  <w:spacing w:before="0" w:beforeAutospacing="0" w:after="160" w:afterAutospacing="0"/>
                  <w:jc w:val="center"/>
                </w:pPr>
              </w:pPrChange>
            </w:pPr>
            <w:ins w:id="1517" w:author="Mateus Berardo de Souza Terra" w:date="2016-02-08T20:05:00Z">
              <w:r w:rsidRPr="0068627D">
                <w:rPr>
                  <w:sz w:val="16"/>
                  <w:szCs w:val="16"/>
                  <w:rPrChange w:id="1518" w:author="Mateus Berardo de Souza Terra" w:date="2016-02-08T22:05:00Z">
                    <w:rPr>
                      <w:color w:val="303030"/>
                    </w:rPr>
                  </w:rPrChange>
                </w:rPr>
                <w:t>57</w:t>
              </w:r>
            </w:ins>
          </w:p>
        </w:tc>
        <w:tc>
          <w:tcPr>
            <w:tcW w:w="1558" w:type="dxa"/>
            <w:tcPrChange w:id="1519" w:author="Mateus Berardo de Souza Terra" w:date="2016-02-08T22:05:00Z">
              <w:tcPr>
                <w:tcW w:w="1558" w:type="dxa"/>
              </w:tcPr>
            </w:tcPrChange>
          </w:tcPr>
          <w:p w14:paraId="71024C1E" w14:textId="77777777" w:rsidR="006868CB" w:rsidRPr="0068627D" w:rsidRDefault="006868CB">
            <w:pPr>
              <w:pStyle w:val="NormalWeb"/>
              <w:spacing w:before="0" w:beforeAutospacing="0" w:after="20" w:afterAutospacing="0"/>
              <w:jc w:val="center"/>
              <w:rPr>
                <w:ins w:id="1520" w:author="Mateus Berardo de Souza Terra" w:date="2016-02-08T20:04:00Z"/>
                <w:sz w:val="16"/>
                <w:szCs w:val="16"/>
                <w:rPrChange w:id="1521" w:author="Mateus Berardo de Souza Terra" w:date="2016-02-08T22:05:00Z">
                  <w:rPr>
                    <w:ins w:id="1522" w:author="Mateus Berardo de Souza Terra" w:date="2016-02-08T20:04:00Z"/>
                    <w:color w:val="303030"/>
                  </w:rPr>
                </w:rPrChange>
              </w:rPr>
              <w:pPrChange w:id="1523" w:author="Mateus Berardo de Souza Terra" w:date="2016-02-08T22:05:00Z">
                <w:pPr>
                  <w:pStyle w:val="NormalWeb"/>
                  <w:spacing w:before="0" w:beforeAutospacing="0" w:after="160" w:afterAutospacing="0"/>
                  <w:jc w:val="center"/>
                </w:pPr>
              </w:pPrChange>
            </w:pPr>
            <w:ins w:id="1524" w:author="Mateus Berardo de Souza Terra" w:date="2016-02-08T22:13:00Z">
              <w:r w:rsidRPr="0068627D">
                <w:rPr>
                  <w:sz w:val="16"/>
                  <w:szCs w:val="16"/>
                </w:rPr>
                <w:t>9</w:t>
              </w:r>
            </w:ins>
          </w:p>
        </w:tc>
        <w:tc>
          <w:tcPr>
            <w:tcW w:w="1558" w:type="dxa"/>
            <w:tcPrChange w:id="1525" w:author="Mateus Berardo de Souza Terra" w:date="2016-02-08T22:05:00Z">
              <w:tcPr>
                <w:tcW w:w="1558" w:type="dxa"/>
              </w:tcPr>
            </w:tcPrChange>
          </w:tcPr>
          <w:p w14:paraId="002EFC89" w14:textId="77777777" w:rsidR="006868CB" w:rsidRPr="0068627D" w:rsidRDefault="006868CB">
            <w:pPr>
              <w:pStyle w:val="NormalWeb"/>
              <w:spacing w:before="0" w:beforeAutospacing="0" w:after="20" w:afterAutospacing="0"/>
              <w:jc w:val="center"/>
              <w:rPr>
                <w:ins w:id="1526" w:author="Mateus Berardo de Souza Terra" w:date="2016-02-08T20:04:00Z"/>
                <w:sz w:val="16"/>
                <w:szCs w:val="16"/>
                <w:rPrChange w:id="1527" w:author="Mateus Berardo de Souza Terra" w:date="2016-02-08T22:05:00Z">
                  <w:rPr>
                    <w:ins w:id="1528" w:author="Mateus Berardo de Souza Terra" w:date="2016-02-08T20:04:00Z"/>
                    <w:color w:val="303030"/>
                  </w:rPr>
                </w:rPrChange>
              </w:rPr>
              <w:pPrChange w:id="1529" w:author="Mateus Berardo de Souza Terra" w:date="2016-02-08T22:05:00Z">
                <w:pPr>
                  <w:pStyle w:val="NormalWeb"/>
                  <w:spacing w:before="0" w:beforeAutospacing="0" w:after="160" w:afterAutospacing="0"/>
                  <w:jc w:val="center"/>
                </w:pPr>
              </w:pPrChange>
            </w:pPr>
            <w:ins w:id="1530" w:author="Mateus Berardo de Souza Terra" w:date="2016-02-08T22:09:00Z">
              <w:r w:rsidRPr="0068627D">
                <w:rPr>
                  <w:sz w:val="16"/>
                  <w:szCs w:val="16"/>
                </w:rPr>
                <w:t>89</w:t>
              </w:r>
            </w:ins>
          </w:p>
        </w:tc>
        <w:tc>
          <w:tcPr>
            <w:tcW w:w="1558" w:type="dxa"/>
            <w:tcPrChange w:id="1531" w:author="Mateus Berardo de Souza Terra" w:date="2016-02-08T22:05:00Z">
              <w:tcPr>
                <w:tcW w:w="1558" w:type="dxa"/>
              </w:tcPr>
            </w:tcPrChange>
          </w:tcPr>
          <w:p w14:paraId="259ABAF5" w14:textId="77777777" w:rsidR="006868CB" w:rsidRPr="0068627D" w:rsidRDefault="006868CB">
            <w:pPr>
              <w:pStyle w:val="NormalWeb"/>
              <w:spacing w:before="0" w:beforeAutospacing="0" w:after="20" w:afterAutospacing="0"/>
              <w:jc w:val="center"/>
              <w:rPr>
                <w:ins w:id="1532" w:author="Mateus Berardo de Souza Terra" w:date="2016-02-08T20:04:00Z"/>
                <w:sz w:val="16"/>
                <w:szCs w:val="16"/>
                <w:rPrChange w:id="1533" w:author="Mateus Berardo de Souza Terra" w:date="2016-02-08T22:05:00Z">
                  <w:rPr>
                    <w:ins w:id="1534" w:author="Mateus Berardo de Souza Terra" w:date="2016-02-08T20:04:00Z"/>
                    <w:color w:val="303030"/>
                  </w:rPr>
                </w:rPrChange>
              </w:rPr>
              <w:pPrChange w:id="1535" w:author="Mateus Berardo de Souza Terra" w:date="2016-02-08T22:05:00Z">
                <w:pPr>
                  <w:pStyle w:val="NormalWeb"/>
                  <w:spacing w:before="0" w:beforeAutospacing="0" w:after="160" w:afterAutospacing="0"/>
                  <w:jc w:val="center"/>
                </w:pPr>
              </w:pPrChange>
            </w:pPr>
            <w:ins w:id="1536" w:author="Mateus Berardo de Souza Terra" w:date="2016-02-08T22:10:00Z">
              <w:r w:rsidRPr="0068627D">
                <w:rPr>
                  <w:sz w:val="16"/>
                  <w:szCs w:val="16"/>
                </w:rPr>
                <w:t>Y</w:t>
              </w:r>
            </w:ins>
          </w:p>
        </w:tc>
        <w:tc>
          <w:tcPr>
            <w:tcW w:w="1559" w:type="dxa"/>
            <w:tcPrChange w:id="1537" w:author="Mateus Berardo de Souza Terra" w:date="2016-02-08T22:05:00Z">
              <w:tcPr>
                <w:tcW w:w="1559" w:type="dxa"/>
              </w:tcPr>
            </w:tcPrChange>
          </w:tcPr>
          <w:p w14:paraId="3C0322C5" w14:textId="77777777" w:rsidR="006868CB" w:rsidRPr="0068627D" w:rsidRDefault="006868CB">
            <w:pPr>
              <w:pStyle w:val="NormalWeb"/>
              <w:spacing w:before="0" w:beforeAutospacing="0" w:after="20" w:afterAutospacing="0"/>
              <w:jc w:val="center"/>
              <w:rPr>
                <w:ins w:id="1538" w:author="Mateus Berardo de Souza Terra" w:date="2016-02-08T20:04:00Z"/>
                <w:sz w:val="16"/>
                <w:szCs w:val="16"/>
                <w:rPrChange w:id="1539" w:author="Mateus Berardo de Souza Terra" w:date="2016-02-08T22:05:00Z">
                  <w:rPr>
                    <w:ins w:id="1540" w:author="Mateus Berardo de Souza Terra" w:date="2016-02-08T20:04:00Z"/>
                    <w:color w:val="303030"/>
                  </w:rPr>
                </w:rPrChange>
              </w:rPr>
              <w:pPrChange w:id="1541" w:author="Mateus Berardo de Souza Terra" w:date="2016-02-08T22:05:00Z">
                <w:pPr>
                  <w:pStyle w:val="NormalWeb"/>
                  <w:spacing w:before="0" w:beforeAutospacing="0" w:after="160" w:afterAutospacing="0"/>
                  <w:jc w:val="center"/>
                </w:pPr>
              </w:pPrChange>
            </w:pPr>
            <w:ins w:id="1542" w:author="Mateus Berardo de Souza Terra" w:date="2016-02-08T22:09:00Z">
              <w:r w:rsidRPr="0068627D">
                <w:rPr>
                  <w:sz w:val="16"/>
                  <w:szCs w:val="16"/>
                </w:rPr>
                <w:t>121</w:t>
              </w:r>
            </w:ins>
          </w:p>
        </w:tc>
        <w:tc>
          <w:tcPr>
            <w:tcW w:w="1559" w:type="dxa"/>
            <w:tcPrChange w:id="1543" w:author="Mateus Berardo de Souza Terra" w:date="2016-02-08T22:05:00Z">
              <w:tcPr>
                <w:tcW w:w="1559" w:type="dxa"/>
              </w:tcPr>
            </w:tcPrChange>
          </w:tcPr>
          <w:p w14:paraId="5F59B8A8" w14:textId="77777777" w:rsidR="006868CB" w:rsidRPr="0068627D" w:rsidRDefault="006868CB">
            <w:pPr>
              <w:pStyle w:val="NormalWeb"/>
              <w:spacing w:before="0" w:beforeAutospacing="0" w:after="20" w:afterAutospacing="0"/>
              <w:jc w:val="center"/>
              <w:rPr>
                <w:ins w:id="1544" w:author="Mateus Berardo de Souza Terra" w:date="2016-02-08T20:04:00Z"/>
                <w:sz w:val="16"/>
                <w:szCs w:val="16"/>
                <w:rPrChange w:id="1545" w:author="Mateus Berardo de Souza Terra" w:date="2016-02-08T22:05:00Z">
                  <w:rPr>
                    <w:ins w:id="1546" w:author="Mateus Berardo de Souza Terra" w:date="2016-02-08T20:04:00Z"/>
                    <w:color w:val="303030"/>
                  </w:rPr>
                </w:rPrChange>
              </w:rPr>
              <w:pPrChange w:id="1547" w:author="Mateus Berardo de Souza Terra" w:date="2016-02-08T22:05:00Z">
                <w:pPr>
                  <w:pStyle w:val="NormalWeb"/>
                  <w:spacing w:before="0" w:beforeAutospacing="0" w:after="160" w:afterAutospacing="0"/>
                  <w:jc w:val="center"/>
                </w:pPr>
              </w:pPrChange>
            </w:pPr>
            <w:proofErr w:type="gramStart"/>
            <w:ins w:id="1548" w:author="Mateus Berardo de Souza Terra" w:date="2016-02-08T22:11:00Z">
              <w:r w:rsidRPr="0068627D">
                <w:rPr>
                  <w:sz w:val="16"/>
                  <w:szCs w:val="16"/>
                </w:rPr>
                <w:t>y</w:t>
              </w:r>
            </w:ins>
            <w:proofErr w:type="gramEnd"/>
          </w:p>
        </w:tc>
      </w:tr>
      <w:tr w:rsidR="006868CB" w:rsidRPr="0068627D" w14:paraId="1D3DA760" w14:textId="77777777" w:rsidTr="007031A8">
        <w:trPr>
          <w:trHeight w:val="20"/>
          <w:ins w:id="1549" w:author="Mateus Berardo de Souza Terra" w:date="2016-02-08T20:04:00Z"/>
        </w:trPr>
        <w:tc>
          <w:tcPr>
            <w:tcW w:w="1558" w:type="dxa"/>
            <w:tcPrChange w:id="1550" w:author="Mateus Berardo de Souza Terra" w:date="2016-02-08T22:05:00Z">
              <w:tcPr>
                <w:tcW w:w="1558" w:type="dxa"/>
              </w:tcPr>
            </w:tcPrChange>
          </w:tcPr>
          <w:p w14:paraId="7F00C49F" w14:textId="77777777" w:rsidR="006868CB" w:rsidRPr="0068627D" w:rsidRDefault="006868CB">
            <w:pPr>
              <w:pStyle w:val="NormalWeb"/>
              <w:spacing w:before="0" w:beforeAutospacing="0" w:after="20" w:afterAutospacing="0"/>
              <w:jc w:val="center"/>
              <w:rPr>
                <w:ins w:id="1551" w:author="Mateus Berardo de Souza Terra" w:date="2016-02-08T20:04:00Z"/>
                <w:sz w:val="16"/>
                <w:szCs w:val="16"/>
                <w:rPrChange w:id="1552" w:author="Mateus Berardo de Souza Terra" w:date="2016-02-08T22:05:00Z">
                  <w:rPr>
                    <w:ins w:id="1553" w:author="Mateus Berardo de Souza Terra" w:date="2016-02-08T20:04:00Z"/>
                    <w:color w:val="303030"/>
                  </w:rPr>
                </w:rPrChange>
              </w:rPr>
              <w:pPrChange w:id="1554" w:author="Mateus Berardo de Souza Terra" w:date="2016-02-08T22:05:00Z">
                <w:pPr>
                  <w:pStyle w:val="NormalWeb"/>
                  <w:spacing w:before="0" w:beforeAutospacing="0" w:after="160" w:afterAutospacing="0"/>
                  <w:jc w:val="center"/>
                </w:pPr>
              </w:pPrChange>
            </w:pPr>
            <w:ins w:id="1555" w:author="Mateus Berardo de Souza Terra" w:date="2016-02-08T20:05:00Z">
              <w:r w:rsidRPr="0068627D">
                <w:rPr>
                  <w:sz w:val="16"/>
                  <w:szCs w:val="16"/>
                  <w:rPrChange w:id="1556" w:author="Mateus Berardo de Souza Terra" w:date="2016-02-08T22:05:00Z">
                    <w:rPr>
                      <w:color w:val="303030"/>
                    </w:rPr>
                  </w:rPrChange>
                </w:rPr>
                <w:t>58</w:t>
              </w:r>
            </w:ins>
          </w:p>
        </w:tc>
        <w:tc>
          <w:tcPr>
            <w:tcW w:w="1558" w:type="dxa"/>
            <w:tcPrChange w:id="1557" w:author="Mateus Berardo de Souza Terra" w:date="2016-02-08T22:05:00Z">
              <w:tcPr>
                <w:tcW w:w="1558" w:type="dxa"/>
              </w:tcPr>
            </w:tcPrChange>
          </w:tcPr>
          <w:p w14:paraId="5B83F89A" w14:textId="77777777" w:rsidR="006868CB" w:rsidRPr="0068627D" w:rsidRDefault="006868CB">
            <w:pPr>
              <w:pStyle w:val="NormalWeb"/>
              <w:spacing w:before="0" w:beforeAutospacing="0" w:after="20" w:afterAutospacing="0"/>
              <w:jc w:val="center"/>
              <w:rPr>
                <w:ins w:id="1558" w:author="Mateus Berardo de Souza Terra" w:date="2016-02-08T20:04:00Z"/>
                <w:sz w:val="16"/>
                <w:szCs w:val="16"/>
                <w:rPrChange w:id="1559" w:author="Mateus Berardo de Souza Terra" w:date="2016-02-08T22:05:00Z">
                  <w:rPr>
                    <w:ins w:id="1560" w:author="Mateus Berardo de Souza Terra" w:date="2016-02-08T20:04:00Z"/>
                    <w:color w:val="303030"/>
                  </w:rPr>
                </w:rPrChange>
              </w:rPr>
              <w:pPrChange w:id="1561" w:author="Mateus Berardo de Souza Terra" w:date="2016-02-08T22:05:00Z">
                <w:pPr>
                  <w:pStyle w:val="NormalWeb"/>
                  <w:spacing w:before="0" w:beforeAutospacing="0" w:after="160" w:afterAutospacing="0"/>
                  <w:jc w:val="center"/>
                </w:pPr>
              </w:pPrChange>
            </w:pPr>
            <w:ins w:id="1562" w:author="Mateus Berardo de Souza Terra" w:date="2016-02-08T22:13:00Z">
              <w:r w:rsidRPr="0068627D">
                <w:rPr>
                  <w:sz w:val="16"/>
                  <w:szCs w:val="16"/>
                </w:rPr>
                <w:t>:</w:t>
              </w:r>
            </w:ins>
          </w:p>
        </w:tc>
        <w:tc>
          <w:tcPr>
            <w:tcW w:w="1558" w:type="dxa"/>
            <w:tcPrChange w:id="1563" w:author="Mateus Berardo de Souza Terra" w:date="2016-02-08T22:05:00Z">
              <w:tcPr>
                <w:tcW w:w="1558" w:type="dxa"/>
              </w:tcPr>
            </w:tcPrChange>
          </w:tcPr>
          <w:p w14:paraId="70E51B10" w14:textId="77777777" w:rsidR="006868CB" w:rsidRPr="0068627D" w:rsidRDefault="006868CB">
            <w:pPr>
              <w:pStyle w:val="NormalWeb"/>
              <w:spacing w:before="0" w:beforeAutospacing="0" w:after="20" w:afterAutospacing="0"/>
              <w:jc w:val="center"/>
              <w:rPr>
                <w:ins w:id="1564" w:author="Mateus Berardo de Souza Terra" w:date="2016-02-08T20:04:00Z"/>
                <w:sz w:val="16"/>
                <w:szCs w:val="16"/>
                <w:rPrChange w:id="1565" w:author="Mateus Berardo de Souza Terra" w:date="2016-02-08T22:05:00Z">
                  <w:rPr>
                    <w:ins w:id="1566" w:author="Mateus Berardo de Souza Terra" w:date="2016-02-08T20:04:00Z"/>
                    <w:color w:val="303030"/>
                  </w:rPr>
                </w:rPrChange>
              </w:rPr>
              <w:pPrChange w:id="1567" w:author="Mateus Berardo de Souza Terra" w:date="2016-02-08T22:05:00Z">
                <w:pPr>
                  <w:pStyle w:val="NormalWeb"/>
                  <w:spacing w:before="0" w:beforeAutospacing="0" w:after="160" w:afterAutospacing="0"/>
                  <w:jc w:val="center"/>
                </w:pPr>
              </w:pPrChange>
            </w:pPr>
            <w:ins w:id="1568" w:author="Mateus Berardo de Souza Terra" w:date="2016-02-08T22:09:00Z">
              <w:r w:rsidRPr="0068627D">
                <w:rPr>
                  <w:sz w:val="16"/>
                  <w:szCs w:val="16"/>
                </w:rPr>
                <w:t>90</w:t>
              </w:r>
            </w:ins>
          </w:p>
        </w:tc>
        <w:tc>
          <w:tcPr>
            <w:tcW w:w="1558" w:type="dxa"/>
            <w:tcPrChange w:id="1569" w:author="Mateus Berardo de Souza Terra" w:date="2016-02-08T22:05:00Z">
              <w:tcPr>
                <w:tcW w:w="1558" w:type="dxa"/>
              </w:tcPr>
            </w:tcPrChange>
          </w:tcPr>
          <w:p w14:paraId="204C1CF7" w14:textId="77777777" w:rsidR="006868CB" w:rsidRPr="0068627D" w:rsidRDefault="006868CB">
            <w:pPr>
              <w:pStyle w:val="NormalWeb"/>
              <w:spacing w:before="0" w:beforeAutospacing="0" w:after="20" w:afterAutospacing="0"/>
              <w:jc w:val="center"/>
              <w:rPr>
                <w:ins w:id="1570" w:author="Mateus Berardo de Souza Terra" w:date="2016-02-08T20:04:00Z"/>
                <w:sz w:val="16"/>
                <w:szCs w:val="16"/>
                <w:rPrChange w:id="1571" w:author="Mateus Berardo de Souza Terra" w:date="2016-02-08T22:05:00Z">
                  <w:rPr>
                    <w:ins w:id="1572" w:author="Mateus Berardo de Souza Terra" w:date="2016-02-08T20:04:00Z"/>
                    <w:color w:val="303030"/>
                  </w:rPr>
                </w:rPrChange>
              </w:rPr>
              <w:pPrChange w:id="1573" w:author="Mateus Berardo de Souza Terra" w:date="2016-02-08T22:05:00Z">
                <w:pPr>
                  <w:pStyle w:val="NormalWeb"/>
                  <w:spacing w:before="0" w:beforeAutospacing="0" w:after="160" w:afterAutospacing="0"/>
                  <w:jc w:val="center"/>
                </w:pPr>
              </w:pPrChange>
            </w:pPr>
            <w:ins w:id="1574" w:author="Mateus Berardo de Souza Terra" w:date="2016-02-08T22:10:00Z">
              <w:r w:rsidRPr="0068627D">
                <w:rPr>
                  <w:sz w:val="16"/>
                  <w:szCs w:val="16"/>
                </w:rPr>
                <w:t>Z</w:t>
              </w:r>
            </w:ins>
          </w:p>
        </w:tc>
        <w:tc>
          <w:tcPr>
            <w:tcW w:w="1559" w:type="dxa"/>
            <w:tcPrChange w:id="1575" w:author="Mateus Berardo de Souza Terra" w:date="2016-02-08T22:05:00Z">
              <w:tcPr>
                <w:tcW w:w="1559" w:type="dxa"/>
              </w:tcPr>
            </w:tcPrChange>
          </w:tcPr>
          <w:p w14:paraId="22FFF5CA" w14:textId="77777777" w:rsidR="006868CB" w:rsidRPr="0068627D" w:rsidRDefault="006868CB">
            <w:pPr>
              <w:pStyle w:val="NormalWeb"/>
              <w:spacing w:before="0" w:beforeAutospacing="0" w:after="20" w:afterAutospacing="0"/>
              <w:jc w:val="center"/>
              <w:rPr>
                <w:ins w:id="1576" w:author="Mateus Berardo de Souza Terra" w:date="2016-02-08T20:04:00Z"/>
                <w:sz w:val="16"/>
                <w:szCs w:val="16"/>
                <w:rPrChange w:id="1577" w:author="Mateus Berardo de Souza Terra" w:date="2016-02-08T22:05:00Z">
                  <w:rPr>
                    <w:ins w:id="1578" w:author="Mateus Berardo de Souza Terra" w:date="2016-02-08T20:04:00Z"/>
                    <w:color w:val="303030"/>
                  </w:rPr>
                </w:rPrChange>
              </w:rPr>
              <w:pPrChange w:id="1579" w:author="Mateus Berardo de Souza Terra" w:date="2016-02-08T22:05:00Z">
                <w:pPr>
                  <w:pStyle w:val="NormalWeb"/>
                  <w:spacing w:before="0" w:beforeAutospacing="0" w:after="160" w:afterAutospacing="0"/>
                  <w:jc w:val="center"/>
                </w:pPr>
              </w:pPrChange>
            </w:pPr>
            <w:ins w:id="1580" w:author="Mateus Berardo de Souza Terra" w:date="2016-02-08T22:09:00Z">
              <w:r w:rsidRPr="0068627D">
                <w:rPr>
                  <w:sz w:val="16"/>
                  <w:szCs w:val="16"/>
                </w:rPr>
                <w:t>122</w:t>
              </w:r>
            </w:ins>
          </w:p>
        </w:tc>
        <w:tc>
          <w:tcPr>
            <w:tcW w:w="1559" w:type="dxa"/>
            <w:tcPrChange w:id="1581" w:author="Mateus Berardo de Souza Terra" w:date="2016-02-08T22:05:00Z">
              <w:tcPr>
                <w:tcW w:w="1559" w:type="dxa"/>
              </w:tcPr>
            </w:tcPrChange>
          </w:tcPr>
          <w:p w14:paraId="508519DA" w14:textId="77777777" w:rsidR="006868CB" w:rsidRPr="0068627D" w:rsidRDefault="006868CB">
            <w:pPr>
              <w:pStyle w:val="NormalWeb"/>
              <w:spacing w:before="0" w:beforeAutospacing="0" w:after="20" w:afterAutospacing="0"/>
              <w:jc w:val="center"/>
              <w:rPr>
                <w:ins w:id="1582" w:author="Mateus Berardo de Souza Terra" w:date="2016-02-08T20:04:00Z"/>
                <w:sz w:val="16"/>
                <w:szCs w:val="16"/>
                <w:rPrChange w:id="1583" w:author="Mateus Berardo de Souza Terra" w:date="2016-02-08T22:05:00Z">
                  <w:rPr>
                    <w:ins w:id="1584" w:author="Mateus Berardo de Souza Terra" w:date="2016-02-08T20:04:00Z"/>
                    <w:color w:val="303030"/>
                  </w:rPr>
                </w:rPrChange>
              </w:rPr>
              <w:pPrChange w:id="1585" w:author="Mateus Berardo de Souza Terra" w:date="2016-02-08T22:05:00Z">
                <w:pPr>
                  <w:pStyle w:val="NormalWeb"/>
                  <w:spacing w:before="0" w:beforeAutospacing="0" w:after="160" w:afterAutospacing="0"/>
                  <w:jc w:val="center"/>
                </w:pPr>
              </w:pPrChange>
            </w:pPr>
            <w:proofErr w:type="gramStart"/>
            <w:ins w:id="1586" w:author="Mateus Berardo de Souza Terra" w:date="2016-02-08T22:11:00Z">
              <w:r w:rsidRPr="0068627D">
                <w:rPr>
                  <w:sz w:val="16"/>
                  <w:szCs w:val="16"/>
                </w:rPr>
                <w:t>z</w:t>
              </w:r>
            </w:ins>
            <w:proofErr w:type="gramEnd"/>
          </w:p>
        </w:tc>
      </w:tr>
      <w:tr w:rsidR="006868CB" w:rsidRPr="0068627D" w14:paraId="68ECEA75" w14:textId="77777777" w:rsidTr="007031A8">
        <w:trPr>
          <w:trHeight w:val="20"/>
          <w:ins w:id="1587" w:author="Mateus Berardo de Souza Terra" w:date="2016-02-08T20:04:00Z"/>
        </w:trPr>
        <w:tc>
          <w:tcPr>
            <w:tcW w:w="1558" w:type="dxa"/>
            <w:tcPrChange w:id="1588" w:author="Mateus Berardo de Souza Terra" w:date="2016-02-08T22:05:00Z">
              <w:tcPr>
                <w:tcW w:w="1558" w:type="dxa"/>
              </w:tcPr>
            </w:tcPrChange>
          </w:tcPr>
          <w:p w14:paraId="614AC5EB" w14:textId="77777777" w:rsidR="006868CB" w:rsidRPr="0068627D" w:rsidRDefault="006868CB">
            <w:pPr>
              <w:pStyle w:val="NormalWeb"/>
              <w:spacing w:before="0" w:beforeAutospacing="0" w:after="20" w:afterAutospacing="0"/>
              <w:jc w:val="center"/>
              <w:rPr>
                <w:ins w:id="1589" w:author="Mateus Berardo de Souza Terra" w:date="2016-02-08T20:04:00Z"/>
                <w:sz w:val="16"/>
                <w:szCs w:val="16"/>
                <w:rPrChange w:id="1590" w:author="Mateus Berardo de Souza Terra" w:date="2016-02-08T22:05:00Z">
                  <w:rPr>
                    <w:ins w:id="1591" w:author="Mateus Berardo de Souza Terra" w:date="2016-02-08T20:04:00Z"/>
                    <w:color w:val="303030"/>
                  </w:rPr>
                </w:rPrChange>
              </w:rPr>
              <w:pPrChange w:id="1592" w:author="Mateus Berardo de Souza Terra" w:date="2016-02-08T22:05:00Z">
                <w:pPr>
                  <w:pStyle w:val="NormalWeb"/>
                  <w:spacing w:before="0" w:beforeAutospacing="0" w:after="160" w:afterAutospacing="0"/>
                  <w:jc w:val="center"/>
                </w:pPr>
              </w:pPrChange>
            </w:pPr>
            <w:ins w:id="1593" w:author="Mateus Berardo de Souza Terra" w:date="2016-02-08T20:05:00Z">
              <w:r w:rsidRPr="0068627D">
                <w:rPr>
                  <w:sz w:val="16"/>
                  <w:szCs w:val="16"/>
                  <w:rPrChange w:id="1594" w:author="Mateus Berardo de Souza Terra" w:date="2016-02-08T22:05:00Z">
                    <w:rPr>
                      <w:color w:val="303030"/>
                    </w:rPr>
                  </w:rPrChange>
                </w:rPr>
                <w:t>59</w:t>
              </w:r>
            </w:ins>
          </w:p>
        </w:tc>
        <w:tc>
          <w:tcPr>
            <w:tcW w:w="1558" w:type="dxa"/>
            <w:tcPrChange w:id="1595" w:author="Mateus Berardo de Souza Terra" w:date="2016-02-08T22:05:00Z">
              <w:tcPr>
                <w:tcW w:w="1558" w:type="dxa"/>
              </w:tcPr>
            </w:tcPrChange>
          </w:tcPr>
          <w:p w14:paraId="0C97C37B" w14:textId="77777777" w:rsidR="006868CB" w:rsidRPr="0068627D" w:rsidRDefault="006868CB">
            <w:pPr>
              <w:pStyle w:val="NormalWeb"/>
              <w:spacing w:before="0" w:beforeAutospacing="0" w:after="20" w:afterAutospacing="0"/>
              <w:jc w:val="center"/>
              <w:rPr>
                <w:ins w:id="1596" w:author="Mateus Berardo de Souza Terra" w:date="2016-02-08T20:04:00Z"/>
                <w:sz w:val="16"/>
                <w:szCs w:val="16"/>
                <w:rPrChange w:id="1597" w:author="Mateus Berardo de Souza Terra" w:date="2016-02-08T22:05:00Z">
                  <w:rPr>
                    <w:ins w:id="1598" w:author="Mateus Berardo de Souza Terra" w:date="2016-02-08T20:04:00Z"/>
                    <w:color w:val="303030"/>
                  </w:rPr>
                </w:rPrChange>
              </w:rPr>
              <w:pPrChange w:id="1599" w:author="Mateus Berardo de Souza Terra" w:date="2016-02-08T22:05:00Z">
                <w:pPr>
                  <w:pStyle w:val="NormalWeb"/>
                  <w:spacing w:before="0" w:beforeAutospacing="0" w:after="160" w:afterAutospacing="0"/>
                  <w:jc w:val="center"/>
                </w:pPr>
              </w:pPrChange>
            </w:pPr>
            <w:ins w:id="1600" w:author="Mateus Berardo de Souza Terra" w:date="2016-02-08T22:13:00Z">
              <w:r w:rsidRPr="0068627D">
                <w:rPr>
                  <w:sz w:val="16"/>
                  <w:szCs w:val="16"/>
                </w:rPr>
                <w:t>;</w:t>
              </w:r>
            </w:ins>
          </w:p>
        </w:tc>
        <w:tc>
          <w:tcPr>
            <w:tcW w:w="1558" w:type="dxa"/>
            <w:tcPrChange w:id="1601" w:author="Mateus Berardo de Souza Terra" w:date="2016-02-08T22:05:00Z">
              <w:tcPr>
                <w:tcW w:w="1558" w:type="dxa"/>
              </w:tcPr>
            </w:tcPrChange>
          </w:tcPr>
          <w:p w14:paraId="353309DF" w14:textId="77777777" w:rsidR="006868CB" w:rsidRPr="0068627D" w:rsidRDefault="006868CB">
            <w:pPr>
              <w:pStyle w:val="NormalWeb"/>
              <w:spacing w:before="0" w:beforeAutospacing="0" w:after="20" w:afterAutospacing="0"/>
              <w:jc w:val="center"/>
              <w:rPr>
                <w:ins w:id="1602" w:author="Mateus Berardo de Souza Terra" w:date="2016-02-08T20:04:00Z"/>
                <w:sz w:val="16"/>
                <w:szCs w:val="16"/>
                <w:rPrChange w:id="1603" w:author="Mateus Berardo de Souza Terra" w:date="2016-02-08T22:05:00Z">
                  <w:rPr>
                    <w:ins w:id="1604" w:author="Mateus Berardo de Souza Terra" w:date="2016-02-08T20:04:00Z"/>
                    <w:color w:val="303030"/>
                  </w:rPr>
                </w:rPrChange>
              </w:rPr>
              <w:pPrChange w:id="1605" w:author="Mateus Berardo de Souza Terra" w:date="2016-02-08T22:05:00Z">
                <w:pPr>
                  <w:pStyle w:val="NormalWeb"/>
                  <w:spacing w:before="0" w:beforeAutospacing="0" w:after="160" w:afterAutospacing="0"/>
                  <w:jc w:val="center"/>
                </w:pPr>
              </w:pPrChange>
            </w:pPr>
            <w:ins w:id="1606" w:author="Mateus Berardo de Souza Terra" w:date="2016-02-08T22:09:00Z">
              <w:r w:rsidRPr="0068627D">
                <w:rPr>
                  <w:sz w:val="16"/>
                  <w:szCs w:val="16"/>
                </w:rPr>
                <w:t>91</w:t>
              </w:r>
            </w:ins>
          </w:p>
        </w:tc>
        <w:tc>
          <w:tcPr>
            <w:tcW w:w="1558" w:type="dxa"/>
            <w:tcPrChange w:id="1607" w:author="Mateus Berardo de Souza Terra" w:date="2016-02-08T22:05:00Z">
              <w:tcPr>
                <w:tcW w:w="1558" w:type="dxa"/>
              </w:tcPr>
            </w:tcPrChange>
          </w:tcPr>
          <w:p w14:paraId="020E6EBB" w14:textId="77777777" w:rsidR="006868CB" w:rsidRPr="0068627D" w:rsidRDefault="006868CB">
            <w:pPr>
              <w:pStyle w:val="NormalWeb"/>
              <w:spacing w:before="0" w:beforeAutospacing="0" w:after="20" w:afterAutospacing="0"/>
              <w:jc w:val="center"/>
              <w:rPr>
                <w:ins w:id="1608" w:author="Mateus Berardo de Souza Terra" w:date="2016-02-08T20:04:00Z"/>
                <w:sz w:val="16"/>
                <w:szCs w:val="16"/>
                <w:rPrChange w:id="1609" w:author="Mateus Berardo de Souza Terra" w:date="2016-02-08T22:05:00Z">
                  <w:rPr>
                    <w:ins w:id="1610" w:author="Mateus Berardo de Souza Terra" w:date="2016-02-08T20:04:00Z"/>
                    <w:color w:val="303030"/>
                  </w:rPr>
                </w:rPrChange>
              </w:rPr>
              <w:pPrChange w:id="1611" w:author="Mateus Berardo de Souza Terra" w:date="2016-02-08T22:05:00Z">
                <w:pPr>
                  <w:pStyle w:val="NormalWeb"/>
                  <w:spacing w:before="0" w:beforeAutospacing="0" w:after="160" w:afterAutospacing="0"/>
                  <w:jc w:val="center"/>
                </w:pPr>
              </w:pPrChange>
            </w:pPr>
            <w:ins w:id="1612" w:author="Mateus Berardo de Souza Terra" w:date="2016-02-08T22:11:00Z">
              <w:r w:rsidRPr="0068627D">
                <w:rPr>
                  <w:sz w:val="16"/>
                  <w:szCs w:val="16"/>
                </w:rPr>
                <w:t>[</w:t>
              </w:r>
            </w:ins>
          </w:p>
        </w:tc>
        <w:tc>
          <w:tcPr>
            <w:tcW w:w="1559" w:type="dxa"/>
            <w:tcPrChange w:id="1613" w:author="Mateus Berardo de Souza Terra" w:date="2016-02-08T22:05:00Z">
              <w:tcPr>
                <w:tcW w:w="1559" w:type="dxa"/>
              </w:tcPr>
            </w:tcPrChange>
          </w:tcPr>
          <w:p w14:paraId="7EBAB0AE" w14:textId="77777777" w:rsidR="006868CB" w:rsidRPr="0068627D" w:rsidRDefault="006868CB">
            <w:pPr>
              <w:pStyle w:val="NormalWeb"/>
              <w:spacing w:before="0" w:beforeAutospacing="0" w:after="20" w:afterAutospacing="0"/>
              <w:jc w:val="center"/>
              <w:rPr>
                <w:ins w:id="1614" w:author="Mateus Berardo de Souza Terra" w:date="2016-02-08T20:04:00Z"/>
                <w:sz w:val="16"/>
                <w:szCs w:val="16"/>
                <w:rPrChange w:id="1615" w:author="Mateus Berardo de Souza Terra" w:date="2016-02-08T22:05:00Z">
                  <w:rPr>
                    <w:ins w:id="1616" w:author="Mateus Berardo de Souza Terra" w:date="2016-02-08T20:04:00Z"/>
                    <w:color w:val="303030"/>
                  </w:rPr>
                </w:rPrChange>
              </w:rPr>
              <w:pPrChange w:id="1617" w:author="Mateus Berardo de Souza Terra" w:date="2016-02-08T22:05:00Z">
                <w:pPr>
                  <w:pStyle w:val="NormalWeb"/>
                  <w:spacing w:before="0" w:beforeAutospacing="0" w:after="160" w:afterAutospacing="0"/>
                  <w:jc w:val="center"/>
                </w:pPr>
              </w:pPrChange>
            </w:pPr>
            <w:ins w:id="1618" w:author="Mateus Berardo de Souza Terra" w:date="2016-02-08T22:09:00Z">
              <w:r w:rsidRPr="0068627D">
                <w:rPr>
                  <w:sz w:val="16"/>
                  <w:szCs w:val="16"/>
                </w:rPr>
                <w:t>123</w:t>
              </w:r>
            </w:ins>
          </w:p>
        </w:tc>
        <w:tc>
          <w:tcPr>
            <w:tcW w:w="1559" w:type="dxa"/>
            <w:tcPrChange w:id="1619" w:author="Mateus Berardo de Souza Terra" w:date="2016-02-08T22:05:00Z">
              <w:tcPr>
                <w:tcW w:w="1559" w:type="dxa"/>
              </w:tcPr>
            </w:tcPrChange>
          </w:tcPr>
          <w:p w14:paraId="5B18FE9E" w14:textId="77777777" w:rsidR="006868CB" w:rsidRPr="0068627D" w:rsidRDefault="006868CB">
            <w:pPr>
              <w:pStyle w:val="NormalWeb"/>
              <w:spacing w:before="0" w:beforeAutospacing="0" w:after="20" w:afterAutospacing="0"/>
              <w:jc w:val="center"/>
              <w:rPr>
                <w:ins w:id="1620" w:author="Mateus Berardo de Souza Terra" w:date="2016-02-08T20:04:00Z"/>
                <w:sz w:val="16"/>
                <w:szCs w:val="16"/>
                <w:rPrChange w:id="1621" w:author="Mateus Berardo de Souza Terra" w:date="2016-02-08T22:05:00Z">
                  <w:rPr>
                    <w:ins w:id="1622" w:author="Mateus Berardo de Souza Terra" w:date="2016-02-08T20:04:00Z"/>
                    <w:color w:val="303030"/>
                  </w:rPr>
                </w:rPrChange>
              </w:rPr>
              <w:pPrChange w:id="1623" w:author="Mateus Berardo de Souza Terra" w:date="2016-02-08T22:05:00Z">
                <w:pPr>
                  <w:pStyle w:val="NormalWeb"/>
                  <w:spacing w:before="0" w:beforeAutospacing="0" w:after="160" w:afterAutospacing="0"/>
                  <w:jc w:val="center"/>
                </w:pPr>
              </w:pPrChange>
            </w:pPr>
            <w:ins w:id="1624" w:author="Mateus Berardo de Souza Terra" w:date="2016-02-08T22:11:00Z">
              <w:r w:rsidRPr="0068627D">
                <w:rPr>
                  <w:sz w:val="16"/>
                  <w:szCs w:val="16"/>
                </w:rPr>
                <w:t>{</w:t>
              </w:r>
            </w:ins>
          </w:p>
        </w:tc>
      </w:tr>
      <w:tr w:rsidR="006868CB" w:rsidRPr="0068627D" w14:paraId="345AB050" w14:textId="77777777" w:rsidTr="007031A8">
        <w:trPr>
          <w:trHeight w:val="20"/>
          <w:ins w:id="1625" w:author="Mateus Berardo de Souza Terra" w:date="2016-02-08T20:04:00Z"/>
        </w:trPr>
        <w:tc>
          <w:tcPr>
            <w:tcW w:w="1558" w:type="dxa"/>
            <w:tcPrChange w:id="1626" w:author="Mateus Berardo de Souza Terra" w:date="2016-02-08T22:05:00Z">
              <w:tcPr>
                <w:tcW w:w="1558" w:type="dxa"/>
              </w:tcPr>
            </w:tcPrChange>
          </w:tcPr>
          <w:p w14:paraId="63EB7C65" w14:textId="77777777" w:rsidR="006868CB" w:rsidRPr="0068627D" w:rsidRDefault="006868CB">
            <w:pPr>
              <w:pStyle w:val="NormalWeb"/>
              <w:spacing w:before="0" w:beforeAutospacing="0" w:after="20" w:afterAutospacing="0"/>
              <w:jc w:val="center"/>
              <w:rPr>
                <w:ins w:id="1627" w:author="Mateus Berardo de Souza Terra" w:date="2016-02-08T20:04:00Z"/>
                <w:sz w:val="16"/>
                <w:szCs w:val="16"/>
                <w:rPrChange w:id="1628" w:author="Mateus Berardo de Souza Terra" w:date="2016-02-08T22:05:00Z">
                  <w:rPr>
                    <w:ins w:id="1629" w:author="Mateus Berardo de Souza Terra" w:date="2016-02-08T20:04:00Z"/>
                    <w:color w:val="303030"/>
                  </w:rPr>
                </w:rPrChange>
              </w:rPr>
              <w:pPrChange w:id="1630" w:author="Mateus Berardo de Souza Terra" w:date="2016-02-08T22:05:00Z">
                <w:pPr>
                  <w:pStyle w:val="NormalWeb"/>
                  <w:spacing w:before="0" w:beforeAutospacing="0" w:after="160" w:afterAutospacing="0"/>
                  <w:jc w:val="center"/>
                </w:pPr>
              </w:pPrChange>
            </w:pPr>
            <w:ins w:id="1631" w:author="Mateus Berardo de Souza Terra" w:date="2016-02-08T20:05:00Z">
              <w:r w:rsidRPr="0068627D">
                <w:rPr>
                  <w:sz w:val="16"/>
                  <w:szCs w:val="16"/>
                  <w:rPrChange w:id="1632" w:author="Mateus Berardo de Souza Terra" w:date="2016-02-08T22:05:00Z">
                    <w:rPr>
                      <w:color w:val="303030"/>
                    </w:rPr>
                  </w:rPrChange>
                </w:rPr>
                <w:t>60</w:t>
              </w:r>
            </w:ins>
          </w:p>
        </w:tc>
        <w:tc>
          <w:tcPr>
            <w:tcW w:w="1558" w:type="dxa"/>
            <w:tcPrChange w:id="1633" w:author="Mateus Berardo de Souza Terra" w:date="2016-02-08T22:05:00Z">
              <w:tcPr>
                <w:tcW w:w="1558" w:type="dxa"/>
              </w:tcPr>
            </w:tcPrChange>
          </w:tcPr>
          <w:p w14:paraId="5C100C20" w14:textId="77777777" w:rsidR="006868CB" w:rsidRPr="0068627D" w:rsidRDefault="006868CB">
            <w:pPr>
              <w:pStyle w:val="NormalWeb"/>
              <w:spacing w:before="0" w:beforeAutospacing="0" w:after="20" w:afterAutospacing="0"/>
              <w:jc w:val="center"/>
              <w:rPr>
                <w:ins w:id="1634" w:author="Mateus Berardo de Souza Terra" w:date="2016-02-08T20:04:00Z"/>
                <w:sz w:val="16"/>
                <w:szCs w:val="16"/>
                <w:rPrChange w:id="1635" w:author="Mateus Berardo de Souza Terra" w:date="2016-02-08T22:05:00Z">
                  <w:rPr>
                    <w:ins w:id="1636" w:author="Mateus Berardo de Souza Terra" w:date="2016-02-08T20:04:00Z"/>
                    <w:color w:val="303030"/>
                  </w:rPr>
                </w:rPrChange>
              </w:rPr>
              <w:pPrChange w:id="1637" w:author="Mateus Berardo de Souza Terra" w:date="2016-02-08T22:05:00Z">
                <w:pPr>
                  <w:pStyle w:val="NormalWeb"/>
                  <w:spacing w:before="0" w:beforeAutospacing="0" w:after="160" w:afterAutospacing="0"/>
                  <w:jc w:val="center"/>
                </w:pPr>
              </w:pPrChange>
            </w:pPr>
            <w:ins w:id="1638" w:author="Mateus Berardo de Souza Terra" w:date="2016-02-08T22:13:00Z">
              <w:r w:rsidRPr="0068627D">
                <w:rPr>
                  <w:sz w:val="16"/>
                  <w:szCs w:val="16"/>
                </w:rPr>
                <w:t>&lt;</w:t>
              </w:r>
            </w:ins>
          </w:p>
        </w:tc>
        <w:tc>
          <w:tcPr>
            <w:tcW w:w="1558" w:type="dxa"/>
            <w:tcPrChange w:id="1639" w:author="Mateus Berardo de Souza Terra" w:date="2016-02-08T22:05:00Z">
              <w:tcPr>
                <w:tcW w:w="1558" w:type="dxa"/>
              </w:tcPr>
            </w:tcPrChange>
          </w:tcPr>
          <w:p w14:paraId="6EAE14DE" w14:textId="77777777" w:rsidR="006868CB" w:rsidRPr="0068627D" w:rsidRDefault="006868CB">
            <w:pPr>
              <w:pStyle w:val="NormalWeb"/>
              <w:spacing w:before="0" w:beforeAutospacing="0" w:after="20" w:afterAutospacing="0"/>
              <w:jc w:val="center"/>
              <w:rPr>
                <w:ins w:id="1640" w:author="Mateus Berardo de Souza Terra" w:date="2016-02-08T20:04:00Z"/>
                <w:sz w:val="16"/>
                <w:szCs w:val="16"/>
                <w:rPrChange w:id="1641" w:author="Mateus Berardo de Souza Terra" w:date="2016-02-08T22:05:00Z">
                  <w:rPr>
                    <w:ins w:id="1642" w:author="Mateus Berardo de Souza Terra" w:date="2016-02-08T20:04:00Z"/>
                    <w:color w:val="303030"/>
                  </w:rPr>
                </w:rPrChange>
              </w:rPr>
              <w:pPrChange w:id="1643" w:author="Mateus Berardo de Souza Terra" w:date="2016-02-08T22:05:00Z">
                <w:pPr>
                  <w:pStyle w:val="NormalWeb"/>
                  <w:spacing w:before="0" w:beforeAutospacing="0" w:after="160" w:afterAutospacing="0"/>
                  <w:jc w:val="center"/>
                </w:pPr>
              </w:pPrChange>
            </w:pPr>
            <w:ins w:id="1644" w:author="Mateus Berardo de Souza Terra" w:date="2016-02-08T22:09:00Z">
              <w:r w:rsidRPr="0068627D">
                <w:rPr>
                  <w:sz w:val="16"/>
                  <w:szCs w:val="16"/>
                </w:rPr>
                <w:t>92</w:t>
              </w:r>
            </w:ins>
          </w:p>
        </w:tc>
        <w:tc>
          <w:tcPr>
            <w:tcW w:w="1558" w:type="dxa"/>
            <w:tcPrChange w:id="1645" w:author="Mateus Berardo de Souza Terra" w:date="2016-02-08T22:05:00Z">
              <w:tcPr>
                <w:tcW w:w="1558" w:type="dxa"/>
              </w:tcPr>
            </w:tcPrChange>
          </w:tcPr>
          <w:p w14:paraId="27638269" w14:textId="77777777" w:rsidR="006868CB" w:rsidRPr="0068627D" w:rsidRDefault="006868CB">
            <w:pPr>
              <w:pStyle w:val="NormalWeb"/>
              <w:spacing w:before="0" w:beforeAutospacing="0" w:after="20" w:afterAutospacing="0"/>
              <w:jc w:val="center"/>
              <w:rPr>
                <w:ins w:id="1646" w:author="Mateus Berardo de Souza Terra" w:date="2016-02-08T20:04:00Z"/>
                <w:sz w:val="16"/>
                <w:szCs w:val="16"/>
                <w:rPrChange w:id="1647" w:author="Mateus Berardo de Souza Terra" w:date="2016-02-08T22:05:00Z">
                  <w:rPr>
                    <w:ins w:id="1648" w:author="Mateus Berardo de Souza Terra" w:date="2016-02-08T20:04:00Z"/>
                    <w:color w:val="303030"/>
                  </w:rPr>
                </w:rPrChange>
              </w:rPr>
              <w:pPrChange w:id="1649" w:author="Mateus Berardo de Souza Terra" w:date="2016-02-08T22:05:00Z">
                <w:pPr>
                  <w:pStyle w:val="NormalWeb"/>
                  <w:spacing w:before="0" w:beforeAutospacing="0" w:after="160" w:afterAutospacing="0"/>
                  <w:jc w:val="center"/>
                </w:pPr>
              </w:pPrChange>
            </w:pPr>
            <w:ins w:id="1650" w:author="Mateus Berardo de Souza Terra" w:date="2016-02-08T22:11:00Z">
              <w:r w:rsidRPr="0068627D">
                <w:rPr>
                  <w:sz w:val="16"/>
                  <w:szCs w:val="16"/>
                </w:rPr>
                <w:t>\</w:t>
              </w:r>
            </w:ins>
          </w:p>
        </w:tc>
        <w:tc>
          <w:tcPr>
            <w:tcW w:w="1559" w:type="dxa"/>
            <w:tcPrChange w:id="1651" w:author="Mateus Berardo de Souza Terra" w:date="2016-02-08T22:05:00Z">
              <w:tcPr>
                <w:tcW w:w="1559" w:type="dxa"/>
              </w:tcPr>
            </w:tcPrChange>
          </w:tcPr>
          <w:p w14:paraId="2F8EB011" w14:textId="77777777" w:rsidR="006868CB" w:rsidRPr="0068627D" w:rsidRDefault="006868CB">
            <w:pPr>
              <w:pStyle w:val="NormalWeb"/>
              <w:spacing w:before="0" w:beforeAutospacing="0" w:after="20" w:afterAutospacing="0"/>
              <w:jc w:val="center"/>
              <w:rPr>
                <w:ins w:id="1652" w:author="Mateus Berardo de Souza Terra" w:date="2016-02-08T20:04:00Z"/>
                <w:sz w:val="16"/>
                <w:szCs w:val="16"/>
                <w:rPrChange w:id="1653" w:author="Mateus Berardo de Souza Terra" w:date="2016-02-08T22:05:00Z">
                  <w:rPr>
                    <w:ins w:id="1654" w:author="Mateus Berardo de Souza Terra" w:date="2016-02-08T20:04:00Z"/>
                    <w:color w:val="303030"/>
                  </w:rPr>
                </w:rPrChange>
              </w:rPr>
              <w:pPrChange w:id="1655" w:author="Mateus Berardo de Souza Terra" w:date="2016-02-08T22:05:00Z">
                <w:pPr>
                  <w:pStyle w:val="NormalWeb"/>
                  <w:spacing w:before="0" w:beforeAutospacing="0" w:after="160" w:afterAutospacing="0"/>
                  <w:jc w:val="center"/>
                </w:pPr>
              </w:pPrChange>
            </w:pPr>
            <w:ins w:id="1656" w:author="Mateus Berardo de Souza Terra" w:date="2016-02-08T22:09:00Z">
              <w:r w:rsidRPr="0068627D">
                <w:rPr>
                  <w:sz w:val="16"/>
                  <w:szCs w:val="16"/>
                </w:rPr>
                <w:t>124</w:t>
              </w:r>
            </w:ins>
          </w:p>
        </w:tc>
        <w:tc>
          <w:tcPr>
            <w:tcW w:w="1559" w:type="dxa"/>
            <w:tcPrChange w:id="1657" w:author="Mateus Berardo de Souza Terra" w:date="2016-02-08T22:05:00Z">
              <w:tcPr>
                <w:tcW w:w="1559" w:type="dxa"/>
              </w:tcPr>
            </w:tcPrChange>
          </w:tcPr>
          <w:p w14:paraId="10053F51" w14:textId="77777777" w:rsidR="006868CB" w:rsidRPr="0068627D" w:rsidRDefault="006868CB">
            <w:pPr>
              <w:pStyle w:val="NormalWeb"/>
              <w:spacing w:before="0" w:beforeAutospacing="0" w:after="20" w:afterAutospacing="0"/>
              <w:jc w:val="center"/>
              <w:rPr>
                <w:ins w:id="1658" w:author="Mateus Berardo de Souza Terra" w:date="2016-02-08T20:04:00Z"/>
                <w:sz w:val="16"/>
                <w:szCs w:val="16"/>
                <w:rPrChange w:id="1659" w:author="Mateus Berardo de Souza Terra" w:date="2016-02-08T22:05:00Z">
                  <w:rPr>
                    <w:ins w:id="1660" w:author="Mateus Berardo de Souza Terra" w:date="2016-02-08T20:04:00Z"/>
                    <w:color w:val="303030"/>
                  </w:rPr>
                </w:rPrChange>
              </w:rPr>
              <w:pPrChange w:id="1661" w:author="Mateus Berardo de Souza Terra" w:date="2016-02-08T22:05:00Z">
                <w:pPr>
                  <w:pStyle w:val="NormalWeb"/>
                  <w:spacing w:before="0" w:beforeAutospacing="0" w:after="160" w:afterAutospacing="0"/>
                  <w:jc w:val="center"/>
                </w:pPr>
              </w:pPrChange>
            </w:pPr>
            <w:ins w:id="1662" w:author="Mateus Berardo de Souza Terra" w:date="2016-02-08T22:11:00Z">
              <w:r w:rsidRPr="0068627D">
                <w:rPr>
                  <w:sz w:val="16"/>
                  <w:szCs w:val="16"/>
                </w:rPr>
                <w:t>|</w:t>
              </w:r>
            </w:ins>
          </w:p>
        </w:tc>
      </w:tr>
      <w:tr w:rsidR="006868CB" w:rsidRPr="0068627D" w14:paraId="0F694033" w14:textId="77777777" w:rsidTr="007031A8">
        <w:trPr>
          <w:trHeight w:val="20"/>
          <w:ins w:id="1663" w:author="Mateus Berardo de Souza Terra" w:date="2016-02-08T20:04:00Z"/>
        </w:trPr>
        <w:tc>
          <w:tcPr>
            <w:tcW w:w="1558" w:type="dxa"/>
            <w:tcPrChange w:id="1664" w:author="Mateus Berardo de Souza Terra" w:date="2016-02-08T22:05:00Z">
              <w:tcPr>
                <w:tcW w:w="1558" w:type="dxa"/>
              </w:tcPr>
            </w:tcPrChange>
          </w:tcPr>
          <w:p w14:paraId="162AB525" w14:textId="77777777" w:rsidR="006868CB" w:rsidRPr="0068627D" w:rsidRDefault="006868CB">
            <w:pPr>
              <w:pStyle w:val="NormalWeb"/>
              <w:spacing w:before="0" w:beforeAutospacing="0" w:after="20" w:afterAutospacing="0"/>
              <w:jc w:val="center"/>
              <w:rPr>
                <w:ins w:id="1665" w:author="Mateus Berardo de Souza Terra" w:date="2016-02-08T20:04:00Z"/>
                <w:sz w:val="16"/>
                <w:szCs w:val="16"/>
                <w:rPrChange w:id="1666" w:author="Mateus Berardo de Souza Terra" w:date="2016-02-08T22:05:00Z">
                  <w:rPr>
                    <w:ins w:id="1667" w:author="Mateus Berardo de Souza Terra" w:date="2016-02-08T20:04:00Z"/>
                    <w:color w:val="303030"/>
                  </w:rPr>
                </w:rPrChange>
              </w:rPr>
              <w:pPrChange w:id="1668" w:author="Mateus Berardo de Souza Terra" w:date="2016-02-08T22:05:00Z">
                <w:pPr>
                  <w:pStyle w:val="NormalWeb"/>
                  <w:spacing w:before="0" w:beforeAutospacing="0" w:after="160" w:afterAutospacing="0"/>
                  <w:jc w:val="center"/>
                </w:pPr>
              </w:pPrChange>
            </w:pPr>
            <w:ins w:id="1669" w:author="Mateus Berardo de Souza Terra" w:date="2016-02-08T20:05:00Z">
              <w:r w:rsidRPr="0068627D">
                <w:rPr>
                  <w:sz w:val="16"/>
                  <w:szCs w:val="16"/>
                  <w:rPrChange w:id="1670" w:author="Mateus Berardo de Souza Terra" w:date="2016-02-08T22:05:00Z">
                    <w:rPr>
                      <w:color w:val="303030"/>
                    </w:rPr>
                  </w:rPrChange>
                </w:rPr>
                <w:t>61</w:t>
              </w:r>
            </w:ins>
          </w:p>
        </w:tc>
        <w:tc>
          <w:tcPr>
            <w:tcW w:w="1558" w:type="dxa"/>
            <w:tcPrChange w:id="1671" w:author="Mateus Berardo de Souza Terra" w:date="2016-02-08T22:05:00Z">
              <w:tcPr>
                <w:tcW w:w="1558" w:type="dxa"/>
              </w:tcPr>
            </w:tcPrChange>
          </w:tcPr>
          <w:p w14:paraId="7F741C3D" w14:textId="77777777" w:rsidR="006868CB" w:rsidRPr="0068627D" w:rsidRDefault="006868CB">
            <w:pPr>
              <w:pStyle w:val="NormalWeb"/>
              <w:spacing w:before="0" w:beforeAutospacing="0" w:after="20" w:afterAutospacing="0"/>
              <w:jc w:val="center"/>
              <w:rPr>
                <w:ins w:id="1672" w:author="Mateus Berardo de Souza Terra" w:date="2016-02-08T20:04:00Z"/>
                <w:sz w:val="16"/>
                <w:szCs w:val="16"/>
                <w:rPrChange w:id="1673" w:author="Mateus Berardo de Souza Terra" w:date="2016-02-08T22:05:00Z">
                  <w:rPr>
                    <w:ins w:id="1674" w:author="Mateus Berardo de Souza Terra" w:date="2016-02-08T20:04:00Z"/>
                    <w:color w:val="303030"/>
                  </w:rPr>
                </w:rPrChange>
              </w:rPr>
              <w:pPrChange w:id="1675" w:author="Mateus Berardo de Souza Terra" w:date="2016-02-08T22:05:00Z">
                <w:pPr>
                  <w:pStyle w:val="NormalWeb"/>
                  <w:spacing w:before="0" w:beforeAutospacing="0" w:after="160" w:afterAutospacing="0"/>
                  <w:jc w:val="center"/>
                </w:pPr>
              </w:pPrChange>
            </w:pPr>
            <w:ins w:id="1676" w:author="Mateus Berardo de Souza Terra" w:date="2016-02-08T22:13:00Z">
              <w:r w:rsidRPr="0068627D">
                <w:rPr>
                  <w:sz w:val="16"/>
                  <w:szCs w:val="16"/>
                </w:rPr>
                <w:t>=</w:t>
              </w:r>
            </w:ins>
          </w:p>
        </w:tc>
        <w:tc>
          <w:tcPr>
            <w:tcW w:w="1558" w:type="dxa"/>
            <w:tcPrChange w:id="1677" w:author="Mateus Berardo de Souza Terra" w:date="2016-02-08T22:05:00Z">
              <w:tcPr>
                <w:tcW w:w="1558" w:type="dxa"/>
              </w:tcPr>
            </w:tcPrChange>
          </w:tcPr>
          <w:p w14:paraId="246C3B29" w14:textId="77777777" w:rsidR="006868CB" w:rsidRPr="0068627D" w:rsidRDefault="006868CB">
            <w:pPr>
              <w:pStyle w:val="NormalWeb"/>
              <w:spacing w:before="0" w:beforeAutospacing="0" w:after="20" w:afterAutospacing="0"/>
              <w:jc w:val="center"/>
              <w:rPr>
                <w:ins w:id="1678" w:author="Mateus Berardo de Souza Terra" w:date="2016-02-08T20:04:00Z"/>
                <w:sz w:val="16"/>
                <w:szCs w:val="16"/>
                <w:rPrChange w:id="1679" w:author="Mateus Berardo de Souza Terra" w:date="2016-02-08T22:05:00Z">
                  <w:rPr>
                    <w:ins w:id="1680" w:author="Mateus Berardo de Souza Terra" w:date="2016-02-08T20:04:00Z"/>
                    <w:color w:val="303030"/>
                  </w:rPr>
                </w:rPrChange>
              </w:rPr>
              <w:pPrChange w:id="1681" w:author="Mateus Berardo de Souza Terra" w:date="2016-02-08T22:05:00Z">
                <w:pPr>
                  <w:pStyle w:val="NormalWeb"/>
                  <w:spacing w:before="0" w:beforeAutospacing="0" w:after="160" w:afterAutospacing="0"/>
                  <w:jc w:val="center"/>
                </w:pPr>
              </w:pPrChange>
            </w:pPr>
            <w:ins w:id="1682" w:author="Mateus Berardo de Souza Terra" w:date="2016-02-08T22:09:00Z">
              <w:r w:rsidRPr="0068627D">
                <w:rPr>
                  <w:sz w:val="16"/>
                  <w:szCs w:val="16"/>
                </w:rPr>
                <w:t>93</w:t>
              </w:r>
            </w:ins>
          </w:p>
        </w:tc>
        <w:tc>
          <w:tcPr>
            <w:tcW w:w="1558" w:type="dxa"/>
            <w:tcPrChange w:id="1683" w:author="Mateus Berardo de Souza Terra" w:date="2016-02-08T22:05:00Z">
              <w:tcPr>
                <w:tcW w:w="1558" w:type="dxa"/>
              </w:tcPr>
            </w:tcPrChange>
          </w:tcPr>
          <w:p w14:paraId="6726560E" w14:textId="77777777" w:rsidR="006868CB" w:rsidRPr="0068627D" w:rsidRDefault="006868CB">
            <w:pPr>
              <w:pStyle w:val="NormalWeb"/>
              <w:spacing w:before="0" w:beforeAutospacing="0" w:after="20" w:afterAutospacing="0"/>
              <w:jc w:val="center"/>
              <w:rPr>
                <w:ins w:id="1684" w:author="Mateus Berardo de Souza Terra" w:date="2016-02-08T20:04:00Z"/>
                <w:sz w:val="16"/>
                <w:szCs w:val="16"/>
                <w:rPrChange w:id="1685" w:author="Mateus Berardo de Souza Terra" w:date="2016-02-08T22:05:00Z">
                  <w:rPr>
                    <w:ins w:id="1686" w:author="Mateus Berardo de Souza Terra" w:date="2016-02-08T20:04:00Z"/>
                    <w:color w:val="303030"/>
                  </w:rPr>
                </w:rPrChange>
              </w:rPr>
              <w:pPrChange w:id="1687" w:author="Mateus Berardo de Souza Terra" w:date="2016-02-08T22:05:00Z">
                <w:pPr>
                  <w:pStyle w:val="NormalWeb"/>
                  <w:spacing w:before="0" w:beforeAutospacing="0" w:after="160" w:afterAutospacing="0"/>
                  <w:jc w:val="center"/>
                </w:pPr>
              </w:pPrChange>
            </w:pPr>
            <w:ins w:id="1688" w:author="Mateus Berardo de Souza Terra" w:date="2016-02-08T22:11:00Z">
              <w:r w:rsidRPr="0068627D">
                <w:rPr>
                  <w:sz w:val="16"/>
                  <w:szCs w:val="16"/>
                </w:rPr>
                <w:t>]</w:t>
              </w:r>
            </w:ins>
          </w:p>
        </w:tc>
        <w:tc>
          <w:tcPr>
            <w:tcW w:w="1559" w:type="dxa"/>
            <w:tcPrChange w:id="1689" w:author="Mateus Berardo de Souza Terra" w:date="2016-02-08T22:05:00Z">
              <w:tcPr>
                <w:tcW w:w="1559" w:type="dxa"/>
              </w:tcPr>
            </w:tcPrChange>
          </w:tcPr>
          <w:p w14:paraId="44C03FD6" w14:textId="77777777" w:rsidR="006868CB" w:rsidRPr="0068627D" w:rsidRDefault="006868CB">
            <w:pPr>
              <w:pStyle w:val="NormalWeb"/>
              <w:spacing w:before="0" w:beforeAutospacing="0" w:after="20" w:afterAutospacing="0"/>
              <w:jc w:val="center"/>
              <w:rPr>
                <w:ins w:id="1690" w:author="Mateus Berardo de Souza Terra" w:date="2016-02-08T20:04:00Z"/>
                <w:sz w:val="16"/>
                <w:szCs w:val="16"/>
                <w:rPrChange w:id="1691" w:author="Mateus Berardo de Souza Terra" w:date="2016-02-08T22:05:00Z">
                  <w:rPr>
                    <w:ins w:id="1692" w:author="Mateus Berardo de Souza Terra" w:date="2016-02-08T20:04:00Z"/>
                    <w:color w:val="303030"/>
                  </w:rPr>
                </w:rPrChange>
              </w:rPr>
              <w:pPrChange w:id="1693" w:author="Mateus Berardo de Souza Terra" w:date="2016-02-08T22:05:00Z">
                <w:pPr>
                  <w:pStyle w:val="NormalWeb"/>
                  <w:spacing w:before="0" w:beforeAutospacing="0" w:after="160" w:afterAutospacing="0"/>
                  <w:jc w:val="center"/>
                </w:pPr>
              </w:pPrChange>
            </w:pPr>
            <w:ins w:id="1694" w:author="Mateus Berardo de Souza Terra" w:date="2016-02-08T22:09:00Z">
              <w:r w:rsidRPr="0068627D">
                <w:rPr>
                  <w:sz w:val="16"/>
                  <w:szCs w:val="16"/>
                </w:rPr>
                <w:t>125</w:t>
              </w:r>
            </w:ins>
          </w:p>
        </w:tc>
        <w:tc>
          <w:tcPr>
            <w:tcW w:w="1559" w:type="dxa"/>
            <w:tcPrChange w:id="1695" w:author="Mateus Berardo de Souza Terra" w:date="2016-02-08T22:05:00Z">
              <w:tcPr>
                <w:tcW w:w="1559" w:type="dxa"/>
              </w:tcPr>
            </w:tcPrChange>
          </w:tcPr>
          <w:p w14:paraId="1E5DCC09" w14:textId="77777777" w:rsidR="006868CB" w:rsidRPr="0068627D" w:rsidRDefault="006868CB">
            <w:pPr>
              <w:pStyle w:val="NormalWeb"/>
              <w:spacing w:before="0" w:beforeAutospacing="0" w:after="20" w:afterAutospacing="0"/>
              <w:jc w:val="center"/>
              <w:rPr>
                <w:ins w:id="1696" w:author="Mateus Berardo de Souza Terra" w:date="2016-02-08T20:04:00Z"/>
                <w:sz w:val="16"/>
                <w:szCs w:val="16"/>
                <w:rPrChange w:id="1697" w:author="Mateus Berardo de Souza Terra" w:date="2016-02-08T22:05:00Z">
                  <w:rPr>
                    <w:ins w:id="1698" w:author="Mateus Berardo de Souza Terra" w:date="2016-02-08T20:04:00Z"/>
                    <w:color w:val="303030"/>
                  </w:rPr>
                </w:rPrChange>
              </w:rPr>
              <w:pPrChange w:id="1699" w:author="Mateus Berardo de Souza Terra" w:date="2016-02-08T22:05:00Z">
                <w:pPr>
                  <w:pStyle w:val="NormalWeb"/>
                  <w:spacing w:before="0" w:beforeAutospacing="0" w:after="160" w:afterAutospacing="0"/>
                  <w:jc w:val="center"/>
                </w:pPr>
              </w:pPrChange>
            </w:pPr>
            <w:ins w:id="1700" w:author="Mateus Berardo de Souza Terra" w:date="2016-02-08T22:11:00Z">
              <w:r w:rsidRPr="0068627D">
                <w:rPr>
                  <w:sz w:val="16"/>
                  <w:szCs w:val="16"/>
                </w:rPr>
                <w:t>}</w:t>
              </w:r>
            </w:ins>
          </w:p>
        </w:tc>
      </w:tr>
      <w:tr w:rsidR="006868CB" w:rsidRPr="0068627D" w14:paraId="4DD0C2E0" w14:textId="77777777" w:rsidTr="007031A8">
        <w:trPr>
          <w:trHeight w:val="20"/>
          <w:ins w:id="1701" w:author="Mateus Berardo de Souza Terra" w:date="2016-02-08T20:04:00Z"/>
        </w:trPr>
        <w:tc>
          <w:tcPr>
            <w:tcW w:w="1558" w:type="dxa"/>
            <w:tcPrChange w:id="1702" w:author="Mateus Berardo de Souza Terra" w:date="2016-02-08T22:05:00Z">
              <w:tcPr>
                <w:tcW w:w="1558" w:type="dxa"/>
              </w:tcPr>
            </w:tcPrChange>
          </w:tcPr>
          <w:p w14:paraId="53D0B094" w14:textId="77777777" w:rsidR="006868CB" w:rsidRPr="0068627D" w:rsidRDefault="006868CB">
            <w:pPr>
              <w:pStyle w:val="NormalWeb"/>
              <w:spacing w:before="0" w:beforeAutospacing="0" w:after="20" w:afterAutospacing="0"/>
              <w:jc w:val="center"/>
              <w:rPr>
                <w:ins w:id="1703" w:author="Mateus Berardo de Souza Terra" w:date="2016-02-08T20:04:00Z"/>
                <w:sz w:val="16"/>
                <w:szCs w:val="16"/>
                <w:rPrChange w:id="1704" w:author="Mateus Berardo de Souza Terra" w:date="2016-02-08T22:05:00Z">
                  <w:rPr>
                    <w:ins w:id="1705" w:author="Mateus Berardo de Souza Terra" w:date="2016-02-08T20:04:00Z"/>
                    <w:color w:val="303030"/>
                  </w:rPr>
                </w:rPrChange>
              </w:rPr>
              <w:pPrChange w:id="1706" w:author="Mateus Berardo de Souza Terra" w:date="2016-02-08T22:05:00Z">
                <w:pPr>
                  <w:pStyle w:val="NormalWeb"/>
                  <w:spacing w:before="0" w:beforeAutospacing="0" w:after="160" w:afterAutospacing="0"/>
                  <w:jc w:val="center"/>
                </w:pPr>
              </w:pPrChange>
            </w:pPr>
            <w:ins w:id="1707" w:author="Mateus Berardo de Souza Terra" w:date="2016-02-08T20:05:00Z">
              <w:r w:rsidRPr="0068627D">
                <w:rPr>
                  <w:sz w:val="16"/>
                  <w:szCs w:val="16"/>
                  <w:rPrChange w:id="1708" w:author="Mateus Berardo de Souza Terra" w:date="2016-02-08T22:05:00Z">
                    <w:rPr>
                      <w:color w:val="303030"/>
                    </w:rPr>
                  </w:rPrChange>
                </w:rPr>
                <w:t>62</w:t>
              </w:r>
            </w:ins>
          </w:p>
        </w:tc>
        <w:tc>
          <w:tcPr>
            <w:tcW w:w="1558" w:type="dxa"/>
            <w:tcPrChange w:id="1709" w:author="Mateus Berardo de Souza Terra" w:date="2016-02-08T22:05:00Z">
              <w:tcPr>
                <w:tcW w:w="1558" w:type="dxa"/>
              </w:tcPr>
            </w:tcPrChange>
          </w:tcPr>
          <w:p w14:paraId="0813059F" w14:textId="77777777" w:rsidR="006868CB" w:rsidRPr="0068627D" w:rsidRDefault="006868CB">
            <w:pPr>
              <w:pStyle w:val="NormalWeb"/>
              <w:spacing w:before="0" w:beforeAutospacing="0" w:after="20" w:afterAutospacing="0"/>
              <w:jc w:val="center"/>
              <w:rPr>
                <w:ins w:id="1710" w:author="Mateus Berardo de Souza Terra" w:date="2016-02-08T20:04:00Z"/>
                <w:sz w:val="16"/>
                <w:szCs w:val="16"/>
                <w:rPrChange w:id="1711" w:author="Mateus Berardo de Souza Terra" w:date="2016-02-08T22:05:00Z">
                  <w:rPr>
                    <w:ins w:id="1712" w:author="Mateus Berardo de Souza Terra" w:date="2016-02-08T20:04:00Z"/>
                    <w:color w:val="303030"/>
                  </w:rPr>
                </w:rPrChange>
              </w:rPr>
              <w:pPrChange w:id="1713" w:author="Mateus Berardo de Souza Terra" w:date="2016-02-08T22:05:00Z">
                <w:pPr>
                  <w:pStyle w:val="NormalWeb"/>
                  <w:spacing w:before="0" w:beforeAutospacing="0" w:after="160" w:afterAutospacing="0"/>
                  <w:jc w:val="center"/>
                </w:pPr>
              </w:pPrChange>
            </w:pPr>
            <w:ins w:id="1714" w:author="Mateus Berardo de Souza Terra" w:date="2016-02-08T22:13:00Z">
              <w:r w:rsidRPr="0068627D">
                <w:rPr>
                  <w:sz w:val="16"/>
                  <w:szCs w:val="16"/>
                </w:rPr>
                <w:t>&gt;</w:t>
              </w:r>
            </w:ins>
          </w:p>
        </w:tc>
        <w:tc>
          <w:tcPr>
            <w:tcW w:w="1558" w:type="dxa"/>
            <w:tcPrChange w:id="1715" w:author="Mateus Berardo de Souza Terra" w:date="2016-02-08T22:05:00Z">
              <w:tcPr>
                <w:tcW w:w="1558" w:type="dxa"/>
              </w:tcPr>
            </w:tcPrChange>
          </w:tcPr>
          <w:p w14:paraId="5CCB4ECC" w14:textId="77777777" w:rsidR="006868CB" w:rsidRPr="0068627D" w:rsidRDefault="006868CB">
            <w:pPr>
              <w:pStyle w:val="NormalWeb"/>
              <w:spacing w:before="0" w:beforeAutospacing="0" w:after="20" w:afterAutospacing="0"/>
              <w:jc w:val="center"/>
              <w:rPr>
                <w:ins w:id="1716" w:author="Mateus Berardo de Souza Terra" w:date="2016-02-08T20:04:00Z"/>
                <w:sz w:val="16"/>
                <w:szCs w:val="16"/>
                <w:rPrChange w:id="1717" w:author="Mateus Berardo de Souza Terra" w:date="2016-02-08T22:05:00Z">
                  <w:rPr>
                    <w:ins w:id="1718" w:author="Mateus Berardo de Souza Terra" w:date="2016-02-08T20:04:00Z"/>
                    <w:color w:val="303030"/>
                  </w:rPr>
                </w:rPrChange>
              </w:rPr>
              <w:pPrChange w:id="1719" w:author="Mateus Berardo de Souza Terra" w:date="2016-02-08T22:05:00Z">
                <w:pPr>
                  <w:pStyle w:val="NormalWeb"/>
                  <w:spacing w:before="0" w:beforeAutospacing="0" w:after="160" w:afterAutospacing="0"/>
                  <w:jc w:val="center"/>
                </w:pPr>
              </w:pPrChange>
            </w:pPr>
            <w:ins w:id="1720" w:author="Mateus Berardo de Souza Terra" w:date="2016-02-08T22:09:00Z">
              <w:r w:rsidRPr="0068627D">
                <w:rPr>
                  <w:sz w:val="16"/>
                  <w:szCs w:val="16"/>
                </w:rPr>
                <w:t>94</w:t>
              </w:r>
            </w:ins>
          </w:p>
        </w:tc>
        <w:tc>
          <w:tcPr>
            <w:tcW w:w="1558" w:type="dxa"/>
            <w:tcPrChange w:id="1721" w:author="Mateus Berardo de Souza Terra" w:date="2016-02-08T22:05:00Z">
              <w:tcPr>
                <w:tcW w:w="1558" w:type="dxa"/>
              </w:tcPr>
            </w:tcPrChange>
          </w:tcPr>
          <w:p w14:paraId="7E9ABE20" w14:textId="77777777" w:rsidR="006868CB" w:rsidRPr="0068627D" w:rsidRDefault="006868CB">
            <w:pPr>
              <w:pStyle w:val="NormalWeb"/>
              <w:tabs>
                <w:tab w:val="center" w:pos="671"/>
                <w:tab w:val="left" w:pos="1094"/>
              </w:tabs>
              <w:spacing w:before="0" w:beforeAutospacing="0" w:after="20" w:afterAutospacing="0"/>
              <w:rPr>
                <w:ins w:id="1722" w:author="Mateus Berardo de Souza Terra" w:date="2016-02-08T20:04:00Z"/>
                <w:sz w:val="16"/>
                <w:szCs w:val="16"/>
                <w:rPrChange w:id="1723" w:author="Mateus Berardo de Souza Terra" w:date="2016-02-08T22:05:00Z">
                  <w:rPr>
                    <w:ins w:id="1724" w:author="Mateus Berardo de Souza Terra" w:date="2016-02-08T20:04:00Z"/>
                    <w:color w:val="303030"/>
                  </w:rPr>
                </w:rPrChange>
              </w:rPr>
              <w:pPrChange w:id="1725" w:author="Mateus Berardo de Souza Terra" w:date="2016-02-08T22:12:00Z">
                <w:pPr>
                  <w:pStyle w:val="NormalWeb"/>
                  <w:spacing w:before="0" w:beforeAutospacing="0" w:after="160" w:afterAutospacing="0"/>
                  <w:jc w:val="center"/>
                </w:pPr>
              </w:pPrChange>
            </w:pPr>
            <w:ins w:id="1726" w:author="Mateus Berardo de Souza Terra" w:date="2016-02-08T22:12:00Z">
              <w:r w:rsidRPr="0068627D">
                <w:rPr>
                  <w:sz w:val="16"/>
                  <w:szCs w:val="16"/>
                </w:rPr>
                <w:tab/>
              </w:r>
            </w:ins>
            <w:ins w:id="1727" w:author="Mateus Berardo de Souza Terra" w:date="2016-02-08T22:11:00Z">
              <w:r w:rsidRPr="0068627D">
                <w:rPr>
                  <w:sz w:val="16"/>
                  <w:szCs w:val="16"/>
                </w:rPr>
                <w:t>^</w:t>
              </w:r>
            </w:ins>
            <w:ins w:id="1728" w:author="Mateus Berardo de Souza Terra" w:date="2016-02-08T22:12:00Z">
              <w:r w:rsidRPr="0068627D">
                <w:rPr>
                  <w:sz w:val="16"/>
                  <w:szCs w:val="16"/>
                </w:rPr>
                <w:tab/>
              </w:r>
            </w:ins>
          </w:p>
        </w:tc>
        <w:tc>
          <w:tcPr>
            <w:tcW w:w="1559" w:type="dxa"/>
            <w:tcPrChange w:id="1729" w:author="Mateus Berardo de Souza Terra" w:date="2016-02-08T22:05:00Z">
              <w:tcPr>
                <w:tcW w:w="1559" w:type="dxa"/>
              </w:tcPr>
            </w:tcPrChange>
          </w:tcPr>
          <w:p w14:paraId="117CBF8C" w14:textId="77777777" w:rsidR="006868CB" w:rsidRPr="0068627D" w:rsidRDefault="006868CB">
            <w:pPr>
              <w:pStyle w:val="NormalWeb"/>
              <w:spacing w:before="0" w:beforeAutospacing="0" w:after="20" w:afterAutospacing="0"/>
              <w:jc w:val="center"/>
              <w:rPr>
                <w:ins w:id="1730" w:author="Mateus Berardo de Souza Terra" w:date="2016-02-08T20:04:00Z"/>
                <w:sz w:val="16"/>
                <w:szCs w:val="16"/>
                <w:rPrChange w:id="1731" w:author="Mateus Berardo de Souza Terra" w:date="2016-02-08T22:05:00Z">
                  <w:rPr>
                    <w:ins w:id="1732" w:author="Mateus Berardo de Souza Terra" w:date="2016-02-08T20:04:00Z"/>
                    <w:color w:val="303030"/>
                  </w:rPr>
                </w:rPrChange>
              </w:rPr>
              <w:pPrChange w:id="1733" w:author="Mateus Berardo de Souza Terra" w:date="2016-02-08T22:05:00Z">
                <w:pPr>
                  <w:pStyle w:val="NormalWeb"/>
                  <w:spacing w:before="0" w:beforeAutospacing="0" w:after="160" w:afterAutospacing="0"/>
                  <w:jc w:val="center"/>
                </w:pPr>
              </w:pPrChange>
            </w:pPr>
            <w:ins w:id="1734" w:author="Mateus Berardo de Souza Terra" w:date="2016-02-08T22:09:00Z">
              <w:r w:rsidRPr="0068627D">
                <w:rPr>
                  <w:sz w:val="16"/>
                  <w:szCs w:val="16"/>
                </w:rPr>
                <w:t>126</w:t>
              </w:r>
            </w:ins>
          </w:p>
        </w:tc>
        <w:tc>
          <w:tcPr>
            <w:tcW w:w="1559" w:type="dxa"/>
            <w:tcPrChange w:id="1735" w:author="Mateus Berardo de Souza Terra" w:date="2016-02-08T22:05:00Z">
              <w:tcPr>
                <w:tcW w:w="1559" w:type="dxa"/>
              </w:tcPr>
            </w:tcPrChange>
          </w:tcPr>
          <w:p w14:paraId="79CD2351" w14:textId="77777777" w:rsidR="006868CB" w:rsidRPr="0068627D" w:rsidRDefault="006868CB">
            <w:pPr>
              <w:pStyle w:val="NormalWeb"/>
              <w:spacing w:before="0" w:beforeAutospacing="0" w:after="20" w:afterAutospacing="0"/>
              <w:jc w:val="center"/>
              <w:rPr>
                <w:ins w:id="1736" w:author="Mateus Berardo de Souza Terra" w:date="2016-02-08T20:04:00Z"/>
                <w:sz w:val="16"/>
                <w:szCs w:val="16"/>
                <w:rPrChange w:id="1737" w:author="Mateus Berardo de Souza Terra" w:date="2016-02-08T22:05:00Z">
                  <w:rPr>
                    <w:ins w:id="1738" w:author="Mateus Berardo de Souza Terra" w:date="2016-02-08T20:04:00Z"/>
                    <w:color w:val="303030"/>
                  </w:rPr>
                </w:rPrChange>
              </w:rPr>
              <w:pPrChange w:id="1739" w:author="Mateus Berardo de Souza Terra" w:date="2016-02-08T22:05:00Z">
                <w:pPr>
                  <w:pStyle w:val="NormalWeb"/>
                  <w:spacing w:before="0" w:beforeAutospacing="0" w:after="160" w:afterAutospacing="0"/>
                  <w:jc w:val="center"/>
                </w:pPr>
              </w:pPrChange>
            </w:pPr>
            <w:ins w:id="1740" w:author="Mateus Berardo de Souza Terra" w:date="2016-02-08T22:11:00Z">
              <w:r w:rsidRPr="0068627D">
                <w:rPr>
                  <w:sz w:val="16"/>
                  <w:szCs w:val="16"/>
                </w:rPr>
                <w:t>~</w:t>
              </w:r>
            </w:ins>
          </w:p>
        </w:tc>
      </w:tr>
      <w:tr w:rsidR="006868CB" w:rsidRPr="0068627D" w14:paraId="4CCA2B4C" w14:textId="77777777" w:rsidTr="007031A8">
        <w:trPr>
          <w:trHeight w:val="20"/>
          <w:ins w:id="1741" w:author="Mateus Berardo de Souza Terra" w:date="2016-02-08T22:09:00Z"/>
        </w:trPr>
        <w:tc>
          <w:tcPr>
            <w:tcW w:w="1558" w:type="dxa"/>
          </w:tcPr>
          <w:p w14:paraId="5CD0ED4E" w14:textId="77777777" w:rsidR="006868CB" w:rsidRPr="0068627D" w:rsidRDefault="006868CB" w:rsidP="007031A8">
            <w:pPr>
              <w:pStyle w:val="NormalWeb"/>
              <w:spacing w:before="0" w:beforeAutospacing="0" w:after="20" w:afterAutospacing="0"/>
              <w:jc w:val="center"/>
              <w:rPr>
                <w:ins w:id="1742" w:author="Mateus Berardo de Souza Terra" w:date="2016-02-08T22:09:00Z"/>
                <w:sz w:val="16"/>
                <w:szCs w:val="16"/>
              </w:rPr>
            </w:pPr>
            <w:ins w:id="1743" w:author="Mateus Berardo de Souza Terra" w:date="2016-02-08T22:09:00Z">
              <w:r w:rsidRPr="0068627D">
                <w:rPr>
                  <w:sz w:val="16"/>
                  <w:szCs w:val="16"/>
                </w:rPr>
                <w:t>63</w:t>
              </w:r>
            </w:ins>
          </w:p>
        </w:tc>
        <w:tc>
          <w:tcPr>
            <w:tcW w:w="1558" w:type="dxa"/>
          </w:tcPr>
          <w:p w14:paraId="562CB2AF" w14:textId="77777777" w:rsidR="006868CB" w:rsidRPr="0068627D" w:rsidRDefault="006868CB" w:rsidP="007031A8">
            <w:pPr>
              <w:pStyle w:val="NormalWeb"/>
              <w:spacing w:before="0" w:beforeAutospacing="0" w:after="20" w:afterAutospacing="0"/>
              <w:jc w:val="center"/>
              <w:rPr>
                <w:ins w:id="1744" w:author="Mateus Berardo de Souza Terra" w:date="2016-02-08T22:09:00Z"/>
                <w:sz w:val="16"/>
                <w:szCs w:val="16"/>
              </w:rPr>
            </w:pPr>
            <w:ins w:id="1745" w:author="Mateus Berardo de Souza Terra" w:date="2016-02-08T22:13:00Z">
              <w:r w:rsidRPr="0068627D">
                <w:rPr>
                  <w:sz w:val="16"/>
                  <w:szCs w:val="16"/>
                </w:rPr>
                <w:t>?</w:t>
              </w:r>
            </w:ins>
          </w:p>
        </w:tc>
        <w:tc>
          <w:tcPr>
            <w:tcW w:w="1558" w:type="dxa"/>
          </w:tcPr>
          <w:p w14:paraId="0BCFCC41" w14:textId="77777777" w:rsidR="006868CB" w:rsidRPr="0068627D" w:rsidRDefault="006868CB" w:rsidP="007031A8">
            <w:pPr>
              <w:pStyle w:val="NormalWeb"/>
              <w:spacing w:before="0" w:beforeAutospacing="0" w:after="20" w:afterAutospacing="0"/>
              <w:jc w:val="center"/>
              <w:rPr>
                <w:ins w:id="1746" w:author="Mateus Berardo de Souza Terra" w:date="2016-02-08T22:09:00Z"/>
                <w:sz w:val="16"/>
                <w:szCs w:val="16"/>
              </w:rPr>
            </w:pPr>
            <w:ins w:id="1747" w:author="Mateus Berardo de Souza Terra" w:date="2016-02-08T22:09:00Z">
              <w:r w:rsidRPr="0068627D">
                <w:rPr>
                  <w:sz w:val="16"/>
                  <w:szCs w:val="16"/>
                </w:rPr>
                <w:t>95</w:t>
              </w:r>
            </w:ins>
          </w:p>
        </w:tc>
        <w:tc>
          <w:tcPr>
            <w:tcW w:w="1558" w:type="dxa"/>
          </w:tcPr>
          <w:p w14:paraId="3DDB8393" w14:textId="77777777" w:rsidR="006868CB" w:rsidRPr="0068627D" w:rsidRDefault="006868CB" w:rsidP="007031A8">
            <w:pPr>
              <w:pStyle w:val="NormalWeb"/>
              <w:spacing w:before="0" w:beforeAutospacing="0" w:after="20" w:afterAutospacing="0"/>
              <w:jc w:val="center"/>
              <w:rPr>
                <w:ins w:id="1748" w:author="Mateus Berardo de Souza Terra" w:date="2016-02-08T22:09:00Z"/>
                <w:sz w:val="16"/>
                <w:szCs w:val="16"/>
                <w:rPrChange w:id="1749" w:author="Mateus Berardo de Souza Terra" w:date="2016-02-08T22:12:00Z">
                  <w:rPr>
                    <w:ins w:id="1750" w:author="Mateus Berardo de Souza Terra" w:date="2016-02-08T22:09:00Z"/>
                    <w:color w:val="303030"/>
                    <w:sz w:val="16"/>
                    <w:szCs w:val="16"/>
                  </w:rPr>
                </w:rPrChange>
              </w:rPr>
            </w:pPr>
            <w:ins w:id="1751" w:author="Mateus Berardo de Souza Terra" w:date="2016-02-08T22:12:00Z">
              <w:r w:rsidRPr="0068627D">
                <w:rPr>
                  <w:b/>
                  <w:sz w:val="16"/>
                  <w:szCs w:val="16"/>
                </w:rPr>
                <w:softHyphen/>
              </w:r>
              <w:proofErr w:type="spellStart"/>
              <w:r w:rsidRPr="0068627D">
                <w:rPr>
                  <w:sz w:val="16"/>
                  <w:szCs w:val="16"/>
                </w:rPr>
                <w:t>underline</w:t>
              </w:r>
            </w:ins>
            <w:proofErr w:type="spellEnd"/>
          </w:p>
        </w:tc>
        <w:tc>
          <w:tcPr>
            <w:tcW w:w="1559" w:type="dxa"/>
          </w:tcPr>
          <w:p w14:paraId="29536D74" w14:textId="77777777" w:rsidR="006868CB" w:rsidRPr="0068627D" w:rsidRDefault="006868CB" w:rsidP="007031A8">
            <w:pPr>
              <w:pStyle w:val="NormalWeb"/>
              <w:spacing w:before="0" w:beforeAutospacing="0" w:after="20" w:afterAutospacing="0"/>
              <w:jc w:val="center"/>
              <w:rPr>
                <w:ins w:id="1752" w:author="Mateus Berardo de Souza Terra" w:date="2016-02-08T22:09:00Z"/>
                <w:sz w:val="16"/>
                <w:szCs w:val="16"/>
              </w:rPr>
            </w:pPr>
            <w:ins w:id="1753" w:author="Mateus Berardo de Souza Terra" w:date="2016-02-08T22:09:00Z">
              <w:r w:rsidRPr="0068627D">
                <w:rPr>
                  <w:sz w:val="16"/>
                  <w:szCs w:val="16"/>
                </w:rPr>
                <w:t>127</w:t>
              </w:r>
            </w:ins>
          </w:p>
        </w:tc>
        <w:tc>
          <w:tcPr>
            <w:tcW w:w="1559" w:type="dxa"/>
          </w:tcPr>
          <w:p w14:paraId="009AC6D3" w14:textId="77777777" w:rsidR="006868CB" w:rsidRPr="0068627D" w:rsidRDefault="006868CB" w:rsidP="007031A8">
            <w:pPr>
              <w:pStyle w:val="NormalWeb"/>
              <w:spacing w:before="0" w:beforeAutospacing="0" w:after="20" w:afterAutospacing="0"/>
              <w:jc w:val="center"/>
              <w:rPr>
                <w:ins w:id="1754" w:author="Mateus Berardo de Souza Terra" w:date="2016-02-08T22:09:00Z"/>
                <w:sz w:val="16"/>
                <w:szCs w:val="16"/>
              </w:rPr>
            </w:pPr>
            <w:ins w:id="1755" w:author="Mateus Berardo de Souza Terra" w:date="2016-02-08T22:11:00Z">
              <w:r w:rsidRPr="0068627D">
                <w:rPr>
                  <w:sz w:val="16"/>
                  <w:szCs w:val="16"/>
                </w:rPr>
                <w:t>DEL</w:t>
              </w:r>
            </w:ins>
          </w:p>
        </w:tc>
      </w:tr>
    </w:tbl>
    <w:p w14:paraId="6614E5A4" w14:textId="77777777" w:rsidR="006868CB" w:rsidRPr="0068627D" w:rsidRDefault="006868CB" w:rsidP="006868CB">
      <w:pPr>
        <w:pStyle w:val="NormalWeb"/>
        <w:shd w:val="clear" w:color="auto" w:fill="FFFFFF"/>
        <w:spacing w:before="0" w:beforeAutospacing="0" w:after="160" w:afterAutospacing="0"/>
        <w:jc w:val="both"/>
        <w:rPr>
          <w:b/>
          <w:sz w:val="32"/>
          <w:szCs w:val="32"/>
        </w:rPr>
      </w:pPr>
    </w:p>
    <w:p w14:paraId="690F5E2E" w14:textId="0B5BBA4A" w:rsidR="0068627D" w:rsidRDefault="002E7C9A" w:rsidP="00E41325">
      <w:pPr>
        <w:pStyle w:val="NormalWeb"/>
        <w:shd w:val="clear" w:color="auto" w:fill="FFFFFF"/>
        <w:spacing w:before="0" w:beforeAutospacing="0" w:after="160" w:afterAutospacing="0"/>
        <w:ind w:left="3690"/>
        <w:jc w:val="both"/>
        <w:rPr>
          <w:b/>
          <w:sz w:val="32"/>
          <w:szCs w:val="32"/>
        </w:rPr>
      </w:pPr>
      <w:r>
        <w:rPr>
          <w:b/>
          <w:sz w:val="32"/>
          <w:szCs w:val="32"/>
        </w:rPr>
        <w:t>7.2.3</w:t>
      </w:r>
      <w:r w:rsidR="0086763C" w:rsidRPr="0068627D">
        <w:rPr>
          <w:b/>
          <w:sz w:val="32"/>
          <w:szCs w:val="32"/>
        </w:rPr>
        <w:t>Leds:</w:t>
      </w:r>
    </w:p>
    <w:p w14:paraId="5906632D" w14:textId="77777777" w:rsidR="00E41325" w:rsidRPr="0068627D" w:rsidRDefault="00E41325" w:rsidP="00E41325">
      <w:pPr>
        <w:pStyle w:val="NormalWeb"/>
        <w:shd w:val="clear" w:color="auto" w:fill="FFFFFF"/>
        <w:spacing w:before="0" w:beforeAutospacing="0" w:after="160" w:afterAutospacing="0"/>
        <w:ind w:left="3690"/>
        <w:jc w:val="both"/>
        <w:rPr>
          <w:b/>
          <w:sz w:val="32"/>
          <w:szCs w:val="32"/>
        </w:rPr>
      </w:pPr>
    </w:p>
    <w:p w14:paraId="7B499F0F" w14:textId="197A40F0" w:rsidR="006868CB" w:rsidRDefault="006868CB" w:rsidP="006868CB">
      <w:pPr>
        <w:pStyle w:val="NormalWeb"/>
        <w:shd w:val="clear" w:color="auto" w:fill="FFFFFF"/>
        <w:spacing w:before="0" w:beforeAutospacing="0" w:after="160" w:afterAutospacing="0"/>
        <w:jc w:val="both"/>
      </w:pPr>
      <w:r w:rsidRPr="0068627D">
        <w:lastRenderedPageBreak/>
        <w:t>Para que cada LED possa ser utilizado, ele precisa de uma</w:t>
      </w:r>
      <w:r w:rsidR="002E7C9A">
        <w:t xml:space="preserve"> tensão e de uma corrente especí</w:t>
      </w:r>
      <w:r w:rsidRPr="0068627D">
        <w:t>fica. Para saber como escolher as medidas certas basta saber o tipo de LED com que se está trabalhando e seguir a tabela abaixo:</w:t>
      </w:r>
    </w:p>
    <w:tbl>
      <w:tblPr>
        <w:tblStyle w:val="Tabelacomgrade"/>
        <w:tblW w:w="0" w:type="auto"/>
        <w:tblLook w:val="04A0" w:firstRow="1" w:lastRow="0" w:firstColumn="1" w:lastColumn="0" w:noHBand="0" w:noVBand="1"/>
      </w:tblPr>
      <w:tblGrid>
        <w:gridCol w:w="1705"/>
        <w:gridCol w:w="1350"/>
        <w:gridCol w:w="1710"/>
        <w:gridCol w:w="1530"/>
        <w:gridCol w:w="1350"/>
        <w:gridCol w:w="1705"/>
      </w:tblGrid>
      <w:tr w:rsidR="00E41325" w14:paraId="169B386E" w14:textId="77777777" w:rsidTr="00E41325">
        <w:tc>
          <w:tcPr>
            <w:tcW w:w="1705" w:type="dxa"/>
          </w:tcPr>
          <w:p w14:paraId="26A1A79E" w14:textId="5567E603" w:rsidR="0010474F" w:rsidRDefault="0010474F" w:rsidP="00E41325">
            <w:pPr>
              <w:pStyle w:val="NormalWeb"/>
              <w:spacing w:before="0" w:beforeAutospacing="0" w:after="30" w:afterAutospacing="0"/>
              <w:jc w:val="both"/>
            </w:pPr>
            <w:r w:rsidRPr="0068627D">
              <w:t>LED</w:t>
            </w:r>
          </w:p>
        </w:tc>
        <w:tc>
          <w:tcPr>
            <w:tcW w:w="1350" w:type="dxa"/>
          </w:tcPr>
          <w:p w14:paraId="22A81C83" w14:textId="0DEFDF6E" w:rsidR="0010474F" w:rsidRDefault="0010474F" w:rsidP="00E41325">
            <w:pPr>
              <w:pStyle w:val="NormalWeb"/>
              <w:spacing w:before="0" w:beforeAutospacing="0" w:after="30" w:afterAutospacing="0"/>
              <w:jc w:val="both"/>
            </w:pPr>
            <w:r w:rsidRPr="0068627D">
              <w:t>Tensão (V)</w:t>
            </w:r>
          </w:p>
        </w:tc>
        <w:tc>
          <w:tcPr>
            <w:tcW w:w="1710" w:type="dxa"/>
          </w:tcPr>
          <w:p w14:paraId="265A8557" w14:textId="465B2660" w:rsidR="0010474F" w:rsidRDefault="0010474F" w:rsidP="00E41325">
            <w:pPr>
              <w:pStyle w:val="NormalWeb"/>
              <w:spacing w:before="0" w:beforeAutospacing="0" w:after="30" w:afterAutospacing="0"/>
              <w:jc w:val="both"/>
            </w:pPr>
            <w:r w:rsidRPr="0068627D">
              <w:t>Corrente (</w:t>
            </w:r>
            <w:proofErr w:type="spellStart"/>
            <w:r w:rsidRPr="0068627D">
              <w:t>mA</w:t>
            </w:r>
            <w:proofErr w:type="spellEnd"/>
            <w:r w:rsidRPr="0068627D">
              <w:t>)</w:t>
            </w:r>
          </w:p>
        </w:tc>
        <w:tc>
          <w:tcPr>
            <w:tcW w:w="1530" w:type="dxa"/>
          </w:tcPr>
          <w:p w14:paraId="79BA1379" w14:textId="3451A54C" w:rsidR="0010474F" w:rsidRDefault="0010474F" w:rsidP="00E41325">
            <w:pPr>
              <w:pStyle w:val="NormalWeb"/>
              <w:spacing w:before="0" w:beforeAutospacing="0" w:after="30" w:afterAutospacing="0"/>
              <w:jc w:val="both"/>
            </w:pPr>
            <w:r w:rsidRPr="0068627D">
              <w:t>LED</w:t>
            </w:r>
          </w:p>
        </w:tc>
        <w:tc>
          <w:tcPr>
            <w:tcW w:w="1350" w:type="dxa"/>
          </w:tcPr>
          <w:p w14:paraId="728A03FD" w14:textId="3B3F277B" w:rsidR="0010474F" w:rsidRDefault="0010474F" w:rsidP="00E41325">
            <w:pPr>
              <w:pStyle w:val="NormalWeb"/>
              <w:spacing w:before="0" w:beforeAutospacing="0" w:after="30" w:afterAutospacing="0"/>
              <w:jc w:val="both"/>
            </w:pPr>
            <w:r w:rsidRPr="0068627D">
              <w:t>Tensão (V)</w:t>
            </w:r>
          </w:p>
        </w:tc>
        <w:tc>
          <w:tcPr>
            <w:tcW w:w="1705" w:type="dxa"/>
          </w:tcPr>
          <w:p w14:paraId="33C7E4A4" w14:textId="00DA6F7B" w:rsidR="0010474F" w:rsidRDefault="0010474F" w:rsidP="00E41325">
            <w:pPr>
              <w:pStyle w:val="NormalWeb"/>
              <w:spacing w:before="0" w:beforeAutospacing="0" w:after="30" w:afterAutospacing="0"/>
              <w:jc w:val="both"/>
            </w:pPr>
            <w:r w:rsidRPr="0068627D">
              <w:t>Corrente (</w:t>
            </w:r>
            <w:proofErr w:type="spellStart"/>
            <w:r w:rsidRPr="0068627D">
              <w:t>mA</w:t>
            </w:r>
            <w:proofErr w:type="spellEnd"/>
            <w:r w:rsidRPr="0068627D">
              <w:t>)</w:t>
            </w:r>
          </w:p>
        </w:tc>
      </w:tr>
      <w:tr w:rsidR="00E41325" w14:paraId="3549EB4E" w14:textId="77777777" w:rsidTr="00E41325">
        <w:tc>
          <w:tcPr>
            <w:tcW w:w="1705" w:type="dxa"/>
          </w:tcPr>
          <w:p w14:paraId="5BD08710" w14:textId="5CF72D16" w:rsidR="00E41325" w:rsidRPr="00E41325" w:rsidRDefault="00E41325" w:rsidP="00E41325">
            <w:pPr>
              <w:pStyle w:val="NormalWeb"/>
              <w:spacing w:before="0" w:beforeAutospacing="0" w:after="30" w:afterAutospacing="0"/>
              <w:jc w:val="both"/>
              <w:rPr>
                <w:sz w:val="22"/>
                <w:szCs w:val="22"/>
              </w:rPr>
            </w:pPr>
            <w:r w:rsidRPr="00E41325">
              <w:rPr>
                <w:sz w:val="22"/>
                <w:szCs w:val="22"/>
              </w:rPr>
              <w:t xml:space="preserve">Infravermelho 940 </w:t>
            </w:r>
            <w:proofErr w:type="spellStart"/>
            <w:r w:rsidRPr="00E41325">
              <w:rPr>
                <w:sz w:val="22"/>
                <w:szCs w:val="22"/>
              </w:rPr>
              <w:t>nm</w:t>
            </w:r>
            <w:proofErr w:type="spellEnd"/>
          </w:p>
        </w:tc>
        <w:tc>
          <w:tcPr>
            <w:tcW w:w="1350" w:type="dxa"/>
          </w:tcPr>
          <w:p w14:paraId="69DA4601" w14:textId="118999A9" w:rsidR="00E41325" w:rsidRPr="00E41325" w:rsidRDefault="00E41325" w:rsidP="00E41325">
            <w:pPr>
              <w:pStyle w:val="NormalWeb"/>
              <w:spacing w:before="0" w:beforeAutospacing="0" w:after="30" w:afterAutospacing="0"/>
              <w:jc w:val="both"/>
              <w:rPr>
                <w:sz w:val="22"/>
                <w:szCs w:val="22"/>
              </w:rPr>
            </w:pPr>
            <w:r w:rsidRPr="00E41325">
              <w:rPr>
                <w:sz w:val="22"/>
                <w:szCs w:val="22"/>
              </w:rPr>
              <w:t>1,5</w:t>
            </w:r>
          </w:p>
        </w:tc>
        <w:tc>
          <w:tcPr>
            <w:tcW w:w="1710" w:type="dxa"/>
          </w:tcPr>
          <w:p w14:paraId="75BC825B" w14:textId="66D894C0" w:rsidR="00E41325" w:rsidRPr="00E41325" w:rsidRDefault="00E41325" w:rsidP="00E41325">
            <w:pPr>
              <w:pStyle w:val="NormalWeb"/>
              <w:spacing w:before="0" w:beforeAutospacing="0" w:after="30" w:afterAutospacing="0"/>
              <w:jc w:val="both"/>
              <w:rPr>
                <w:sz w:val="22"/>
                <w:szCs w:val="22"/>
              </w:rPr>
            </w:pPr>
            <w:r w:rsidRPr="00E41325">
              <w:rPr>
                <w:sz w:val="22"/>
                <w:szCs w:val="22"/>
              </w:rPr>
              <w:t>50</w:t>
            </w:r>
          </w:p>
        </w:tc>
        <w:tc>
          <w:tcPr>
            <w:tcW w:w="1530" w:type="dxa"/>
          </w:tcPr>
          <w:p w14:paraId="5BE1CFC6" w14:textId="008067C8" w:rsidR="00E41325" w:rsidRPr="00E41325" w:rsidRDefault="00E41325" w:rsidP="00E41325">
            <w:pPr>
              <w:pStyle w:val="NormalWeb"/>
              <w:spacing w:before="0" w:beforeAutospacing="0" w:after="30" w:afterAutospacing="0"/>
              <w:jc w:val="both"/>
              <w:rPr>
                <w:sz w:val="22"/>
                <w:szCs w:val="22"/>
              </w:rPr>
            </w:pPr>
            <w:r w:rsidRPr="00E41325">
              <w:rPr>
                <w:sz w:val="22"/>
                <w:szCs w:val="22"/>
              </w:rPr>
              <w:t xml:space="preserve">Vermelho </w:t>
            </w:r>
            <w:proofErr w:type="spellStart"/>
            <w:r w:rsidRPr="00E41325">
              <w:rPr>
                <w:sz w:val="22"/>
                <w:szCs w:val="22"/>
              </w:rPr>
              <w:t>super</w:t>
            </w:r>
            <w:proofErr w:type="spellEnd"/>
            <w:r w:rsidRPr="00E41325">
              <w:rPr>
                <w:sz w:val="22"/>
                <w:szCs w:val="22"/>
              </w:rPr>
              <w:t xml:space="preserve"> brilhante</w:t>
            </w:r>
          </w:p>
        </w:tc>
        <w:tc>
          <w:tcPr>
            <w:tcW w:w="1350" w:type="dxa"/>
          </w:tcPr>
          <w:p w14:paraId="00ECBC5F" w14:textId="591A15B5" w:rsidR="00E41325" w:rsidRPr="00E41325" w:rsidRDefault="00E41325" w:rsidP="00E41325">
            <w:pPr>
              <w:pStyle w:val="NormalWeb"/>
              <w:spacing w:before="0" w:beforeAutospacing="0" w:after="30" w:afterAutospacing="0"/>
              <w:jc w:val="both"/>
              <w:rPr>
                <w:sz w:val="22"/>
                <w:szCs w:val="22"/>
              </w:rPr>
            </w:pPr>
            <w:r w:rsidRPr="00E41325">
              <w:rPr>
                <w:sz w:val="22"/>
                <w:szCs w:val="22"/>
              </w:rPr>
              <w:t>1.85</w:t>
            </w:r>
          </w:p>
        </w:tc>
        <w:tc>
          <w:tcPr>
            <w:tcW w:w="1705" w:type="dxa"/>
          </w:tcPr>
          <w:p w14:paraId="15032909" w14:textId="58BFA77B"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r>
      <w:tr w:rsidR="00E41325" w14:paraId="20B95674" w14:textId="77777777" w:rsidTr="00E41325">
        <w:tc>
          <w:tcPr>
            <w:tcW w:w="1705" w:type="dxa"/>
          </w:tcPr>
          <w:p w14:paraId="6FD4D4AE" w14:textId="1DCF77F9" w:rsidR="00E41325" w:rsidRPr="00E41325" w:rsidRDefault="00E41325" w:rsidP="00E41325">
            <w:pPr>
              <w:pStyle w:val="NormalWeb"/>
              <w:spacing w:before="0" w:beforeAutospacing="0" w:after="30" w:afterAutospacing="0"/>
              <w:jc w:val="both"/>
              <w:rPr>
                <w:sz w:val="22"/>
                <w:szCs w:val="22"/>
              </w:rPr>
            </w:pPr>
            <w:r w:rsidRPr="00E41325">
              <w:rPr>
                <w:sz w:val="22"/>
                <w:szCs w:val="22"/>
              </w:rPr>
              <w:t>Vermelho normal</w:t>
            </w:r>
          </w:p>
        </w:tc>
        <w:tc>
          <w:tcPr>
            <w:tcW w:w="1350" w:type="dxa"/>
          </w:tcPr>
          <w:p w14:paraId="52F00864" w14:textId="3B3A465A" w:rsidR="00E41325" w:rsidRPr="00E41325" w:rsidRDefault="00E41325" w:rsidP="00E41325">
            <w:pPr>
              <w:pStyle w:val="NormalWeb"/>
              <w:spacing w:before="0" w:beforeAutospacing="0" w:after="30" w:afterAutospacing="0"/>
              <w:jc w:val="both"/>
              <w:rPr>
                <w:sz w:val="22"/>
                <w:szCs w:val="22"/>
              </w:rPr>
            </w:pPr>
            <w:r w:rsidRPr="00E41325">
              <w:rPr>
                <w:sz w:val="22"/>
                <w:szCs w:val="22"/>
              </w:rPr>
              <w:t>1,7</w:t>
            </w:r>
          </w:p>
        </w:tc>
        <w:tc>
          <w:tcPr>
            <w:tcW w:w="1710" w:type="dxa"/>
          </w:tcPr>
          <w:p w14:paraId="5D7EB938" w14:textId="45A9BBB1"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c>
          <w:tcPr>
            <w:tcW w:w="1530" w:type="dxa"/>
          </w:tcPr>
          <w:p w14:paraId="619491D4" w14:textId="4B89001C" w:rsidR="00E41325" w:rsidRPr="00E41325" w:rsidRDefault="00E41325" w:rsidP="00E41325">
            <w:pPr>
              <w:pStyle w:val="NormalWeb"/>
              <w:spacing w:before="0" w:beforeAutospacing="0" w:after="30" w:afterAutospacing="0"/>
              <w:jc w:val="both"/>
              <w:rPr>
                <w:sz w:val="22"/>
                <w:szCs w:val="22"/>
              </w:rPr>
            </w:pPr>
            <w:r w:rsidRPr="00E41325">
              <w:rPr>
                <w:sz w:val="22"/>
                <w:szCs w:val="22"/>
              </w:rPr>
              <w:t>Amarelo normal</w:t>
            </w:r>
          </w:p>
        </w:tc>
        <w:tc>
          <w:tcPr>
            <w:tcW w:w="1350" w:type="dxa"/>
          </w:tcPr>
          <w:p w14:paraId="1BAB4EDB" w14:textId="61D6179F" w:rsidR="00E41325" w:rsidRPr="00E41325" w:rsidRDefault="00E41325" w:rsidP="00E41325">
            <w:pPr>
              <w:pStyle w:val="NormalWeb"/>
              <w:spacing w:before="0" w:beforeAutospacing="0" w:after="30" w:afterAutospacing="0"/>
              <w:jc w:val="both"/>
              <w:rPr>
                <w:sz w:val="22"/>
                <w:szCs w:val="22"/>
              </w:rPr>
            </w:pPr>
            <w:r w:rsidRPr="00E41325">
              <w:rPr>
                <w:sz w:val="22"/>
                <w:szCs w:val="22"/>
              </w:rPr>
              <w:t>2,1</w:t>
            </w:r>
          </w:p>
        </w:tc>
        <w:tc>
          <w:tcPr>
            <w:tcW w:w="1705" w:type="dxa"/>
          </w:tcPr>
          <w:p w14:paraId="15FCDD0F" w14:textId="6D552CB7"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r>
      <w:tr w:rsidR="00E41325" w14:paraId="727D98C6" w14:textId="77777777" w:rsidTr="00E41325">
        <w:tc>
          <w:tcPr>
            <w:tcW w:w="1705" w:type="dxa"/>
          </w:tcPr>
          <w:p w14:paraId="10C9DEB9" w14:textId="575ADB11" w:rsidR="00E41325" w:rsidRPr="00E41325" w:rsidRDefault="00E41325" w:rsidP="00E41325">
            <w:pPr>
              <w:pStyle w:val="NormalWeb"/>
              <w:spacing w:before="0" w:beforeAutospacing="0" w:after="30" w:afterAutospacing="0"/>
              <w:jc w:val="both"/>
              <w:rPr>
                <w:sz w:val="22"/>
                <w:szCs w:val="22"/>
              </w:rPr>
            </w:pPr>
            <w:r w:rsidRPr="00E41325">
              <w:rPr>
                <w:sz w:val="22"/>
                <w:szCs w:val="22"/>
              </w:rPr>
              <w:t xml:space="preserve">Infravermelho 880 </w:t>
            </w:r>
            <w:proofErr w:type="spellStart"/>
            <w:r w:rsidRPr="00E41325">
              <w:rPr>
                <w:sz w:val="22"/>
                <w:szCs w:val="22"/>
              </w:rPr>
              <w:t>nm</w:t>
            </w:r>
            <w:proofErr w:type="spellEnd"/>
          </w:p>
        </w:tc>
        <w:tc>
          <w:tcPr>
            <w:tcW w:w="1350" w:type="dxa"/>
          </w:tcPr>
          <w:p w14:paraId="2B720A98" w14:textId="5392EDD2" w:rsidR="00E41325" w:rsidRPr="00E41325" w:rsidRDefault="00E41325" w:rsidP="00E41325">
            <w:pPr>
              <w:pStyle w:val="NormalWeb"/>
              <w:spacing w:before="0" w:beforeAutospacing="0" w:after="30" w:afterAutospacing="0"/>
              <w:jc w:val="both"/>
              <w:rPr>
                <w:sz w:val="22"/>
                <w:szCs w:val="22"/>
              </w:rPr>
            </w:pPr>
            <w:r w:rsidRPr="00E41325">
              <w:rPr>
                <w:sz w:val="22"/>
                <w:szCs w:val="22"/>
              </w:rPr>
              <w:t>1,7</w:t>
            </w:r>
          </w:p>
        </w:tc>
        <w:tc>
          <w:tcPr>
            <w:tcW w:w="1710" w:type="dxa"/>
          </w:tcPr>
          <w:p w14:paraId="510D2336" w14:textId="46BA788A" w:rsidR="00E41325" w:rsidRPr="00E41325" w:rsidRDefault="00E41325" w:rsidP="00E41325">
            <w:pPr>
              <w:pStyle w:val="NormalWeb"/>
              <w:spacing w:before="0" w:beforeAutospacing="0" w:after="30" w:afterAutospacing="0"/>
              <w:jc w:val="both"/>
              <w:rPr>
                <w:sz w:val="22"/>
                <w:szCs w:val="22"/>
              </w:rPr>
            </w:pPr>
            <w:r w:rsidRPr="00E41325">
              <w:rPr>
                <w:sz w:val="22"/>
                <w:szCs w:val="22"/>
              </w:rPr>
              <w:t>50</w:t>
            </w:r>
          </w:p>
        </w:tc>
        <w:tc>
          <w:tcPr>
            <w:tcW w:w="1530" w:type="dxa"/>
          </w:tcPr>
          <w:p w14:paraId="000CBF17" w14:textId="77A14F47" w:rsidR="00E41325" w:rsidRPr="00E41325" w:rsidRDefault="00E41325" w:rsidP="00E41325">
            <w:pPr>
              <w:pStyle w:val="NormalWeb"/>
              <w:spacing w:before="0" w:beforeAutospacing="0" w:after="30" w:afterAutospacing="0"/>
              <w:jc w:val="both"/>
              <w:rPr>
                <w:sz w:val="22"/>
                <w:szCs w:val="22"/>
              </w:rPr>
            </w:pPr>
            <w:r w:rsidRPr="00E41325">
              <w:rPr>
                <w:sz w:val="22"/>
                <w:szCs w:val="22"/>
              </w:rPr>
              <w:t>Laranja normal</w:t>
            </w:r>
          </w:p>
        </w:tc>
        <w:tc>
          <w:tcPr>
            <w:tcW w:w="1350" w:type="dxa"/>
          </w:tcPr>
          <w:p w14:paraId="040B7B20" w14:textId="026B5F17" w:rsidR="00E41325" w:rsidRPr="00E41325" w:rsidRDefault="00E41325" w:rsidP="00E41325">
            <w:pPr>
              <w:pStyle w:val="NormalWeb"/>
              <w:spacing w:before="0" w:beforeAutospacing="0" w:after="30" w:afterAutospacing="0"/>
              <w:jc w:val="both"/>
              <w:rPr>
                <w:sz w:val="22"/>
                <w:szCs w:val="22"/>
              </w:rPr>
            </w:pPr>
            <w:r w:rsidRPr="00E41325">
              <w:rPr>
                <w:sz w:val="22"/>
                <w:szCs w:val="22"/>
              </w:rPr>
              <w:t>2,1</w:t>
            </w:r>
          </w:p>
        </w:tc>
        <w:tc>
          <w:tcPr>
            <w:tcW w:w="1705" w:type="dxa"/>
          </w:tcPr>
          <w:p w14:paraId="477F1CB8" w14:textId="6C2BB86A"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r>
      <w:tr w:rsidR="00E41325" w14:paraId="0A0323B2" w14:textId="77777777" w:rsidTr="00E41325">
        <w:trPr>
          <w:trHeight w:val="215"/>
        </w:trPr>
        <w:tc>
          <w:tcPr>
            <w:tcW w:w="1705" w:type="dxa"/>
          </w:tcPr>
          <w:p w14:paraId="51E3C111" w14:textId="5938E650" w:rsidR="00E41325" w:rsidRPr="00E41325" w:rsidRDefault="00E41325" w:rsidP="00E41325">
            <w:pPr>
              <w:pStyle w:val="NormalWeb"/>
              <w:spacing w:before="0" w:beforeAutospacing="0" w:after="30" w:afterAutospacing="0"/>
              <w:jc w:val="both"/>
              <w:rPr>
                <w:sz w:val="22"/>
                <w:szCs w:val="22"/>
              </w:rPr>
            </w:pPr>
            <w:r w:rsidRPr="00E41325">
              <w:rPr>
                <w:sz w:val="22"/>
                <w:szCs w:val="22"/>
              </w:rPr>
              <w:t>Azul brilhante</w:t>
            </w:r>
          </w:p>
        </w:tc>
        <w:tc>
          <w:tcPr>
            <w:tcW w:w="1350" w:type="dxa"/>
          </w:tcPr>
          <w:p w14:paraId="29728FE7" w14:textId="76E8644D" w:rsidR="00E41325" w:rsidRPr="00E41325" w:rsidRDefault="00E41325" w:rsidP="00E41325">
            <w:pPr>
              <w:pStyle w:val="NormalWeb"/>
              <w:spacing w:before="0" w:beforeAutospacing="0" w:after="30" w:afterAutospacing="0"/>
              <w:jc w:val="both"/>
              <w:rPr>
                <w:sz w:val="22"/>
                <w:szCs w:val="22"/>
              </w:rPr>
            </w:pPr>
            <w:r w:rsidRPr="00E41325">
              <w:rPr>
                <w:sz w:val="22"/>
                <w:szCs w:val="22"/>
              </w:rPr>
              <w:t>3,6</w:t>
            </w:r>
          </w:p>
        </w:tc>
        <w:tc>
          <w:tcPr>
            <w:tcW w:w="1710" w:type="dxa"/>
          </w:tcPr>
          <w:p w14:paraId="2B076BE2" w14:textId="4C5CC4A0"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c>
          <w:tcPr>
            <w:tcW w:w="1530" w:type="dxa"/>
          </w:tcPr>
          <w:p w14:paraId="56C28435" w14:textId="357D0E13" w:rsidR="00E41325" w:rsidRPr="00E41325" w:rsidRDefault="00E41325" w:rsidP="00E41325">
            <w:pPr>
              <w:pStyle w:val="NormalWeb"/>
              <w:spacing w:before="0" w:beforeAutospacing="0" w:after="30" w:afterAutospacing="0"/>
              <w:jc w:val="both"/>
              <w:rPr>
                <w:sz w:val="22"/>
                <w:szCs w:val="22"/>
              </w:rPr>
            </w:pPr>
            <w:r w:rsidRPr="00E41325">
              <w:rPr>
                <w:sz w:val="22"/>
                <w:szCs w:val="22"/>
              </w:rPr>
              <w:t>Verde normal</w:t>
            </w:r>
          </w:p>
        </w:tc>
        <w:tc>
          <w:tcPr>
            <w:tcW w:w="1350" w:type="dxa"/>
          </w:tcPr>
          <w:p w14:paraId="7F56CD8D" w14:textId="1991C167" w:rsidR="00E41325" w:rsidRPr="00E41325" w:rsidRDefault="00E41325" w:rsidP="00E41325">
            <w:pPr>
              <w:pStyle w:val="NormalWeb"/>
              <w:spacing w:before="0" w:beforeAutospacing="0" w:after="30" w:afterAutospacing="0"/>
              <w:jc w:val="both"/>
              <w:rPr>
                <w:sz w:val="22"/>
                <w:szCs w:val="22"/>
              </w:rPr>
            </w:pPr>
            <w:r w:rsidRPr="00E41325">
              <w:rPr>
                <w:sz w:val="22"/>
                <w:szCs w:val="22"/>
              </w:rPr>
              <w:t>2,2</w:t>
            </w:r>
          </w:p>
        </w:tc>
        <w:tc>
          <w:tcPr>
            <w:tcW w:w="1705" w:type="dxa"/>
          </w:tcPr>
          <w:p w14:paraId="4018946E" w14:textId="07B53F5F"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r>
    </w:tbl>
    <w:p w14:paraId="72FA0F42" w14:textId="17F4B725" w:rsidR="00C4601A" w:rsidRDefault="00C4601A" w:rsidP="00C4601A">
      <w:pPr>
        <w:jc w:val="both"/>
        <w:rPr>
          <w:rFonts w:ascii="Times New Roman" w:hAnsi="Times New Roman" w:cs="Times New Roman"/>
          <w:b/>
          <w:sz w:val="32"/>
          <w:szCs w:val="32"/>
        </w:rPr>
      </w:pPr>
    </w:p>
    <w:p w14:paraId="7E284B90" w14:textId="77777777" w:rsidR="00C4601A" w:rsidRDefault="00C4601A" w:rsidP="00C4601A">
      <w:pPr>
        <w:jc w:val="both"/>
        <w:rPr>
          <w:rFonts w:ascii="Times New Roman" w:hAnsi="Times New Roman" w:cs="Times New Roman"/>
          <w:b/>
          <w:sz w:val="32"/>
          <w:szCs w:val="32"/>
        </w:rPr>
      </w:pPr>
    </w:p>
    <w:p w14:paraId="4AF20A85" w14:textId="658815B6" w:rsidR="00C4601A" w:rsidRDefault="00C4601A" w:rsidP="002E7C9A">
      <w:pPr>
        <w:pStyle w:val="PargrafodaLista"/>
        <w:numPr>
          <w:ilvl w:val="1"/>
          <w:numId w:val="125"/>
        </w:numPr>
        <w:spacing w:after="30"/>
        <w:jc w:val="both"/>
        <w:rPr>
          <w:rFonts w:ascii="Times New Roman" w:hAnsi="Times New Roman" w:cs="Times New Roman"/>
          <w:b/>
          <w:sz w:val="32"/>
          <w:szCs w:val="32"/>
        </w:rPr>
      </w:pPr>
      <w:r w:rsidRPr="00C4601A">
        <w:rPr>
          <w:rFonts w:ascii="Times New Roman" w:hAnsi="Times New Roman" w:cs="Times New Roman"/>
          <w:b/>
          <w:sz w:val="32"/>
          <w:szCs w:val="32"/>
        </w:rPr>
        <w:t>Habilidades especia</w:t>
      </w:r>
      <w:r>
        <w:rPr>
          <w:rFonts w:ascii="Times New Roman" w:hAnsi="Times New Roman" w:cs="Times New Roman"/>
          <w:b/>
          <w:sz w:val="32"/>
          <w:szCs w:val="32"/>
        </w:rPr>
        <w:t>is</w:t>
      </w:r>
    </w:p>
    <w:p w14:paraId="67CDE870" w14:textId="77777777" w:rsidR="00C4601A" w:rsidRDefault="00C4601A" w:rsidP="00C4601A">
      <w:pPr>
        <w:pStyle w:val="PargrafodaLista"/>
        <w:spacing w:after="30"/>
        <w:ind w:left="1410"/>
        <w:jc w:val="both"/>
        <w:rPr>
          <w:rFonts w:ascii="Times New Roman" w:hAnsi="Times New Roman" w:cs="Times New Roman"/>
          <w:b/>
          <w:sz w:val="28"/>
          <w:szCs w:val="28"/>
        </w:rPr>
      </w:pPr>
    </w:p>
    <w:p w14:paraId="75D3EC28" w14:textId="3C5DC109" w:rsidR="00C4601A" w:rsidRDefault="00C4601A" w:rsidP="002E7C9A">
      <w:pPr>
        <w:pStyle w:val="PargrafodaLista"/>
        <w:numPr>
          <w:ilvl w:val="2"/>
          <w:numId w:val="125"/>
        </w:numPr>
        <w:spacing w:after="30"/>
        <w:jc w:val="both"/>
        <w:rPr>
          <w:rFonts w:ascii="Times New Roman" w:hAnsi="Times New Roman" w:cs="Times New Roman"/>
          <w:b/>
          <w:sz w:val="28"/>
          <w:szCs w:val="28"/>
        </w:rPr>
      </w:pPr>
      <w:r w:rsidRPr="00C4601A">
        <w:rPr>
          <w:rFonts w:ascii="Times New Roman" w:hAnsi="Times New Roman" w:cs="Times New Roman"/>
          <w:b/>
          <w:sz w:val="28"/>
          <w:szCs w:val="28"/>
        </w:rPr>
        <w:t>Placas de circuito impress</w:t>
      </w:r>
      <w:r>
        <w:rPr>
          <w:rFonts w:ascii="Times New Roman" w:hAnsi="Times New Roman" w:cs="Times New Roman"/>
          <w:b/>
          <w:sz w:val="28"/>
          <w:szCs w:val="28"/>
        </w:rPr>
        <w:t>o</w:t>
      </w:r>
    </w:p>
    <w:p w14:paraId="786ED2CB" w14:textId="77777777" w:rsidR="00C4601A" w:rsidRPr="00C4601A" w:rsidRDefault="00C4601A" w:rsidP="00C4601A">
      <w:pPr>
        <w:pStyle w:val="PargrafodaLista"/>
        <w:spacing w:after="30"/>
        <w:ind w:left="1890"/>
        <w:jc w:val="both"/>
        <w:rPr>
          <w:rFonts w:ascii="Times New Roman" w:hAnsi="Times New Roman" w:cs="Times New Roman"/>
          <w:b/>
          <w:sz w:val="28"/>
          <w:szCs w:val="28"/>
        </w:rPr>
      </w:pPr>
    </w:p>
    <w:p w14:paraId="428A7DA3" w14:textId="77777777" w:rsidR="00C4601A" w:rsidRDefault="00C4601A" w:rsidP="00C4601A">
      <w:pPr>
        <w:spacing w:after="30"/>
        <w:ind w:firstLine="720"/>
        <w:jc w:val="both"/>
        <w:rPr>
          <w:rFonts w:ascii="Times New Roman" w:hAnsi="Times New Roman" w:cs="Times New Roman"/>
          <w:sz w:val="24"/>
          <w:szCs w:val="24"/>
        </w:rPr>
      </w:pPr>
      <w:r w:rsidRPr="009159C9">
        <w:rPr>
          <w:rFonts w:ascii="Times New Roman" w:hAnsi="Times New Roman" w:cs="Times New Roman"/>
          <w:sz w:val="24"/>
          <w:szCs w:val="24"/>
        </w:rPr>
        <w:t>Neste cap</w:t>
      </w:r>
      <w:r>
        <w:rPr>
          <w:rFonts w:ascii="Times New Roman" w:hAnsi="Times New Roman" w:cs="Times New Roman"/>
          <w:sz w:val="24"/>
          <w:szCs w:val="24"/>
        </w:rPr>
        <w:t xml:space="preserve">ítulo, ensinaremos como confeccionar placas de circuito impresso. Se você não sabe o que são </w:t>
      </w:r>
      <w:proofErr w:type="spellStart"/>
      <w:r>
        <w:rPr>
          <w:rFonts w:ascii="Times New Roman" w:hAnsi="Times New Roman" w:cs="Times New Roman"/>
          <w:sz w:val="24"/>
          <w:szCs w:val="24"/>
        </w:rPr>
        <w:t>PCI’s</w:t>
      </w:r>
      <w:proofErr w:type="spellEnd"/>
      <w:r>
        <w:rPr>
          <w:rFonts w:ascii="Times New Roman" w:hAnsi="Times New Roman" w:cs="Times New Roman"/>
          <w:sz w:val="24"/>
          <w:szCs w:val="24"/>
        </w:rPr>
        <w:t xml:space="preserve"> (Placas de Circuito Impresso), elas são as placas dos equipamentos eletrônicos onde ficam soldados os componentes. Essas placas possuem trilhas de cobre que fazem as ligações do circuito. Abaixo é possível ver algumas das placas que fizemos para nossos projetos pessoais:</w:t>
      </w:r>
    </w:p>
    <w:p w14:paraId="73C34DA2" w14:textId="77777777" w:rsidR="00C4601A" w:rsidRDefault="00C4601A" w:rsidP="00C4601A">
      <w:pPr>
        <w:spacing w:after="30"/>
        <w:ind w:firstLine="720"/>
        <w:jc w:val="both"/>
        <w:rPr>
          <w:rFonts w:ascii="Times New Roman" w:hAnsi="Times New Roman" w:cs="Times New Roman"/>
          <w:sz w:val="24"/>
          <w:szCs w:val="24"/>
        </w:rPr>
      </w:pPr>
    </w:p>
    <w:p w14:paraId="34CEFF79" w14:textId="32F0CEBF" w:rsidR="00CB6EC1" w:rsidRDefault="00CB6EC1" w:rsidP="00CB6EC1">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5B385239" wp14:editId="482AFD06">
            <wp:extent cx="2825496" cy="5023104"/>
            <wp:effectExtent l="6033" t="0" r="317" b="318"/>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60301-WA0014.jpg"/>
                    <pic:cNvPicPr/>
                  </pic:nvPicPr>
                  <pic:blipFill>
                    <a:blip r:embed="rId120" cstate="print">
                      <a:extLst>
                        <a:ext uri="{28A0092B-C50C-407E-A947-70E740481C1C}">
                          <a14:useLocalDpi xmlns:a14="http://schemas.microsoft.com/office/drawing/2010/main" val="0"/>
                        </a:ext>
                      </a:extLst>
                    </a:blip>
                    <a:stretch>
                      <a:fillRect/>
                    </a:stretch>
                  </pic:blipFill>
                  <pic:spPr>
                    <a:xfrm rot="5400000">
                      <a:off x="0" y="0"/>
                      <a:ext cx="2825496" cy="5023104"/>
                    </a:xfrm>
                    <a:prstGeom prst="rect">
                      <a:avLst/>
                    </a:prstGeom>
                  </pic:spPr>
                </pic:pic>
              </a:graphicData>
            </a:graphic>
          </wp:inline>
        </w:drawing>
      </w:r>
    </w:p>
    <w:p w14:paraId="2686381D"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p>
    <w:p w14:paraId="403CF9DA" w14:textId="0623788C"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O processo de confecção começa com o desenvolvimento do esquemático das ligações e o teste do circuito em uma </w:t>
      </w:r>
      <w:proofErr w:type="spellStart"/>
      <w:r>
        <w:rPr>
          <w:rFonts w:ascii="Times New Roman" w:hAnsi="Times New Roman" w:cs="Times New Roman"/>
          <w:sz w:val="24"/>
          <w:szCs w:val="24"/>
        </w:rPr>
        <w:t>protoboard</w:t>
      </w:r>
      <w:proofErr w:type="spellEnd"/>
      <w:r>
        <w:rPr>
          <w:rFonts w:ascii="Times New Roman" w:hAnsi="Times New Roman" w:cs="Times New Roman"/>
          <w:sz w:val="24"/>
          <w:szCs w:val="24"/>
        </w:rPr>
        <w:t xml:space="preserve">. Depois de montado e testado, deve-se fazer uma versão digital do circuito em um programa específico para isso. Existem vários no mercado, entretanto recomendamos que utilizem 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da CAD Soft, por possuir uma versão grátis e por ser um dos melhores disponíveis. Outro programa bom, </w:t>
      </w:r>
      <w:proofErr w:type="gramStart"/>
      <w:r>
        <w:rPr>
          <w:rFonts w:ascii="Times New Roman" w:hAnsi="Times New Roman" w:cs="Times New Roman"/>
          <w:sz w:val="24"/>
          <w:szCs w:val="24"/>
        </w:rPr>
        <w:t>porém</w:t>
      </w:r>
      <w:proofErr w:type="gramEnd"/>
      <w:r>
        <w:rPr>
          <w:rFonts w:ascii="Times New Roman" w:hAnsi="Times New Roman" w:cs="Times New Roman"/>
          <w:sz w:val="24"/>
          <w:szCs w:val="24"/>
        </w:rPr>
        <w:t xml:space="preserve"> pago, é o </w:t>
      </w:r>
      <w:proofErr w:type="spellStart"/>
      <w:r>
        <w:rPr>
          <w:rFonts w:ascii="Times New Roman" w:hAnsi="Times New Roman" w:cs="Times New Roman"/>
          <w:sz w:val="24"/>
          <w:szCs w:val="24"/>
        </w:rPr>
        <w:t>Proteus</w:t>
      </w:r>
      <w:proofErr w:type="spellEnd"/>
      <w:r>
        <w:rPr>
          <w:rFonts w:ascii="Times New Roman" w:hAnsi="Times New Roman" w:cs="Times New Roman"/>
          <w:sz w:val="24"/>
          <w:szCs w:val="24"/>
        </w:rPr>
        <w:t xml:space="preserve">. Para instalar o </w:t>
      </w:r>
      <w:proofErr w:type="spellStart"/>
      <w:r>
        <w:rPr>
          <w:rFonts w:ascii="Times New Roman" w:hAnsi="Times New Roman" w:cs="Times New Roman"/>
          <w:sz w:val="24"/>
          <w:szCs w:val="24"/>
        </w:rPr>
        <w:t>Eagle</w:t>
      </w:r>
      <w:proofErr w:type="spellEnd"/>
      <w:r>
        <w:rPr>
          <w:rFonts w:ascii="Times New Roman" w:hAnsi="Times New Roman" w:cs="Times New Roman"/>
          <w:sz w:val="24"/>
          <w:szCs w:val="24"/>
        </w:rPr>
        <w:t xml:space="preserve"> acesse: </w:t>
      </w:r>
      <w:hyperlink r:id="rId121" w:history="1">
        <w:r w:rsidRPr="00A76CF0">
          <w:rPr>
            <w:rStyle w:val="Hyperlink"/>
            <w:rFonts w:ascii="Times New Roman" w:hAnsi="Times New Roman" w:cs="Times New Roman"/>
            <w:i/>
            <w:sz w:val="24"/>
            <w:szCs w:val="24"/>
          </w:rPr>
          <w:t>http://www.cadsoftusa.com/download-eagle/freeware/</w:t>
        </w:r>
      </w:hyperlink>
      <w:r w:rsidRPr="00A76CF0">
        <w:rPr>
          <w:rFonts w:ascii="Times New Roman" w:hAnsi="Times New Roman" w:cs="Times New Roman"/>
          <w:i/>
          <w:sz w:val="24"/>
          <w:szCs w:val="24"/>
        </w:rPr>
        <w:t>.</w:t>
      </w:r>
    </w:p>
    <w:p w14:paraId="7E4A0319"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Depois de instalar 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você pode buscar vídeos ou outros tutoriais sobre sua utilização. Depois de montar o esquemático e o design da placa de circuito impresso com todas as trilhas necessárias, vamos exportar o desenho das trilhas utilizando 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Com a imagem da placa, vamos imprimir ela em um papel brilhante de fotografia (o fosco não funciona) ou em uma folha de revista utilizando uma impressora à laser (ou seja, toner; a impressora jato de tinta não funciona). É importante não deixar a impressora mudar o tamanho da imagem. Para isso, utilize sempre a função tamanho real, pois as medidas exportadas pelo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são exatamente as dos componentes. Abaixo mostramos como utilizar a folha de revista, já que a maior parte das impressoras não consegue imprimir na folha sozinha, por ser muito fina e pequena.</w:t>
      </w:r>
    </w:p>
    <w:p w14:paraId="19D43554"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p>
    <w:p w14:paraId="35275F38" w14:textId="42D72025" w:rsidR="00C4601A" w:rsidRDefault="00964DF1" w:rsidP="00964DF1">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51F8FC37" wp14:editId="55D20C9F">
            <wp:extent cx="2427089" cy="431482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20160301-WA0015.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430468" cy="4320833"/>
                    </a:xfrm>
                    <a:prstGeom prst="rect">
                      <a:avLst/>
                    </a:prstGeom>
                  </pic:spPr>
                </pic:pic>
              </a:graphicData>
            </a:graphic>
          </wp:inline>
        </w:drawing>
      </w:r>
    </w:p>
    <w:p w14:paraId="67A40268" w14:textId="77777777" w:rsidR="00964DF1" w:rsidRDefault="00964DF1" w:rsidP="00C4601A">
      <w:pPr>
        <w:spacing w:after="30"/>
        <w:jc w:val="both"/>
        <w:rPr>
          <w:rFonts w:ascii="Times New Roman" w:hAnsi="Times New Roman" w:cs="Times New Roman"/>
          <w:b/>
          <w:sz w:val="24"/>
          <w:szCs w:val="24"/>
        </w:rPr>
      </w:pPr>
    </w:p>
    <w:p w14:paraId="74818FC8" w14:textId="77777777" w:rsidR="00C4601A" w:rsidRDefault="00C4601A" w:rsidP="00C4601A">
      <w:pPr>
        <w:spacing w:after="30"/>
        <w:jc w:val="both"/>
        <w:rPr>
          <w:rFonts w:ascii="Times New Roman" w:hAnsi="Times New Roman" w:cs="Times New Roman"/>
          <w:sz w:val="24"/>
          <w:szCs w:val="24"/>
        </w:rPr>
      </w:pPr>
      <w:r w:rsidRPr="00A76CF0">
        <w:rPr>
          <w:rFonts w:ascii="Times New Roman" w:hAnsi="Times New Roman" w:cs="Times New Roman"/>
          <w:b/>
          <w:sz w:val="24"/>
          <w:szCs w:val="24"/>
        </w:rPr>
        <w:t>Dica:</w:t>
      </w:r>
      <w:r>
        <w:rPr>
          <w:rFonts w:ascii="Times New Roman" w:hAnsi="Times New Roman" w:cs="Times New Roman"/>
          <w:sz w:val="24"/>
          <w:szCs w:val="24"/>
        </w:rPr>
        <w:t xml:space="preserve"> imprima no papel que você vai usar de suporte o desenho para conseguir alinhar o papel de revista</w:t>
      </w:r>
    </w:p>
    <w:p w14:paraId="2975EE42"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lastRenderedPageBreak/>
        <w:tab/>
        <w:t xml:space="preserve">Com o desenho impresso, prendemos ele na placa, que deve ser muito bem lavada (sem manchas de gordura, por exemplo), com o toner pra baixo e utilizamos um ferro de passar roupa para transferir o toner para a placa de cobre virgem. Com o calor a tinta se solta da folha de revista ou do papel fotográfico. Não deixe o seu ferro aquecer demais, nem ficar muito tempo em cima do mesmo ponto da placa, movimente-o, como se estivesse passando a placa, senão você pode soltar o cobre da placa. Durante a transferência, não mexa muito no papel para não desalinhar o desenho. </w:t>
      </w:r>
    </w:p>
    <w:p w14:paraId="2C422488"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Depois de passar a placa, coloque-a em um balde com água fria e passe a mão delicadamente por cima do papel para que ele se dissolva e solte da placa. Apenas as linhas pretas dos caminhos continuaram grudadas na placa. Lave bem a placa para tirar restos de gordura e confira se existe alguma falha no caminho, caso localize alguma, utilize uma caneta de projetor para preenchê-la. </w:t>
      </w:r>
    </w:p>
    <w:p w14:paraId="008044FC"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Conferidas todas as trilhas, dissolva o </w:t>
      </w:r>
      <w:proofErr w:type="spellStart"/>
      <w:r>
        <w:rPr>
          <w:rFonts w:ascii="Times New Roman" w:hAnsi="Times New Roman" w:cs="Times New Roman"/>
          <w:sz w:val="24"/>
          <w:szCs w:val="24"/>
        </w:rPr>
        <w:t>percloreto</w:t>
      </w:r>
      <w:proofErr w:type="spellEnd"/>
      <w:r>
        <w:rPr>
          <w:rFonts w:ascii="Times New Roman" w:hAnsi="Times New Roman" w:cs="Times New Roman"/>
          <w:sz w:val="24"/>
          <w:szCs w:val="24"/>
        </w:rPr>
        <w:t xml:space="preserve"> de ferro (que pode ser encontrado em lojas de eletrônica em geral) em água de acordo com as instruções do produto e mergulhe sua placa na solução. O </w:t>
      </w:r>
      <w:proofErr w:type="spellStart"/>
      <w:r>
        <w:rPr>
          <w:rFonts w:ascii="Times New Roman" w:hAnsi="Times New Roman" w:cs="Times New Roman"/>
          <w:sz w:val="24"/>
          <w:szCs w:val="24"/>
        </w:rPr>
        <w:t>percloreto</w:t>
      </w:r>
      <w:proofErr w:type="spellEnd"/>
      <w:r>
        <w:rPr>
          <w:rFonts w:ascii="Times New Roman" w:hAnsi="Times New Roman" w:cs="Times New Roman"/>
          <w:sz w:val="24"/>
          <w:szCs w:val="24"/>
        </w:rPr>
        <w:t xml:space="preserve"> irá corroer o cobre na superfície não marcada pelo toner ou pela caneta, sobrando apenas as trilhas. Quando restar apenas os caminhos, retire a placa da solução e lave-a bem. Utilize um furador de placas para fazer os furos dos componentes e então solde-os.</w:t>
      </w:r>
    </w:p>
    <w:p w14:paraId="3068734F" w14:textId="6AE7C56D" w:rsidR="0068627D"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Neste capítulo, explicamos de forma sucinta o processo de confecção das placas de circuito impresso. Caso deseje mais informações, detalhes e tutoriais sobre o design de esquemáticos e do desenho das trilhas, sugerimos que utilize o site </w:t>
      </w:r>
      <w:hyperlink r:id="rId123" w:history="1">
        <w:r w:rsidRPr="00452674">
          <w:rPr>
            <w:rStyle w:val="Hyperlink"/>
            <w:rFonts w:ascii="Times New Roman" w:hAnsi="Times New Roman" w:cs="Times New Roman"/>
            <w:i/>
            <w:sz w:val="24"/>
            <w:szCs w:val="24"/>
          </w:rPr>
          <w:t>http://instructables.com</w:t>
        </w:r>
      </w:hyperlink>
      <w:r>
        <w:rPr>
          <w:rFonts w:ascii="Times New Roman" w:hAnsi="Times New Roman" w:cs="Times New Roman"/>
          <w:sz w:val="24"/>
          <w:szCs w:val="24"/>
        </w:rPr>
        <w:t xml:space="preserve">. No Instructables você encontrará diversos tutoriais relativos a utilização de diversos softwares, inclusive do </w:t>
      </w:r>
      <w:proofErr w:type="spellStart"/>
      <w:r>
        <w:rPr>
          <w:rFonts w:ascii="Times New Roman" w:hAnsi="Times New Roman" w:cs="Times New Roman"/>
          <w:sz w:val="24"/>
          <w:szCs w:val="24"/>
        </w:rPr>
        <w:t>Eagle</w:t>
      </w:r>
      <w:proofErr w:type="spellEnd"/>
      <w:r>
        <w:rPr>
          <w:rFonts w:ascii="Times New Roman" w:hAnsi="Times New Roman" w:cs="Times New Roman"/>
          <w:sz w:val="24"/>
          <w:szCs w:val="24"/>
        </w:rPr>
        <w:t>, além de técnicas e macetes para o processe de impressão das placas.</w:t>
      </w:r>
    </w:p>
    <w:p w14:paraId="4276600A" w14:textId="77777777" w:rsidR="00C4601A" w:rsidRDefault="00C4601A" w:rsidP="00C4601A">
      <w:pPr>
        <w:spacing w:after="30"/>
        <w:jc w:val="both"/>
        <w:rPr>
          <w:rFonts w:ascii="Times New Roman" w:hAnsi="Times New Roman" w:cs="Times New Roman"/>
          <w:b/>
          <w:sz w:val="28"/>
          <w:szCs w:val="28"/>
          <w:u w:val="single"/>
        </w:rPr>
      </w:pPr>
    </w:p>
    <w:p w14:paraId="7EA0F2E9" w14:textId="77777777" w:rsidR="00AB7CD3" w:rsidRDefault="00AB7CD3" w:rsidP="00C4601A">
      <w:pPr>
        <w:spacing w:after="30"/>
        <w:jc w:val="both"/>
        <w:rPr>
          <w:rFonts w:ascii="Times New Roman" w:hAnsi="Times New Roman" w:cs="Times New Roman"/>
          <w:b/>
          <w:sz w:val="28"/>
          <w:szCs w:val="28"/>
          <w:u w:val="single"/>
        </w:rPr>
      </w:pPr>
    </w:p>
    <w:p w14:paraId="79A19AAB" w14:textId="327BE123" w:rsidR="00C4601A" w:rsidRDefault="00C4601A" w:rsidP="00C4601A">
      <w:pPr>
        <w:spacing w:after="30"/>
        <w:ind w:left="720"/>
        <w:jc w:val="both"/>
        <w:rPr>
          <w:rFonts w:ascii="Times New Roman" w:hAnsi="Times New Roman" w:cs="Times New Roman"/>
          <w:b/>
          <w:sz w:val="28"/>
          <w:szCs w:val="28"/>
        </w:rPr>
      </w:pPr>
      <w:r w:rsidRPr="00C4601A">
        <w:rPr>
          <w:rFonts w:ascii="Times New Roman" w:hAnsi="Times New Roman" w:cs="Times New Roman"/>
          <w:b/>
          <w:sz w:val="28"/>
          <w:szCs w:val="28"/>
        </w:rPr>
        <w:t>7.3.2 Soldagem e Dessoldagem</w:t>
      </w:r>
    </w:p>
    <w:p w14:paraId="5578D2DB" w14:textId="77777777" w:rsidR="00C4601A" w:rsidRPr="00C4601A" w:rsidRDefault="00C4601A" w:rsidP="00C4601A">
      <w:pPr>
        <w:spacing w:after="30"/>
        <w:ind w:left="720"/>
        <w:jc w:val="both"/>
        <w:rPr>
          <w:rFonts w:ascii="Times New Roman" w:hAnsi="Times New Roman" w:cs="Times New Roman"/>
          <w:b/>
          <w:sz w:val="28"/>
          <w:szCs w:val="28"/>
        </w:rPr>
      </w:pPr>
    </w:p>
    <w:p w14:paraId="47B778EC"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r w:rsidRPr="0065253C">
        <w:rPr>
          <w:rFonts w:ascii="Times New Roman" w:hAnsi="Times New Roman" w:cs="Times New Roman"/>
          <w:sz w:val="24"/>
          <w:szCs w:val="24"/>
        </w:rPr>
        <w:t>Soldar é uma das mais importantes habilidades na eletrônica, sendo utilizada em praticamente qualquer projeto do ramo. Neste capítulo</w:t>
      </w:r>
      <w:r>
        <w:rPr>
          <w:rFonts w:ascii="Times New Roman" w:hAnsi="Times New Roman" w:cs="Times New Roman"/>
          <w:sz w:val="24"/>
          <w:szCs w:val="24"/>
        </w:rPr>
        <w:t xml:space="preserve"> falaremos sobre a soldagem com várias dicas. Vale ressaltar que, como qualquer outra habilidade, somente a prática ajudará no seu desenvolvimento. A primeira coisa que vamos apresentar é o ferro de solda e a solda ou estanho:</w:t>
      </w:r>
    </w:p>
    <w:p w14:paraId="427CAD67" w14:textId="77777777" w:rsidR="00C4601A" w:rsidRDefault="00C4601A" w:rsidP="00C4601A">
      <w:pPr>
        <w:spacing w:after="30"/>
        <w:jc w:val="both"/>
        <w:rPr>
          <w:rFonts w:ascii="Times New Roman" w:hAnsi="Times New Roman" w:cs="Times New Roman"/>
          <w:sz w:val="24"/>
          <w:szCs w:val="24"/>
        </w:rPr>
      </w:pPr>
    </w:p>
    <w:p w14:paraId="464DABDB" w14:textId="77777777" w:rsidR="00F13774" w:rsidRPr="000F1E4F" w:rsidRDefault="00F13774" w:rsidP="00CB6EC1">
      <w:pPr>
        <w:spacing w:after="30"/>
        <w:ind w:firstLine="360"/>
        <w:jc w:val="center"/>
        <w:rPr>
          <w:rFonts w:ascii="Times New Roman" w:hAnsi="Times New Roman" w:cs="Times New Roman"/>
          <w:noProof/>
          <w:sz w:val="24"/>
          <w:szCs w:val="24"/>
        </w:rPr>
      </w:pPr>
    </w:p>
    <w:p w14:paraId="44151BE3" w14:textId="5DEEBC89" w:rsidR="00C4601A" w:rsidRDefault="00CB6EC1" w:rsidP="00CB6EC1">
      <w:pPr>
        <w:spacing w:after="30"/>
        <w:ind w:firstLine="360"/>
        <w:jc w:val="center"/>
        <w:rPr>
          <w:rFonts w:ascii="Times New Roman" w:hAnsi="Times New Roman" w:cs="Times New Roman"/>
          <w:sz w:val="24"/>
          <w:szCs w:val="24"/>
        </w:rPr>
      </w:pPr>
      <w:r>
        <w:rPr>
          <w:rFonts w:ascii="Times New Roman" w:hAnsi="Times New Roman" w:cs="Times New Roman"/>
          <w:noProof/>
          <w:sz w:val="24"/>
          <w:szCs w:val="24"/>
          <w:lang w:eastAsia="pt-BR"/>
        </w:rPr>
        <w:lastRenderedPageBreak/>
        <w:drawing>
          <wp:inline distT="0" distB="0" distL="0" distR="0" wp14:anchorId="7BE45CE6" wp14:editId="5E4F90F0">
            <wp:extent cx="2075815" cy="1876425"/>
            <wp:effectExtent l="0" t="0" r="63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60301-WA0017.jpg"/>
                    <pic:cNvPicPr/>
                  </pic:nvPicPr>
                  <pic:blipFill rotWithShape="1">
                    <a:blip r:embed="rId124" cstate="print">
                      <a:extLst>
                        <a:ext uri="{28A0092B-C50C-407E-A947-70E740481C1C}">
                          <a14:useLocalDpi xmlns:a14="http://schemas.microsoft.com/office/drawing/2010/main" val="0"/>
                        </a:ext>
                      </a:extLst>
                    </a:blip>
                    <a:srcRect t="25547" b="23606"/>
                    <a:stretch/>
                  </pic:blipFill>
                  <pic:spPr bwMode="auto">
                    <a:xfrm>
                      <a:off x="0" y="0"/>
                      <a:ext cx="2078729" cy="1879059"/>
                    </a:xfrm>
                    <a:prstGeom prst="rect">
                      <a:avLst/>
                    </a:prstGeom>
                    <a:ln>
                      <a:noFill/>
                    </a:ln>
                    <a:extLst>
                      <a:ext uri="{53640926-AAD7-44D8-BBD7-CCE9431645EC}">
                        <a14:shadowObscured xmlns:a14="http://schemas.microsoft.com/office/drawing/2010/main"/>
                      </a:ext>
                    </a:extLst>
                  </pic:spPr>
                </pic:pic>
              </a:graphicData>
            </a:graphic>
          </wp:inline>
        </w:drawing>
      </w:r>
    </w:p>
    <w:p w14:paraId="77BFD141" w14:textId="77777777" w:rsidR="00CB6EC1" w:rsidRDefault="00CB6EC1" w:rsidP="00C4601A">
      <w:pPr>
        <w:spacing w:after="30"/>
        <w:ind w:firstLine="720"/>
        <w:jc w:val="both"/>
        <w:rPr>
          <w:rFonts w:ascii="Times New Roman" w:hAnsi="Times New Roman" w:cs="Times New Roman"/>
          <w:sz w:val="24"/>
          <w:szCs w:val="24"/>
        </w:rPr>
      </w:pPr>
    </w:p>
    <w:p w14:paraId="6FAC7E1B"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Essas são a ferramenta e a matéria prima para a soldagem. Vamos começar com dicas de manutenção do seu ferro de solda.</w:t>
      </w:r>
    </w:p>
    <w:p w14:paraId="5B504BE1" w14:textId="77777777" w:rsidR="00C4601A" w:rsidRDefault="00C4601A" w:rsidP="00C4601A">
      <w:pPr>
        <w:spacing w:after="30"/>
        <w:ind w:firstLine="360"/>
        <w:jc w:val="both"/>
        <w:rPr>
          <w:rFonts w:ascii="Times New Roman" w:hAnsi="Times New Roman" w:cs="Times New Roman"/>
          <w:sz w:val="24"/>
          <w:szCs w:val="24"/>
        </w:rPr>
      </w:pPr>
    </w:p>
    <w:p w14:paraId="476EBA7C"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Mantenha a ponta do seu ferro estanhada e livre de sujeiras, para isso, utilize uma esponja para ferro de solda molhada.</w:t>
      </w:r>
    </w:p>
    <w:p w14:paraId="7DF4F771"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Evite utilizar seu ferro para derreter qualquer coisa que não seja estanho</w:t>
      </w:r>
    </w:p>
    <w:p w14:paraId="39C5A66F" w14:textId="77777777" w:rsidR="00C4601A" w:rsidRDefault="00C4601A" w:rsidP="00C4601A">
      <w:pPr>
        <w:spacing w:after="30"/>
        <w:jc w:val="both"/>
        <w:rPr>
          <w:rFonts w:ascii="Times New Roman" w:hAnsi="Times New Roman" w:cs="Times New Roman"/>
          <w:sz w:val="24"/>
          <w:szCs w:val="24"/>
        </w:rPr>
      </w:pPr>
    </w:p>
    <w:p w14:paraId="6E8EB7E1" w14:textId="5B512141" w:rsidR="00C4601A" w:rsidRDefault="00C4601A" w:rsidP="00C4601A">
      <w:pPr>
        <w:spacing w:after="30"/>
        <w:ind w:firstLine="360"/>
        <w:jc w:val="both"/>
        <w:rPr>
          <w:rFonts w:ascii="Times New Roman" w:hAnsi="Times New Roman" w:cs="Times New Roman"/>
          <w:sz w:val="24"/>
          <w:szCs w:val="24"/>
        </w:rPr>
      </w:pPr>
      <w:r>
        <w:rPr>
          <w:rFonts w:ascii="Times New Roman" w:hAnsi="Times New Roman" w:cs="Times New Roman"/>
          <w:sz w:val="24"/>
          <w:szCs w:val="24"/>
        </w:rPr>
        <w:t>Estanho de qualidade é algo muito importante, uma solda ruim pode ter uma resistência muito alta ou uma baixa aderência. A escolha do ferro depende da sua utilização. Para projetos de robótica educacional, principalmente soldagem em placas e união de fios, o correto é que o ferro não tenha mais que 40W de potência. Ferramentas mais potentes podem aquecer demais, queimando componentes e danificando as placas de cobre, além de dificultar a aderência do estanho à placa.</w:t>
      </w:r>
    </w:p>
    <w:p w14:paraId="55B76A1E" w14:textId="77777777" w:rsidR="00C4601A" w:rsidRDefault="00C4601A" w:rsidP="00C4601A">
      <w:pPr>
        <w:spacing w:after="30"/>
        <w:jc w:val="both"/>
        <w:rPr>
          <w:rFonts w:ascii="Times New Roman" w:hAnsi="Times New Roman" w:cs="Times New Roman"/>
          <w:sz w:val="24"/>
          <w:szCs w:val="24"/>
        </w:rPr>
      </w:pPr>
    </w:p>
    <w:p w14:paraId="74311E7B" w14:textId="77777777" w:rsidR="00C4601A" w:rsidRDefault="00C4601A" w:rsidP="00C4601A">
      <w:pPr>
        <w:spacing w:after="30"/>
        <w:ind w:firstLine="360"/>
        <w:jc w:val="both"/>
        <w:rPr>
          <w:rFonts w:ascii="Times New Roman" w:hAnsi="Times New Roman" w:cs="Times New Roman"/>
          <w:sz w:val="24"/>
          <w:szCs w:val="24"/>
        </w:rPr>
      </w:pPr>
      <w:r>
        <w:rPr>
          <w:rFonts w:ascii="Times New Roman" w:hAnsi="Times New Roman" w:cs="Times New Roman"/>
          <w:sz w:val="24"/>
          <w:szCs w:val="24"/>
        </w:rPr>
        <w:t>Depois de adquirir o necessário, daremos algumas dicas para a soldagem em si:</w:t>
      </w:r>
    </w:p>
    <w:p w14:paraId="1B6B5CAE"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Garanta que as duas superfícies a serem soldadas estejam limpas, utilize uma lixa fina ou palha de aço para limpeza.</w:t>
      </w:r>
    </w:p>
    <w:p w14:paraId="00CF4CC4" w14:textId="77777777" w:rsidR="00C4601A" w:rsidRPr="009A105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No caso de dois fios ou terminais, faça uma ligação mecânica antes de soldar</w:t>
      </w:r>
      <w:r w:rsidRPr="009A105A">
        <w:rPr>
          <w:rFonts w:ascii="Times New Roman" w:hAnsi="Times New Roman" w:cs="Times New Roman"/>
          <w:sz w:val="24"/>
          <w:szCs w:val="24"/>
        </w:rPr>
        <w:t xml:space="preserve"> (enrolar os fios, por exemplo)</w:t>
      </w:r>
      <w:r>
        <w:rPr>
          <w:rFonts w:ascii="Times New Roman" w:hAnsi="Times New Roman" w:cs="Times New Roman"/>
          <w:sz w:val="24"/>
          <w:szCs w:val="24"/>
        </w:rPr>
        <w:t>.</w:t>
      </w:r>
    </w:p>
    <w:p w14:paraId="2BC0AE9B"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Não derreta o estanho na ponta do ferro. Utilize a ponta para aquecer a trilha e a perna do componente ou os terminais e encoste o estanho no local aquecido (um ou dois segundos devem ser suficientes, mas retire primeiro o estanho e depois o ferro, em um movimento ascendente).</w:t>
      </w:r>
    </w:p>
    <w:p w14:paraId="19F73B04"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O aspecto de uma boa solda é liso e brilhante.</w:t>
      </w:r>
    </w:p>
    <w:p w14:paraId="3C9FCB1A"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 xml:space="preserve">Para a soldagem de alguns componentes sensíveis ao calor como semicondutores (diodos, </w:t>
      </w:r>
      <w:proofErr w:type="spellStart"/>
      <w:r>
        <w:rPr>
          <w:rFonts w:ascii="Times New Roman" w:hAnsi="Times New Roman" w:cs="Times New Roman"/>
          <w:sz w:val="24"/>
          <w:szCs w:val="24"/>
        </w:rPr>
        <w:t>LED’s</w:t>
      </w:r>
      <w:proofErr w:type="spellEnd"/>
      <w:r>
        <w:rPr>
          <w:rFonts w:ascii="Times New Roman" w:hAnsi="Times New Roman" w:cs="Times New Roman"/>
          <w:sz w:val="24"/>
          <w:szCs w:val="24"/>
        </w:rPr>
        <w:t>, etc.) e capacitores eletrolíticos é interessante o uso de um alicate de bico para desviar o calor.</w:t>
      </w:r>
    </w:p>
    <w:p w14:paraId="593F80F1"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Nunca ultrapasse 5 segundos com o ferro em contato com um componente. Caso não consiga neste tempo, pare e aguarde um pouco para o componente esfriar e tente novamente.</w:t>
      </w:r>
    </w:p>
    <w:p w14:paraId="744293A3"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 xml:space="preserve">Não utilize muita solda, somente o necessário, como diria </w:t>
      </w:r>
      <w:proofErr w:type="spellStart"/>
      <w:r>
        <w:rPr>
          <w:rFonts w:ascii="Times New Roman" w:hAnsi="Times New Roman" w:cs="Times New Roman"/>
          <w:sz w:val="24"/>
          <w:szCs w:val="24"/>
        </w:rPr>
        <w:t>Mogli</w:t>
      </w:r>
      <w:proofErr w:type="spellEnd"/>
      <w:r>
        <w:rPr>
          <w:rFonts w:ascii="Times New Roman" w:hAnsi="Times New Roman" w:cs="Times New Roman"/>
          <w:sz w:val="24"/>
          <w:szCs w:val="24"/>
        </w:rPr>
        <w:t>, o menino lobo.</w:t>
      </w:r>
    </w:p>
    <w:p w14:paraId="3926B83F" w14:textId="77777777" w:rsidR="00C4601A" w:rsidRDefault="00C4601A" w:rsidP="00C4601A">
      <w:pPr>
        <w:spacing w:after="30"/>
        <w:jc w:val="both"/>
        <w:rPr>
          <w:rFonts w:ascii="Times New Roman" w:hAnsi="Times New Roman" w:cs="Times New Roman"/>
          <w:sz w:val="24"/>
          <w:szCs w:val="24"/>
        </w:rPr>
      </w:pPr>
    </w:p>
    <w:p w14:paraId="53DAB1E5" w14:textId="285A1DED" w:rsidR="00F13774"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Para dessoldar, é importante a utilização de um sugador de solda, como o mostrado abaixo. Sua utilização é simples, abaixa-se a manivela do sugador e com o ferro de solda, derrete-se a solda a ser retirada. Com o estanho derretido, aproxima-se a ponta do sugador e aperta-se o botão. A alavanca subirá e sugará a solda.</w:t>
      </w:r>
    </w:p>
    <w:p w14:paraId="243AD1CF" w14:textId="106C5787" w:rsidR="00E41325" w:rsidRDefault="00E41325" w:rsidP="00C4601A">
      <w:pPr>
        <w:spacing w:after="30"/>
        <w:jc w:val="both"/>
        <w:rPr>
          <w:rFonts w:ascii="Times New Roman" w:hAnsi="Times New Roman" w:cs="Times New Roman"/>
          <w:sz w:val="24"/>
          <w:szCs w:val="24"/>
        </w:rPr>
      </w:pPr>
    </w:p>
    <w:p w14:paraId="276690F0" w14:textId="77777777" w:rsidR="00E41325" w:rsidRDefault="00E41325" w:rsidP="00C4601A">
      <w:pPr>
        <w:spacing w:after="30"/>
        <w:jc w:val="both"/>
        <w:rPr>
          <w:rFonts w:ascii="Times New Roman" w:hAnsi="Times New Roman" w:cs="Times New Roman"/>
          <w:sz w:val="24"/>
          <w:szCs w:val="24"/>
        </w:rPr>
      </w:pPr>
    </w:p>
    <w:p w14:paraId="7711FC13" w14:textId="77777777" w:rsidR="00F13774" w:rsidRDefault="00F13774" w:rsidP="00C4601A">
      <w:pPr>
        <w:spacing w:after="30"/>
        <w:jc w:val="both"/>
        <w:rPr>
          <w:rFonts w:ascii="Times New Roman" w:hAnsi="Times New Roman" w:cs="Times New Roman"/>
          <w:sz w:val="24"/>
          <w:szCs w:val="24"/>
        </w:rPr>
      </w:pPr>
    </w:p>
    <w:p w14:paraId="283CB869" w14:textId="777E08F3" w:rsidR="00E41325" w:rsidRDefault="00F866DF" w:rsidP="00734E21">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585D6A0F" wp14:editId="4C0B1E75">
            <wp:extent cx="3047798" cy="2457450"/>
            <wp:effectExtent l="0" t="0" r="63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ng8Y5ZsmfWn94p7AQbXLOLGPTrjROshU746__EQs0DO.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069723" cy="2475128"/>
                    </a:xfrm>
                    <a:prstGeom prst="rect">
                      <a:avLst/>
                    </a:prstGeom>
                  </pic:spPr>
                </pic:pic>
              </a:graphicData>
            </a:graphic>
          </wp:inline>
        </w:drawing>
      </w:r>
    </w:p>
    <w:p w14:paraId="73D6484F" w14:textId="77777777" w:rsidR="00AB7CD3" w:rsidRPr="00F866DF" w:rsidRDefault="00AB7CD3" w:rsidP="00734E21">
      <w:pPr>
        <w:spacing w:after="30"/>
        <w:jc w:val="center"/>
        <w:rPr>
          <w:rFonts w:ascii="Times New Roman" w:hAnsi="Times New Roman" w:cs="Times New Roman"/>
          <w:sz w:val="24"/>
          <w:szCs w:val="24"/>
        </w:rPr>
      </w:pPr>
    </w:p>
    <w:p w14:paraId="7A6EC496" w14:textId="0E8DD195" w:rsidR="00C4601A" w:rsidRDefault="00C4601A" w:rsidP="00C4601A">
      <w:pPr>
        <w:spacing w:after="30"/>
        <w:ind w:firstLine="720"/>
        <w:jc w:val="both"/>
        <w:rPr>
          <w:rFonts w:ascii="Times New Roman" w:hAnsi="Times New Roman" w:cs="Times New Roman"/>
          <w:b/>
          <w:sz w:val="28"/>
          <w:szCs w:val="28"/>
        </w:rPr>
      </w:pPr>
      <w:r>
        <w:rPr>
          <w:rFonts w:ascii="Times New Roman" w:hAnsi="Times New Roman" w:cs="Times New Roman"/>
          <w:b/>
          <w:sz w:val="28"/>
          <w:szCs w:val="28"/>
        </w:rPr>
        <w:t xml:space="preserve">7.3.3 </w:t>
      </w:r>
      <w:r w:rsidRPr="00C4601A">
        <w:rPr>
          <w:rFonts w:ascii="Times New Roman" w:hAnsi="Times New Roman" w:cs="Times New Roman"/>
          <w:b/>
          <w:sz w:val="28"/>
          <w:szCs w:val="28"/>
        </w:rPr>
        <w:t>Multímetro e medidas</w:t>
      </w:r>
    </w:p>
    <w:p w14:paraId="71AE0D1A" w14:textId="77777777" w:rsidR="00E41325" w:rsidRPr="00C4601A" w:rsidRDefault="00E41325" w:rsidP="00C4601A">
      <w:pPr>
        <w:spacing w:after="30"/>
        <w:ind w:firstLine="720"/>
        <w:jc w:val="both"/>
        <w:rPr>
          <w:rFonts w:ascii="Times New Roman" w:hAnsi="Times New Roman" w:cs="Times New Roman"/>
          <w:b/>
          <w:sz w:val="28"/>
          <w:szCs w:val="28"/>
        </w:rPr>
      </w:pPr>
    </w:p>
    <w:p w14:paraId="209403FD" w14:textId="77777777" w:rsidR="00C4601A" w:rsidRDefault="00C4601A" w:rsidP="00C4601A">
      <w:pPr>
        <w:spacing w:after="30"/>
        <w:jc w:val="both"/>
        <w:rPr>
          <w:rFonts w:ascii="Times New Roman" w:hAnsi="Times New Roman" w:cs="Times New Roman"/>
          <w:sz w:val="24"/>
          <w:szCs w:val="24"/>
        </w:rPr>
      </w:pPr>
    </w:p>
    <w:p w14:paraId="16A41C38" w14:textId="77777777" w:rsidR="00E41325" w:rsidRDefault="00E41325" w:rsidP="00CB6EC1">
      <w:pPr>
        <w:spacing w:after="30"/>
        <w:jc w:val="center"/>
        <w:rPr>
          <w:rFonts w:ascii="Times New Roman" w:hAnsi="Times New Roman" w:cs="Times New Roman"/>
          <w:noProof/>
          <w:sz w:val="24"/>
          <w:szCs w:val="24"/>
          <w:lang w:val="en-US"/>
        </w:rPr>
      </w:pPr>
    </w:p>
    <w:p w14:paraId="0678A28F" w14:textId="06521960" w:rsidR="00C4601A" w:rsidRDefault="00CB6EC1" w:rsidP="00CB6EC1">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lastRenderedPageBreak/>
        <w:drawing>
          <wp:inline distT="0" distB="0" distL="0" distR="0" wp14:anchorId="15324F2A" wp14:editId="707EB74D">
            <wp:extent cx="2314575" cy="3324225"/>
            <wp:effectExtent l="0" t="0" r="9525"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60301-WA0016.jpg"/>
                    <pic:cNvPicPr/>
                  </pic:nvPicPr>
                  <pic:blipFill rotWithShape="1">
                    <a:blip r:embed="rId126" cstate="print">
                      <a:extLst>
                        <a:ext uri="{28A0092B-C50C-407E-A947-70E740481C1C}">
                          <a14:useLocalDpi xmlns:a14="http://schemas.microsoft.com/office/drawing/2010/main" val="0"/>
                        </a:ext>
                      </a:extLst>
                    </a:blip>
                    <a:srcRect t="11575" b="7639"/>
                    <a:stretch/>
                  </pic:blipFill>
                  <pic:spPr bwMode="auto">
                    <a:xfrm>
                      <a:off x="0" y="0"/>
                      <a:ext cx="2325182" cy="3339459"/>
                    </a:xfrm>
                    <a:prstGeom prst="rect">
                      <a:avLst/>
                    </a:prstGeom>
                    <a:ln>
                      <a:noFill/>
                    </a:ln>
                    <a:extLst>
                      <a:ext uri="{53640926-AAD7-44D8-BBD7-CCE9431645EC}">
                        <a14:shadowObscured xmlns:a14="http://schemas.microsoft.com/office/drawing/2010/main"/>
                      </a:ext>
                    </a:extLst>
                  </pic:spPr>
                </pic:pic>
              </a:graphicData>
            </a:graphic>
          </wp:inline>
        </w:drawing>
      </w:r>
    </w:p>
    <w:p w14:paraId="5AF9CA4A" w14:textId="77777777" w:rsidR="00CB6EC1" w:rsidRDefault="00CB6EC1" w:rsidP="00C4601A">
      <w:pPr>
        <w:spacing w:after="30"/>
        <w:jc w:val="both"/>
        <w:rPr>
          <w:rFonts w:ascii="Times New Roman" w:hAnsi="Times New Roman" w:cs="Times New Roman"/>
          <w:sz w:val="24"/>
          <w:szCs w:val="24"/>
        </w:rPr>
      </w:pPr>
    </w:p>
    <w:p w14:paraId="2A1867AD" w14:textId="77777777" w:rsidR="00CB6EC1" w:rsidRDefault="00CB6EC1" w:rsidP="00C4601A">
      <w:pPr>
        <w:spacing w:after="30"/>
        <w:jc w:val="both"/>
        <w:rPr>
          <w:rFonts w:ascii="Times New Roman" w:hAnsi="Times New Roman" w:cs="Times New Roman"/>
          <w:sz w:val="24"/>
          <w:szCs w:val="24"/>
        </w:rPr>
      </w:pPr>
    </w:p>
    <w:p w14:paraId="6969D5A7" w14:textId="050FE49F" w:rsidR="00C4601A" w:rsidRDefault="00C4601A" w:rsidP="00C4601A">
      <w:pPr>
        <w:spacing w:after="30"/>
        <w:jc w:val="both"/>
        <w:rPr>
          <w:rFonts w:ascii="Times New Roman" w:hAnsi="Times New Roman" w:cs="Times New Roman"/>
          <w:sz w:val="24"/>
          <w:szCs w:val="24"/>
        </w:rPr>
      </w:pPr>
    </w:p>
    <w:p w14:paraId="5D01095C"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O multímetro é um aparelho que reúne um amperímetro, um voltímetro e outros medidores elétricos em um só. É uma ferramenta extremamente importante, vamos descrever aqui os principais modos de utilização:</w:t>
      </w:r>
    </w:p>
    <w:p w14:paraId="1C365238" w14:textId="77777777" w:rsidR="00C4601A" w:rsidRDefault="00C4601A" w:rsidP="00C4601A">
      <w:pPr>
        <w:spacing w:after="30"/>
        <w:jc w:val="both"/>
        <w:rPr>
          <w:rFonts w:ascii="Times New Roman" w:hAnsi="Times New Roman" w:cs="Times New Roman"/>
          <w:b/>
          <w:sz w:val="24"/>
          <w:szCs w:val="24"/>
        </w:rPr>
      </w:pPr>
    </w:p>
    <w:p w14:paraId="0BD0FE38"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b/>
          <w:sz w:val="24"/>
          <w:szCs w:val="24"/>
        </w:rPr>
        <w:t xml:space="preserve">Voltímetro </w:t>
      </w:r>
      <w:r>
        <w:rPr>
          <w:rFonts w:ascii="Times New Roman" w:hAnsi="Times New Roman" w:cs="Times New Roman"/>
          <w:sz w:val="24"/>
          <w:szCs w:val="24"/>
        </w:rPr>
        <w:t>- Para medir a diferença de potencial entre dois pontos, deve-se colocar as pontas de prova paralelas ao circuito. Da mesma forma se mede a resistência do circuito.</w:t>
      </w:r>
    </w:p>
    <w:p w14:paraId="59F67062" w14:textId="77777777" w:rsidR="00C4601A" w:rsidRDefault="00C4601A" w:rsidP="00C4601A">
      <w:pPr>
        <w:spacing w:after="30"/>
        <w:jc w:val="both"/>
        <w:rPr>
          <w:rFonts w:ascii="Times New Roman" w:hAnsi="Times New Roman" w:cs="Times New Roman"/>
          <w:b/>
          <w:sz w:val="24"/>
          <w:szCs w:val="24"/>
        </w:rPr>
      </w:pPr>
    </w:p>
    <w:p w14:paraId="60A024B8" w14:textId="5FFA02EC" w:rsidR="00C4601A" w:rsidRDefault="00C4601A" w:rsidP="00E41325">
      <w:pPr>
        <w:spacing w:after="30"/>
        <w:jc w:val="both"/>
        <w:rPr>
          <w:rFonts w:ascii="Times New Roman" w:hAnsi="Times New Roman" w:cs="Times New Roman"/>
          <w:b/>
          <w:sz w:val="28"/>
          <w:szCs w:val="28"/>
        </w:rPr>
      </w:pPr>
      <w:r>
        <w:rPr>
          <w:rFonts w:ascii="Times New Roman" w:hAnsi="Times New Roman" w:cs="Times New Roman"/>
          <w:b/>
          <w:sz w:val="24"/>
          <w:szCs w:val="24"/>
        </w:rPr>
        <w:t xml:space="preserve">Amperímetro </w:t>
      </w:r>
      <w:r>
        <w:rPr>
          <w:rFonts w:ascii="Times New Roman" w:hAnsi="Times New Roman" w:cs="Times New Roman"/>
          <w:sz w:val="24"/>
          <w:szCs w:val="24"/>
        </w:rPr>
        <w:t>- Para se medir a corrente, coloca-se as pontas de prova em série com o circuito a ser analisado. A medição em</w:t>
      </w:r>
      <w:r w:rsidR="00E41325">
        <w:rPr>
          <w:rFonts w:ascii="Times New Roman" w:hAnsi="Times New Roman" w:cs="Times New Roman"/>
          <w:sz w:val="24"/>
          <w:szCs w:val="24"/>
        </w:rPr>
        <w:t xml:space="preserve"> série pode queimar o aparelho.</w:t>
      </w:r>
    </w:p>
    <w:p w14:paraId="5E424CEC" w14:textId="77777777" w:rsidR="00C4601A" w:rsidRDefault="00C4601A" w:rsidP="00C4601A">
      <w:pPr>
        <w:spacing w:after="30"/>
        <w:ind w:firstLine="720"/>
        <w:rPr>
          <w:rFonts w:ascii="Times New Roman" w:hAnsi="Times New Roman" w:cs="Times New Roman"/>
          <w:b/>
          <w:sz w:val="28"/>
          <w:szCs w:val="28"/>
        </w:rPr>
      </w:pPr>
    </w:p>
    <w:p w14:paraId="308DD419" w14:textId="77777777" w:rsidR="00C4601A" w:rsidRDefault="00C4601A" w:rsidP="00C4601A">
      <w:pPr>
        <w:spacing w:after="30"/>
        <w:ind w:firstLine="720"/>
        <w:rPr>
          <w:rFonts w:ascii="Times New Roman" w:hAnsi="Times New Roman" w:cs="Times New Roman"/>
          <w:b/>
          <w:sz w:val="28"/>
          <w:szCs w:val="28"/>
        </w:rPr>
      </w:pPr>
    </w:p>
    <w:p w14:paraId="32F7DF0B" w14:textId="53264079" w:rsidR="00C4601A" w:rsidRPr="00C4601A" w:rsidRDefault="00C4601A" w:rsidP="00C4601A">
      <w:pPr>
        <w:spacing w:after="30"/>
        <w:ind w:firstLine="720"/>
        <w:rPr>
          <w:rFonts w:ascii="Times New Roman" w:hAnsi="Times New Roman" w:cs="Times New Roman"/>
          <w:b/>
          <w:sz w:val="28"/>
          <w:szCs w:val="28"/>
        </w:rPr>
      </w:pPr>
      <w:proofErr w:type="gramStart"/>
      <w:r>
        <w:rPr>
          <w:rFonts w:ascii="Times New Roman" w:hAnsi="Times New Roman" w:cs="Times New Roman"/>
          <w:b/>
          <w:sz w:val="28"/>
          <w:szCs w:val="28"/>
        </w:rPr>
        <w:t xml:space="preserve">7.3.4 </w:t>
      </w:r>
      <w:r w:rsidRPr="00C4601A">
        <w:rPr>
          <w:rFonts w:ascii="Times New Roman" w:hAnsi="Times New Roman" w:cs="Times New Roman"/>
          <w:b/>
          <w:sz w:val="28"/>
          <w:szCs w:val="28"/>
        </w:rPr>
        <w:t>Como</w:t>
      </w:r>
      <w:proofErr w:type="gramEnd"/>
      <w:r w:rsidRPr="00C4601A">
        <w:rPr>
          <w:rFonts w:ascii="Times New Roman" w:hAnsi="Times New Roman" w:cs="Times New Roman"/>
          <w:b/>
          <w:sz w:val="28"/>
          <w:szCs w:val="28"/>
        </w:rPr>
        <w:t xml:space="preserve"> instalar bibliotecas externas</w:t>
      </w:r>
    </w:p>
    <w:p w14:paraId="6A346FF3" w14:textId="77777777" w:rsidR="00C4601A" w:rsidRPr="0019727D" w:rsidRDefault="00C4601A" w:rsidP="00C4601A">
      <w:pPr>
        <w:spacing w:after="30"/>
        <w:rPr>
          <w:rFonts w:ascii="Times New Roman" w:hAnsi="Times New Roman" w:cs="Times New Roman"/>
          <w:sz w:val="24"/>
          <w:szCs w:val="24"/>
        </w:rPr>
      </w:pPr>
    </w:p>
    <w:p w14:paraId="78B7BE00" w14:textId="77777777" w:rsidR="00C4601A" w:rsidRDefault="00C4601A" w:rsidP="00C4601A">
      <w:pPr>
        <w:spacing w:after="30"/>
        <w:ind w:firstLine="720"/>
        <w:jc w:val="both"/>
        <w:rPr>
          <w:rFonts w:ascii="Times New Roman" w:hAnsi="Times New Roman" w:cs="Times New Roman"/>
          <w:sz w:val="24"/>
          <w:szCs w:val="24"/>
        </w:rPr>
      </w:pPr>
      <w:r w:rsidRPr="00BF279A">
        <w:rPr>
          <w:rFonts w:ascii="Times New Roman" w:hAnsi="Times New Roman" w:cs="Times New Roman"/>
          <w:sz w:val="24"/>
          <w:szCs w:val="24"/>
        </w:rPr>
        <w:t>As vezes o desenvolvimen</w:t>
      </w:r>
      <w:r>
        <w:rPr>
          <w:rFonts w:ascii="Times New Roman" w:hAnsi="Times New Roman" w:cs="Times New Roman"/>
          <w:sz w:val="24"/>
          <w:szCs w:val="24"/>
        </w:rPr>
        <w:t xml:space="preserve">to exige o uso de trechos complexos e repetitivos de código. Para evitar que “reinventemos a roda”, ou repitamos demais algumas funções pelo programa, existem as bibliotecas. Elas nada mais são do que coleções de funções úteis e comumente utilizadas por diversos programadores. Existem diversas disponíveis na internet e você pode criar suas próprias </w:t>
      </w:r>
      <w:r w:rsidRPr="00CE24AC">
        <w:rPr>
          <w:rFonts w:ascii="Times New Roman" w:hAnsi="Times New Roman" w:cs="Times New Roman"/>
          <w:sz w:val="24"/>
          <w:szCs w:val="24"/>
        </w:rPr>
        <w:t>para</w:t>
      </w:r>
      <w:r>
        <w:rPr>
          <w:rFonts w:ascii="Times New Roman" w:hAnsi="Times New Roman" w:cs="Times New Roman"/>
          <w:sz w:val="24"/>
          <w:szCs w:val="24"/>
        </w:rPr>
        <w:t xml:space="preserve"> utilizar em diversos projetos. </w:t>
      </w:r>
    </w:p>
    <w:p w14:paraId="3C010873"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Neste capítulo mostraremos como instalar uma biblioteca baixada da internet. Para exemplificar utilizaremos a biblioteca Ultra desenvolvida pelos autores do livro e disponível no </w:t>
      </w:r>
      <w:r w:rsidRPr="009269F1">
        <w:rPr>
          <w:rFonts w:ascii="Times New Roman" w:hAnsi="Times New Roman" w:cs="Times New Roman"/>
          <w:sz w:val="24"/>
          <w:szCs w:val="24"/>
        </w:rPr>
        <w:lastRenderedPageBreak/>
        <w:t>GitHub</w:t>
      </w:r>
      <w:r>
        <w:rPr>
          <w:rFonts w:ascii="Times New Roman" w:hAnsi="Times New Roman" w:cs="Times New Roman"/>
          <w:sz w:val="24"/>
          <w:szCs w:val="24"/>
        </w:rPr>
        <w:t xml:space="preserve">. Você pode encontrá-la em </w:t>
      </w:r>
      <w:hyperlink r:id="rId127" w:history="1">
        <w:r w:rsidRPr="00F80F41">
          <w:rPr>
            <w:rStyle w:val="Hyperlink"/>
            <w:rFonts w:ascii="Times New Roman" w:hAnsi="Times New Roman" w:cs="Times New Roman"/>
            <w:sz w:val="24"/>
            <w:szCs w:val="24"/>
          </w:rPr>
          <w:t>http://github.com/RatosDePC/Ultra</w:t>
        </w:r>
      </w:hyperlink>
      <w:r>
        <w:rPr>
          <w:rFonts w:ascii="Times New Roman" w:hAnsi="Times New Roman" w:cs="Times New Roman"/>
          <w:sz w:val="24"/>
          <w:szCs w:val="24"/>
        </w:rPr>
        <w:t xml:space="preserve"> e para baixar, basta clicar em “download zip”. A instalação é bem simples, seguiremos três passos:</w:t>
      </w:r>
    </w:p>
    <w:p w14:paraId="0EAE06C3"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Passo 1: Baixe a biblioteca e salve em algum lugar onde você possa encontrar.</w:t>
      </w:r>
    </w:p>
    <w:p w14:paraId="4546184B" w14:textId="2AE3F922" w:rsidR="00C4601A" w:rsidRDefault="00C4601A" w:rsidP="00C4601A">
      <w:pPr>
        <w:spacing w:after="30"/>
        <w:ind w:firstLine="72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11B04947" wp14:editId="4D03EE90">
            <wp:extent cx="5502910" cy="3097530"/>
            <wp:effectExtent l="0" t="0" r="2540" b="7620"/>
            <wp:docPr id="68" name="Imagem 68" descr="2016-02-2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6-02-24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02910" cy="3097530"/>
                    </a:xfrm>
                    <a:prstGeom prst="rect">
                      <a:avLst/>
                    </a:prstGeom>
                    <a:noFill/>
                    <a:ln>
                      <a:noFill/>
                    </a:ln>
                  </pic:spPr>
                </pic:pic>
              </a:graphicData>
            </a:graphic>
          </wp:inline>
        </w:drawing>
      </w:r>
    </w:p>
    <w:p w14:paraId="2D1ECA97" w14:textId="77777777" w:rsidR="00C4601A" w:rsidRDefault="00C4601A" w:rsidP="00C4601A">
      <w:pPr>
        <w:spacing w:after="30"/>
        <w:ind w:firstLine="720"/>
        <w:rPr>
          <w:rFonts w:ascii="Times New Roman" w:hAnsi="Times New Roman" w:cs="Times New Roman"/>
          <w:noProof/>
          <w:sz w:val="24"/>
          <w:szCs w:val="24"/>
        </w:rPr>
      </w:pPr>
    </w:p>
    <w:p w14:paraId="114ED86D" w14:textId="77777777" w:rsidR="00C4601A" w:rsidRDefault="00C4601A" w:rsidP="00C4601A">
      <w:pPr>
        <w:spacing w:after="30"/>
        <w:ind w:firstLine="720"/>
        <w:rPr>
          <w:rFonts w:ascii="Times New Roman" w:hAnsi="Times New Roman" w:cs="Times New Roman"/>
          <w:noProof/>
          <w:sz w:val="24"/>
          <w:szCs w:val="24"/>
        </w:rPr>
      </w:pPr>
      <w:r>
        <w:rPr>
          <w:rFonts w:ascii="Times New Roman" w:hAnsi="Times New Roman" w:cs="Times New Roman"/>
          <w:noProof/>
          <w:sz w:val="24"/>
          <w:szCs w:val="24"/>
          <w:lang w:eastAsia="pt-BR"/>
        </w:rPr>
        <w:drawing>
          <wp:inline distT="0" distB="0" distL="0" distR="0" wp14:anchorId="4B0C351B" wp14:editId="2E5E1797">
            <wp:extent cx="5456695" cy="1245141"/>
            <wp:effectExtent l="0" t="0" r="0" b="0"/>
            <wp:docPr id="65" name="Imagem 65" descr="C:\Users\Mateus Terra\AppData\Local\Microsoft\Windows\INetCache\Content.Word\2016-02-2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teus Terra\AppData\Local\Microsoft\Windows\INetCache\Content.Word\2016-02-24 (3).pn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59381"/>
                    <a:stretch/>
                  </pic:blipFill>
                  <pic:spPr bwMode="auto">
                    <a:xfrm>
                      <a:off x="0" y="0"/>
                      <a:ext cx="5480283" cy="1250523"/>
                    </a:xfrm>
                    <a:prstGeom prst="rect">
                      <a:avLst/>
                    </a:prstGeom>
                    <a:noFill/>
                    <a:ln>
                      <a:noFill/>
                    </a:ln>
                    <a:extLst>
                      <a:ext uri="{53640926-AAD7-44D8-BBD7-CCE9431645EC}">
                        <a14:shadowObscured xmlns:a14="http://schemas.microsoft.com/office/drawing/2010/main"/>
                      </a:ext>
                    </a:extLst>
                  </pic:spPr>
                </pic:pic>
              </a:graphicData>
            </a:graphic>
          </wp:inline>
        </w:drawing>
      </w:r>
    </w:p>
    <w:p w14:paraId="18D191B6" w14:textId="77777777" w:rsidR="00C4601A" w:rsidRDefault="00C4601A" w:rsidP="00C4601A">
      <w:pPr>
        <w:spacing w:after="30"/>
        <w:ind w:firstLine="720"/>
        <w:rPr>
          <w:rFonts w:ascii="Times New Roman" w:hAnsi="Times New Roman" w:cs="Times New Roman"/>
          <w:sz w:val="24"/>
          <w:szCs w:val="24"/>
        </w:rPr>
      </w:pPr>
    </w:p>
    <w:p w14:paraId="50DEC986" w14:textId="77777777" w:rsidR="005160FF" w:rsidRDefault="005160FF" w:rsidP="00C4601A">
      <w:pPr>
        <w:spacing w:after="30"/>
        <w:ind w:firstLine="720"/>
        <w:rPr>
          <w:rFonts w:ascii="Times New Roman" w:hAnsi="Times New Roman" w:cs="Times New Roman"/>
          <w:sz w:val="24"/>
          <w:szCs w:val="24"/>
        </w:rPr>
      </w:pPr>
    </w:p>
    <w:p w14:paraId="3ACFAADD" w14:textId="77777777" w:rsidR="00C4601A" w:rsidRDefault="00C4601A" w:rsidP="00C4601A">
      <w:pPr>
        <w:spacing w:after="30"/>
        <w:ind w:firstLine="720"/>
        <w:jc w:val="center"/>
        <w:rPr>
          <w:rFonts w:ascii="Times New Roman" w:hAnsi="Times New Roman" w:cs="Times New Roman"/>
          <w:sz w:val="24"/>
          <w:szCs w:val="24"/>
        </w:rPr>
      </w:pPr>
    </w:p>
    <w:p w14:paraId="4BDABF85" w14:textId="77777777" w:rsidR="00C4601A" w:rsidRDefault="00C4601A" w:rsidP="00C4601A">
      <w:pPr>
        <w:spacing w:after="30"/>
        <w:ind w:firstLine="720"/>
        <w:jc w:val="both"/>
        <w:rPr>
          <w:rFonts w:ascii="Times New Roman" w:hAnsi="Times New Roman" w:cs="Times New Roman"/>
          <w:sz w:val="24"/>
          <w:szCs w:val="24"/>
        </w:rPr>
      </w:pPr>
    </w:p>
    <w:p w14:paraId="21F225FD"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Passo 2: Extraia a biblioteca em uma pasta e copie a pasta com o nome da biblioteca (não altere o nome da pasta) para a pasta </w:t>
      </w:r>
      <w:proofErr w:type="spellStart"/>
      <w:r>
        <w:rPr>
          <w:rFonts w:ascii="Times New Roman" w:hAnsi="Times New Roman" w:cs="Times New Roman"/>
          <w:sz w:val="24"/>
          <w:szCs w:val="24"/>
        </w:rPr>
        <w:t>libraries</w:t>
      </w:r>
      <w:proofErr w:type="spellEnd"/>
      <w:r>
        <w:rPr>
          <w:rFonts w:ascii="Times New Roman" w:hAnsi="Times New Roman" w:cs="Times New Roman"/>
          <w:sz w:val="24"/>
          <w:szCs w:val="24"/>
        </w:rPr>
        <w:t xml:space="preserve"> do arduino, localizada em “Documentos/Arduino”</w:t>
      </w:r>
    </w:p>
    <w:p w14:paraId="4C0E9F2B" w14:textId="77777777" w:rsidR="00C4601A" w:rsidRDefault="00C4601A" w:rsidP="00C4601A">
      <w:pPr>
        <w:spacing w:after="30"/>
        <w:jc w:val="center"/>
        <w:rPr>
          <w:rFonts w:ascii="Times New Roman" w:hAnsi="Times New Roman" w:cs="Times New Roman"/>
          <w:sz w:val="24"/>
          <w:szCs w:val="24"/>
        </w:rPr>
      </w:pPr>
    </w:p>
    <w:p w14:paraId="61A81820" w14:textId="5438F037" w:rsidR="00C4601A" w:rsidRPr="00CE24AC" w:rsidRDefault="00C4601A" w:rsidP="00C4601A">
      <w:pPr>
        <w:spacing w:after="30"/>
        <w:jc w:val="center"/>
        <w:rPr>
          <w:rFonts w:ascii="Times New Roman" w:hAnsi="Times New Roman" w:cs="Times New Roman"/>
          <w:noProof/>
          <w:sz w:val="24"/>
          <w:szCs w:val="24"/>
        </w:rPr>
      </w:pPr>
      <w:r>
        <w:rPr>
          <w:rFonts w:ascii="Times New Roman" w:hAnsi="Times New Roman" w:cs="Times New Roman"/>
          <w:sz w:val="24"/>
          <w:szCs w:val="24"/>
        </w:rPr>
        <w:tab/>
      </w:r>
    </w:p>
    <w:p w14:paraId="08B26CD4" w14:textId="2DB28FF2" w:rsidR="00C4601A" w:rsidRDefault="00C4601A" w:rsidP="00C4601A">
      <w:pPr>
        <w:spacing w:after="30"/>
        <w:jc w:val="center"/>
        <w:rPr>
          <w:rFonts w:ascii="Times New Roman" w:hAnsi="Times New Roman" w:cs="Times New Roman"/>
          <w:sz w:val="24"/>
          <w:szCs w:val="24"/>
        </w:rPr>
      </w:pPr>
    </w:p>
    <w:p w14:paraId="4005B564" w14:textId="0DC913F1" w:rsidR="00C4601A" w:rsidRPr="00CE24AC" w:rsidRDefault="00C4601A" w:rsidP="00C4601A">
      <w:pPr>
        <w:spacing w:after="30"/>
        <w:jc w:val="center"/>
        <w:rPr>
          <w:rFonts w:ascii="Times New Roman" w:hAnsi="Times New Roman" w:cs="Times New Roman"/>
          <w:noProof/>
          <w:sz w:val="24"/>
          <w:szCs w:val="24"/>
        </w:rPr>
      </w:pPr>
    </w:p>
    <w:p w14:paraId="360C95E5" w14:textId="139E43A0" w:rsidR="00C4601A" w:rsidRPr="00CE24AC" w:rsidRDefault="00C4601A" w:rsidP="00C4601A">
      <w:pPr>
        <w:spacing w:after="30"/>
        <w:jc w:val="center"/>
        <w:rPr>
          <w:rFonts w:ascii="Times New Roman" w:hAnsi="Times New Roman" w:cs="Times New Roman"/>
          <w:noProof/>
          <w:sz w:val="24"/>
          <w:szCs w:val="24"/>
        </w:rPr>
      </w:pPr>
    </w:p>
    <w:p w14:paraId="1BDF407E" w14:textId="45DEA86F" w:rsidR="00C4601A" w:rsidRPr="00CE24AC" w:rsidRDefault="00C4601A" w:rsidP="00C4601A">
      <w:pPr>
        <w:spacing w:after="30"/>
        <w:jc w:val="center"/>
        <w:rPr>
          <w:rFonts w:ascii="Times New Roman" w:hAnsi="Times New Roman" w:cs="Times New Roman"/>
          <w:noProof/>
          <w:sz w:val="24"/>
          <w:szCs w:val="24"/>
        </w:rPr>
      </w:pPr>
    </w:p>
    <w:p w14:paraId="5EB9F47E" w14:textId="27645B14" w:rsidR="00C4601A" w:rsidRPr="00CE24AC" w:rsidRDefault="00E41325" w:rsidP="00C4601A">
      <w:pPr>
        <w:spacing w:after="30"/>
        <w:jc w:val="center"/>
        <w:rPr>
          <w:rFonts w:ascii="Times New Roman" w:hAnsi="Times New Roman" w:cs="Times New Roman"/>
          <w:noProof/>
          <w:sz w:val="24"/>
          <w:szCs w:val="24"/>
        </w:rPr>
      </w:pPr>
      <w:r>
        <w:rPr>
          <w:rFonts w:ascii="Times New Roman" w:hAnsi="Times New Roman" w:cs="Times New Roman"/>
          <w:noProof/>
          <w:sz w:val="24"/>
          <w:szCs w:val="24"/>
          <w:lang w:eastAsia="pt-BR"/>
        </w:rPr>
        <w:drawing>
          <wp:anchor distT="0" distB="0" distL="114300" distR="114300" simplePos="0" relativeHeight="251701248" behindDoc="1" locked="0" layoutInCell="1" allowOverlap="1" wp14:anchorId="6ABBC56F" wp14:editId="7D32801A">
            <wp:simplePos x="0" y="0"/>
            <wp:positionH relativeFrom="margin">
              <wp:posOffset>828675</wp:posOffset>
            </wp:positionH>
            <wp:positionV relativeFrom="paragraph">
              <wp:posOffset>177800</wp:posOffset>
            </wp:positionV>
            <wp:extent cx="4280848" cy="2295727"/>
            <wp:effectExtent l="0" t="0" r="5715" b="9525"/>
            <wp:wrapNone/>
            <wp:docPr id="66" name="Imagem 66" descr="C:\Users\Mateus Terra\AppData\Local\Microsoft\Windows\INetCache\Content.Word\2016-02-2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teus Terra\AppData\Local\Microsoft\Windows\INetCache\Content.Word\2016-02-24 (4).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r="48580" b="50992"/>
                    <a:stretch/>
                  </pic:blipFill>
                  <pic:spPr bwMode="auto">
                    <a:xfrm>
                      <a:off x="0" y="0"/>
                      <a:ext cx="4280848" cy="229572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E573FF" w14:textId="77777777" w:rsidR="00C4601A" w:rsidRPr="00CE24AC" w:rsidRDefault="00C4601A" w:rsidP="00C4601A">
      <w:pPr>
        <w:spacing w:after="30"/>
        <w:jc w:val="center"/>
        <w:rPr>
          <w:rFonts w:ascii="Times New Roman" w:hAnsi="Times New Roman" w:cs="Times New Roman"/>
          <w:noProof/>
          <w:sz w:val="24"/>
          <w:szCs w:val="24"/>
        </w:rPr>
      </w:pPr>
    </w:p>
    <w:p w14:paraId="639FB887" w14:textId="77777777" w:rsidR="00C4601A" w:rsidRPr="00CE24AC" w:rsidRDefault="00C4601A" w:rsidP="00C4601A">
      <w:pPr>
        <w:spacing w:after="30"/>
        <w:jc w:val="center"/>
        <w:rPr>
          <w:rFonts w:ascii="Times New Roman" w:hAnsi="Times New Roman" w:cs="Times New Roman"/>
          <w:noProof/>
          <w:sz w:val="24"/>
          <w:szCs w:val="24"/>
        </w:rPr>
      </w:pPr>
    </w:p>
    <w:p w14:paraId="01770A68" w14:textId="3E1F8FFC" w:rsidR="00C4601A" w:rsidRPr="00CE24AC" w:rsidRDefault="00C4601A" w:rsidP="00C4601A">
      <w:pPr>
        <w:spacing w:after="30"/>
        <w:jc w:val="center"/>
        <w:rPr>
          <w:rFonts w:ascii="Times New Roman" w:hAnsi="Times New Roman" w:cs="Times New Roman"/>
          <w:noProof/>
          <w:sz w:val="24"/>
          <w:szCs w:val="24"/>
        </w:rPr>
      </w:pPr>
    </w:p>
    <w:p w14:paraId="4ED6F8D2" w14:textId="691B328F" w:rsidR="00C4601A" w:rsidRDefault="00C4601A" w:rsidP="00C4601A">
      <w:pPr>
        <w:spacing w:after="30"/>
        <w:jc w:val="center"/>
        <w:rPr>
          <w:rFonts w:ascii="Times New Roman" w:hAnsi="Times New Roman" w:cs="Times New Roman"/>
          <w:sz w:val="24"/>
          <w:szCs w:val="24"/>
        </w:rPr>
      </w:pPr>
    </w:p>
    <w:p w14:paraId="28145D3E" w14:textId="0AFFFF59" w:rsidR="00C4601A" w:rsidRDefault="00C4601A" w:rsidP="00C4601A">
      <w:pPr>
        <w:spacing w:after="30"/>
        <w:jc w:val="both"/>
        <w:rPr>
          <w:rFonts w:ascii="Times New Roman" w:hAnsi="Times New Roman" w:cs="Times New Roman"/>
          <w:sz w:val="24"/>
          <w:szCs w:val="24"/>
        </w:rPr>
      </w:pPr>
    </w:p>
    <w:p w14:paraId="3049E75F" w14:textId="58C5A13D" w:rsidR="00C4601A" w:rsidRDefault="00C4601A" w:rsidP="00C4601A">
      <w:pPr>
        <w:spacing w:after="30"/>
        <w:jc w:val="both"/>
        <w:rPr>
          <w:rFonts w:ascii="Times New Roman" w:hAnsi="Times New Roman" w:cs="Times New Roman"/>
          <w:sz w:val="24"/>
          <w:szCs w:val="24"/>
        </w:rPr>
      </w:pPr>
    </w:p>
    <w:p w14:paraId="1E3DE4CE" w14:textId="1D8B4E1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p>
    <w:p w14:paraId="477F7CA4" w14:textId="7B61B3FF" w:rsidR="00C4601A" w:rsidRDefault="00C4601A" w:rsidP="00C4601A">
      <w:pPr>
        <w:spacing w:after="30"/>
        <w:jc w:val="both"/>
        <w:rPr>
          <w:rFonts w:ascii="Times New Roman" w:hAnsi="Times New Roman" w:cs="Times New Roman"/>
          <w:sz w:val="24"/>
          <w:szCs w:val="24"/>
        </w:rPr>
      </w:pPr>
    </w:p>
    <w:p w14:paraId="00DD7633" w14:textId="48AEAC4F" w:rsidR="00C4601A" w:rsidRDefault="00C4601A" w:rsidP="00C4601A">
      <w:pPr>
        <w:spacing w:after="30"/>
        <w:jc w:val="both"/>
        <w:rPr>
          <w:rFonts w:ascii="Times New Roman" w:hAnsi="Times New Roman" w:cs="Times New Roman"/>
          <w:sz w:val="24"/>
          <w:szCs w:val="24"/>
        </w:rPr>
      </w:pPr>
    </w:p>
    <w:p w14:paraId="1D16E086" w14:textId="1C4F68B6" w:rsidR="00C4601A" w:rsidRPr="004B05D0" w:rsidRDefault="00C4601A" w:rsidP="00C4601A">
      <w:pPr>
        <w:spacing w:after="30"/>
        <w:jc w:val="both"/>
        <w:rPr>
          <w:rFonts w:ascii="Times New Roman" w:hAnsi="Times New Roman" w:cs="Times New Roman"/>
          <w:sz w:val="24"/>
          <w:szCs w:val="24"/>
        </w:rPr>
      </w:pPr>
    </w:p>
    <w:p w14:paraId="588DD903" w14:textId="200D7C2B" w:rsidR="00C4601A" w:rsidRDefault="00C4601A" w:rsidP="00C4601A">
      <w:pPr>
        <w:spacing w:after="30"/>
        <w:ind w:firstLine="720"/>
        <w:jc w:val="both"/>
      </w:pPr>
    </w:p>
    <w:p w14:paraId="57E24E3E" w14:textId="46CDD0BA" w:rsidR="00124A89" w:rsidRDefault="00124A89" w:rsidP="00C4601A">
      <w:pPr>
        <w:spacing w:after="30"/>
        <w:ind w:firstLine="720"/>
        <w:jc w:val="both"/>
      </w:pPr>
    </w:p>
    <w:p w14:paraId="6CAB70E6" w14:textId="4074839F" w:rsidR="00124A89" w:rsidRDefault="00124A89" w:rsidP="00C4601A">
      <w:pPr>
        <w:spacing w:after="30"/>
        <w:ind w:firstLine="720"/>
        <w:jc w:val="both"/>
      </w:pPr>
    </w:p>
    <w:p w14:paraId="1C4D20FF" w14:textId="766A7C6C" w:rsidR="00124A89" w:rsidRDefault="00124A89" w:rsidP="00C4601A">
      <w:pPr>
        <w:spacing w:after="30"/>
        <w:ind w:firstLine="720"/>
        <w:jc w:val="both"/>
      </w:pPr>
    </w:p>
    <w:p w14:paraId="7C1A0798" w14:textId="38FADCCE" w:rsidR="00124A89" w:rsidRDefault="00124A89" w:rsidP="00C4601A">
      <w:pPr>
        <w:spacing w:after="30"/>
        <w:ind w:firstLine="720"/>
        <w:jc w:val="both"/>
      </w:pPr>
    </w:p>
    <w:p w14:paraId="3D71A48D" w14:textId="70152FD5" w:rsidR="00124A89" w:rsidRDefault="00E41325" w:rsidP="00C4601A">
      <w:pPr>
        <w:spacing w:after="30"/>
        <w:ind w:firstLine="720"/>
        <w:jc w:val="both"/>
      </w:pPr>
      <w:r>
        <w:rPr>
          <w:rFonts w:ascii="Times New Roman" w:hAnsi="Times New Roman" w:cs="Times New Roman"/>
          <w:noProof/>
          <w:sz w:val="24"/>
          <w:szCs w:val="24"/>
          <w:lang w:eastAsia="pt-BR"/>
        </w:rPr>
        <w:drawing>
          <wp:anchor distT="0" distB="0" distL="114300" distR="114300" simplePos="0" relativeHeight="251700224" behindDoc="0" locked="0" layoutInCell="1" allowOverlap="1" wp14:anchorId="4031FD5C" wp14:editId="62401A66">
            <wp:simplePos x="0" y="0"/>
            <wp:positionH relativeFrom="margin">
              <wp:posOffset>885825</wp:posOffset>
            </wp:positionH>
            <wp:positionV relativeFrom="paragraph">
              <wp:posOffset>26670</wp:posOffset>
            </wp:positionV>
            <wp:extent cx="4163060" cy="2412365"/>
            <wp:effectExtent l="0" t="0" r="8890" b="6985"/>
            <wp:wrapThrough wrapText="bothSides">
              <wp:wrapPolygon edited="0">
                <wp:start x="0" y="0"/>
                <wp:lineTo x="0" y="21492"/>
                <wp:lineTo x="21547" y="21492"/>
                <wp:lineTo x="21547" y="0"/>
                <wp:lineTo x="0" y="0"/>
              </wp:wrapPolygon>
            </wp:wrapThrough>
            <wp:docPr id="67" name="Imagem 67" descr="C:\Users\Mateus Terra\AppData\Local\Microsoft\Windows\INetCache\Content.Word\2016-02-24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teus Terra\AppData\Local\Microsoft\Windows\INetCache\Content.Word\2016-02-24 (5).pn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r="21081" b="18311"/>
                    <a:stretch/>
                  </pic:blipFill>
                  <pic:spPr bwMode="auto">
                    <a:xfrm>
                      <a:off x="0" y="0"/>
                      <a:ext cx="4163060" cy="2412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86DD0E" w14:textId="77777777" w:rsidR="00124A89" w:rsidRDefault="00124A89" w:rsidP="00C4601A">
      <w:pPr>
        <w:spacing w:after="30"/>
        <w:ind w:firstLine="720"/>
        <w:jc w:val="both"/>
      </w:pPr>
    </w:p>
    <w:p w14:paraId="2656E9BD" w14:textId="77777777" w:rsidR="00124A89" w:rsidRDefault="00124A89" w:rsidP="00C4601A">
      <w:pPr>
        <w:spacing w:after="30"/>
        <w:ind w:firstLine="720"/>
        <w:jc w:val="both"/>
      </w:pPr>
    </w:p>
    <w:p w14:paraId="02BF86F4" w14:textId="77777777" w:rsidR="00124A89" w:rsidRDefault="00124A89" w:rsidP="00C4601A">
      <w:pPr>
        <w:spacing w:after="30"/>
        <w:ind w:firstLine="720"/>
        <w:jc w:val="both"/>
      </w:pPr>
    </w:p>
    <w:p w14:paraId="2666B37A" w14:textId="77777777" w:rsidR="00124A89" w:rsidRDefault="00124A89" w:rsidP="00C4601A">
      <w:pPr>
        <w:spacing w:after="30"/>
        <w:ind w:firstLine="720"/>
        <w:jc w:val="both"/>
      </w:pPr>
    </w:p>
    <w:p w14:paraId="5B33CF0F" w14:textId="77777777" w:rsidR="00124A89" w:rsidRDefault="00124A89" w:rsidP="00C4601A">
      <w:pPr>
        <w:spacing w:after="30"/>
        <w:ind w:firstLine="720"/>
        <w:jc w:val="both"/>
      </w:pPr>
    </w:p>
    <w:p w14:paraId="2BAE6591" w14:textId="77777777" w:rsidR="00124A89" w:rsidRDefault="00124A89" w:rsidP="00C4601A">
      <w:pPr>
        <w:spacing w:after="30"/>
        <w:ind w:firstLine="720"/>
        <w:jc w:val="both"/>
      </w:pPr>
    </w:p>
    <w:p w14:paraId="17B4A5D5" w14:textId="77777777" w:rsidR="00124A89" w:rsidRDefault="00124A89" w:rsidP="00C4601A">
      <w:pPr>
        <w:spacing w:after="30"/>
        <w:ind w:firstLine="720"/>
        <w:jc w:val="both"/>
      </w:pPr>
    </w:p>
    <w:p w14:paraId="1A767160" w14:textId="77777777" w:rsidR="00124A89" w:rsidRDefault="00124A89" w:rsidP="00C4601A">
      <w:pPr>
        <w:spacing w:after="30"/>
        <w:ind w:firstLine="720"/>
        <w:jc w:val="both"/>
      </w:pPr>
    </w:p>
    <w:p w14:paraId="3DCDB90B" w14:textId="77777777" w:rsidR="00124A89" w:rsidRDefault="00124A89" w:rsidP="00C4601A">
      <w:pPr>
        <w:spacing w:after="30"/>
        <w:ind w:firstLine="720"/>
        <w:jc w:val="both"/>
      </w:pPr>
    </w:p>
    <w:p w14:paraId="1C63C0BB" w14:textId="77777777" w:rsidR="00124A89" w:rsidRDefault="00124A89" w:rsidP="00C4601A">
      <w:pPr>
        <w:spacing w:after="30"/>
        <w:ind w:firstLine="720"/>
        <w:jc w:val="both"/>
      </w:pPr>
    </w:p>
    <w:p w14:paraId="782D7DCA" w14:textId="77777777" w:rsidR="00124A89" w:rsidRDefault="00124A89" w:rsidP="00C4601A">
      <w:pPr>
        <w:spacing w:after="30"/>
        <w:ind w:firstLine="720"/>
        <w:jc w:val="both"/>
      </w:pPr>
    </w:p>
    <w:p w14:paraId="6A788E1E" w14:textId="77777777" w:rsidR="00124A89" w:rsidRDefault="00124A89" w:rsidP="00C4601A">
      <w:pPr>
        <w:spacing w:after="30"/>
        <w:ind w:firstLine="720"/>
        <w:jc w:val="both"/>
      </w:pPr>
    </w:p>
    <w:p w14:paraId="187A2CFF" w14:textId="77777777" w:rsidR="00124A89" w:rsidRDefault="00124A89" w:rsidP="00C4601A">
      <w:pPr>
        <w:spacing w:after="30"/>
        <w:ind w:firstLine="720"/>
        <w:jc w:val="both"/>
      </w:pPr>
    </w:p>
    <w:p w14:paraId="31150FB2" w14:textId="77777777" w:rsidR="00124A89" w:rsidRDefault="00124A89" w:rsidP="00C4601A">
      <w:pPr>
        <w:spacing w:after="30"/>
        <w:ind w:firstLine="720"/>
        <w:jc w:val="both"/>
      </w:pPr>
    </w:p>
    <w:p w14:paraId="310BE65E" w14:textId="77777777" w:rsidR="00124A89" w:rsidRDefault="00124A89" w:rsidP="00C4601A">
      <w:pPr>
        <w:spacing w:after="30"/>
        <w:ind w:firstLine="720"/>
        <w:jc w:val="both"/>
      </w:pPr>
    </w:p>
    <w:p w14:paraId="6AE2407F" w14:textId="77777777" w:rsidR="00124A89" w:rsidRDefault="00124A89" w:rsidP="00C4601A">
      <w:pPr>
        <w:spacing w:after="30"/>
        <w:ind w:firstLine="720"/>
        <w:jc w:val="both"/>
      </w:pPr>
    </w:p>
    <w:p w14:paraId="368F436F" w14:textId="77777777" w:rsidR="00124A89" w:rsidRDefault="00124A89" w:rsidP="00C4601A">
      <w:pPr>
        <w:spacing w:after="30"/>
        <w:ind w:firstLine="720"/>
        <w:jc w:val="both"/>
      </w:pPr>
    </w:p>
    <w:p w14:paraId="311AD81C" w14:textId="77777777" w:rsidR="00124A89" w:rsidRDefault="00124A89" w:rsidP="00C4601A">
      <w:pPr>
        <w:spacing w:after="30"/>
        <w:ind w:firstLine="720"/>
        <w:jc w:val="both"/>
      </w:pPr>
    </w:p>
    <w:p w14:paraId="6DE17B64" w14:textId="77777777" w:rsidR="00124A89" w:rsidRDefault="00124A89" w:rsidP="00C4601A">
      <w:pPr>
        <w:spacing w:after="30"/>
        <w:ind w:firstLine="720"/>
        <w:jc w:val="both"/>
      </w:pPr>
    </w:p>
    <w:p w14:paraId="7E47A7A1" w14:textId="77777777" w:rsidR="00124A89" w:rsidRDefault="00124A89" w:rsidP="00C4601A">
      <w:pPr>
        <w:spacing w:after="30"/>
        <w:ind w:firstLine="720"/>
        <w:jc w:val="both"/>
      </w:pPr>
    </w:p>
    <w:p w14:paraId="1F9983ED" w14:textId="77777777" w:rsidR="00124A89" w:rsidRDefault="00124A89" w:rsidP="00124A89">
      <w:pPr>
        <w:spacing w:after="30"/>
      </w:pPr>
    </w:p>
    <w:p w14:paraId="040F3313" w14:textId="194294F2" w:rsidR="00124A89" w:rsidRDefault="00124A89" w:rsidP="00124A89">
      <w:pPr>
        <w:spacing w:after="30"/>
        <w:jc w:val="center"/>
        <w:rPr>
          <w:b/>
          <w:sz w:val="36"/>
          <w:szCs w:val="36"/>
          <w:u w:val="single"/>
        </w:rPr>
      </w:pPr>
      <w:r w:rsidRPr="00124A89">
        <w:rPr>
          <w:b/>
          <w:sz w:val="36"/>
          <w:szCs w:val="36"/>
          <w:u w:val="single"/>
        </w:rPr>
        <w:t>Referências Bibliográficas</w:t>
      </w:r>
    </w:p>
    <w:p w14:paraId="068C8392" w14:textId="77777777" w:rsidR="00124A89" w:rsidRDefault="00124A89" w:rsidP="00124A89">
      <w:pPr>
        <w:spacing w:after="30"/>
        <w:jc w:val="center"/>
        <w:rPr>
          <w:b/>
          <w:sz w:val="36"/>
          <w:szCs w:val="36"/>
          <w:u w:val="single"/>
        </w:rPr>
      </w:pPr>
    </w:p>
    <w:p w14:paraId="2F65C038" w14:textId="337CF4C6" w:rsidR="00124A89" w:rsidRPr="003761C1" w:rsidRDefault="00124A89" w:rsidP="00124A89">
      <w:pPr>
        <w:spacing w:after="30"/>
        <w:rPr>
          <w:rFonts w:ascii="Times New Roman" w:hAnsi="Times New Roman" w:cs="Times New Roman"/>
          <w:sz w:val="32"/>
          <w:szCs w:val="32"/>
        </w:rPr>
      </w:pPr>
      <w:r w:rsidRPr="003761C1">
        <w:rPr>
          <w:rFonts w:ascii="Times New Roman" w:hAnsi="Times New Roman" w:cs="Times New Roman"/>
          <w:sz w:val="32"/>
          <w:szCs w:val="32"/>
        </w:rPr>
        <w:lastRenderedPageBreak/>
        <w:t xml:space="preserve">MCROBERTS, M. </w:t>
      </w:r>
      <w:r w:rsidRPr="003761C1">
        <w:rPr>
          <w:rFonts w:ascii="Times New Roman" w:hAnsi="Times New Roman" w:cs="Times New Roman"/>
          <w:b/>
          <w:sz w:val="32"/>
          <w:szCs w:val="32"/>
        </w:rPr>
        <w:t>Arduino Básico</w:t>
      </w:r>
      <w:r w:rsidR="00BD04AC" w:rsidRPr="003761C1">
        <w:rPr>
          <w:rFonts w:ascii="Times New Roman" w:hAnsi="Times New Roman" w:cs="Times New Roman"/>
          <w:sz w:val="32"/>
          <w:szCs w:val="32"/>
        </w:rPr>
        <w:t>, Quarta reimpressão. São Paulo: Novatec, 2013. 453 p.</w:t>
      </w:r>
    </w:p>
    <w:p w14:paraId="187C1741" w14:textId="77777777" w:rsidR="00BD04AC" w:rsidRPr="003761C1" w:rsidRDefault="00BD04AC" w:rsidP="00124A89">
      <w:pPr>
        <w:spacing w:after="30"/>
        <w:rPr>
          <w:rFonts w:ascii="Times New Roman" w:hAnsi="Times New Roman" w:cs="Times New Roman"/>
          <w:sz w:val="32"/>
          <w:szCs w:val="32"/>
        </w:rPr>
      </w:pPr>
    </w:p>
    <w:p w14:paraId="125B9CEA" w14:textId="11DF16F6" w:rsidR="00BD04AC" w:rsidRPr="003761C1" w:rsidRDefault="003761C1" w:rsidP="00124A89">
      <w:pPr>
        <w:spacing w:after="30"/>
        <w:rPr>
          <w:rFonts w:ascii="Times New Roman" w:hAnsi="Times New Roman" w:cs="Times New Roman"/>
          <w:sz w:val="32"/>
          <w:szCs w:val="32"/>
        </w:rPr>
      </w:pPr>
      <w:r w:rsidRPr="003761C1">
        <w:rPr>
          <w:rFonts w:ascii="Times New Roman" w:hAnsi="Times New Roman" w:cs="Times New Roman"/>
          <w:sz w:val="32"/>
          <w:szCs w:val="32"/>
        </w:rPr>
        <w:t xml:space="preserve">Evans M.; Noble, J.; </w:t>
      </w:r>
      <w:proofErr w:type="spellStart"/>
      <w:r w:rsidRPr="003761C1">
        <w:rPr>
          <w:rFonts w:ascii="Times New Roman" w:hAnsi="Times New Roman" w:cs="Times New Roman"/>
          <w:sz w:val="32"/>
          <w:szCs w:val="32"/>
        </w:rPr>
        <w:t>Hochenbaum</w:t>
      </w:r>
      <w:proofErr w:type="spellEnd"/>
      <w:r w:rsidRPr="003761C1">
        <w:rPr>
          <w:rFonts w:ascii="Times New Roman" w:hAnsi="Times New Roman" w:cs="Times New Roman"/>
          <w:sz w:val="32"/>
          <w:szCs w:val="32"/>
        </w:rPr>
        <w:t xml:space="preserve">, J. </w:t>
      </w:r>
      <w:r w:rsidRPr="003761C1">
        <w:rPr>
          <w:rFonts w:ascii="Times New Roman" w:hAnsi="Times New Roman" w:cs="Times New Roman"/>
          <w:b/>
          <w:sz w:val="32"/>
          <w:szCs w:val="32"/>
        </w:rPr>
        <w:t>Arduino em ação</w:t>
      </w:r>
      <w:r w:rsidRPr="003761C1">
        <w:rPr>
          <w:rFonts w:ascii="Times New Roman" w:hAnsi="Times New Roman" w:cs="Times New Roman"/>
          <w:sz w:val="32"/>
          <w:szCs w:val="32"/>
        </w:rPr>
        <w:t>, primeira reimpressão. São Paulo: Novatec, 2014. 424 p.</w:t>
      </w:r>
    </w:p>
    <w:p w14:paraId="57F4C66A" w14:textId="7B4303A1" w:rsidR="003761C1" w:rsidRPr="003761C1" w:rsidRDefault="003761C1" w:rsidP="00124A89">
      <w:pPr>
        <w:spacing w:after="30"/>
        <w:rPr>
          <w:rFonts w:ascii="Times New Roman" w:hAnsi="Times New Roman" w:cs="Times New Roman"/>
          <w:sz w:val="32"/>
          <w:szCs w:val="32"/>
        </w:rPr>
      </w:pPr>
    </w:p>
    <w:p w14:paraId="0D55DD08" w14:textId="5D105940" w:rsidR="003761C1" w:rsidRPr="003761C1" w:rsidRDefault="0050454B" w:rsidP="00124A89">
      <w:pPr>
        <w:spacing w:after="30"/>
        <w:rPr>
          <w:rFonts w:ascii="Times New Roman" w:hAnsi="Times New Roman" w:cs="Times New Roman"/>
          <w:sz w:val="32"/>
          <w:szCs w:val="32"/>
        </w:rPr>
      </w:pPr>
      <w:hyperlink r:id="rId132" w:history="1">
        <w:r w:rsidR="003761C1" w:rsidRPr="003761C1">
          <w:rPr>
            <w:rStyle w:val="Hyperlink"/>
            <w:rFonts w:ascii="Times New Roman" w:hAnsi="Times New Roman" w:cs="Times New Roman"/>
            <w:sz w:val="32"/>
            <w:szCs w:val="32"/>
          </w:rPr>
          <w:t>http://arduino.cc</w:t>
        </w:r>
      </w:hyperlink>
    </w:p>
    <w:p w14:paraId="67D4BC23" w14:textId="77777777" w:rsidR="003761C1" w:rsidRDefault="003761C1" w:rsidP="00124A89">
      <w:pPr>
        <w:spacing w:after="30"/>
        <w:rPr>
          <w:rFonts w:ascii="Times New Roman" w:hAnsi="Times New Roman" w:cs="Times New Roman"/>
          <w:sz w:val="32"/>
          <w:szCs w:val="32"/>
        </w:rPr>
      </w:pPr>
    </w:p>
    <w:p w14:paraId="7278DB21" w14:textId="38081900" w:rsidR="003761C1" w:rsidRDefault="0050454B" w:rsidP="00124A89">
      <w:pPr>
        <w:spacing w:after="30"/>
        <w:rPr>
          <w:rStyle w:val="Hyperlink"/>
          <w:rFonts w:ascii="Times New Roman" w:hAnsi="Times New Roman" w:cs="Times New Roman"/>
          <w:sz w:val="32"/>
          <w:szCs w:val="32"/>
        </w:rPr>
      </w:pPr>
      <w:hyperlink r:id="rId133" w:history="1">
        <w:r w:rsidR="00F866DF" w:rsidRPr="0096657D">
          <w:rPr>
            <w:rStyle w:val="Hyperlink"/>
            <w:rFonts w:ascii="Times New Roman" w:hAnsi="Times New Roman" w:cs="Times New Roman"/>
            <w:sz w:val="32"/>
            <w:szCs w:val="32"/>
          </w:rPr>
          <w:t>http://fritzing.org</w:t>
        </w:r>
      </w:hyperlink>
      <w:r w:rsidR="00F866DF">
        <w:rPr>
          <w:rFonts w:ascii="Times New Roman" w:hAnsi="Times New Roman" w:cs="Times New Roman"/>
          <w:sz w:val="32"/>
          <w:szCs w:val="32"/>
        </w:rPr>
        <w:t xml:space="preserve"> </w:t>
      </w:r>
    </w:p>
    <w:p w14:paraId="33D535C1" w14:textId="77777777" w:rsidR="003761C1" w:rsidRDefault="003761C1" w:rsidP="00124A89">
      <w:pPr>
        <w:spacing w:after="30"/>
        <w:rPr>
          <w:rStyle w:val="Hyperlink"/>
          <w:rFonts w:ascii="Times New Roman" w:hAnsi="Times New Roman" w:cs="Times New Roman"/>
          <w:sz w:val="32"/>
          <w:szCs w:val="32"/>
        </w:rPr>
      </w:pPr>
    </w:p>
    <w:p w14:paraId="37BC1D5D" w14:textId="2AB2C199" w:rsidR="003761C1" w:rsidRDefault="0050454B" w:rsidP="00124A89">
      <w:pPr>
        <w:spacing w:after="30"/>
        <w:rPr>
          <w:rStyle w:val="Hyperlink"/>
          <w:rFonts w:ascii="Times New Roman" w:hAnsi="Times New Roman" w:cs="Times New Roman"/>
          <w:sz w:val="32"/>
          <w:szCs w:val="32"/>
        </w:rPr>
      </w:pPr>
      <w:hyperlink r:id="rId134" w:history="1">
        <w:r w:rsidR="003761C1" w:rsidRPr="006D08D2">
          <w:rPr>
            <w:rStyle w:val="Hyperlink"/>
            <w:rFonts w:ascii="Times New Roman" w:hAnsi="Times New Roman" w:cs="Times New Roman"/>
            <w:sz w:val="32"/>
            <w:szCs w:val="32"/>
          </w:rPr>
          <w:t>http://instructables.com</w:t>
        </w:r>
      </w:hyperlink>
    </w:p>
    <w:p w14:paraId="7C26CB5C" w14:textId="77777777" w:rsidR="003761C1" w:rsidRDefault="003761C1" w:rsidP="00124A89">
      <w:pPr>
        <w:spacing w:after="30"/>
        <w:rPr>
          <w:rStyle w:val="Hyperlink"/>
          <w:rFonts w:ascii="Times New Roman" w:hAnsi="Times New Roman" w:cs="Times New Roman"/>
          <w:sz w:val="32"/>
          <w:szCs w:val="32"/>
        </w:rPr>
      </w:pPr>
    </w:p>
    <w:p w14:paraId="70055DC0" w14:textId="1002CEB8" w:rsidR="003761C1" w:rsidRDefault="0050454B" w:rsidP="00124A89">
      <w:pPr>
        <w:spacing w:after="30"/>
        <w:rPr>
          <w:rStyle w:val="Hyperlink"/>
          <w:rFonts w:ascii="Times New Roman" w:hAnsi="Times New Roman" w:cs="Times New Roman"/>
          <w:sz w:val="32"/>
          <w:szCs w:val="32"/>
        </w:rPr>
      </w:pPr>
      <w:hyperlink r:id="rId135" w:history="1">
        <w:r w:rsidR="00F866DF" w:rsidRPr="0096657D">
          <w:rPr>
            <w:rStyle w:val="Hyperlink"/>
            <w:rFonts w:ascii="Times New Roman" w:hAnsi="Times New Roman" w:cs="Times New Roman"/>
            <w:sz w:val="32"/>
            <w:szCs w:val="32"/>
          </w:rPr>
          <w:t>http://cadsoftusa.com</w:t>
        </w:r>
      </w:hyperlink>
      <w:r w:rsidR="00F866DF">
        <w:rPr>
          <w:rStyle w:val="Hyperlink"/>
          <w:rFonts w:ascii="Times New Roman" w:hAnsi="Times New Roman" w:cs="Times New Roman"/>
          <w:sz w:val="32"/>
          <w:szCs w:val="32"/>
        </w:rPr>
        <w:t xml:space="preserve"> </w:t>
      </w:r>
    </w:p>
    <w:p w14:paraId="1588089E" w14:textId="77777777" w:rsidR="00FD6824" w:rsidRDefault="00FD6824" w:rsidP="00FD6824">
      <w:pPr>
        <w:spacing w:after="30"/>
        <w:jc w:val="center"/>
        <w:rPr>
          <w:rFonts w:ascii="Times New Roman" w:hAnsi="Times New Roman" w:cs="Times New Roman"/>
          <w:noProof/>
          <w:sz w:val="32"/>
          <w:szCs w:val="32"/>
          <w:lang w:val="en-US"/>
        </w:rPr>
      </w:pPr>
    </w:p>
    <w:p w14:paraId="2AE6548C" w14:textId="77777777" w:rsidR="00FD6824" w:rsidRDefault="00FD6824" w:rsidP="00FD6824">
      <w:pPr>
        <w:spacing w:after="30"/>
        <w:jc w:val="center"/>
        <w:rPr>
          <w:rFonts w:ascii="Times New Roman" w:hAnsi="Times New Roman" w:cs="Times New Roman"/>
          <w:noProof/>
          <w:sz w:val="32"/>
          <w:szCs w:val="32"/>
          <w:lang w:val="en-US"/>
        </w:rPr>
      </w:pPr>
    </w:p>
    <w:p w14:paraId="023752FE" w14:textId="77777777" w:rsidR="00FD6824" w:rsidRDefault="00FD6824" w:rsidP="00FD6824">
      <w:pPr>
        <w:spacing w:after="30"/>
        <w:jc w:val="center"/>
        <w:rPr>
          <w:rFonts w:ascii="Times New Roman" w:hAnsi="Times New Roman" w:cs="Times New Roman"/>
          <w:noProof/>
          <w:sz w:val="32"/>
          <w:szCs w:val="32"/>
          <w:lang w:val="en-US"/>
        </w:rPr>
      </w:pPr>
    </w:p>
    <w:p w14:paraId="7EACD2F5" w14:textId="77777777" w:rsidR="00FD6824" w:rsidRDefault="00FD6824" w:rsidP="00FD6824">
      <w:pPr>
        <w:spacing w:after="30"/>
        <w:jc w:val="center"/>
        <w:rPr>
          <w:rFonts w:ascii="Times New Roman" w:hAnsi="Times New Roman" w:cs="Times New Roman"/>
          <w:noProof/>
          <w:sz w:val="32"/>
          <w:szCs w:val="32"/>
          <w:lang w:val="en-US"/>
        </w:rPr>
      </w:pPr>
    </w:p>
    <w:p w14:paraId="0FA9B943" w14:textId="77777777" w:rsidR="00FD6824" w:rsidRDefault="00FD6824" w:rsidP="00FD6824">
      <w:pPr>
        <w:spacing w:after="30"/>
        <w:jc w:val="center"/>
        <w:rPr>
          <w:rFonts w:ascii="Times New Roman" w:hAnsi="Times New Roman" w:cs="Times New Roman"/>
          <w:noProof/>
          <w:sz w:val="32"/>
          <w:szCs w:val="32"/>
          <w:lang w:val="en-US"/>
        </w:rPr>
      </w:pPr>
    </w:p>
    <w:p w14:paraId="19FC5177" w14:textId="77777777" w:rsidR="00FD6824" w:rsidRDefault="00FD6824" w:rsidP="00FD6824">
      <w:pPr>
        <w:spacing w:after="30"/>
        <w:jc w:val="center"/>
        <w:rPr>
          <w:rFonts w:ascii="Times New Roman" w:hAnsi="Times New Roman" w:cs="Times New Roman"/>
          <w:noProof/>
          <w:sz w:val="32"/>
          <w:szCs w:val="32"/>
          <w:lang w:val="en-US"/>
        </w:rPr>
      </w:pPr>
    </w:p>
    <w:p w14:paraId="1D1D20A6" w14:textId="77777777" w:rsidR="00FD6824" w:rsidRDefault="00FD6824" w:rsidP="00FD6824">
      <w:pPr>
        <w:spacing w:after="30"/>
        <w:jc w:val="center"/>
        <w:rPr>
          <w:rFonts w:ascii="Times New Roman" w:hAnsi="Times New Roman" w:cs="Times New Roman"/>
          <w:noProof/>
          <w:sz w:val="32"/>
          <w:szCs w:val="32"/>
          <w:lang w:val="en-US"/>
        </w:rPr>
      </w:pPr>
    </w:p>
    <w:p w14:paraId="2A9C4251" w14:textId="77777777" w:rsidR="00FD6824" w:rsidRDefault="00FD6824" w:rsidP="00FD6824">
      <w:pPr>
        <w:spacing w:after="30"/>
        <w:jc w:val="center"/>
        <w:rPr>
          <w:rFonts w:ascii="Times New Roman" w:hAnsi="Times New Roman" w:cs="Times New Roman"/>
          <w:noProof/>
          <w:sz w:val="32"/>
          <w:szCs w:val="32"/>
          <w:lang w:val="en-US"/>
        </w:rPr>
      </w:pPr>
    </w:p>
    <w:p w14:paraId="5F78D0FC" w14:textId="35C4C901" w:rsidR="00FD6824" w:rsidRDefault="00FD6824" w:rsidP="00FD6824">
      <w:pPr>
        <w:spacing w:after="30"/>
        <w:rPr>
          <w:rFonts w:ascii="Times New Roman" w:hAnsi="Times New Roman" w:cs="Times New Roman"/>
          <w:noProof/>
          <w:sz w:val="32"/>
          <w:szCs w:val="32"/>
          <w:lang w:val="en-US"/>
        </w:rPr>
      </w:pPr>
    </w:p>
    <w:p w14:paraId="4CCA49A1" w14:textId="1E2F7FD8" w:rsidR="00FD6824" w:rsidRDefault="00FD6824" w:rsidP="00FD6824">
      <w:pPr>
        <w:spacing w:after="30"/>
        <w:rPr>
          <w:rFonts w:ascii="Times New Roman" w:hAnsi="Times New Roman" w:cs="Times New Roman"/>
          <w:noProof/>
          <w:sz w:val="32"/>
          <w:szCs w:val="32"/>
          <w:lang w:val="en-US"/>
        </w:rPr>
      </w:pPr>
    </w:p>
    <w:p w14:paraId="5CEC17F8" w14:textId="229ECA65" w:rsidR="00FD6824" w:rsidRDefault="00FD6824" w:rsidP="00FD6824">
      <w:pPr>
        <w:spacing w:after="30"/>
        <w:jc w:val="center"/>
        <w:rPr>
          <w:rFonts w:ascii="Helvetica" w:hAnsi="Helvetica" w:cs="Helvetica"/>
          <w:color w:val="000000"/>
          <w:sz w:val="21"/>
          <w:szCs w:val="21"/>
          <w:shd w:val="clear" w:color="auto" w:fill="F5F5F5"/>
        </w:rPr>
      </w:pPr>
      <w:r>
        <w:rPr>
          <w:rFonts w:ascii="Times New Roman" w:hAnsi="Times New Roman" w:cs="Times New Roman"/>
          <w:noProof/>
          <w:sz w:val="32"/>
          <w:szCs w:val="32"/>
          <w:lang w:eastAsia="pt-BR"/>
        </w:rPr>
        <w:drawing>
          <wp:inline distT="0" distB="0" distL="0" distR="0" wp14:anchorId="59EE50F8" wp14:editId="5AFB6057">
            <wp:extent cx="1227411" cy="429442"/>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y-sa.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40C751B8" w14:textId="77777777" w:rsidR="00FD6824" w:rsidRDefault="00FD6824" w:rsidP="00FD6824">
      <w:pPr>
        <w:spacing w:after="30"/>
        <w:jc w:val="center"/>
        <w:rPr>
          <w:rFonts w:ascii="Helvetica" w:hAnsi="Helvetica" w:cs="Helvetica"/>
          <w:color w:val="000000"/>
          <w:sz w:val="21"/>
          <w:szCs w:val="21"/>
          <w:shd w:val="clear" w:color="auto" w:fill="F5F5F5"/>
        </w:rPr>
      </w:pPr>
    </w:p>
    <w:p w14:paraId="56C115E0" w14:textId="71511809" w:rsidR="00FD6824" w:rsidRDefault="00FD6824" w:rsidP="00FD6824">
      <w:pPr>
        <w:spacing w:after="30"/>
        <w:jc w:val="center"/>
        <w:rPr>
          <w:rFonts w:ascii="Times New Roman" w:hAnsi="Times New Roman" w:cs="Times New Roman"/>
          <w:sz w:val="32"/>
          <w:szCs w:val="32"/>
        </w:rPr>
      </w:pPr>
      <w:r>
        <w:rPr>
          <w:rFonts w:ascii="Helvetica" w:hAnsi="Helvetica" w:cs="Helvetica"/>
          <w:color w:val="000000"/>
          <w:sz w:val="21"/>
          <w:szCs w:val="21"/>
          <w:shd w:val="clear" w:color="auto" w:fill="F5F5F5"/>
        </w:rPr>
        <w:t>O trabalho</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Arduino + Brino para a Robótica Educacional</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de</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Ratos de PC</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está licenciado com uma Licença</w:t>
      </w:r>
      <w:r>
        <w:rPr>
          <w:rStyle w:val="apple-converted-space"/>
          <w:rFonts w:ascii="Helvetica" w:hAnsi="Helvetica" w:cs="Helvetica"/>
          <w:color w:val="000000"/>
          <w:sz w:val="21"/>
          <w:szCs w:val="21"/>
          <w:shd w:val="clear" w:color="auto" w:fill="F5F5F5"/>
        </w:rPr>
        <w:t> </w:t>
      </w:r>
      <w:proofErr w:type="spellStart"/>
      <w:r w:rsidR="00B53FFB">
        <w:fldChar w:fldCharType="begin"/>
      </w:r>
      <w:r w:rsidR="00B53FFB">
        <w:instrText xml:space="preserve"> HYPERLINK "http://creativecommons.org/licenses/by-sa/4.0/" </w:instrText>
      </w:r>
      <w:r w:rsidR="00B53FFB">
        <w:fldChar w:fldCharType="separate"/>
      </w:r>
      <w:r>
        <w:rPr>
          <w:rStyle w:val="Hyperlink"/>
          <w:rFonts w:ascii="Helvetica" w:hAnsi="Helvetica" w:cs="Helvetica"/>
          <w:color w:val="428BCA"/>
          <w:sz w:val="21"/>
          <w:szCs w:val="21"/>
          <w:shd w:val="clear" w:color="auto" w:fill="F5F5F5"/>
        </w:rPr>
        <w:t>Creative</w:t>
      </w:r>
      <w:proofErr w:type="spellEnd"/>
      <w:r>
        <w:rPr>
          <w:rStyle w:val="Hyperlink"/>
          <w:rFonts w:ascii="Helvetica" w:hAnsi="Helvetica" w:cs="Helvetica"/>
          <w:color w:val="428BCA"/>
          <w:sz w:val="21"/>
          <w:szCs w:val="21"/>
          <w:shd w:val="clear" w:color="auto" w:fill="F5F5F5"/>
        </w:rPr>
        <w:t xml:space="preserve"> </w:t>
      </w:r>
      <w:proofErr w:type="spellStart"/>
      <w:r>
        <w:rPr>
          <w:rStyle w:val="Hyperlink"/>
          <w:rFonts w:ascii="Helvetica" w:hAnsi="Helvetica" w:cs="Helvetica"/>
          <w:color w:val="428BCA"/>
          <w:sz w:val="21"/>
          <w:szCs w:val="21"/>
          <w:shd w:val="clear" w:color="auto" w:fill="F5F5F5"/>
        </w:rPr>
        <w:t>Commons</w:t>
      </w:r>
      <w:proofErr w:type="spellEnd"/>
      <w:r>
        <w:rPr>
          <w:rStyle w:val="Hyperlink"/>
          <w:rFonts w:ascii="Helvetica" w:hAnsi="Helvetica" w:cs="Helvetica"/>
          <w:color w:val="428BCA"/>
          <w:sz w:val="21"/>
          <w:szCs w:val="21"/>
          <w:shd w:val="clear" w:color="auto" w:fill="F5F5F5"/>
        </w:rPr>
        <w:t xml:space="preserve"> - Atribuição-</w:t>
      </w:r>
      <w:proofErr w:type="spellStart"/>
      <w:r>
        <w:rPr>
          <w:rStyle w:val="Hyperlink"/>
          <w:rFonts w:ascii="Helvetica" w:hAnsi="Helvetica" w:cs="Helvetica"/>
          <w:color w:val="428BCA"/>
          <w:sz w:val="21"/>
          <w:szCs w:val="21"/>
          <w:shd w:val="clear" w:color="auto" w:fill="F5F5F5"/>
        </w:rPr>
        <w:t>CompartilhaIgual</w:t>
      </w:r>
      <w:proofErr w:type="spellEnd"/>
      <w:r>
        <w:rPr>
          <w:rStyle w:val="Hyperlink"/>
          <w:rFonts w:ascii="Helvetica" w:hAnsi="Helvetica" w:cs="Helvetica"/>
          <w:color w:val="428BCA"/>
          <w:sz w:val="21"/>
          <w:szCs w:val="21"/>
          <w:shd w:val="clear" w:color="auto" w:fill="F5F5F5"/>
        </w:rPr>
        <w:t xml:space="preserve"> 4.0 Internacional</w:t>
      </w:r>
      <w:r w:rsidR="00B53FFB">
        <w:rPr>
          <w:rStyle w:val="Hyperlink"/>
          <w:rFonts w:ascii="Helvetica" w:hAnsi="Helvetica" w:cs="Helvetica"/>
          <w:color w:val="428BCA"/>
          <w:sz w:val="21"/>
          <w:szCs w:val="21"/>
          <w:shd w:val="clear" w:color="auto" w:fill="F5F5F5"/>
        </w:rPr>
        <w:fldChar w:fldCharType="end"/>
      </w:r>
      <w:r>
        <w:rPr>
          <w:rFonts w:ascii="Helvetica" w:hAnsi="Helvetica" w:cs="Helvetica"/>
          <w:color w:val="000000"/>
          <w:sz w:val="21"/>
          <w:szCs w:val="21"/>
          <w:shd w:val="clear" w:color="auto" w:fill="F5F5F5"/>
        </w:rPr>
        <w:t>.</w:t>
      </w:r>
      <w:r>
        <w:rPr>
          <w:rFonts w:ascii="Helvetica" w:hAnsi="Helvetica" w:cs="Helvetica"/>
          <w:color w:val="000000"/>
          <w:sz w:val="21"/>
          <w:szCs w:val="21"/>
        </w:rPr>
        <w:br/>
      </w:r>
      <w:r>
        <w:rPr>
          <w:rFonts w:ascii="Helvetica" w:hAnsi="Helvetica" w:cs="Helvetica"/>
          <w:color w:val="000000"/>
          <w:sz w:val="21"/>
          <w:szCs w:val="21"/>
          <w:shd w:val="clear" w:color="auto" w:fill="F5F5F5"/>
        </w:rPr>
        <w:t xml:space="preserve">Baseado no trabalho disponível em </w:t>
      </w:r>
      <w:hyperlink r:id="rId137" w:history="1">
        <w:r>
          <w:rPr>
            <w:rStyle w:val="Hyperlink"/>
            <w:rFonts w:ascii="Helvetica" w:hAnsi="Helvetica" w:cs="Helvetica"/>
            <w:color w:val="428BCA"/>
            <w:sz w:val="21"/>
            <w:szCs w:val="21"/>
            <w:shd w:val="clear" w:color="auto" w:fill="F5F5F5"/>
          </w:rPr>
          <w:t>github.com/</w:t>
        </w:r>
        <w:proofErr w:type="spellStart"/>
        <w:r>
          <w:rPr>
            <w:rStyle w:val="Hyperlink"/>
            <w:rFonts w:ascii="Helvetica" w:hAnsi="Helvetica" w:cs="Helvetica"/>
            <w:color w:val="428BCA"/>
            <w:sz w:val="21"/>
            <w:szCs w:val="21"/>
            <w:shd w:val="clear" w:color="auto" w:fill="F5F5F5"/>
          </w:rPr>
          <w:t>RatosDePC</w:t>
        </w:r>
        <w:proofErr w:type="spellEnd"/>
        <w:r>
          <w:rPr>
            <w:rStyle w:val="Hyperlink"/>
            <w:rFonts w:ascii="Helvetica" w:hAnsi="Helvetica" w:cs="Helvetica"/>
            <w:color w:val="428BCA"/>
            <w:sz w:val="21"/>
            <w:szCs w:val="21"/>
            <w:shd w:val="clear" w:color="auto" w:fill="F5F5F5"/>
          </w:rPr>
          <w:t>/</w:t>
        </w:r>
        <w:proofErr w:type="spellStart"/>
        <w:r>
          <w:rPr>
            <w:rStyle w:val="Hyperlink"/>
            <w:rFonts w:ascii="Helvetica" w:hAnsi="Helvetica" w:cs="Helvetica"/>
            <w:color w:val="428BCA"/>
            <w:sz w:val="21"/>
            <w:szCs w:val="21"/>
            <w:shd w:val="clear" w:color="auto" w:fill="F5F5F5"/>
          </w:rPr>
          <w:t>ApostilaBrino</w:t>
        </w:r>
        <w:proofErr w:type="spellEnd"/>
      </w:hyperlink>
      <w:r>
        <w:rPr>
          <w:rFonts w:ascii="Helvetica" w:hAnsi="Helvetica" w:cs="Helvetica"/>
          <w:color w:val="000000"/>
          <w:sz w:val="21"/>
          <w:szCs w:val="21"/>
          <w:shd w:val="clear" w:color="auto" w:fill="F5F5F5"/>
        </w:rPr>
        <w:t>.</w:t>
      </w:r>
    </w:p>
    <w:p w14:paraId="27F87178" w14:textId="5253371F" w:rsidR="00FD6824" w:rsidRDefault="00FD6824" w:rsidP="00FD6824">
      <w:pPr>
        <w:spacing w:after="30"/>
        <w:jc w:val="center"/>
        <w:rPr>
          <w:rFonts w:ascii="Times New Roman" w:hAnsi="Times New Roman" w:cs="Times New Roman"/>
          <w:sz w:val="32"/>
          <w:szCs w:val="32"/>
        </w:rPr>
      </w:pPr>
    </w:p>
    <w:p w14:paraId="5D767AD9" w14:textId="77777777" w:rsidR="00FD6824" w:rsidRPr="003761C1" w:rsidRDefault="00FD6824" w:rsidP="00FD6824">
      <w:pPr>
        <w:spacing w:after="30"/>
        <w:jc w:val="center"/>
        <w:rPr>
          <w:rFonts w:ascii="Times New Roman" w:hAnsi="Times New Roman" w:cs="Times New Roman"/>
          <w:sz w:val="32"/>
          <w:szCs w:val="32"/>
        </w:rPr>
      </w:pPr>
    </w:p>
    <w:sectPr w:rsidR="00FD6824" w:rsidRPr="003761C1">
      <w:footerReference w:type="default" r:id="rId1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3587FA" w14:textId="77777777" w:rsidR="009D5427" w:rsidRDefault="009D5427" w:rsidP="00185177">
      <w:pPr>
        <w:spacing w:after="0" w:line="240" w:lineRule="auto"/>
      </w:pPr>
      <w:r>
        <w:separator/>
      </w:r>
    </w:p>
  </w:endnote>
  <w:endnote w:type="continuationSeparator" w:id="0">
    <w:p w14:paraId="51BD170A" w14:textId="77777777" w:rsidR="009D5427" w:rsidRDefault="009D5427" w:rsidP="00185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B3249" w14:textId="009E916A" w:rsidR="0050454B" w:rsidRDefault="0050454B">
    <w:pPr>
      <w:pStyle w:val="Rodap"/>
      <w:jc w:val="center"/>
      <w:rPr>
        <w:ins w:id="1756" w:author="granix pacheco" w:date="2016-02-08T10:54:00Z"/>
        <w:caps/>
        <w:color w:val="5B9BD5" w:themeColor="accent1"/>
      </w:rPr>
    </w:pPr>
    <w:ins w:id="1757" w:author="granix pacheco" w:date="2016-02-08T10:54:00Z">
      <w:r>
        <w:rPr>
          <w:caps/>
          <w:color w:val="5B9BD5" w:themeColor="accent1"/>
        </w:rPr>
        <w:fldChar w:fldCharType="begin"/>
      </w:r>
      <w:r>
        <w:rPr>
          <w:caps/>
          <w:color w:val="5B9BD5" w:themeColor="accent1"/>
        </w:rPr>
        <w:instrText>PAGE   \* MERGEFORMAT</w:instrText>
      </w:r>
      <w:r>
        <w:rPr>
          <w:caps/>
          <w:color w:val="5B9BD5" w:themeColor="accent1"/>
        </w:rPr>
        <w:fldChar w:fldCharType="separate"/>
      </w:r>
    </w:ins>
    <w:r w:rsidR="00AB7CD3">
      <w:rPr>
        <w:caps/>
        <w:noProof/>
        <w:color w:val="5B9BD5" w:themeColor="accent1"/>
      </w:rPr>
      <w:t>9</w:t>
    </w:r>
    <w:ins w:id="1758" w:author="granix pacheco" w:date="2016-02-08T10:54:00Z">
      <w:r>
        <w:rPr>
          <w:caps/>
          <w:color w:val="5B9BD5" w:themeColor="accent1"/>
        </w:rPr>
        <w:fldChar w:fldCharType="end"/>
      </w:r>
    </w:ins>
  </w:p>
  <w:p w14:paraId="0E61F274" w14:textId="0E62F41A" w:rsidR="0050454B" w:rsidRDefault="0050454B">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627A48" w14:textId="77777777" w:rsidR="009D5427" w:rsidRDefault="009D5427" w:rsidP="00185177">
      <w:pPr>
        <w:spacing w:after="0" w:line="240" w:lineRule="auto"/>
      </w:pPr>
      <w:r>
        <w:separator/>
      </w:r>
    </w:p>
  </w:footnote>
  <w:footnote w:type="continuationSeparator" w:id="0">
    <w:p w14:paraId="4F4B9841" w14:textId="77777777" w:rsidR="009D5427" w:rsidRDefault="009D5427" w:rsidP="001851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2756C"/>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 w15:restartNumberingAfterBreak="0">
    <w:nsid w:val="01D27D80"/>
    <w:multiLevelType w:val="hybridMultilevel"/>
    <w:tmpl w:val="CED8C8FE"/>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20A7316"/>
    <w:multiLevelType w:val="hybridMultilevel"/>
    <w:tmpl w:val="C9A66FE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2245B0A"/>
    <w:multiLevelType w:val="hybridMultilevel"/>
    <w:tmpl w:val="9498F20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2C74D7D"/>
    <w:multiLevelType w:val="hybridMultilevel"/>
    <w:tmpl w:val="84485FC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03336FDD"/>
    <w:multiLevelType w:val="hybridMultilevel"/>
    <w:tmpl w:val="E87EBF88"/>
    <w:lvl w:ilvl="0" w:tplc="4352FCB6">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3B69BF"/>
    <w:multiLevelType w:val="multilevel"/>
    <w:tmpl w:val="2A9AD77A"/>
    <w:lvl w:ilvl="0">
      <w:start w:val="4"/>
      <w:numFmt w:val="decimal"/>
      <w:lvlText w:val="%1"/>
      <w:lvlJc w:val="left"/>
      <w:pPr>
        <w:ind w:left="645" w:hanging="645"/>
      </w:pPr>
      <w:rPr>
        <w:rFonts w:ascii="Times New Roman" w:hAnsi="Times New Roman" w:cs="Times New Roman" w:hint="default"/>
        <w:sz w:val="32"/>
      </w:rPr>
    </w:lvl>
    <w:lvl w:ilvl="1">
      <w:start w:val="2"/>
      <w:numFmt w:val="decimal"/>
      <w:lvlText w:val="%1.%2"/>
      <w:lvlJc w:val="left"/>
      <w:pPr>
        <w:ind w:left="645" w:hanging="645"/>
      </w:pPr>
      <w:rPr>
        <w:rFonts w:ascii="Times New Roman" w:hAnsi="Times New Roman" w:cs="Times New Roman" w:hint="default"/>
        <w:sz w:val="32"/>
      </w:rPr>
    </w:lvl>
    <w:lvl w:ilvl="2">
      <w:start w:val="6"/>
      <w:numFmt w:val="decimal"/>
      <w:lvlText w:val="%1.%2.%3"/>
      <w:lvlJc w:val="left"/>
      <w:pPr>
        <w:ind w:left="720" w:hanging="720"/>
      </w:pPr>
      <w:rPr>
        <w:rFonts w:ascii="Times New Roman" w:hAnsi="Times New Roman" w:cs="Times New Roman" w:hint="default"/>
        <w:sz w:val="32"/>
      </w:rPr>
    </w:lvl>
    <w:lvl w:ilvl="3">
      <w:start w:val="1"/>
      <w:numFmt w:val="decimal"/>
      <w:lvlText w:val="%1.%2.%3.%4"/>
      <w:lvlJc w:val="left"/>
      <w:pPr>
        <w:ind w:left="1080" w:hanging="1080"/>
      </w:pPr>
      <w:rPr>
        <w:rFonts w:ascii="Times New Roman" w:hAnsi="Times New Roman" w:cs="Times New Roman" w:hint="default"/>
        <w:sz w:val="32"/>
      </w:rPr>
    </w:lvl>
    <w:lvl w:ilvl="4">
      <w:start w:val="1"/>
      <w:numFmt w:val="decimal"/>
      <w:lvlText w:val="%1.%2.%3.%4.%5"/>
      <w:lvlJc w:val="left"/>
      <w:pPr>
        <w:ind w:left="1080" w:hanging="1080"/>
      </w:pPr>
      <w:rPr>
        <w:rFonts w:ascii="Times New Roman" w:hAnsi="Times New Roman" w:cs="Times New Roman" w:hint="default"/>
        <w:sz w:val="32"/>
      </w:rPr>
    </w:lvl>
    <w:lvl w:ilvl="5">
      <w:start w:val="1"/>
      <w:numFmt w:val="decimal"/>
      <w:lvlText w:val="%1.%2.%3.%4.%5.%6"/>
      <w:lvlJc w:val="left"/>
      <w:pPr>
        <w:ind w:left="1440" w:hanging="1440"/>
      </w:pPr>
      <w:rPr>
        <w:rFonts w:ascii="Times New Roman" w:hAnsi="Times New Roman" w:cs="Times New Roman" w:hint="default"/>
        <w:sz w:val="32"/>
      </w:rPr>
    </w:lvl>
    <w:lvl w:ilvl="6">
      <w:start w:val="1"/>
      <w:numFmt w:val="decimal"/>
      <w:lvlText w:val="%1.%2.%3.%4.%5.%6.%7"/>
      <w:lvlJc w:val="left"/>
      <w:pPr>
        <w:ind w:left="1440" w:hanging="1440"/>
      </w:pPr>
      <w:rPr>
        <w:rFonts w:ascii="Times New Roman" w:hAnsi="Times New Roman" w:cs="Times New Roman" w:hint="default"/>
        <w:sz w:val="32"/>
      </w:rPr>
    </w:lvl>
    <w:lvl w:ilvl="7">
      <w:start w:val="1"/>
      <w:numFmt w:val="decimal"/>
      <w:lvlText w:val="%1.%2.%3.%4.%5.%6.%7.%8"/>
      <w:lvlJc w:val="left"/>
      <w:pPr>
        <w:ind w:left="1800" w:hanging="1800"/>
      </w:pPr>
      <w:rPr>
        <w:rFonts w:ascii="Times New Roman" w:hAnsi="Times New Roman" w:cs="Times New Roman" w:hint="default"/>
        <w:sz w:val="32"/>
      </w:rPr>
    </w:lvl>
    <w:lvl w:ilvl="8">
      <w:start w:val="1"/>
      <w:numFmt w:val="decimal"/>
      <w:lvlText w:val="%1.%2.%3.%4.%5.%6.%7.%8.%9"/>
      <w:lvlJc w:val="left"/>
      <w:pPr>
        <w:ind w:left="1800" w:hanging="1800"/>
      </w:pPr>
      <w:rPr>
        <w:rFonts w:ascii="Times New Roman" w:hAnsi="Times New Roman" w:cs="Times New Roman" w:hint="default"/>
        <w:sz w:val="32"/>
      </w:rPr>
    </w:lvl>
  </w:abstractNum>
  <w:abstractNum w:abstractNumId="7" w15:restartNumberingAfterBreak="0">
    <w:nsid w:val="06A633B0"/>
    <w:multiLevelType w:val="multilevel"/>
    <w:tmpl w:val="77A4678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081B357D"/>
    <w:multiLevelType w:val="hybridMultilevel"/>
    <w:tmpl w:val="5B505EAA"/>
    <w:lvl w:ilvl="0" w:tplc="DEE483EE">
      <w:start w:val="5"/>
      <w:numFmt w:val="decimal"/>
      <w:lvlText w:val="%1."/>
      <w:lvlJc w:val="left"/>
      <w:pPr>
        <w:ind w:left="2498"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9" w15:restartNumberingAfterBreak="0">
    <w:nsid w:val="08B7023E"/>
    <w:multiLevelType w:val="hybridMultilevel"/>
    <w:tmpl w:val="76065916"/>
    <w:lvl w:ilvl="0" w:tplc="0416000F">
      <w:start w:val="1"/>
      <w:numFmt w:val="decimal"/>
      <w:lvlText w:val="%1."/>
      <w:lvlJc w:val="left"/>
      <w:pPr>
        <w:ind w:left="3240" w:hanging="360"/>
      </w:pPr>
    </w:lvl>
    <w:lvl w:ilvl="1" w:tplc="04160019" w:tentative="1">
      <w:start w:val="1"/>
      <w:numFmt w:val="lowerLetter"/>
      <w:lvlText w:val="%2."/>
      <w:lvlJc w:val="left"/>
      <w:pPr>
        <w:ind w:left="3960" w:hanging="360"/>
      </w:pPr>
    </w:lvl>
    <w:lvl w:ilvl="2" w:tplc="0416001B" w:tentative="1">
      <w:start w:val="1"/>
      <w:numFmt w:val="lowerRoman"/>
      <w:lvlText w:val="%3."/>
      <w:lvlJc w:val="right"/>
      <w:pPr>
        <w:ind w:left="4680" w:hanging="180"/>
      </w:pPr>
    </w:lvl>
    <w:lvl w:ilvl="3" w:tplc="0416000F" w:tentative="1">
      <w:start w:val="1"/>
      <w:numFmt w:val="decimal"/>
      <w:lvlText w:val="%4."/>
      <w:lvlJc w:val="left"/>
      <w:pPr>
        <w:ind w:left="5400" w:hanging="360"/>
      </w:pPr>
    </w:lvl>
    <w:lvl w:ilvl="4" w:tplc="04160019" w:tentative="1">
      <w:start w:val="1"/>
      <w:numFmt w:val="lowerLetter"/>
      <w:lvlText w:val="%5."/>
      <w:lvlJc w:val="left"/>
      <w:pPr>
        <w:ind w:left="6120" w:hanging="360"/>
      </w:pPr>
    </w:lvl>
    <w:lvl w:ilvl="5" w:tplc="0416001B" w:tentative="1">
      <w:start w:val="1"/>
      <w:numFmt w:val="lowerRoman"/>
      <w:lvlText w:val="%6."/>
      <w:lvlJc w:val="right"/>
      <w:pPr>
        <w:ind w:left="6840" w:hanging="180"/>
      </w:pPr>
    </w:lvl>
    <w:lvl w:ilvl="6" w:tplc="0416000F" w:tentative="1">
      <w:start w:val="1"/>
      <w:numFmt w:val="decimal"/>
      <w:lvlText w:val="%7."/>
      <w:lvlJc w:val="left"/>
      <w:pPr>
        <w:ind w:left="7560" w:hanging="360"/>
      </w:pPr>
    </w:lvl>
    <w:lvl w:ilvl="7" w:tplc="04160019" w:tentative="1">
      <w:start w:val="1"/>
      <w:numFmt w:val="lowerLetter"/>
      <w:lvlText w:val="%8."/>
      <w:lvlJc w:val="left"/>
      <w:pPr>
        <w:ind w:left="8280" w:hanging="360"/>
      </w:pPr>
    </w:lvl>
    <w:lvl w:ilvl="8" w:tplc="0416001B" w:tentative="1">
      <w:start w:val="1"/>
      <w:numFmt w:val="lowerRoman"/>
      <w:lvlText w:val="%9."/>
      <w:lvlJc w:val="right"/>
      <w:pPr>
        <w:ind w:left="9000" w:hanging="180"/>
      </w:pPr>
    </w:lvl>
  </w:abstractNum>
  <w:abstractNum w:abstractNumId="10" w15:restartNumberingAfterBreak="0">
    <w:nsid w:val="092E49C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0BBA01A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E021E7C"/>
    <w:multiLevelType w:val="hybridMultilevel"/>
    <w:tmpl w:val="57FA792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E730633"/>
    <w:multiLevelType w:val="hybridMultilevel"/>
    <w:tmpl w:val="A28C49D4"/>
    <w:lvl w:ilvl="0" w:tplc="0409000F">
      <w:start w:val="1"/>
      <w:numFmt w:val="decimal"/>
      <w:lvlText w:val="%1."/>
      <w:lvlJc w:val="left"/>
      <w:pPr>
        <w:ind w:left="1800" w:hanging="360"/>
      </w:pPr>
    </w:lvl>
    <w:lvl w:ilvl="1" w:tplc="0409000F">
      <w:start w:val="1"/>
      <w:numFmt w:val="decimal"/>
      <w:lvlText w:val="%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0FFF6360"/>
    <w:multiLevelType w:val="multilevel"/>
    <w:tmpl w:val="50A68A90"/>
    <w:lvl w:ilvl="0">
      <w:start w:val="5"/>
      <w:numFmt w:val="decimal"/>
      <w:lvlText w:val="%1."/>
      <w:lvlJc w:val="left"/>
      <w:pPr>
        <w:ind w:left="720" w:hanging="360"/>
      </w:pPr>
      <w:rPr>
        <w:rFonts w:hint="default"/>
      </w:rPr>
    </w:lvl>
    <w:lvl w:ilvl="1">
      <w:start w:val="6"/>
      <w:numFmt w:val="decimal"/>
      <w:isLgl/>
      <w:lvlText w:val="%1.%2"/>
      <w:lvlJc w:val="left"/>
      <w:pPr>
        <w:ind w:left="1800" w:hanging="720"/>
      </w:pPr>
      <w:rPr>
        <w:rFonts w:hint="default"/>
        <w:color w:val="auto"/>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5" w15:restartNumberingAfterBreak="0">
    <w:nsid w:val="105A6E3C"/>
    <w:multiLevelType w:val="multilevel"/>
    <w:tmpl w:val="F7D07320"/>
    <w:lvl w:ilvl="0">
      <w:start w:val="10"/>
      <w:numFmt w:val="decimal"/>
      <w:lvlText w:val="%1."/>
      <w:lvlJc w:val="left"/>
      <w:pPr>
        <w:ind w:left="810" w:hanging="360"/>
      </w:pPr>
      <w:rPr>
        <w:rFonts w:hint="default"/>
        <w:b/>
      </w:rPr>
    </w:lvl>
    <w:lvl w:ilvl="1">
      <w:start w:val="1"/>
      <w:numFmt w:val="decimal"/>
      <w:isLgl/>
      <w:lvlText w:val="%1.%2"/>
      <w:lvlJc w:val="left"/>
      <w:pPr>
        <w:ind w:left="1170" w:hanging="360"/>
      </w:pPr>
      <w:rPr>
        <w:rFonts w:hint="default"/>
        <w:b/>
        <w:sz w:val="32"/>
        <w:szCs w:val="32"/>
      </w:rPr>
    </w:lvl>
    <w:lvl w:ilvl="2">
      <w:start w:val="1"/>
      <w:numFmt w:val="decimal"/>
      <w:isLgl/>
      <w:lvlText w:val="%1.%2.%3"/>
      <w:lvlJc w:val="left"/>
      <w:pPr>
        <w:ind w:left="1890" w:hanging="720"/>
      </w:pPr>
      <w:rPr>
        <w:rFonts w:hint="default"/>
      </w:rPr>
    </w:lvl>
    <w:lvl w:ilvl="3">
      <w:start w:val="1"/>
      <w:numFmt w:val="decimal"/>
      <w:isLgl/>
      <w:lvlText w:val="%1.%2.%3.%4"/>
      <w:lvlJc w:val="left"/>
      <w:pPr>
        <w:ind w:left="2250" w:hanging="720"/>
      </w:pPr>
      <w:rPr>
        <w:rFonts w:hint="default"/>
      </w:rPr>
    </w:lvl>
    <w:lvl w:ilvl="4">
      <w:start w:val="1"/>
      <w:numFmt w:val="decimal"/>
      <w:isLgl/>
      <w:lvlText w:val="%1.%2.%3.%4.%5"/>
      <w:lvlJc w:val="left"/>
      <w:pPr>
        <w:ind w:left="2970" w:hanging="1080"/>
      </w:pPr>
      <w:rPr>
        <w:rFonts w:hint="default"/>
      </w:rPr>
    </w:lvl>
    <w:lvl w:ilvl="5">
      <w:start w:val="1"/>
      <w:numFmt w:val="decimal"/>
      <w:isLgl/>
      <w:lvlText w:val="%1.%2.%3.%4.%5.%6"/>
      <w:lvlJc w:val="left"/>
      <w:pPr>
        <w:ind w:left="3330" w:hanging="1080"/>
      </w:pPr>
      <w:rPr>
        <w:rFonts w:hint="default"/>
      </w:rPr>
    </w:lvl>
    <w:lvl w:ilvl="6">
      <w:start w:val="1"/>
      <w:numFmt w:val="decimal"/>
      <w:isLgl/>
      <w:lvlText w:val="%1.%2.%3.%4.%5.%6.%7"/>
      <w:lvlJc w:val="left"/>
      <w:pPr>
        <w:ind w:left="4050" w:hanging="1440"/>
      </w:pPr>
      <w:rPr>
        <w:rFonts w:hint="default"/>
      </w:rPr>
    </w:lvl>
    <w:lvl w:ilvl="7">
      <w:start w:val="1"/>
      <w:numFmt w:val="decimal"/>
      <w:isLgl/>
      <w:lvlText w:val="%1.%2.%3.%4.%5.%6.%7.%8"/>
      <w:lvlJc w:val="left"/>
      <w:pPr>
        <w:ind w:left="4410" w:hanging="1440"/>
      </w:pPr>
      <w:rPr>
        <w:rFonts w:hint="default"/>
      </w:rPr>
    </w:lvl>
    <w:lvl w:ilvl="8">
      <w:start w:val="1"/>
      <w:numFmt w:val="decimal"/>
      <w:isLgl/>
      <w:lvlText w:val="%1.%2.%3.%4.%5.%6.%7.%8.%9"/>
      <w:lvlJc w:val="left"/>
      <w:pPr>
        <w:ind w:left="5130" w:hanging="1800"/>
      </w:pPr>
      <w:rPr>
        <w:rFonts w:hint="default"/>
      </w:rPr>
    </w:lvl>
  </w:abstractNum>
  <w:abstractNum w:abstractNumId="16" w15:restartNumberingAfterBreak="0">
    <w:nsid w:val="10886A80"/>
    <w:multiLevelType w:val="multilevel"/>
    <w:tmpl w:val="DD0EF11C"/>
    <w:lvl w:ilvl="0">
      <w:start w:val="4"/>
      <w:numFmt w:val="decimal"/>
      <w:lvlText w:val="%1"/>
      <w:lvlJc w:val="left"/>
      <w:pPr>
        <w:ind w:left="600" w:hanging="600"/>
      </w:pPr>
      <w:rPr>
        <w:rFonts w:hint="default"/>
      </w:rPr>
    </w:lvl>
    <w:lvl w:ilvl="1">
      <w:start w:val="1"/>
      <w:numFmt w:val="decimal"/>
      <w:lvlText w:val="%1.%2"/>
      <w:lvlJc w:val="left"/>
      <w:pPr>
        <w:ind w:left="1410" w:hanging="60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5908" w:hanging="1080"/>
      </w:pPr>
      <w:rPr>
        <w:rFonts w:hint="default"/>
      </w:rPr>
    </w:lvl>
    <w:lvl w:ilvl="5">
      <w:start w:val="1"/>
      <w:numFmt w:val="decimal"/>
      <w:lvlText w:val="%1.%2.%3.%4.%5.%6"/>
      <w:lvlJc w:val="left"/>
      <w:pPr>
        <w:ind w:left="7475" w:hanging="1440"/>
      </w:pPr>
      <w:rPr>
        <w:rFonts w:hint="default"/>
      </w:rPr>
    </w:lvl>
    <w:lvl w:ilvl="6">
      <w:start w:val="1"/>
      <w:numFmt w:val="decimal"/>
      <w:lvlText w:val="%1.%2.%3.%4.%5.%6.%7"/>
      <w:lvlJc w:val="left"/>
      <w:pPr>
        <w:ind w:left="8682" w:hanging="1440"/>
      </w:pPr>
      <w:rPr>
        <w:rFonts w:hint="default"/>
      </w:rPr>
    </w:lvl>
    <w:lvl w:ilvl="7">
      <w:start w:val="1"/>
      <w:numFmt w:val="decimal"/>
      <w:lvlText w:val="%1.%2.%3.%4.%5.%6.%7.%8"/>
      <w:lvlJc w:val="left"/>
      <w:pPr>
        <w:ind w:left="10249" w:hanging="1800"/>
      </w:pPr>
      <w:rPr>
        <w:rFonts w:hint="default"/>
      </w:rPr>
    </w:lvl>
    <w:lvl w:ilvl="8">
      <w:start w:val="1"/>
      <w:numFmt w:val="decimal"/>
      <w:lvlText w:val="%1.%2.%3.%4.%5.%6.%7.%8.%9"/>
      <w:lvlJc w:val="left"/>
      <w:pPr>
        <w:ind w:left="11816" w:hanging="2160"/>
      </w:pPr>
      <w:rPr>
        <w:rFonts w:hint="default"/>
      </w:rPr>
    </w:lvl>
  </w:abstractNum>
  <w:abstractNum w:abstractNumId="17" w15:restartNumberingAfterBreak="0">
    <w:nsid w:val="10F126E8"/>
    <w:multiLevelType w:val="hybridMultilevel"/>
    <w:tmpl w:val="57FA792C"/>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8" w15:restartNumberingAfterBreak="0">
    <w:nsid w:val="10F81E91"/>
    <w:multiLevelType w:val="hybridMultilevel"/>
    <w:tmpl w:val="C75CA7B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111623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12E3654"/>
    <w:multiLevelType w:val="multilevel"/>
    <w:tmpl w:val="38BE6216"/>
    <w:lvl w:ilvl="0">
      <w:start w:val="9"/>
      <w:numFmt w:val="decimal"/>
      <w:lvlText w:val="%1."/>
      <w:lvlJc w:val="left"/>
      <w:pPr>
        <w:ind w:left="720" w:hanging="360"/>
      </w:pPr>
      <w:rPr>
        <w:rFonts w:hint="default"/>
      </w:rPr>
    </w:lvl>
    <w:lvl w:ilvl="1">
      <w:start w:val="3"/>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1" w15:restartNumberingAfterBreak="0">
    <w:nsid w:val="13055EB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3240C7C"/>
    <w:multiLevelType w:val="hybridMultilevel"/>
    <w:tmpl w:val="621C2928"/>
    <w:lvl w:ilvl="0" w:tplc="04160001">
      <w:start w:val="1"/>
      <w:numFmt w:val="bullet"/>
      <w:lvlText w:val=""/>
      <w:lvlJc w:val="left"/>
      <w:pPr>
        <w:ind w:left="1146" w:hanging="360"/>
      </w:pPr>
      <w:rPr>
        <w:rFonts w:ascii="Symbol" w:hAnsi="Symbol" w:hint="default"/>
      </w:rPr>
    </w:lvl>
    <w:lvl w:ilvl="1" w:tplc="04160003">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3" w15:restartNumberingAfterBreak="0">
    <w:nsid w:val="148A35FC"/>
    <w:multiLevelType w:val="multilevel"/>
    <w:tmpl w:val="0416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4" w15:restartNumberingAfterBreak="0">
    <w:nsid w:val="15505F5B"/>
    <w:multiLevelType w:val="hybridMultilevel"/>
    <w:tmpl w:val="E8824B3A"/>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start w:val="1"/>
      <w:numFmt w:val="bullet"/>
      <w:lvlText w:val=""/>
      <w:lvlJc w:val="left"/>
      <w:pPr>
        <w:ind w:left="2508" w:hanging="360"/>
      </w:pPr>
      <w:rPr>
        <w:rFonts w:ascii="Wingdings" w:hAnsi="Wingdings" w:hint="default"/>
      </w:rPr>
    </w:lvl>
    <w:lvl w:ilvl="3" w:tplc="04160001">
      <w:start w:val="1"/>
      <w:numFmt w:val="bullet"/>
      <w:lvlText w:val=""/>
      <w:lvlJc w:val="left"/>
      <w:pPr>
        <w:ind w:left="3228" w:hanging="360"/>
      </w:pPr>
      <w:rPr>
        <w:rFonts w:ascii="Symbol" w:hAnsi="Symbol" w:hint="default"/>
      </w:rPr>
    </w:lvl>
    <w:lvl w:ilvl="4" w:tplc="04160003">
      <w:start w:val="1"/>
      <w:numFmt w:val="bullet"/>
      <w:lvlText w:val="o"/>
      <w:lvlJc w:val="left"/>
      <w:pPr>
        <w:ind w:left="3948" w:hanging="360"/>
      </w:pPr>
      <w:rPr>
        <w:rFonts w:ascii="Courier New" w:hAnsi="Courier New" w:cs="Courier New" w:hint="default"/>
      </w:rPr>
    </w:lvl>
    <w:lvl w:ilvl="5" w:tplc="04160005">
      <w:start w:val="1"/>
      <w:numFmt w:val="bullet"/>
      <w:lvlText w:val=""/>
      <w:lvlJc w:val="left"/>
      <w:pPr>
        <w:ind w:left="4668" w:hanging="360"/>
      </w:pPr>
      <w:rPr>
        <w:rFonts w:ascii="Wingdings" w:hAnsi="Wingdings" w:hint="default"/>
      </w:rPr>
    </w:lvl>
    <w:lvl w:ilvl="6" w:tplc="04160001">
      <w:start w:val="1"/>
      <w:numFmt w:val="bullet"/>
      <w:lvlText w:val=""/>
      <w:lvlJc w:val="left"/>
      <w:pPr>
        <w:ind w:left="5388" w:hanging="360"/>
      </w:pPr>
      <w:rPr>
        <w:rFonts w:ascii="Symbol" w:hAnsi="Symbol" w:hint="default"/>
      </w:rPr>
    </w:lvl>
    <w:lvl w:ilvl="7" w:tplc="04160003">
      <w:start w:val="1"/>
      <w:numFmt w:val="bullet"/>
      <w:lvlText w:val="o"/>
      <w:lvlJc w:val="left"/>
      <w:pPr>
        <w:ind w:left="6108" w:hanging="360"/>
      </w:pPr>
      <w:rPr>
        <w:rFonts w:ascii="Courier New" w:hAnsi="Courier New" w:cs="Courier New" w:hint="default"/>
      </w:rPr>
    </w:lvl>
    <w:lvl w:ilvl="8" w:tplc="04160005">
      <w:start w:val="1"/>
      <w:numFmt w:val="bullet"/>
      <w:lvlText w:val=""/>
      <w:lvlJc w:val="left"/>
      <w:pPr>
        <w:ind w:left="6828" w:hanging="360"/>
      </w:pPr>
      <w:rPr>
        <w:rFonts w:ascii="Wingdings" w:hAnsi="Wingdings" w:hint="default"/>
      </w:rPr>
    </w:lvl>
  </w:abstractNum>
  <w:abstractNum w:abstractNumId="25" w15:restartNumberingAfterBreak="0">
    <w:nsid w:val="157D1F3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15C02DFC"/>
    <w:multiLevelType w:val="hybridMultilevel"/>
    <w:tmpl w:val="CDC6E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5F6241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8" w15:restartNumberingAfterBreak="0">
    <w:nsid w:val="182C7B84"/>
    <w:multiLevelType w:val="hybridMultilevel"/>
    <w:tmpl w:val="8AB60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8C43F1A"/>
    <w:multiLevelType w:val="hybridMultilevel"/>
    <w:tmpl w:val="2AF8CD8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0" w15:restartNumberingAfterBreak="0">
    <w:nsid w:val="1A252C9B"/>
    <w:multiLevelType w:val="multilevel"/>
    <w:tmpl w:val="938AAFE4"/>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val="0"/>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1" w15:restartNumberingAfterBreak="0">
    <w:nsid w:val="1A653E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1B4D22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1BDA3464"/>
    <w:multiLevelType w:val="hybridMultilevel"/>
    <w:tmpl w:val="3BD0E97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4" w15:restartNumberingAfterBreak="0">
    <w:nsid w:val="1C925678"/>
    <w:multiLevelType w:val="multilevel"/>
    <w:tmpl w:val="E8489C78"/>
    <w:lvl w:ilvl="0">
      <w:start w:val="5"/>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5" w15:restartNumberingAfterBreak="0">
    <w:nsid w:val="1CD135A5"/>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1E8E5A19"/>
    <w:multiLevelType w:val="hybridMultilevel"/>
    <w:tmpl w:val="7D84D1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1EFA0A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215026D1"/>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39" w15:restartNumberingAfterBreak="0">
    <w:nsid w:val="21532D8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220A01C3"/>
    <w:multiLevelType w:val="hybridMultilevel"/>
    <w:tmpl w:val="6A2A5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2997600"/>
    <w:multiLevelType w:val="multilevel"/>
    <w:tmpl w:val="D95C31C8"/>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42" w15:restartNumberingAfterBreak="0">
    <w:nsid w:val="23826D91"/>
    <w:multiLevelType w:val="hybridMultilevel"/>
    <w:tmpl w:val="2528E2D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24370B94"/>
    <w:multiLevelType w:val="hybridMultilevel"/>
    <w:tmpl w:val="C40453B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15:restartNumberingAfterBreak="0">
    <w:nsid w:val="24A50167"/>
    <w:multiLevelType w:val="multilevel"/>
    <w:tmpl w:val="20FA9920"/>
    <w:lvl w:ilvl="0">
      <w:start w:val="6"/>
      <w:numFmt w:val="decimal"/>
      <w:lvlText w:val="%1."/>
      <w:lvlJc w:val="left"/>
      <w:pPr>
        <w:ind w:left="720" w:hanging="360"/>
      </w:pPr>
      <w:rPr>
        <w:rFonts w:hint="default"/>
        <w:b/>
      </w:rPr>
    </w:lvl>
    <w:lvl w:ilvl="1">
      <w:start w:val="1"/>
      <w:numFmt w:val="decimal"/>
      <w:isLgl/>
      <w:lvlText w:val="9.%2"/>
      <w:lvlJc w:val="left"/>
      <w:pPr>
        <w:ind w:left="1997"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45" w15:restartNumberingAfterBreak="0">
    <w:nsid w:val="26720C2B"/>
    <w:multiLevelType w:val="hybridMultilevel"/>
    <w:tmpl w:val="0D2EF844"/>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7DB3B6C"/>
    <w:multiLevelType w:val="hybridMultilevel"/>
    <w:tmpl w:val="AD5E8DF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86F6263"/>
    <w:multiLevelType w:val="multilevel"/>
    <w:tmpl w:val="0416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8" w15:restartNumberingAfterBreak="0">
    <w:nsid w:val="29596C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2A301D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2A873DBD"/>
    <w:multiLevelType w:val="hybridMultilevel"/>
    <w:tmpl w:val="5F1E64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2C446F9E"/>
    <w:multiLevelType w:val="multilevel"/>
    <w:tmpl w:val="F18AE5DE"/>
    <w:lvl w:ilvl="0">
      <w:start w:val="4"/>
      <w:numFmt w:val="decimal"/>
      <w:lvlText w:val="%1"/>
      <w:lvlJc w:val="left"/>
      <w:pPr>
        <w:ind w:left="645" w:hanging="645"/>
      </w:pPr>
      <w:rPr>
        <w:rFonts w:hint="default"/>
        <w:sz w:val="32"/>
      </w:rPr>
    </w:lvl>
    <w:lvl w:ilvl="1">
      <w:start w:val="2"/>
      <w:numFmt w:val="decimal"/>
      <w:lvlText w:val="%1.%2"/>
      <w:lvlJc w:val="left"/>
      <w:pPr>
        <w:ind w:left="1440" w:hanging="720"/>
      </w:pPr>
      <w:rPr>
        <w:rFonts w:hint="default"/>
        <w:b/>
        <w:sz w:val="32"/>
      </w:rPr>
    </w:lvl>
    <w:lvl w:ilvl="2">
      <w:start w:val="6"/>
      <w:numFmt w:val="decimal"/>
      <w:lvlText w:val="%1.%2.%3"/>
      <w:lvlJc w:val="left"/>
      <w:pPr>
        <w:ind w:left="2160" w:hanging="720"/>
      </w:pPr>
      <w:rPr>
        <w:rFonts w:hint="default"/>
        <w:b/>
        <w:sz w:val="32"/>
      </w:rPr>
    </w:lvl>
    <w:lvl w:ilvl="3">
      <w:start w:val="1"/>
      <w:numFmt w:val="decimal"/>
      <w:lvlText w:val="%1.%2.%3.%4"/>
      <w:lvlJc w:val="left"/>
      <w:pPr>
        <w:ind w:left="2070" w:hanging="1080"/>
      </w:pPr>
      <w:rPr>
        <w:rFonts w:hint="default"/>
        <w:sz w:val="32"/>
      </w:rPr>
    </w:lvl>
    <w:lvl w:ilvl="4">
      <w:start w:val="1"/>
      <w:numFmt w:val="decimal"/>
      <w:lvlText w:val="%1.%2.%3.%4.%5"/>
      <w:lvlJc w:val="left"/>
      <w:pPr>
        <w:ind w:left="4320" w:hanging="1440"/>
      </w:pPr>
      <w:rPr>
        <w:rFonts w:hint="default"/>
        <w:sz w:val="32"/>
      </w:rPr>
    </w:lvl>
    <w:lvl w:ilvl="5">
      <w:start w:val="1"/>
      <w:numFmt w:val="decimal"/>
      <w:lvlText w:val="%1.%2.%3.%4.%5.%6"/>
      <w:lvlJc w:val="left"/>
      <w:pPr>
        <w:ind w:left="5400" w:hanging="1800"/>
      </w:pPr>
      <w:rPr>
        <w:rFonts w:hint="default"/>
        <w:sz w:val="32"/>
      </w:rPr>
    </w:lvl>
    <w:lvl w:ilvl="6">
      <w:start w:val="1"/>
      <w:numFmt w:val="decimal"/>
      <w:lvlText w:val="%1.%2.%3.%4.%5.%6.%7"/>
      <w:lvlJc w:val="left"/>
      <w:pPr>
        <w:ind w:left="6120" w:hanging="1800"/>
      </w:pPr>
      <w:rPr>
        <w:rFonts w:hint="default"/>
        <w:sz w:val="32"/>
      </w:rPr>
    </w:lvl>
    <w:lvl w:ilvl="7">
      <w:start w:val="1"/>
      <w:numFmt w:val="decimal"/>
      <w:lvlText w:val="%1.%2.%3.%4.%5.%6.%7.%8"/>
      <w:lvlJc w:val="left"/>
      <w:pPr>
        <w:ind w:left="7200" w:hanging="2160"/>
      </w:pPr>
      <w:rPr>
        <w:rFonts w:hint="default"/>
        <w:sz w:val="32"/>
      </w:rPr>
    </w:lvl>
    <w:lvl w:ilvl="8">
      <w:start w:val="1"/>
      <w:numFmt w:val="decimal"/>
      <w:lvlText w:val="%1.%2.%3.%4.%5.%6.%7.%8.%9"/>
      <w:lvlJc w:val="left"/>
      <w:pPr>
        <w:ind w:left="8280" w:hanging="2520"/>
      </w:pPr>
      <w:rPr>
        <w:rFonts w:hint="default"/>
        <w:sz w:val="32"/>
      </w:rPr>
    </w:lvl>
  </w:abstractNum>
  <w:abstractNum w:abstractNumId="52" w15:restartNumberingAfterBreak="0">
    <w:nsid w:val="2CD7737F"/>
    <w:multiLevelType w:val="hybridMultilevel"/>
    <w:tmpl w:val="300EE4D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3" w15:restartNumberingAfterBreak="0">
    <w:nsid w:val="2CDB1BA3"/>
    <w:multiLevelType w:val="hybridMultilevel"/>
    <w:tmpl w:val="D618169A"/>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4" w15:restartNumberingAfterBreak="0">
    <w:nsid w:val="2DA82FC5"/>
    <w:multiLevelType w:val="hybridMultilevel"/>
    <w:tmpl w:val="CEAE7312"/>
    <w:lvl w:ilvl="0" w:tplc="8C28622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E10543D"/>
    <w:multiLevelType w:val="hybridMultilevel"/>
    <w:tmpl w:val="D19A7EEA"/>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2EA813CD"/>
    <w:multiLevelType w:val="multilevel"/>
    <w:tmpl w:val="815663D8"/>
    <w:lvl w:ilvl="0">
      <w:start w:val="5"/>
      <w:numFmt w:val="decimal"/>
      <w:lvlText w:val="%1"/>
      <w:lvlJc w:val="left"/>
      <w:pPr>
        <w:ind w:left="420" w:hanging="420"/>
      </w:pPr>
      <w:rPr>
        <w:rFonts w:hint="default"/>
      </w:rPr>
    </w:lvl>
    <w:lvl w:ilvl="1">
      <w:start w:val="4"/>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640" w:hanging="144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760" w:hanging="2160"/>
      </w:pPr>
      <w:rPr>
        <w:rFonts w:hint="default"/>
      </w:rPr>
    </w:lvl>
    <w:lvl w:ilvl="8">
      <w:start w:val="1"/>
      <w:numFmt w:val="decimal"/>
      <w:lvlText w:val="%1.%2.%3.%4.%5.%6.%7.%8.%9"/>
      <w:lvlJc w:val="left"/>
      <w:pPr>
        <w:ind w:left="16560" w:hanging="2160"/>
      </w:pPr>
      <w:rPr>
        <w:rFonts w:hint="default"/>
      </w:rPr>
    </w:lvl>
  </w:abstractNum>
  <w:abstractNum w:abstractNumId="57" w15:restartNumberingAfterBreak="0">
    <w:nsid w:val="2EF8270D"/>
    <w:multiLevelType w:val="hybridMultilevel"/>
    <w:tmpl w:val="A73AEF9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F23129F"/>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9" w15:restartNumberingAfterBreak="0">
    <w:nsid w:val="306E22FE"/>
    <w:multiLevelType w:val="hybridMultilevel"/>
    <w:tmpl w:val="52E48F4A"/>
    <w:lvl w:ilvl="0" w:tplc="5B008DD0">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0C8340A"/>
    <w:multiLevelType w:val="hybridMultilevel"/>
    <w:tmpl w:val="2884B9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360344B6"/>
    <w:multiLevelType w:val="hybridMultilevel"/>
    <w:tmpl w:val="749E53B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2" w15:restartNumberingAfterBreak="0">
    <w:nsid w:val="36AF2642"/>
    <w:multiLevelType w:val="multilevel"/>
    <w:tmpl w:val="9F1A2818"/>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63" w15:restartNumberingAfterBreak="0">
    <w:nsid w:val="375907AC"/>
    <w:multiLevelType w:val="hybridMultilevel"/>
    <w:tmpl w:val="135613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38D33452"/>
    <w:multiLevelType w:val="hybridMultilevel"/>
    <w:tmpl w:val="D130A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B171AE4"/>
    <w:multiLevelType w:val="multilevel"/>
    <w:tmpl w:val="A8A65178"/>
    <w:lvl w:ilvl="0">
      <w:start w:val="3"/>
      <w:numFmt w:val="decimal"/>
      <w:lvlText w:val="%1"/>
      <w:lvlJc w:val="left"/>
      <w:pPr>
        <w:ind w:left="405" w:hanging="405"/>
      </w:pPr>
      <w:rPr>
        <w:rFonts w:hint="default"/>
      </w:rPr>
    </w:lvl>
    <w:lvl w:ilvl="1">
      <w:start w:val="1"/>
      <w:numFmt w:val="decimal"/>
      <w:lvlText w:val="%1.%2"/>
      <w:lvlJc w:val="left"/>
      <w:pPr>
        <w:ind w:left="2429" w:hanging="720"/>
      </w:pPr>
      <w:rPr>
        <w:rFonts w:hint="default"/>
      </w:rPr>
    </w:lvl>
    <w:lvl w:ilvl="2">
      <w:start w:val="1"/>
      <w:numFmt w:val="decimal"/>
      <w:lvlText w:val="%1.%2.%3"/>
      <w:lvlJc w:val="left"/>
      <w:pPr>
        <w:ind w:left="4138" w:hanging="720"/>
      </w:pPr>
      <w:rPr>
        <w:rFonts w:hint="default"/>
      </w:rPr>
    </w:lvl>
    <w:lvl w:ilvl="3">
      <w:start w:val="1"/>
      <w:numFmt w:val="decimal"/>
      <w:lvlText w:val="%1.%2.%3.%4"/>
      <w:lvlJc w:val="left"/>
      <w:pPr>
        <w:ind w:left="6207" w:hanging="1080"/>
      </w:pPr>
      <w:rPr>
        <w:rFonts w:hint="default"/>
      </w:rPr>
    </w:lvl>
    <w:lvl w:ilvl="4">
      <w:start w:val="1"/>
      <w:numFmt w:val="decimal"/>
      <w:lvlText w:val="%1.%2.%3.%4.%5"/>
      <w:lvlJc w:val="left"/>
      <w:pPr>
        <w:ind w:left="8276" w:hanging="1440"/>
      </w:pPr>
      <w:rPr>
        <w:rFonts w:hint="default"/>
      </w:rPr>
    </w:lvl>
    <w:lvl w:ilvl="5">
      <w:start w:val="1"/>
      <w:numFmt w:val="decimal"/>
      <w:lvlText w:val="%1.%2.%3.%4.%5.%6"/>
      <w:lvlJc w:val="left"/>
      <w:pPr>
        <w:ind w:left="9985" w:hanging="1440"/>
      </w:pPr>
      <w:rPr>
        <w:rFonts w:hint="default"/>
      </w:rPr>
    </w:lvl>
    <w:lvl w:ilvl="6">
      <w:start w:val="1"/>
      <w:numFmt w:val="decimal"/>
      <w:lvlText w:val="%1.%2.%3.%4.%5.%6.%7"/>
      <w:lvlJc w:val="left"/>
      <w:pPr>
        <w:ind w:left="12054" w:hanging="1800"/>
      </w:pPr>
      <w:rPr>
        <w:rFonts w:hint="default"/>
      </w:rPr>
    </w:lvl>
    <w:lvl w:ilvl="7">
      <w:start w:val="1"/>
      <w:numFmt w:val="decimal"/>
      <w:lvlText w:val="%1.%2.%3.%4.%5.%6.%7.%8"/>
      <w:lvlJc w:val="left"/>
      <w:pPr>
        <w:ind w:left="14123" w:hanging="2160"/>
      </w:pPr>
      <w:rPr>
        <w:rFonts w:hint="default"/>
      </w:rPr>
    </w:lvl>
    <w:lvl w:ilvl="8">
      <w:start w:val="1"/>
      <w:numFmt w:val="decimal"/>
      <w:lvlText w:val="%1.%2.%3.%4.%5.%6.%7.%8.%9"/>
      <w:lvlJc w:val="left"/>
      <w:pPr>
        <w:ind w:left="15832" w:hanging="2160"/>
      </w:pPr>
      <w:rPr>
        <w:rFonts w:hint="default"/>
      </w:rPr>
    </w:lvl>
  </w:abstractNum>
  <w:abstractNum w:abstractNumId="66" w15:restartNumberingAfterBreak="0">
    <w:nsid w:val="3B3478A6"/>
    <w:multiLevelType w:val="multilevel"/>
    <w:tmpl w:val="AC7A3588"/>
    <w:lvl w:ilvl="0">
      <w:start w:val="4"/>
      <w:numFmt w:val="decimal"/>
      <w:lvlText w:val="%1"/>
      <w:lvlJc w:val="left"/>
      <w:pPr>
        <w:ind w:left="645" w:hanging="645"/>
      </w:pPr>
      <w:rPr>
        <w:rFonts w:hint="default"/>
      </w:rPr>
    </w:lvl>
    <w:lvl w:ilvl="1">
      <w:start w:val="4"/>
      <w:numFmt w:val="decimal"/>
      <w:lvlText w:val="%1.%2"/>
      <w:lvlJc w:val="left"/>
      <w:pPr>
        <w:ind w:left="1296" w:hanging="720"/>
      </w:pPr>
      <w:rPr>
        <w:rFonts w:hint="default"/>
      </w:rPr>
    </w:lvl>
    <w:lvl w:ilvl="2">
      <w:start w:val="5"/>
      <w:numFmt w:val="decimal"/>
      <w:lvlText w:val="%1.%2.%3"/>
      <w:lvlJc w:val="left"/>
      <w:pPr>
        <w:ind w:left="1872" w:hanging="720"/>
      </w:pPr>
      <w:rPr>
        <w:rFonts w:hint="default"/>
        <w:sz w:val="32"/>
        <w:szCs w:val="32"/>
      </w:rPr>
    </w:lvl>
    <w:lvl w:ilvl="3">
      <w:start w:val="1"/>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67" w15:restartNumberingAfterBreak="0">
    <w:nsid w:val="3DE41DBD"/>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3FAD1CC0"/>
    <w:multiLevelType w:val="hybridMultilevel"/>
    <w:tmpl w:val="F328F176"/>
    <w:lvl w:ilvl="0" w:tplc="002ACA76">
      <w:start w:val="1"/>
      <w:numFmt w:val="bullet"/>
      <w:lvlText w:val=""/>
      <w:lvlJc w:val="left"/>
      <w:pPr>
        <w:ind w:left="720" w:hanging="360"/>
      </w:pPr>
      <w:rPr>
        <w:rFonts w:ascii="Symbol" w:hAnsi="Symbol" w:hint="default"/>
        <w:color w:val="auto"/>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1F62CB6"/>
    <w:multiLevelType w:val="multilevel"/>
    <w:tmpl w:val="7AA21194"/>
    <w:lvl w:ilvl="0">
      <w:start w:val="2"/>
      <w:numFmt w:val="decimal"/>
      <w:lvlText w:val="%1."/>
      <w:lvlJc w:val="left"/>
      <w:pPr>
        <w:ind w:left="360" w:hanging="360"/>
      </w:pPr>
      <w:rPr>
        <w:rFonts w:hint="default"/>
        <w:b/>
        <w:sz w:val="36"/>
        <w:szCs w:val="36"/>
        <w:u w:val="none"/>
      </w:rPr>
    </w:lvl>
    <w:lvl w:ilvl="1">
      <w:start w:val="2"/>
      <w:numFmt w:val="decimal"/>
      <w:lvlText w:val="%1.%2."/>
      <w:lvlJc w:val="left"/>
      <w:pPr>
        <w:ind w:left="124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43253641"/>
    <w:multiLevelType w:val="multilevel"/>
    <w:tmpl w:val="1AAA541C"/>
    <w:lvl w:ilvl="0">
      <w:start w:val="5"/>
      <w:numFmt w:val="decimal"/>
      <w:lvlText w:val="%1"/>
      <w:lvlJc w:val="left"/>
      <w:pPr>
        <w:ind w:left="405" w:hanging="40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1" w15:restartNumberingAfterBreak="0">
    <w:nsid w:val="44BF23D1"/>
    <w:multiLevelType w:val="hybridMultilevel"/>
    <w:tmpl w:val="75C201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15:restartNumberingAfterBreak="0">
    <w:nsid w:val="44F108FE"/>
    <w:multiLevelType w:val="multilevel"/>
    <w:tmpl w:val="522CCFAE"/>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73" w15:restartNumberingAfterBreak="0">
    <w:nsid w:val="452E35D2"/>
    <w:multiLevelType w:val="multilevel"/>
    <w:tmpl w:val="A58EDA1E"/>
    <w:lvl w:ilvl="0">
      <w:start w:val="1"/>
      <w:numFmt w:val="decimal"/>
      <w:lvlText w:val="%1."/>
      <w:lvlJc w:val="left"/>
      <w:pPr>
        <w:ind w:left="360" w:hanging="360"/>
      </w:pPr>
      <w:rPr>
        <w:b/>
        <w:sz w:val="36"/>
        <w:szCs w:val="36"/>
        <w:u w:val="none"/>
      </w:rPr>
    </w:lvl>
    <w:lvl w:ilvl="1">
      <w:start w:val="1"/>
      <w:numFmt w:val="decimal"/>
      <w:lvlText w:val="%1.%2."/>
      <w:lvlJc w:val="left"/>
      <w:pPr>
        <w:ind w:left="1000"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470A1B90"/>
    <w:multiLevelType w:val="hybridMultilevel"/>
    <w:tmpl w:val="F86A80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15:restartNumberingAfterBreak="0">
    <w:nsid w:val="471A6B50"/>
    <w:multiLevelType w:val="hybridMultilevel"/>
    <w:tmpl w:val="6B8C616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6" w15:restartNumberingAfterBreak="0">
    <w:nsid w:val="482A34DE"/>
    <w:multiLevelType w:val="hybridMultilevel"/>
    <w:tmpl w:val="86FA8E3C"/>
    <w:lvl w:ilvl="0" w:tplc="04160001">
      <w:start w:val="1"/>
      <w:numFmt w:val="bullet"/>
      <w:lvlText w:val=""/>
      <w:lvlJc w:val="left"/>
      <w:pPr>
        <w:ind w:left="2160" w:hanging="360"/>
      </w:pPr>
      <w:rPr>
        <w:rFonts w:ascii="Symbol" w:hAnsi="Symbol" w:hint="default"/>
      </w:rPr>
    </w:lvl>
    <w:lvl w:ilvl="1" w:tplc="04160003">
      <w:start w:val="1"/>
      <w:numFmt w:val="bullet"/>
      <w:lvlText w:val="o"/>
      <w:lvlJc w:val="left"/>
      <w:pPr>
        <w:ind w:left="2880" w:hanging="360"/>
      </w:pPr>
      <w:rPr>
        <w:rFonts w:ascii="Courier New" w:hAnsi="Courier New" w:cs="Courier New" w:hint="default"/>
      </w:rPr>
    </w:lvl>
    <w:lvl w:ilvl="2" w:tplc="04160005">
      <w:start w:val="1"/>
      <w:numFmt w:val="bullet"/>
      <w:lvlText w:val=""/>
      <w:lvlJc w:val="left"/>
      <w:pPr>
        <w:ind w:left="3600" w:hanging="360"/>
      </w:pPr>
      <w:rPr>
        <w:rFonts w:ascii="Wingdings" w:hAnsi="Wingdings" w:hint="default"/>
      </w:rPr>
    </w:lvl>
    <w:lvl w:ilvl="3" w:tplc="0416000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77" w15:restartNumberingAfterBreak="0">
    <w:nsid w:val="4A9C0FEE"/>
    <w:multiLevelType w:val="hybridMultilevel"/>
    <w:tmpl w:val="B0C2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B5703D1"/>
    <w:multiLevelType w:val="hybridMultilevel"/>
    <w:tmpl w:val="0D561542"/>
    <w:lvl w:ilvl="0" w:tplc="0416000F">
      <w:start w:val="1"/>
      <w:numFmt w:val="decimal"/>
      <w:lvlText w:val="%1."/>
      <w:lvlJc w:val="left"/>
      <w:pPr>
        <w:ind w:left="2227" w:hanging="360"/>
      </w:pPr>
    </w:lvl>
    <w:lvl w:ilvl="1" w:tplc="04160019" w:tentative="1">
      <w:start w:val="1"/>
      <w:numFmt w:val="lowerLetter"/>
      <w:lvlText w:val="%2."/>
      <w:lvlJc w:val="left"/>
      <w:pPr>
        <w:ind w:left="2947" w:hanging="360"/>
      </w:pPr>
    </w:lvl>
    <w:lvl w:ilvl="2" w:tplc="0416001B" w:tentative="1">
      <w:start w:val="1"/>
      <w:numFmt w:val="lowerRoman"/>
      <w:lvlText w:val="%3."/>
      <w:lvlJc w:val="right"/>
      <w:pPr>
        <w:ind w:left="3667" w:hanging="180"/>
      </w:pPr>
    </w:lvl>
    <w:lvl w:ilvl="3" w:tplc="0416000F" w:tentative="1">
      <w:start w:val="1"/>
      <w:numFmt w:val="decimal"/>
      <w:lvlText w:val="%4."/>
      <w:lvlJc w:val="left"/>
      <w:pPr>
        <w:ind w:left="4387" w:hanging="360"/>
      </w:pPr>
    </w:lvl>
    <w:lvl w:ilvl="4" w:tplc="04160019" w:tentative="1">
      <w:start w:val="1"/>
      <w:numFmt w:val="lowerLetter"/>
      <w:lvlText w:val="%5."/>
      <w:lvlJc w:val="left"/>
      <w:pPr>
        <w:ind w:left="5107" w:hanging="360"/>
      </w:pPr>
    </w:lvl>
    <w:lvl w:ilvl="5" w:tplc="0416001B" w:tentative="1">
      <w:start w:val="1"/>
      <w:numFmt w:val="lowerRoman"/>
      <w:lvlText w:val="%6."/>
      <w:lvlJc w:val="right"/>
      <w:pPr>
        <w:ind w:left="5827" w:hanging="180"/>
      </w:pPr>
    </w:lvl>
    <w:lvl w:ilvl="6" w:tplc="0416000F" w:tentative="1">
      <w:start w:val="1"/>
      <w:numFmt w:val="decimal"/>
      <w:lvlText w:val="%7."/>
      <w:lvlJc w:val="left"/>
      <w:pPr>
        <w:ind w:left="6547" w:hanging="360"/>
      </w:pPr>
    </w:lvl>
    <w:lvl w:ilvl="7" w:tplc="04160019" w:tentative="1">
      <w:start w:val="1"/>
      <w:numFmt w:val="lowerLetter"/>
      <w:lvlText w:val="%8."/>
      <w:lvlJc w:val="left"/>
      <w:pPr>
        <w:ind w:left="7267" w:hanging="360"/>
      </w:pPr>
    </w:lvl>
    <w:lvl w:ilvl="8" w:tplc="0416001B" w:tentative="1">
      <w:start w:val="1"/>
      <w:numFmt w:val="lowerRoman"/>
      <w:lvlText w:val="%9."/>
      <w:lvlJc w:val="right"/>
      <w:pPr>
        <w:ind w:left="7987" w:hanging="180"/>
      </w:pPr>
    </w:lvl>
  </w:abstractNum>
  <w:abstractNum w:abstractNumId="79" w15:restartNumberingAfterBreak="0">
    <w:nsid w:val="4B5F3AFD"/>
    <w:multiLevelType w:val="multilevel"/>
    <w:tmpl w:val="E968C3BC"/>
    <w:lvl w:ilvl="0">
      <w:start w:val="4"/>
      <w:numFmt w:val="decimal"/>
      <w:lvlText w:val="%1"/>
      <w:lvlJc w:val="left"/>
      <w:pPr>
        <w:ind w:left="405" w:hanging="405"/>
      </w:pPr>
      <w:rPr>
        <w:rFonts w:hint="default"/>
        <w:b/>
        <w:sz w:val="32"/>
      </w:rPr>
    </w:lvl>
    <w:lvl w:ilvl="1">
      <w:start w:val="1"/>
      <w:numFmt w:val="decimal"/>
      <w:lvlText w:val="%1.%2"/>
      <w:lvlJc w:val="left"/>
      <w:pPr>
        <w:ind w:left="1485" w:hanging="405"/>
      </w:pPr>
      <w:rPr>
        <w:rFonts w:hint="default"/>
        <w:b/>
        <w:sz w:val="32"/>
      </w:rPr>
    </w:lvl>
    <w:lvl w:ilvl="2">
      <w:start w:val="1"/>
      <w:numFmt w:val="decimal"/>
      <w:lvlText w:val="%1.%2.%3"/>
      <w:lvlJc w:val="left"/>
      <w:pPr>
        <w:ind w:left="2250" w:hanging="720"/>
      </w:pPr>
      <w:rPr>
        <w:rFonts w:hint="default"/>
        <w:b/>
        <w:sz w:val="32"/>
      </w:rPr>
    </w:lvl>
    <w:lvl w:ilvl="3">
      <w:start w:val="1"/>
      <w:numFmt w:val="decimal"/>
      <w:lvlText w:val="%1.%2.%3.%4"/>
      <w:lvlJc w:val="left"/>
      <w:pPr>
        <w:ind w:left="2700" w:hanging="720"/>
      </w:pPr>
      <w:rPr>
        <w:rFonts w:hint="default"/>
        <w:b/>
        <w:color w:val="000000" w:themeColor="text1"/>
        <w:sz w:val="32"/>
      </w:rPr>
    </w:lvl>
    <w:lvl w:ilvl="4">
      <w:start w:val="1"/>
      <w:numFmt w:val="decimal"/>
      <w:lvlText w:val="%1.%2.%3.%4.%5"/>
      <w:lvlJc w:val="left"/>
      <w:pPr>
        <w:ind w:left="5400" w:hanging="1080"/>
      </w:pPr>
      <w:rPr>
        <w:rFonts w:hint="default"/>
        <w:b/>
        <w:sz w:val="32"/>
      </w:rPr>
    </w:lvl>
    <w:lvl w:ilvl="5">
      <w:start w:val="1"/>
      <w:numFmt w:val="decimal"/>
      <w:lvlText w:val="%1.%2.%3.%4.%5.%6"/>
      <w:lvlJc w:val="left"/>
      <w:pPr>
        <w:ind w:left="6480" w:hanging="1080"/>
      </w:pPr>
      <w:rPr>
        <w:rFonts w:hint="default"/>
        <w:b/>
        <w:sz w:val="32"/>
      </w:rPr>
    </w:lvl>
    <w:lvl w:ilvl="6">
      <w:start w:val="1"/>
      <w:numFmt w:val="decimal"/>
      <w:lvlText w:val="%1.%2.%3.%4.%5.%6.%7"/>
      <w:lvlJc w:val="left"/>
      <w:pPr>
        <w:ind w:left="7920" w:hanging="1440"/>
      </w:pPr>
      <w:rPr>
        <w:rFonts w:hint="default"/>
        <w:b/>
        <w:sz w:val="32"/>
      </w:rPr>
    </w:lvl>
    <w:lvl w:ilvl="7">
      <w:start w:val="1"/>
      <w:numFmt w:val="decimal"/>
      <w:lvlText w:val="%1.%2.%3.%4.%5.%6.%7.%8"/>
      <w:lvlJc w:val="left"/>
      <w:pPr>
        <w:ind w:left="9000" w:hanging="1440"/>
      </w:pPr>
      <w:rPr>
        <w:rFonts w:hint="default"/>
        <w:b/>
        <w:sz w:val="32"/>
      </w:rPr>
    </w:lvl>
    <w:lvl w:ilvl="8">
      <w:start w:val="1"/>
      <w:numFmt w:val="decimal"/>
      <w:lvlText w:val="%1.%2.%3.%4.%5.%6.%7.%8.%9"/>
      <w:lvlJc w:val="left"/>
      <w:pPr>
        <w:ind w:left="10440" w:hanging="1800"/>
      </w:pPr>
      <w:rPr>
        <w:rFonts w:hint="default"/>
        <w:b/>
        <w:sz w:val="32"/>
      </w:rPr>
    </w:lvl>
  </w:abstractNum>
  <w:abstractNum w:abstractNumId="80" w15:restartNumberingAfterBreak="0">
    <w:nsid w:val="4D770B2D"/>
    <w:multiLevelType w:val="multilevel"/>
    <w:tmpl w:val="532AD46A"/>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8"/>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1" w15:restartNumberingAfterBreak="0">
    <w:nsid w:val="4DAC10B5"/>
    <w:multiLevelType w:val="multilevel"/>
    <w:tmpl w:val="688ADDA6"/>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6"/>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2" w15:restartNumberingAfterBreak="0">
    <w:nsid w:val="51957997"/>
    <w:multiLevelType w:val="multilevel"/>
    <w:tmpl w:val="B48C06BA"/>
    <w:lvl w:ilvl="0">
      <w:start w:val="8"/>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83" w15:restartNumberingAfterBreak="0">
    <w:nsid w:val="5311703F"/>
    <w:multiLevelType w:val="multilevel"/>
    <w:tmpl w:val="2510350C"/>
    <w:lvl w:ilvl="0">
      <w:start w:val="6"/>
      <w:numFmt w:val="decimal"/>
      <w:lvlText w:val="%1."/>
      <w:lvlJc w:val="left"/>
      <w:pPr>
        <w:ind w:left="720" w:hanging="360"/>
      </w:pPr>
      <w:rPr>
        <w:rFonts w:hint="default"/>
        <w:b/>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84" w15:restartNumberingAfterBreak="0">
    <w:nsid w:val="538D0595"/>
    <w:multiLevelType w:val="hybridMultilevel"/>
    <w:tmpl w:val="C43CB7FE"/>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4434912"/>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6" w15:restartNumberingAfterBreak="0">
    <w:nsid w:val="582A1E59"/>
    <w:multiLevelType w:val="multilevel"/>
    <w:tmpl w:val="AEBA856A"/>
    <w:lvl w:ilvl="0">
      <w:start w:val="1"/>
      <w:numFmt w:val="decimal"/>
      <w:lvlText w:val="%1."/>
      <w:lvlJc w:val="left"/>
      <w:pPr>
        <w:ind w:left="360" w:hanging="360"/>
      </w:pPr>
    </w:lvl>
    <w:lvl w:ilvl="1">
      <w:start w:val="1"/>
      <w:numFmt w:val="decimal"/>
      <w:lvlText w:val="%1.%2."/>
      <w:lvlJc w:val="left"/>
      <w:pPr>
        <w:ind w:left="1709" w:hanging="432"/>
      </w:pPr>
      <w:rPr>
        <w:rFonts w:ascii="Times New Roman" w:hAnsi="Times New Roman" w:cs="Times New Roman" w:hint="default"/>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59C51ADC"/>
    <w:multiLevelType w:val="hybridMultilevel"/>
    <w:tmpl w:val="2390B31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8" w15:restartNumberingAfterBreak="0">
    <w:nsid w:val="5A2744BC"/>
    <w:multiLevelType w:val="hybridMultilevel"/>
    <w:tmpl w:val="234A495E"/>
    <w:lvl w:ilvl="0" w:tplc="DEE483EE">
      <w:start w:val="5"/>
      <w:numFmt w:val="decimal"/>
      <w:lvlText w:val="%1."/>
      <w:lvlJc w:val="left"/>
      <w:pPr>
        <w:ind w:left="1429"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9" w15:restartNumberingAfterBreak="0">
    <w:nsid w:val="5C2A09B3"/>
    <w:multiLevelType w:val="hybridMultilevel"/>
    <w:tmpl w:val="734EE366"/>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90" w15:restartNumberingAfterBreak="0">
    <w:nsid w:val="5DA439B3"/>
    <w:multiLevelType w:val="hybridMultilevel"/>
    <w:tmpl w:val="2884B9E0"/>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91" w15:restartNumberingAfterBreak="0">
    <w:nsid w:val="5DD207F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92" w15:restartNumberingAfterBreak="0">
    <w:nsid w:val="5DF121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5E221287"/>
    <w:multiLevelType w:val="hybridMultilevel"/>
    <w:tmpl w:val="10E0C4E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4" w15:restartNumberingAfterBreak="0">
    <w:nsid w:val="5FEB00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5" w15:restartNumberingAfterBreak="0">
    <w:nsid w:val="62BF76AC"/>
    <w:multiLevelType w:val="hybridMultilevel"/>
    <w:tmpl w:val="2722A7F0"/>
    <w:lvl w:ilvl="0" w:tplc="E8686CE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6190D64"/>
    <w:multiLevelType w:val="hybridMultilevel"/>
    <w:tmpl w:val="3B6AB272"/>
    <w:lvl w:ilvl="0" w:tplc="171CF7F0">
      <w:start w:val="1"/>
      <w:numFmt w:val="decimal"/>
      <w:lvlText w:val="%1.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66DD0711"/>
    <w:multiLevelType w:val="hybridMultilevel"/>
    <w:tmpl w:val="A7027AB2"/>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7752DF6"/>
    <w:multiLevelType w:val="multilevel"/>
    <w:tmpl w:val="40B01CC6"/>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99" w15:restartNumberingAfterBreak="0">
    <w:nsid w:val="67C968AB"/>
    <w:multiLevelType w:val="multilevel"/>
    <w:tmpl w:val="85F452AE"/>
    <w:lvl w:ilvl="0">
      <w:start w:val="4"/>
      <w:numFmt w:val="decimal"/>
      <w:lvlText w:val="%1."/>
      <w:lvlJc w:val="left"/>
      <w:pPr>
        <w:ind w:left="960" w:hanging="960"/>
      </w:pPr>
      <w:rPr>
        <w:rFonts w:hint="default"/>
      </w:rPr>
    </w:lvl>
    <w:lvl w:ilvl="1">
      <w:start w:val="2"/>
      <w:numFmt w:val="decimal"/>
      <w:lvlText w:val="%1.%2."/>
      <w:lvlJc w:val="left"/>
      <w:pPr>
        <w:ind w:left="1536" w:hanging="960"/>
      </w:pPr>
      <w:rPr>
        <w:rFonts w:hint="default"/>
      </w:rPr>
    </w:lvl>
    <w:lvl w:ilvl="2">
      <w:start w:val="6"/>
      <w:numFmt w:val="decimal"/>
      <w:lvlText w:val="%1.%2.%3."/>
      <w:lvlJc w:val="left"/>
      <w:pPr>
        <w:ind w:left="2112" w:hanging="960"/>
      </w:pPr>
      <w:rPr>
        <w:rFonts w:hint="default"/>
      </w:rPr>
    </w:lvl>
    <w:lvl w:ilvl="3">
      <w:start w:val="2"/>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100" w15:restartNumberingAfterBreak="0">
    <w:nsid w:val="68060128"/>
    <w:multiLevelType w:val="multilevel"/>
    <w:tmpl w:val="1BEEB810"/>
    <w:lvl w:ilvl="0">
      <w:start w:val="4"/>
      <w:numFmt w:val="decimal"/>
      <w:lvlText w:val="%1"/>
      <w:lvlJc w:val="left"/>
      <w:pPr>
        <w:ind w:left="645" w:hanging="645"/>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1" w15:restartNumberingAfterBreak="0">
    <w:nsid w:val="68246996"/>
    <w:multiLevelType w:val="hybridMultilevel"/>
    <w:tmpl w:val="388A72EA"/>
    <w:lvl w:ilvl="0" w:tplc="04160001">
      <w:start w:val="1"/>
      <w:numFmt w:val="bullet"/>
      <w:lvlText w:val=""/>
      <w:lvlJc w:val="left"/>
      <w:pPr>
        <w:ind w:left="1428" w:hanging="360"/>
      </w:pPr>
      <w:rPr>
        <w:rFonts w:ascii="Symbol" w:hAnsi="Symbol" w:hint="default"/>
      </w:rPr>
    </w:lvl>
    <w:lvl w:ilvl="1" w:tplc="04160003">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02" w15:restartNumberingAfterBreak="0">
    <w:nsid w:val="690705CF"/>
    <w:multiLevelType w:val="hybridMultilevel"/>
    <w:tmpl w:val="1A0481A6"/>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69651D0A"/>
    <w:multiLevelType w:val="multilevel"/>
    <w:tmpl w:val="79B0D5F6"/>
    <w:lvl w:ilvl="0">
      <w:start w:val="4"/>
      <w:numFmt w:val="decimal"/>
      <w:lvlText w:val="%1"/>
      <w:lvlJc w:val="left"/>
      <w:pPr>
        <w:ind w:left="645" w:hanging="645"/>
      </w:pPr>
      <w:rPr>
        <w:rFonts w:hint="default"/>
      </w:rPr>
    </w:lvl>
    <w:lvl w:ilvl="1">
      <w:start w:val="1"/>
      <w:numFmt w:val="decimal"/>
      <w:lvlText w:val="%1.%2"/>
      <w:lvlJc w:val="left"/>
      <w:pPr>
        <w:ind w:left="1845" w:hanging="720"/>
      </w:pPr>
      <w:rPr>
        <w:rFonts w:hint="default"/>
      </w:rPr>
    </w:lvl>
    <w:lvl w:ilvl="2">
      <w:start w:val="3"/>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04" w15:restartNumberingAfterBreak="0">
    <w:nsid w:val="6A19015F"/>
    <w:multiLevelType w:val="multilevel"/>
    <w:tmpl w:val="83D4F994"/>
    <w:lvl w:ilvl="0">
      <w:start w:val="5"/>
      <w:numFmt w:val="decimal"/>
      <w:lvlText w:val="%1"/>
      <w:lvlJc w:val="left"/>
      <w:pPr>
        <w:ind w:left="672" w:hanging="672"/>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05" w15:restartNumberingAfterBreak="0">
    <w:nsid w:val="6ABD30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6" w15:restartNumberingAfterBreak="0">
    <w:nsid w:val="6B56158D"/>
    <w:multiLevelType w:val="multilevel"/>
    <w:tmpl w:val="6FC8E828"/>
    <w:lvl w:ilvl="0">
      <w:start w:val="2"/>
      <w:numFmt w:val="decimal"/>
      <w:lvlText w:val="%1."/>
      <w:lvlJc w:val="left"/>
      <w:pPr>
        <w:ind w:left="360" w:hanging="360"/>
      </w:pPr>
      <w:rPr>
        <w:rFonts w:hint="default"/>
        <w:b/>
        <w:sz w:val="36"/>
        <w:szCs w:val="36"/>
        <w:u w:val="none"/>
      </w:rPr>
    </w:lvl>
    <w:lvl w:ilvl="1">
      <w:start w:val="2"/>
      <w:numFmt w:val="decimal"/>
      <w:lvlText w:val="%1.%2."/>
      <w:lvlJc w:val="left"/>
      <w:pPr>
        <w:ind w:left="1000"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7" w15:restartNumberingAfterBreak="0">
    <w:nsid w:val="6C32103C"/>
    <w:multiLevelType w:val="hybridMultilevel"/>
    <w:tmpl w:val="FAA06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1A75503"/>
    <w:multiLevelType w:val="multilevel"/>
    <w:tmpl w:val="4E244A88"/>
    <w:lvl w:ilvl="0">
      <w:start w:val="5"/>
      <w:numFmt w:val="decimal"/>
      <w:lvlText w:val="%1"/>
      <w:lvlJc w:val="left"/>
      <w:pPr>
        <w:ind w:left="645" w:hanging="645"/>
      </w:pPr>
      <w:rPr>
        <w:rFonts w:hint="default"/>
      </w:rPr>
    </w:lvl>
    <w:lvl w:ilvl="1">
      <w:start w:val="2"/>
      <w:numFmt w:val="decimal"/>
      <w:lvlText w:val="%1.%2"/>
      <w:lvlJc w:val="left"/>
      <w:pPr>
        <w:ind w:left="1500"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560" w:hanging="144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400" w:hanging="2160"/>
      </w:pPr>
      <w:rPr>
        <w:rFonts w:hint="default"/>
      </w:rPr>
    </w:lvl>
  </w:abstractNum>
  <w:abstractNum w:abstractNumId="109" w15:restartNumberingAfterBreak="0">
    <w:nsid w:val="72294C62"/>
    <w:multiLevelType w:val="hybridMultilevel"/>
    <w:tmpl w:val="292CDD02"/>
    <w:lvl w:ilvl="0" w:tplc="04090001">
      <w:start w:val="1"/>
      <w:numFmt w:val="bullet"/>
      <w:lvlText w:val=""/>
      <w:lvlJc w:val="left"/>
      <w:pPr>
        <w:ind w:left="1135" w:hanging="360"/>
      </w:pPr>
      <w:rPr>
        <w:rFonts w:ascii="Symbol" w:hAnsi="Symbol" w:hint="default"/>
      </w:rPr>
    </w:lvl>
    <w:lvl w:ilvl="1" w:tplc="04090003" w:tentative="1">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110" w15:restartNumberingAfterBreak="0">
    <w:nsid w:val="72B429A5"/>
    <w:multiLevelType w:val="hybridMultilevel"/>
    <w:tmpl w:val="C8D64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3B007F9"/>
    <w:multiLevelType w:val="hybridMultilevel"/>
    <w:tmpl w:val="2EB89820"/>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15:restartNumberingAfterBreak="0">
    <w:nsid w:val="73D20C58"/>
    <w:multiLevelType w:val="multilevel"/>
    <w:tmpl w:val="4F62DDF0"/>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13" w15:restartNumberingAfterBreak="0">
    <w:nsid w:val="73D4700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4" w15:restartNumberingAfterBreak="0">
    <w:nsid w:val="740A053B"/>
    <w:multiLevelType w:val="multilevel"/>
    <w:tmpl w:val="99AC0BB0"/>
    <w:lvl w:ilvl="0">
      <w:start w:val="4"/>
      <w:numFmt w:val="decimal"/>
      <w:lvlText w:val="%1"/>
      <w:lvlJc w:val="left"/>
      <w:pPr>
        <w:ind w:left="885" w:hanging="885"/>
      </w:pPr>
      <w:rPr>
        <w:rFonts w:hint="default"/>
      </w:rPr>
    </w:lvl>
    <w:lvl w:ilvl="1">
      <w:start w:val="2"/>
      <w:numFmt w:val="decimal"/>
      <w:lvlText w:val="%1.%2"/>
      <w:lvlJc w:val="left"/>
      <w:pPr>
        <w:ind w:left="1125" w:hanging="885"/>
      </w:pPr>
      <w:rPr>
        <w:rFonts w:hint="default"/>
      </w:rPr>
    </w:lvl>
    <w:lvl w:ilvl="2">
      <w:start w:val="6"/>
      <w:numFmt w:val="decimal"/>
      <w:lvlText w:val="%1.%2.%3"/>
      <w:lvlJc w:val="left"/>
      <w:pPr>
        <w:ind w:left="1365" w:hanging="885"/>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115" w15:restartNumberingAfterBreak="0">
    <w:nsid w:val="76A314E0"/>
    <w:multiLevelType w:val="multilevel"/>
    <w:tmpl w:val="F8D4A2C0"/>
    <w:lvl w:ilvl="0">
      <w:start w:val="4"/>
      <w:numFmt w:val="decimal"/>
      <w:lvlText w:val="%1"/>
      <w:lvlJc w:val="left"/>
      <w:pPr>
        <w:ind w:left="600" w:hanging="600"/>
      </w:pPr>
      <w:rPr>
        <w:rFonts w:hint="default"/>
        <w:b/>
        <w:sz w:val="28"/>
      </w:rPr>
    </w:lvl>
    <w:lvl w:ilvl="1">
      <w:start w:val="3"/>
      <w:numFmt w:val="decimal"/>
      <w:lvlText w:val="%1.%2"/>
      <w:lvlJc w:val="left"/>
      <w:pPr>
        <w:ind w:left="1320" w:hanging="600"/>
      </w:pPr>
      <w:rPr>
        <w:rFonts w:hint="default"/>
        <w:b/>
        <w:sz w:val="28"/>
      </w:rPr>
    </w:lvl>
    <w:lvl w:ilvl="2">
      <w:start w:val="1"/>
      <w:numFmt w:val="decimal"/>
      <w:lvlText w:val="%1.%2.%3"/>
      <w:lvlJc w:val="left"/>
      <w:pPr>
        <w:ind w:left="2160" w:hanging="720"/>
      </w:pPr>
      <w:rPr>
        <w:rFonts w:hint="default"/>
        <w:b/>
        <w:sz w:val="28"/>
      </w:rPr>
    </w:lvl>
    <w:lvl w:ilvl="3">
      <w:start w:val="1"/>
      <w:numFmt w:val="decimal"/>
      <w:lvlText w:val="%1.%2.%3.%4"/>
      <w:lvlJc w:val="left"/>
      <w:pPr>
        <w:ind w:left="2880" w:hanging="720"/>
      </w:pPr>
      <w:rPr>
        <w:rFonts w:hint="default"/>
        <w:b/>
        <w:sz w:val="28"/>
      </w:rPr>
    </w:lvl>
    <w:lvl w:ilvl="4">
      <w:start w:val="1"/>
      <w:numFmt w:val="decimal"/>
      <w:lvlText w:val="%1.%2.%3.%4.%5"/>
      <w:lvlJc w:val="left"/>
      <w:pPr>
        <w:ind w:left="3960" w:hanging="1080"/>
      </w:pPr>
      <w:rPr>
        <w:rFonts w:hint="default"/>
        <w:b/>
        <w:sz w:val="28"/>
      </w:rPr>
    </w:lvl>
    <w:lvl w:ilvl="5">
      <w:start w:val="1"/>
      <w:numFmt w:val="decimal"/>
      <w:lvlText w:val="%1.%2.%3.%4.%5.%6"/>
      <w:lvlJc w:val="left"/>
      <w:pPr>
        <w:ind w:left="4680" w:hanging="1080"/>
      </w:pPr>
      <w:rPr>
        <w:rFonts w:hint="default"/>
        <w:b/>
        <w:sz w:val="28"/>
      </w:rPr>
    </w:lvl>
    <w:lvl w:ilvl="6">
      <w:start w:val="1"/>
      <w:numFmt w:val="decimal"/>
      <w:lvlText w:val="%1.%2.%3.%4.%5.%6.%7"/>
      <w:lvlJc w:val="left"/>
      <w:pPr>
        <w:ind w:left="5760" w:hanging="1440"/>
      </w:pPr>
      <w:rPr>
        <w:rFonts w:hint="default"/>
        <w:b/>
        <w:sz w:val="28"/>
      </w:rPr>
    </w:lvl>
    <w:lvl w:ilvl="7">
      <w:start w:val="1"/>
      <w:numFmt w:val="decimal"/>
      <w:lvlText w:val="%1.%2.%3.%4.%5.%6.%7.%8"/>
      <w:lvlJc w:val="left"/>
      <w:pPr>
        <w:ind w:left="6480" w:hanging="1440"/>
      </w:pPr>
      <w:rPr>
        <w:rFonts w:hint="default"/>
        <w:b/>
        <w:sz w:val="28"/>
      </w:rPr>
    </w:lvl>
    <w:lvl w:ilvl="8">
      <w:start w:val="1"/>
      <w:numFmt w:val="decimal"/>
      <w:lvlText w:val="%1.%2.%3.%4.%5.%6.%7.%8.%9"/>
      <w:lvlJc w:val="left"/>
      <w:pPr>
        <w:ind w:left="7560" w:hanging="1800"/>
      </w:pPr>
      <w:rPr>
        <w:rFonts w:hint="default"/>
        <w:b/>
        <w:sz w:val="28"/>
      </w:rPr>
    </w:lvl>
  </w:abstractNum>
  <w:abstractNum w:abstractNumId="116" w15:restartNumberingAfterBreak="0">
    <w:nsid w:val="79810C37"/>
    <w:multiLevelType w:val="hybridMultilevel"/>
    <w:tmpl w:val="A5E4B3F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7" w15:restartNumberingAfterBreak="0">
    <w:nsid w:val="79952B9E"/>
    <w:multiLevelType w:val="multilevel"/>
    <w:tmpl w:val="F3B4E3AE"/>
    <w:lvl w:ilvl="0">
      <w:start w:val="4"/>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18" w15:restartNumberingAfterBreak="0">
    <w:nsid w:val="7A9C7A78"/>
    <w:multiLevelType w:val="multilevel"/>
    <w:tmpl w:val="1F6E0E4C"/>
    <w:lvl w:ilvl="0">
      <w:start w:val="4"/>
      <w:numFmt w:val="decimal"/>
      <w:lvlText w:val="%1"/>
      <w:lvlJc w:val="left"/>
      <w:pPr>
        <w:ind w:left="885" w:hanging="885"/>
      </w:pPr>
      <w:rPr>
        <w:rFonts w:hint="default"/>
      </w:rPr>
    </w:lvl>
    <w:lvl w:ilvl="1">
      <w:start w:val="4"/>
      <w:numFmt w:val="decimal"/>
      <w:lvlText w:val="%1.%2"/>
      <w:lvlJc w:val="left"/>
      <w:pPr>
        <w:ind w:left="1365" w:hanging="885"/>
      </w:pPr>
      <w:rPr>
        <w:rFonts w:hint="default"/>
      </w:rPr>
    </w:lvl>
    <w:lvl w:ilvl="2">
      <w:start w:val="4"/>
      <w:numFmt w:val="decimal"/>
      <w:lvlText w:val="%1.%2.%3"/>
      <w:lvlJc w:val="left"/>
      <w:pPr>
        <w:ind w:left="1845" w:hanging="885"/>
      </w:pPr>
      <w:rPr>
        <w:rFonts w:hint="default"/>
      </w:rPr>
    </w:lvl>
    <w:lvl w:ilvl="3">
      <w:start w:val="2"/>
      <w:numFmt w:val="decimal"/>
      <w:lvlText w:val="%1.%2.%3.%4"/>
      <w:lvlJc w:val="left"/>
      <w:pPr>
        <w:ind w:left="2520" w:hanging="1080"/>
      </w:pPr>
      <w:rPr>
        <w:rFonts w:hint="default"/>
      </w:rPr>
    </w:lvl>
    <w:lvl w:ilvl="4">
      <w:start w:val="1"/>
      <w:numFmt w:val="decimal"/>
      <w:lvlText w:val="%1.%2.%3.%4.%5"/>
      <w:lvlJc w:val="left"/>
      <w:pPr>
        <w:ind w:left="3360" w:hanging="144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6000" w:hanging="2160"/>
      </w:pPr>
      <w:rPr>
        <w:rFonts w:hint="default"/>
      </w:rPr>
    </w:lvl>
  </w:abstractNum>
  <w:abstractNum w:abstractNumId="119" w15:restartNumberingAfterBreak="0">
    <w:nsid w:val="7AAB4AB6"/>
    <w:multiLevelType w:val="multilevel"/>
    <w:tmpl w:val="938AAFE4"/>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0" w15:restartNumberingAfterBreak="0">
    <w:nsid w:val="7AAF69C2"/>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1" w15:restartNumberingAfterBreak="0">
    <w:nsid w:val="7AB24CB7"/>
    <w:multiLevelType w:val="hybridMultilevel"/>
    <w:tmpl w:val="87009D8E"/>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2" w15:restartNumberingAfterBreak="0">
    <w:nsid w:val="7B8B5DF1"/>
    <w:multiLevelType w:val="hybridMultilevel"/>
    <w:tmpl w:val="80E0B938"/>
    <w:lvl w:ilvl="0" w:tplc="0416000F">
      <w:start w:val="1"/>
      <w:numFmt w:val="decimal"/>
      <w:lvlText w:val="%1."/>
      <w:lvlJc w:val="left"/>
      <w:pPr>
        <w:ind w:left="1507" w:hanging="360"/>
      </w:pPr>
    </w:lvl>
    <w:lvl w:ilvl="1" w:tplc="04160019" w:tentative="1">
      <w:start w:val="1"/>
      <w:numFmt w:val="lowerLetter"/>
      <w:lvlText w:val="%2."/>
      <w:lvlJc w:val="left"/>
      <w:pPr>
        <w:ind w:left="2227" w:hanging="360"/>
      </w:pPr>
    </w:lvl>
    <w:lvl w:ilvl="2" w:tplc="0416001B" w:tentative="1">
      <w:start w:val="1"/>
      <w:numFmt w:val="lowerRoman"/>
      <w:lvlText w:val="%3."/>
      <w:lvlJc w:val="right"/>
      <w:pPr>
        <w:ind w:left="2947" w:hanging="180"/>
      </w:pPr>
    </w:lvl>
    <w:lvl w:ilvl="3" w:tplc="0416000F" w:tentative="1">
      <w:start w:val="1"/>
      <w:numFmt w:val="decimal"/>
      <w:lvlText w:val="%4."/>
      <w:lvlJc w:val="left"/>
      <w:pPr>
        <w:ind w:left="3667" w:hanging="360"/>
      </w:pPr>
    </w:lvl>
    <w:lvl w:ilvl="4" w:tplc="04160019" w:tentative="1">
      <w:start w:val="1"/>
      <w:numFmt w:val="lowerLetter"/>
      <w:lvlText w:val="%5."/>
      <w:lvlJc w:val="left"/>
      <w:pPr>
        <w:ind w:left="4387" w:hanging="360"/>
      </w:pPr>
    </w:lvl>
    <w:lvl w:ilvl="5" w:tplc="0416001B" w:tentative="1">
      <w:start w:val="1"/>
      <w:numFmt w:val="lowerRoman"/>
      <w:lvlText w:val="%6."/>
      <w:lvlJc w:val="right"/>
      <w:pPr>
        <w:ind w:left="5107" w:hanging="180"/>
      </w:pPr>
    </w:lvl>
    <w:lvl w:ilvl="6" w:tplc="0416000F" w:tentative="1">
      <w:start w:val="1"/>
      <w:numFmt w:val="decimal"/>
      <w:lvlText w:val="%7."/>
      <w:lvlJc w:val="left"/>
      <w:pPr>
        <w:ind w:left="5827" w:hanging="360"/>
      </w:pPr>
    </w:lvl>
    <w:lvl w:ilvl="7" w:tplc="04160019" w:tentative="1">
      <w:start w:val="1"/>
      <w:numFmt w:val="lowerLetter"/>
      <w:lvlText w:val="%8."/>
      <w:lvlJc w:val="left"/>
      <w:pPr>
        <w:ind w:left="6547" w:hanging="360"/>
      </w:pPr>
    </w:lvl>
    <w:lvl w:ilvl="8" w:tplc="0416001B" w:tentative="1">
      <w:start w:val="1"/>
      <w:numFmt w:val="lowerRoman"/>
      <w:lvlText w:val="%9."/>
      <w:lvlJc w:val="right"/>
      <w:pPr>
        <w:ind w:left="7267" w:hanging="180"/>
      </w:pPr>
    </w:lvl>
  </w:abstractNum>
  <w:abstractNum w:abstractNumId="123" w15:restartNumberingAfterBreak="0">
    <w:nsid w:val="7CD00C2E"/>
    <w:multiLevelType w:val="multilevel"/>
    <w:tmpl w:val="931AD216"/>
    <w:lvl w:ilvl="0">
      <w:start w:val="8"/>
      <w:numFmt w:val="decimal"/>
      <w:lvlText w:val="%1."/>
      <w:lvlJc w:val="left"/>
      <w:pPr>
        <w:ind w:left="720" w:hanging="360"/>
      </w:pPr>
      <w:rPr>
        <w:rFonts w:hint="default"/>
        <w:b/>
      </w:rPr>
    </w:lvl>
    <w:lvl w:ilvl="1">
      <w:start w:val="1"/>
      <w:numFmt w:val="decimal"/>
      <w:isLgl/>
      <w:lvlText w:val="%1.%2"/>
      <w:lvlJc w:val="left"/>
      <w:pPr>
        <w:ind w:left="216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24" w15:restartNumberingAfterBreak="0">
    <w:nsid w:val="7D7D7D46"/>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25" w15:restartNumberingAfterBreak="0">
    <w:nsid w:val="7E7D4F69"/>
    <w:multiLevelType w:val="hybridMultilevel"/>
    <w:tmpl w:val="7E2A86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6" w15:restartNumberingAfterBreak="0">
    <w:nsid w:val="7EB53C40"/>
    <w:multiLevelType w:val="hybridMultilevel"/>
    <w:tmpl w:val="6226DD0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7" w15:restartNumberingAfterBreak="0">
    <w:nsid w:val="7F6926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8" w15:restartNumberingAfterBreak="0">
    <w:nsid w:val="7FD13B18"/>
    <w:multiLevelType w:val="hybridMultilevel"/>
    <w:tmpl w:val="646E3AC6"/>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8"/>
  </w:num>
  <w:num w:numId="2">
    <w:abstractNumId w:val="35"/>
  </w:num>
  <w:num w:numId="3">
    <w:abstractNumId w:val="2"/>
  </w:num>
  <w:num w:numId="4">
    <w:abstractNumId w:val="12"/>
  </w:num>
  <w:num w:numId="5">
    <w:abstractNumId w:val="76"/>
  </w:num>
  <w:num w:numId="6">
    <w:abstractNumId w:val="17"/>
  </w:num>
  <w:num w:numId="7">
    <w:abstractNumId w:val="75"/>
  </w:num>
  <w:num w:numId="8">
    <w:abstractNumId w:val="50"/>
  </w:num>
  <w:num w:numId="9">
    <w:abstractNumId w:val="77"/>
  </w:num>
  <w:num w:numId="10">
    <w:abstractNumId w:val="128"/>
  </w:num>
  <w:num w:numId="11">
    <w:abstractNumId w:val="5"/>
  </w:num>
  <w:num w:numId="12">
    <w:abstractNumId w:val="57"/>
  </w:num>
  <w:num w:numId="13">
    <w:abstractNumId w:val="55"/>
  </w:num>
  <w:num w:numId="14">
    <w:abstractNumId w:val="46"/>
  </w:num>
  <w:num w:numId="15">
    <w:abstractNumId w:val="97"/>
  </w:num>
  <w:num w:numId="16">
    <w:abstractNumId w:val="102"/>
  </w:num>
  <w:num w:numId="17">
    <w:abstractNumId w:val="111"/>
  </w:num>
  <w:num w:numId="18">
    <w:abstractNumId w:val="84"/>
  </w:num>
  <w:num w:numId="19">
    <w:abstractNumId w:val="1"/>
  </w:num>
  <w:num w:numId="20">
    <w:abstractNumId w:val="45"/>
  </w:num>
  <w:num w:numId="21">
    <w:abstractNumId w:val="59"/>
  </w:num>
  <w:num w:numId="22">
    <w:abstractNumId w:val="74"/>
  </w:num>
  <w:num w:numId="23">
    <w:abstractNumId w:val="68"/>
  </w:num>
  <w:num w:numId="24">
    <w:abstractNumId w:val="60"/>
  </w:num>
  <w:num w:numId="25">
    <w:abstractNumId w:val="90"/>
  </w:num>
  <w:num w:numId="26">
    <w:abstractNumId w:val="43"/>
  </w:num>
  <w:num w:numId="27">
    <w:abstractNumId w:val="61"/>
  </w:num>
  <w:num w:numId="28">
    <w:abstractNumId w:val="21"/>
  </w:num>
  <w:num w:numId="29">
    <w:abstractNumId w:val="25"/>
  </w:num>
  <w:num w:numId="30">
    <w:abstractNumId w:val="34"/>
  </w:num>
  <w:num w:numId="31">
    <w:abstractNumId w:val="56"/>
  </w:num>
  <w:num w:numId="32">
    <w:abstractNumId w:val="72"/>
  </w:num>
  <w:num w:numId="33">
    <w:abstractNumId w:val="82"/>
  </w:num>
  <w:num w:numId="34">
    <w:abstractNumId w:val="117"/>
  </w:num>
  <w:num w:numId="35">
    <w:abstractNumId w:val="41"/>
  </w:num>
  <w:num w:numId="36">
    <w:abstractNumId w:val="74"/>
  </w:num>
  <w:num w:numId="37">
    <w:abstractNumId w:val="40"/>
  </w:num>
  <w:num w:numId="38">
    <w:abstractNumId w:val="110"/>
  </w:num>
  <w:num w:numId="39">
    <w:abstractNumId w:val="96"/>
  </w:num>
  <w:num w:numId="40">
    <w:abstractNumId w:val="13"/>
  </w:num>
  <w:num w:numId="41">
    <w:abstractNumId w:val="73"/>
  </w:num>
  <w:num w:numId="42">
    <w:abstractNumId w:val="31"/>
  </w:num>
  <w:num w:numId="43">
    <w:abstractNumId w:val="19"/>
  </w:num>
  <w:num w:numId="44">
    <w:abstractNumId w:val="86"/>
  </w:num>
  <w:num w:numId="45">
    <w:abstractNumId w:val="94"/>
  </w:num>
  <w:num w:numId="46">
    <w:abstractNumId w:val="92"/>
  </w:num>
  <w:num w:numId="47">
    <w:abstractNumId w:val="105"/>
  </w:num>
  <w:num w:numId="48">
    <w:abstractNumId w:val="32"/>
  </w:num>
  <w:num w:numId="49">
    <w:abstractNumId w:val="127"/>
  </w:num>
  <w:num w:numId="50">
    <w:abstractNumId w:val="37"/>
  </w:num>
  <w:num w:numId="51">
    <w:abstractNumId w:val="49"/>
  </w:num>
  <w:num w:numId="52">
    <w:abstractNumId w:val="67"/>
  </w:num>
  <w:num w:numId="53">
    <w:abstractNumId w:val="27"/>
  </w:num>
  <w:num w:numId="54">
    <w:abstractNumId w:val="98"/>
  </w:num>
  <w:num w:numId="55">
    <w:abstractNumId w:val="112"/>
  </w:num>
  <w:num w:numId="56">
    <w:abstractNumId w:val="44"/>
  </w:num>
  <w:num w:numId="57">
    <w:abstractNumId w:val="107"/>
  </w:num>
  <w:num w:numId="58">
    <w:abstractNumId w:val="63"/>
  </w:num>
  <w:num w:numId="59">
    <w:abstractNumId w:val="42"/>
  </w:num>
  <w:num w:numId="60">
    <w:abstractNumId w:val="64"/>
  </w:num>
  <w:num w:numId="61">
    <w:abstractNumId w:val="26"/>
  </w:num>
  <w:num w:numId="62">
    <w:abstractNumId w:val="48"/>
  </w:num>
  <w:num w:numId="63">
    <w:abstractNumId w:val="109"/>
  </w:num>
  <w:num w:numId="64">
    <w:abstractNumId w:val="20"/>
  </w:num>
  <w:num w:numId="65">
    <w:abstractNumId w:val="83"/>
  </w:num>
  <w:num w:numId="66">
    <w:abstractNumId w:val="123"/>
  </w:num>
  <w:num w:numId="67">
    <w:abstractNumId w:val="126"/>
  </w:num>
  <w:num w:numId="68">
    <w:abstractNumId w:val="62"/>
  </w:num>
  <w:num w:numId="69">
    <w:abstractNumId w:val="91"/>
  </w:num>
  <w:num w:numId="70">
    <w:abstractNumId w:val="0"/>
  </w:num>
  <w:num w:numId="71">
    <w:abstractNumId w:val="122"/>
  </w:num>
  <w:num w:numId="72">
    <w:abstractNumId w:val="78"/>
  </w:num>
  <w:num w:numId="73">
    <w:abstractNumId w:val="116"/>
  </w:num>
  <w:num w:numId="74">
    <w:abstractNumId w:val="88"/>
  </w:num>
  <w:num w:numId="75">
    <w:abstractNumId w:val="8"/>
  </w:num>
  <w:num w:numId="76">
    <w:abstractNumId w:val="120"/>
  </w:num>
  <w:num w:numId="77">
    <w:abstractNumId w:val="39"/>
  </w:num>
  <w:num w:numId="78">
    <w:abstractNumId w:val="104"/>
  </w:num>
  <w:num w:numId="79">
    <w:abstractNumId w:val="30"/>
  </w:num>
  <w:num w:numId="80">
    <w:abstractNumId w:val="119"/>
  </w:num>
  <w:num w:numId="81">
    <w:abstractNumId w:val="22"/>
  </w:num>
  <w:num w:numId="82">
    <w:abstractNumId w:val="53"/>
  </w:num>
  <w:num w:numId="83">
    <w:abstractNumId w:val="14"/>
  </w:num>
  <w:num w:numId="84">
    <w:abstractNumId w:val="9"/>
  </w:num>
  <w:num w:numId="85">
    <w:abstractNumId w:val="3"/>
  </w:num>
  <w:num w:numId="86">
    <w:abstractNumId w:val="125"/>
  </w:num>
  <w:num w:numId="87">
    <w:abstractNumId w:val="33"/>
  </w:num>
  <w:num w:numId="88">
    <w:abstractNumId w:val="7"/>
  </w:num>
  <w:num w:numId="89">
    <w:abstractNumId w:val="15"/>
  </w:num>
  <w:num w:numId="90">
    <w:abstractNumId w:val="89"/>
  </w:num>
  <w:num w:numId="91">
    <w:abstractNumId w:val="29"/>
  </w:num>
  <w:num w:numId="92">
    <w:abstractNumId w:val="71"/>
  </w:num>
  <w:num w:numId="93">
    <w:abstractNumId w:val="36"/>
  </w:num>
  <w:num w:numId="94">
    <w:abstractNumId w:val="108"/>
  </w:num>
  <w:num w:numId="95">
    <w:abstractNumId w:val="52"/>
  </w:num>
  <w:num w:numId="96">
    <w:abstractNumId w:val="87"/>
  </w:num>
  <w:num w:numId="97">
    <w:abstractNumId w:val="101"/>
  </w:num>
  <w:num w:numId="98">
    <w:abstractNumId w:val="18"/>
  </w:num>
  <w:num w:numId="99">
    <w:abstractNumId w:val="6"/>
  </w:num>
  <w:num w:numId="100">
    <w:abstractNumId w:val="99"/>
  </w:num>
  <w:num w:numId="101">
    <w:abstractNumId w:val="85"/>
  </w:num>
  <w:num w:numId="102">
    <w:abstractNumId w:val="124"/>
  </w:num>
  <w:num w:numId="103">
    <w:abstractNumId w:val="113"/>
  </w:num>
  <w:num w:numId="104">
    <w:abstractNumId w:val="58"/>
  </w:num>
  <w:num w:numId="105">
    <w:abstractNumId w:val="10"/>
  </w:num>
  <w:num w:numId="106">
    <w:abstractNumId w:val="79"/>
  </w:num>
  <w:num w:numId="107">
    <w:abstractNumId w:val="16"/>
  </w:num>
  <w:num w:numId="108">
    <w:abstractNumId w:val="118"/>
  </w:num>
  <w:num w:numId="109">
    <w:abstractNumId w:val="66"/>
  </w:num>
  <w:num w:numId="110">
    <w:abstractNumId w:val="81"/>
  </w:num>
  <w:num w:numId="111">
    <w:abstractNumId w:val="80"/>
  </w:num>
  <w:num w:numId="112">
    <w:abstractNumId w:val="100"/>
  </w:num>
  <w:num w:numId="113">
    <w:abstractNumId w:val="114"/>
  </w:num>
  <w:num w:numId="114">
    <w:abstractNumId w:val="54"/>
  </w:num>
  <w:num w:numId="115">
    <w:abstractNumId w:val="70"/>
  </w:num>
  <w:num w:numId="116">
    <w:abstractNumId w:val="95"/>
  </w:num>
  <w:num w:numId="117">
    <w:abstractNumId w:val="106"/>
  </w:num>
  <w:num w:numId="118">
    <w:abstractNumId w:val="69"/>
  </w:num>
  <w:num w:numId="119">
    <w:abstractNumId w:val="65"/>
  </w:num>
  <w:num w:numId="120">
    <w:abstractNumId w:val="93"/>
  </w:num>
  <w:num w:numId="121">
    <w:abstractNumId w:val="4"/>
  </w:num>
  <w:num w:numId="122">
    <w:abstractNumId w:val="121"/>
  </w:num>
  <w:num w:numId="123">
    <w:abstractNumId w:val="103"/>
  </w:num>
  <w:num w:numId="124">
    <w:abstractNumId w:val="51"/>
  </w:num>
  <w:num w:numId="125">
    <w:abstractNumId w:val="38"/>
  </w:num>
  <w:num w:numId="126">
    <w:abstractNumId w:val="115"/>
  </w:num>
  <w:num w:numId="127">
    <w:abstractNumId w:val="23"/>
  </w:num>
  <w:num w:numId="128">
    <w:abstractNumId w:val="11"/>
  </w:num>
  <w:num w:numId="129">
    <w:abstractNumId w:val="47"/>
  </w:num>
  <w:num w:numId="130">
    <w:abstractNumId w:val="24"/>
    <w:lvlOverride w:ilvl="0"/>
    <w:lvlOverride w:ilvl="1"/>
    <w:lvlOverride w:ilvl="2"/>
    <w:lvlOverride w:ilvl="3"/>
    <w:lvlOverride w:ilvl="4"/>
    <w:lvlOverride w:ilvl="5"/>
    <w:lvlOverride w:ilvl="6"/>
    <w:lvlOverride w:ilvl="7"/>
    <w:lvlOverride w:ilvl="8"/>
  </w:num>
  <w:numIdMacAtCleanup w:val="13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ranix pacheco">
    <w15:presenceInfo w15:providerId="Windows Live" w15:userId="388dcd25cab25f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551F"/>
    <w:rsid w:val="00000343"/>
    <w:rsid w:val="00002408"/>
    <w:rsid w:val="00003128"/>
    <w:rsid w:val="00016525"/>
    <w:rsid w:val="00016D53"/>
    <w:rsid w:val="000275E5"/>
    <w:rsid w:val="0003094F"/>
    <w:rsid w:val="0003379C"/>
    <w:rsid w:val="0004341C"/>
    <w:rsid w:val="000472F9"/>
    <w:rsid w:val="00052DE0"/>
    <w:rsid w:val="000572CF"/>
    <w:rsid w:val="00060A40"/>
    <w:rsid w:val="00081754"/>
    <w:rsid w:val="00084195"/>
    <w:rsid w:val="00084423"/>
    <w:rsid w:val="000A4FCC"/>
    <w:rsid w:val="000A53C1"/>
    <w:rsid w:val="000A6C2B"/>
    <w:rsid w:val="000B0103"/>
    <w:rsid w:val="000B0415"/>
    <w:rsid w:val="000B0CDB"/>
    <w:rsid w:val="000B3EE9"/>
    <w:rsid w:val="000B7435"/>
    <w:rsid w:val="000C37F2"/>
    <w:rsid w:val="000D7193"/>
    <w:rsid w:val="000E1526"/>
    <w:rsid w:val="000F1E4F"/>
    <w:rsid w:val="00100F3D"/>
    <w:rsid w:val="00103906"/>
    <w:rsid w:val="0010474F"/>
    <w:rsid w:val="00105911"/>
    <w:rsid w:val="00106C1F"/>
    <w:rsid w:val="00111108"/>
    <w:rsid w:val="0011237B"/>
    <w:rsid w:val="001136EC"/>
    <w:rsid w:val="00124A89"/>
    <w:rsid w:val="00125819"/>
    <w:rsid w:val="00131498"/>
    <w:rsid w:val="00131616"/>
    <w:rsid w:val="00131C56"/>
    <w:rsid w:val="00140619"/>
    <w:rsid w:val="00140C6A"/>
    <w:rsid w:val="00143881"/>
    <w:rsid w:val="001447E3"/>
    <w:rsid w:val="00144A58"/>
    <w:rsid w:val="00146947"/>
    <w:rsid w:val="001508B9"/>
    <w:rsid w:val="00161233"/>
    <w:rsid w:val="00162D2F"/>
    <w:rsid w:val="001653E0"/>
    <w:rsid w:val="0017002B"/>
    <w:rsid w:val="00170C77"/>
    <w:rsid w:val="0017119E"/>
    <w:rsid w:val="0017372E"/>
    <w:rsid w:val="001760BC"/>
    <w:rsid w:val="001771E6"/>
    <w:rsid w:val="00180C79"/>
    <w:rsid w:val="00183207"/>
    <w:rsid w:val="0018372A"/>
    <w:rsid w:val="00185177"/>
    <w:rsid w:val="00186A2C"/>
    <w:rsid w:val="001915E2"/>
    <w:rsid w:val="00196136"/>
    <w:rsid w:val="001A209C"/>
    <w:rsid w:val="001A4720"/>
    <w:rsid w:val="001B2F66"/>
    <w:rsid w:val="001B424E"/>
    <w:rsid w:val="001B6C03"/>
    <w:rsid w:val="001C38EA"/>
    <w:rsid w:val="001C7BBA"/>
    <w:rsid w:val="001D02DB"/>
    <w:rsid w:val="001D05D7"/>
    <w:rsid w:val="001D7DCF"/>
    <w:rsid w:val="001E2DEC"/>
    <w:rsid w:val="001E34F4"/>
    <w:rsid w:val="001E4580"/>
    <w:rsid w:val="001E46D2"/>
    <w:rsid w:val="001E4D60"/>
    <w:rsid w:val="001F472B"/>
    <w:rsid w:val="001F4F14"/>
    <w:rsid w:val="00206F12"/>
    <w:rsid w:val="002100F3"/>
    <w:rsid w:val="00213194"/>
    <w:rsid w:val="002145E1"/>
    <w:rsid w:val="002146AC"/>
    <w:rsid w:val="00216533"/>
    <w:rsid w:val="00225C8D"/>
    <w:rsid w:val="002308BC"/>
    <w:rsid w:val="00246C6C"/>
    <w:rsid w:val="00252CFD"/>
    <w:rsid w:val="0025571D"/>
    <w:rsid w:val="00255EC0"/>
    <w:rsid w:val="002601F7"/>
    <w:rsid w:val="00261B2C"/>
    <w:rsid w:val="00263358"/>
    <w:rsid w:val="00270F59"/>
    <w:rsid w:val="00272227"/>
    <w:rsid w:val="00280739"/>
    <w:rsid w:val="00297356"/>
    <w:rsid w:val="002A01B2"/>
    <w:rsid w:val="002A0F2C"/>
    <w:rsid w:val="002B1FB8"/>
    <w:rsid w:val="002B4EFC"/>
    <w:rsid w:val="002B5794"/>
    <w:rsid w:val="002C27B0"/>
    <w:rsid w:val="002C6247"/>
    <w:rsid w:val="002C7A05"/>
    <w:rsid w:val="002D455D"/>
    <w:rsid w:val="002D4E85"/>
    <w:rsid w:val="002D689B"/>
    <w:rsid w:val="002E078D"/>
    <w:rsid w:val="002E0F1F"/>
    <w:rsid w:val="002E0FAB"/>
    <w:rsid w:val="002E7C9A"/>
    <w:rsid w:val="002F0B8B"/>
    <w:rsid w:val="002F7C05"/>
    <w:rsid w:val="0030141A"/>
    <w:rsid w:val="00301F06"/>
    <w:rsid w:val="0030242D"/>
    <w:rsid w:val="00303294"/>
    <w:rsid w:val="00303614"/>
    <w:rsid w:val="00306065"/>
    <w:rsid w:val="00310D2A"/>
    <w:rsid w:val="00314344"/>
    <w:rsid w:val="00314620"/>
    <w:rsid w:val="003373B3"/>
    <w:rsid w:val="00344057"/>
    <w:rsid w:val="003449DE"/>
    <w:rsid w:val="00344D90"/>
    <w:rsid w:val="00347D76"/>
    <w:rsid w:val="0035205C"/>
    <w:rsid w:val="00352657"/>
    <w:rsid w:val="00354A3E"/>
    <w:rsid w:val="003636D9"/>
    <w:rsid w:val="003700B3"/>
    <w:rsid w:val="0037069C"/>
    <w:rsid w:val="00371103"/>
    <w:rsid w:val="00371AA9"/>
    <w:rsid w:val="0037532F"/>
    <w:rsid w:val="003759F0"/>
    <w:rsid w:val="003761C1"/>
    <w:rsid w:val="003770D6"/>
    <w:rsid w:val="0037767A"/>
    <w:rsid w:val="003778BF"/>
    <w:rsid w:val="0038464B"/>
    <w:rsid w:val="00385CC7"/>
    <w:rsid w:val="0039751D"/>
    <w:rsid w:val="003A397E"/>
    <w:rsid w:val="003A41DB"/>
    <w:rsid w:val="003B034C"/>
    <w:rsid w:val="003B0374"/>
    <w:rsid w:val="003B0BB0"/>
    <w:rsid w:val="003B25A9"/>
    <w:rsid w:val="003B4769"/>
    <w:rsid w:val="003C1F7A"/>
    <w:rsid w:val="003D350D"/>
    <w:rsid w:val="003D7294"/>
    <w:rsid w:val="003D7F2E"/>
    <w:rsid w:val="003E483A"/>
    <w:rsid w:val="003E72D2"/>
    <w:rsid w:val="003F004E"/>
    <w:rsid w:val="003F35D5"/>
    <w:rsid w:val="003F59EE"/>
    <w:rsid w:val="003F5D34"/>
    <w:rsid w:val="003F62E0"/>
    <w:rsid w:val="003F68E3"/>
    <w:rsid w:val="00413AB1"/>
    <w:rsid w:val="0042242F"/>
    <w:rsid w:val="004312AE"/>
    <w:rsid w:val="00441F47"/>
    <w:rsid w:val="00450874"/>
    <w:rsid w:val="0045170F"/>
    <w:rsid w:val="00463E0F"/>
    <w:rsid w:val="00465B8D"/>
    <w:rsid w:val="00467F98"/>
    <w:rsid w:val="00470F0A"/>
    <w:rsid w:val="004A6A67"/>
    <w:rsid w:val="004A7414"/>
    <w:rsid w:val="004B4DFF"/>
    <w:rsid w:val="004C1594"/>
    <w:rsid w:val="004D2856"/>
    <w:rsid w:val="004D2DEA"/>
    <w:rsid w:val="004D2F72"/>
    <w:rsid w:val="004E1A4D"/>
    <w:rsid w:val="004E4E44"/>
    <w:rsid w:val="004F185B"/>
    <w:rsid w:val="004F396B"/>
    <w:rsid w:val="004F3B62"/>
    <w:rsid w:val="004F5BF5"/>
    <w:rsid w:val="00501DF8"/>
    <w:rsid w:val="00503E40"/>
    <w:rsid w:val="0050454B"/>
    <w:rsid w:val="00505490"/>
    <w:rsid w:val="00507E45"/>
    <w:rsid w:val="00507F3C"/>
    <w:rsid w:val="005160FF"/>
    <w:rsid w:val="00521921"/>
    <w:rsid w:val="00521C00"/>
    <w:rsid w:val="005332AE"/>
    <w:rsid w:val="00533593"/>
    <w:rsid w:val="00541895"/>
    <w:rsid w:val="00542148"/>
    <w:rsid w:val="005437FE"/>
    <w:rsid w:val="00543CC9"/>
    <w:rsid w:val="0055118A"/>
    <w:rsid w:val="005533D5"/>
    <w:rsid w:val="005545FA"/>
    <w:rsid w:val="00555B8E"/>
    <w:rsid w:val="00556F37"/>
    <w:rsid w:val="00556FCB"/>
    <w:rsid w:val="00560A3D"/>
    <w:rsid w:val="00561367"/>
    <w:rsid w:val="00561B7A"/>
    <w:rsid w:val="0056468A"/>
    <w:rsid w:val="005648C7"/>
    <w:rsid w:val="005709F2"/>
    <w:rsid w:val="0059787C"/>
    <w:rsid w:val="005979C4"/>
    <w:rsid w:val="00597ED3"/>
    <w:rsid w:val="005A0323"/>
    <w:rsid w:val="005A0650"/>
    <w:rsid w:val="005A121E"/>
    <w:rsid w:val="005A1912"/>
    <w:rsid w:val="005A21B0"/>
    <w:rsid w:val="005A3ABA"/>
    <w:rsid w:val="005A71A9"/>
    <w:rsid w:val="005B73EA"/>
    <w:rsid w:val="005C4ED1"/>
    <w:rsid w:val="005C6334"/>
    <w:rsid w:val="005C6C4A"/>
    <w:rsid w:val="005E7D9D"/>
    <w:rsid w:val="005F028E"/>
    <w:rsid w:val="005F208C"/>
    <w:rsid w:val="005F2EA3"/>
    <w:rsid w:val="005F36C9"/>
    <w:rsid w:val="006031C9"/>
    <w:rsid w:val="006035E0"/>
    <w:rsid w:val="006046D7"/>
    <w:rsid w:val="0060637C"/>
    <w:rsid w:val="00606915"/>
    <w:rsid w:val="00606AE5"/>
    <w:rsid w:val="00612705"/>
    <w:rsid w:val="00612EB2"/>
    <w:rsid w:val="00617B61"/>
    <w:rsid w:val="00620BC2"/>
    <w:rsid w:val="006220FC"/>
    <w:rsid w:val="00624156"/>
    <w:rsid w:val="00624DED"/>
    <w:rsid w:val="00624E27"/>
    <w:rsid w:val="00626B47"/>
    <w:rsid w:val="00637071"/>
    <w:rsid w:val="00643B4E"/>
    <w:rsid w:val="0064551F"/>
    <w:rsid w:val="006512E5"/>
    <w:rsid w:val="006534F1"/>
    <w:rsid w:val="0065448E"/>
    <w:rsid w:val="006548AB"/>
    <w:rsid w:val="0066183D"/>
    <w:rsid w:val="006652F7"/>
    <w:rsid w:val="00665BFA"/>
    <w:rsid w:val="00665E1D"/>
    <w:rsid w:val="006731F4"/>
    <w:rsid w:val="00680BCE"/>
    <w:rsid w:val="0068365C"/>
    <w:rsid w:val="0068627D"/>
    <w:rsid w:val="006868CB"/>
    <w:rsid w:val="00691175"/>
    <w:rsid w:val="006A0026"/>
    <w:rsid w:val="006A1FB3"/>
    <w:rsid w:val="006B66CB"/>
    <w:rsid w:val="006C00D6"/>
    <w:rsid w:val="006C182E"/>
    <w:rsid w:val="006C2BCB"/>
    <w:rsid w:val="006D0A42"/>
    <w:rsid w:val="006D23EC"/>
    <w:rsid w:val="006D2EDB"/>
    <w:rsid w:val="006D32FE"/>
    <w:rsid w:val="006D3AB1"/>
    <w:rsid w:val="006F3A31"/>
    <w:rsid w:val="006F6057"/>
    <w:rsid w:val="006F6A82"/>
    <w:rsid w:val="0070288E"/>
    <w:rsid w:val="007031A8"/>
    <w:rsid w:val="00703792"/>
    <w:rsid w:val="0070445C"/>
    <w:rsid w:val="00706661"/>
    <w:rsid w:val="00706E28"/>
    <w:rsid w:val="007075C1"/>
    <w:rsid w:val="00710484"/>
    <w:rsid w:val="00710609"/>
    <w:rsid w:val="00717E42"/>
    <w:rsid w:val="0072601E"/>
    <w:rsid w:val="0073287A"/>
    <w:rsid w:val="00732EC2"/>
    <w:rsid w:val="00734B58"/>
    <w:rsid w:val="00734E21"/>
    <w:rsid w:val="00740BEA"/>
    <w:rsid w:val="00742ACD"/>
    <w:rsid w:val="00743F38"/>
    <w:rsid w:val="007448D6"/>
    <w:rsid w:val="00750784"/>
    <w:rsid w:val="00753BD6"/>
    <w:rsid w:val="00754C99"/>
    <w:rsid w:val="00761B3A"/>
    <w:rsid w:val="00766F61"/>
    <w:rsid w:val="0077632E"/>
    <w:rsid w:val="00780B63"/>
    <w:rsid w:val="00780FB8"/>
    <w:rsid w:val="007821C7"/>
    <w:rsid w:val="007C3E7A"/>
    <w:rsid w:val="007C4069"/>
    <w:rsid w:val="007D7E6F"/>
    <w:rsid w:val="007E7879"/>
    <w:rsid w:val="007F1409"/>
    <w:rsid w:val="007F358A"/>
    <w:rsid w:val="007F617A"/>
    <w:rsid w:val="007F69FA"/>
    <w:rsid w:val="007F6B80"/>
    <w:rsid w:val="007F758A"/>
    <w:rsid w:val="0080000A"/>
    <w:rsid w:val="00800B8A"/>
    <w:rsid w:val="00806C81"/>
    <w:rsid w:val="008155A4"/>
    <w:rsid w:val="00823521"/>
    <w:rsid w:val="008324AC"/>
    <w:rsid w:val="00836E39"/>
    <w:rsid w:val="00840BDF"/>
    <w:rsid w:val="00844636"/>
    <w:rsid w:val="0085164E"/>
    <w:rsid w:val="008526A1"/>
    <w:rsid w:val="008549EC"/>
    <w:rsid w:val="00857923"/>
    <w:rsid w:val="00860923"/>
    <w:rsid w:val="008615CB"/>
    <w:rsid w:val="00863488"/>
    <w:rsid w:val="0086763C"/>
    <w:rsid w:val="00875056"/>
    <w:rsid w:val="008750A9"/>
    <w:rsid w:val="008750E2"/>
    <w:rsid w:val="00877E44"/>
    <w:rsid w:val="00880D6A"/>
    <w:rsid w:val="00887086"/>
    <w:rsid w:val="00892EE5"/>
    <w:rsid w:val="008956FB"/>
    <w:rsid w:val="00895C46"/>
    <w:rsid w:val="008A3DA1"/>
    <w:rsid w:val="008A7262"/>
    <w:rsid w:val="008A7B70"/>
    <w:rsid w:val="008B1F1D"/>
    <w:rsid w:val="008C2DF9"/>
    <w:rsid w:val="008C5735"/>
    <w:rsid w:val="008C5792"/>
    <w:rsid w:val="008D4450"/>
    <w:rsid w:val="008D6EAD"/>
    <w:rsid w:val="008D71FD"/>
    <w:rsid w:val="008D7DC7"/>
    <w:rsid w:val="008F00E0"/>
    <w:rsid w:val="008F4ACE"/>
    <w:rsid w:val="00900EAB"/>
    <w:rsid w:val="00901A49"/>
    <w:rsid w:val="00905942"/>
    <w:rsid w:val="009068EB"/>
    <w:rsid w:val="00907C3C"/>
    <w:rsid w:val="0091094F"/>
    <w:rsid w:val="0091249D"/>
    <w:rsid w:val="00913DFB"/>
    <w:rsid w:val="00914F16"/>
    <w:rsid w:val="009156BD"/>
    <w:rsid w:val="009225A8"/>
    <w:rsid w:val="009230C6"/>
    <w:rsid w:val="00925004"/>
    <w:rsid w:val="009255BA"/>
    <w:rsid w:val="0093081A"/>
    <w:rsid w:val="009413A6"/>
    <w:rsid w:val="00950B1D"/>
    <w:rsid w:val="00964DF1"/>
    <w:rsid w:val="00967D4D"/>
    <w:rsid w:val="00970BBB"/>
    <w:rsid w:val="009733F6"/>
    <w:rsid w:val="009749B0"/>
    <w:rsid w:val="00975EA1"/>
    <w:rsid w:val="00976E77"/>
    <w:rsid w:val="00984632"/>
    <w:rsid w:val="00985B49"/>
    <w:rsid w:val="00992D23"/>
    <w:rsid w:val="00996F86"/>
    <w:rsid w:val="009A006E"/>
    <w:rsid w:val="009A17DC"/>
    <w:rsid w:val="009A243F"/>
    <w:rsid w:val="009A3200"/>
    <w:rsid w:val="009A6BD2"/>
    <w:rsid w:val="009C1A64"/>
    <w:rsid w:val="009C5EA6"/>
    <w:rsid w:val="009D042F"/>
    <w:rsid w:val="009D1FA1"/>
    <w:rsid w:val="009D340F"/>
    <w:rsid w:val="009D5427"/>
    <w:rsid w:val="009E1512"/>
    <w:rsid w:val="009E1979"/>
    <w:rsid w:val="009E335C"/>
    <w:rsid w:val="009F265B"/>
    <w:rsid w:val="009F3506"/>
    <w:rsid w:val="009F3C57"/>
    <w:rsid w:val="009F646F"/>
    <w:rsid w:val="00A00A4F"/>
    <w:rsid w:val="00A044A9"/>
    <w:rsid w:val="00A06F35"/>
    <w:rsid w:val="00A15970"/>
    <w:rsid w:val="00A164E9"/>
    <w:rsid w:val="00A17D32"/>
    <w:rsid w:val="00A20672"/>
    <w:rsid w:val="00A20AA1"/>
    <w:rsid w:val="00A32611"/>
    <w:rsid w:val="00A32CFF"/>
    <w:rsid w:val="00A37853"/>
    <w:rsid w:val="00A41074"/>
    <w:rsid w:val="00A41181"/>
    <w:rsid w:val="00A41E22"/>
    <w:rsid w:val="00A56541"/>
    <w:rsid w:val="00A571AA"/>
    <w:rsid w:val="00A6570B"/>
    <w:rsid w:val="00A7131F"/>
    <w:rsid w:val="00A73B7D"/>
    <w:rsid w:val="00A74FCE"/>
    <w:rsid w:val="00A76C84"/>
    <w:rsid w:val="00A87005"/>
    <w:rsid w:val="00A87296"/>
    <w:rsid w:val="00A914BD"/>
    <w:rsid w:val="00A97E5F"/>
    <w:rsid w:val="00AA45FE"/>
    <w:rsid w:val="00AB1A6E"/>
    <w:rsid w:val="00AB3007"/>
    <w:rsid w:val="00AB7CD3"/>
    <w:rsid w:val="00AC010A"/>
    <w:rsid w:val="00AC36E1"/>
    <w:rsid w:val="00AC39A2"/>
    <w:rsid w:val="00AD108B"/>
    <w:rsid w:val="00AD6ACA"/>
    <w:rsid w:val="00AE6D3A"/>
    <w:rsid w:val="00AF04EC"/>
    <w:rsid w:val="00AF1060"/>
    <w:rsid w:val="00AF7601"/>
    <w:rsid w:val="00B052B6"/>
    <w:rsid w:val="00B13D59"/>
    <w:rsid w:val="00B1515E"/>
    <w:rsid w:val="00B20778"/>
    <w:rsid w:val="00B26651"/>
    <w:rsid w:val="00B26989"/>
    <w:rsid w:val="00B30890"/>
    <w:rsid w:val="00B3171B"/>
    <w:rsid w:val="00B34755"/>
    <w:rsid w:val="00B3554A"/>
    <w:rsid w:val="00B43CE2"/>
    <w:rsid w:val="00B46916"/>
    <w:rsid w:val="00B4777A"/>
    <w:rsid w:val="00B52CE2"/>
    <w:rsid w:val="00B53FFB"/>
    <w:rsid w:val="00B54EFC"/>
    <w:rsid w:val="00B634E8"/>
    <w:rsid w:val="00B64499"/>
    <w:rsid w:val="00B707BF"/>
    <w:rsid w:val="00B80CDD"/>
    <w:rsid w:val="00B81A0A"/>
    <w:rsid w:val="00B84F4C"/>
    <w:rsid w:val="00B90598"/>
    <w:rsid w:val="00B92820"/>
    <w:rsid w:val="00BA03A7"/>
    <w:rsid w:val="00BA40AF"/>
    <w:rsid w:val="00BA6212"/>
    <w:rsid w:val="00BB1BC2"/>
    <w:rsid w:val="00BB7020"/>
    <w:rsid w:val="00BC0A11"/>
    <w:rsid w:val="00BC32E8"/>
    <w:rsid w:val="00BC3781"/>
    <w:rsid w:val="00BC42A3"/>
    <w:rsid w:val="00BD04AC"/>
    <w:rsid w:val="00BD538F"/>
    <w:rsid w:val="00BE03AF"/>
    <w:rsid w:val="00BE0DF1"/>
    <w:rsid w:val="00BE6638"/>
    <w:rsid w:val="00BF1C59"/>
    <w:rsid w:val="00BF36FD"/>
    <w:rsid w:val="00C00A6F"/>
    <w:rsid w:val="00C039C3"/>
    <w:rsid w:val="00C16EA5"/>
    <w:rsid w:val="00C17068"/>
    <w:rsid w:val="00C23A32"/>
    <w:rsid w:val="00C25799"/>
    <w:rsid w:val="00C4601A"/>
    <w:rsid w:val="00C47ED9"/>
    <w:rsid w:val="00C50334"/>
    <w:rsid w:val="00C530B0"/>
    <w:rsid w:val="00C5480A"/>
    <w:rsid w:val="00C567C7"/>
    <w:rsid w:val="00C60156"/>
    <w:rsid w:val="00C642B5"/>
    <w:rsid w:val="00C65A5D"/>
    <w:rsid w:val="00C70E77"/>
    <w:rsid w:val="00C713BA"/>
    <w:rsid w:val="00C73668"/>
    <w:rsid w:val="00C81747"/>
    <w:rsid w:val="00C82E82"/>
    <w:rsid w:val="00C83417"/>
    <w:rsid w:val="00C83F79"/>
    <w:rsid w:val="00CA1996"/>
    <w:rsid w:val="00CA7AA5"/>
    <w:rsid w:val="00CB134F"/>
    <w:rsid w:val="00CB6EC1"/>
    <w:rsid w:val="00CC2AAE"/>
    <w:rsid w:val="00CC7CF5"/>
    <w:rsid w:val="00CE52FE"/>
    <w:rsid w:val="00CF0C9A"/>
    <w:rsid w:val="00CF5F27"/>
    <w:rsid w:val="00D026A2"/>
    <w:rsid w:val="00D02F94"/>
    <w:rsid w:val="00D0691F"/>
    <w:rsid w:val="00D07FB9"/>
    <w:rsid w:val="00D10AC0"/>
    <w:rsid w:val="00D11CCE"/>
    <w:rsid w:val="00D15BF2"/>
    <w:rsid w:val="00D336ED"/>
    <w:rsid w:val="00D41502"/>
    <w:rsid w:val="00D42079"/>
    <w:rsid w:val="00D4527F"/>
    <w:rsid w:val="00D45940"/>
    <w:rsid w:val="00D4759D"/>
    <w:rsid w:val="00D542C3"/>
    <w:rsid w:val="00D5643C"/>
    <w:rsid w:val="00D56E45"/>
    <w:rsid w:val="00D61ABC"/>
    <w:rsid w:val="00D72CC5"/>
    <w:rsid w:val="00D808E7"/>
    <w:rsid w:val="00D80E2D"/>
    <w:rsid w:val="00D813EC"/>
    <w:rsid w:val="00D857C6"/>
    <w:rsid w:val="00D87AFB"/>
    <w:rsid w:val="00D935F3"/>
    <w:rsid w:val="00D951B7"/>
    <w:rsid w:val="00DA5E8F"/>
    <w:rsid w:val="00DA6350"/>
    <w:rsid w:val="00DB0F02"/>
    <w:rsid w:val="00DB3356"/>
    <w:rsid w:val="00DC3764"/>
    <w:rsid w:val="00DE2F7B"/>
    <w:rsid w:val="00DF42D7"/>
    <w:rsid w:val="00DF4B6A"/>
    <w:rsid w:val="00E06E47"/>
    <w:rsid w:val="00E2405B"/>
    <w:rsid w:val="00E257E3"/>
    <w:rsid w:val="00E27B88"/>
    <w:rsid w:val="00E31902"/>
    <w:rsid w:val="00E332E9"/>
    <w:rsid w:val="00E3349B"/>
    <w:rsid w:val="00E36D99"/>
    <w:rsid w:val="00E3710A"/>
    <w:rsid w:val="00E40190"/>
    <w:rsid w:val="00E41325"/>
    <w:rsid w:val="00E433A6"/>
    <w:rsid w:val="00E50A4E"/>
    <w:rsid w:val="00E52097"/>
    <w:rsid w:val="00E53A05"/>
    <w:rsid w:val="00E56476"/>
    <w:rsid w:val="00E64E0B"/>
    <w:rsid w:val="00E651ED"/>
    <w:rsid w:val="00E66F42"/>
    <w:rsid w:val="00E73F6F"/>
    <w:rsid w:val="00E752F0"/>
    <w:rsid w:val="00E77942"/>
    <w:rsid w:val="00E818C4"/>
    <w:rsid w:val="00E85D83"/>
    <w:rsid w:val="00E85DF0"/>
    <w:rsid w:val="00E91DB9"/>
    <w:rsid w:val="00E96E41"/>
    <w:rsid w:val="00EA65BB"/>
    <w:rsid w:val="00EB481C"/>
    <w:rsid w:val="00EC3C71"/>
    <w:rsid w:val="00EC4A87"/>
    <w:rsid w:val="00EC5F23"/>
    <w:rsid w:val="00EC6095"/>
    <w:rsid w:val="00EC6D36"/>
    <w:rsid w:val="00EE22B9"/>
    <w:rsid w:val="00EE4B6B"/>
    <w:rsid w:val="00EF5253"/>
    <w:rsid w:val="00F00845"/>
    <w:rsid w:val="00F015B6"/>
    <w:rsid w:val="00F03805"/>
    <w:rsid w:val="00F0423D"/>
    <w:rsid w:val="00F12E77"/>
    <w:rsid w:val="00F13774"/>
    <w:rsid w:val="00F22A33"/>
    <w:rsid w:val="00F33E29"/>
    <w:rsid w:val="00F342E0"/>
    <w:rsid w:val="00F37DA8"/>
    <w:rsid w:val="00F40228"/>
    <w:rsid w:val="00F42ADE"/>
    <w:rsid w:val="00F44A83"/>
    <w:rsid w:val="00F52549"/>
    <w:rsid w:val="00F53875"/>
    <w:rsid w:val="00F724A3"/>
    <w:rsid w:val="00F866DF"/>
    <w:rsid w:val="00F86B28"/>
    <w:rsid w:val="00F97CF1"/>
    <w:rsid w:val="00FA4F75"/>
    <w:rsid w:val="00FA76AF"/>
    <w:rsid w:val="00FA772E"/>
    <w:rsid w:val="00FB4DAC"/>
    <w:rsid w:val="00FB6808"/>
    <w:rsid w:val="00FB7EBC"/>
    <w:rsid w:val="00FC75B7"/>
    <w:rsid w:val="00FD346D"/>
    <w:rsid w:val="00FD6824"/>
    <w:rsid w:val="00FE6541"/>
    <w:rsid w:val="00FE7079"/>
    <w:rsid w:val="00FF08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DDC11"/>
  <w15:chartTrackingRefBased/>
  <w15:docId w15:val="{324AA277-1B9F-4D6A-ACFD-6642BE9EE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64551F"/>
    <w:pPr>
      <w:ind w:left="720"/>
      <w:contextualSpacing/>
    </w:pPr>
  </w:style>
  <w:style w:type="paragraph" w:styleId="NormalWeb">
    <w:name w:val="Normal (Web)"/>
    <w:basedOn w:val="Normal"/>
    <w:uiPriority w:val="99"/>
    <w:unhideWhenUsed/>
    <w:rsid w:val="0064551F"/>
    <w:pPr>
      <w:spacing w:before="100" w:beforeAutospacing="1" w:after="100" w:afterAutospacing="1" w:line="240" w:lineRule="auto"/>
    </w:pPr>
    <w:rPr>
      <w:rFonts w:ascii="Times New Roman" w:eastAsia="Times New Roman" w:hAnsi="Times New Roman" w:cs="Times New Roman"/>
      <w:sz w:val="24"/>
      <w:szCs w:val="24"/>
    </w:rPr>
  </w:style>
  <w:style w:type="table" w:styleId="Tabelacomgrade">
    <w:name w:val="Table Grid"/>
    <w:basedOn w:val="Tabelanormal"/>
    <w:uiPriority w:val="39"/>
    <w:rsid w:val="002145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3E483A"/>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E483A"/>
    <w:rPr>
      <w:rFonts w:ascii="Segoe UI" w:hAnsi="Segoe UI" w:cs="Segoe UI"/>
      <w:sz w:val="18"/>
      <w:szCs w:val="18"/>
    </w:rPr>
  </w:style>
  <w:style w:type="character" w:styleId="Refdecomentrio">
    <w:name w:val="annotation reference"/>
    <w:basedOn w:val="Fontepargpadro"/>
    <w:uiPriority w:val="99"/>
    <w:semiHidden/>
    <w:unhideWhenUsed/>
    <w:rsid w:val="000B0103"/>
    <w:rPr>
      <w:sz w:val="16"/>
      <w:szCs w:val="16"/>
    </w:rPr>
  </w:style>
  <w:style w:type="paragraph" w:styleId="Textodecomentrio">
    <w:name w:val="annotation text"/>
    <w:basedOn w:val="Normal"/>
    <w:link w:val="TextodecomentrioChar"/>
    <w:uiPriority w:val="99"/>
    <w:semiHidden/>
    <w:unhideWhenUsed/>
    <w:rsid w:val="000B010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B0103"/>
    <w:rPr>
      <w:sz w:val="20"/>
      <w:szCs w:val="20"/>
    </w:rPr>
  </w:style>
  <w:style w:type="paragraph" w:styleId="Assuntodocomentrio">
    <w:name w:val="annotation subject"/>
    <w:basedOn w:val="Textodecomentrio"/>
    <w:next w:val="Textodecomentrio"/>
    <w:link w:val="AssuntodocomentrioChar"/>
    <w:uiPriority w:val="99"/>
    <w:semiHidden/>
    <w:unhideWhenUsed/>
    <w:rsid w:val="000B0103"/>
    <w:rPr>
      <w:b/>
      <w:bCs/>
    </w:rPr>
  </w:style>
  <w:style w:type="character" w:customStyle="1" w:styleId="AssuntodocomentrioChar">
    <w:name w:val="Assunto do comentário Char"/>
    <w:basedOn w:val="TextodecomentrioChar"/>
    <w:link w:val="Assuntodocomentrio"/>
    <w:uiPriority w:val="99"/>
    <w:semiHidden/>
    <w:rsid w:val="000B0103"/>
    <w:rPr>
      <w:b/>
      <w:bCs/>
      <w:sz w:val="20"/>
      <w:szCs w:val="20"/>
    </w:rPr>
  </w:style>
  <w:style w:type="character" w:styleId="nfaseSutil">
    <w:name w:val="Subtle Emphasis"/>
    <w:basedOn w:val="Fontepargpadro"/>
    <w:uiPriority w:val="19"/>
    <w:qFormat/>
    <w:rsid w:val="00F97CF1"/>
    <w:rPr>
      <w:i/>
      <w:iCs/>
      <w:color w:val="404040" w:themeColor="text1" w:themeTint="BF"/>
    </w:rPr>
  </w:style>
  <w:style w:type="paragraph" w:styleId="Textodenotadefim">
    <w:name w:val="endnote text"/>
    <w:basedOn w:val="Normal"/>
    <w:link w:val="TextodenotadefimChar"/>
    <w:uiPriority w:val="99"/>
    <w:semiHidden/>
    <w:unhideWhenUsed/>
    <w:rsid w:val="00612705"/>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612705"/>
    <w:rPr>
      <w:sz w:val="20"/>
      <w:szCs w:val="20"/>
    </w:rPr>
  </w:style>
  <w:style w:type="character" w:styleId="Refdenotadefim">
    <w:name w:val="endnote reference"/>
    <w:basedOn w:val="Fontepargpadro"/>
    <w:uiPriority w:val="99"/>
    <w:semiHidden/>
    <w:unhideWhenUsed/>
    <w:rsid w:val="00612705"/>
    <w:rPr>
      <w:vertAlign w:val="superscript"/>
    </w:rPr>
  </w:style>
  <w:style w:type="paragraph" w:styleId="Cabealho">
    <w:name w:val="header"/>
    <w:basedOn w:val="Normal"/>
    <w:link w:val="CabealhoChar"/>
    <w:uiPriority w:val="99"/>
    <w:unhideWhenUsed/>
    <w:rsid w:val="003B25A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B25A9"/>
  </w:style>
  <w:style w:type="paragraph" w:styleId="Rodap">
    <w:name w:val="footer"/>
    <w:basedOn w:val="Normal"/>
    <w:link w:val="RodapChar"/>
    <w:uiPriority w:val="99"/>
    <w:unhideWhenUsed/>
    <w:rsid w:val="003B25A9"/>
    <w:pPr>
      <w:tabs>
        <w:tab w:val="center" w:pos="4252"/>
        <w:tab w:val="right" w:pos="8504"/>
      </w:tabs>
      <w:spacing w:after="0" w:line="240" w:lineRule="auto"/>
    </w:pPr>
  </w:style>
  <w:style w:type="character" w:customStyle="1" w:styleId="RodapChar">
    <w:name w:val="Rodapé Char"/>
    <w:basedOn w:val="Fontepargpadro"/>
    <w:link w:val="Rodap"/>
    <w:uiPriority w:val="99"/>
    <w:rsid w:val="003B25A9"/>
  </w:style>
  <w:style w:type="character" w:styleId="Forte">
    <w:name w:val="Strong"/>
    <w:basedOn w:val="Fontepargpadro"/>
    <w:uiPriority w:val="22"/>
    <w:qFormat/>
    <w:rsid w:val="003B4769"/>
    <w:rPr>
      <w:b/>
      <w:bCs/>
    </w:rPr>
  </w:style>
  <w:style w:type="paragraph" w:styleId="Remissivo1">
    <w:name w:val="index 1"/>
    <w:basedOn w:val="Normal"/>
    <w:next w:val="Normal"/>
    <w:autoRedefine/>
    <w:uiPriority w:val="99"/>
    <w:semiHidden/>
    <w:unhideWhenUsed/>
    <w:rsid w:val="0017119E"/>
    <w:pPr>
      <w:spacing w:after="0" w:line="240" w:lineRule="auto"/>
      <w:ind w:left="220" w:hanging="220"/>
    </w:pPr>
  </w:style>
  <w:style w:type="character" w:customStyle="1" w:styleId="ya-q-full-text">
    <w:name w:val="ya-q-full-text"/>
    <w:basedOn w:val="Fontepargpadro"/>
    <w:rsid w:val="00FB6808"/>
  </w:style>
  <w:style w:type="character" w:styleId="Hyperlink">
    <w:name w:val="Hyperlink"/>
    <w:basedOn w:val="Fontepargpadro"/>
    <w:uiPriority w:val="99"/>
    <w:unhideWhenUsed/>
    <w:rsid w:val="0059787C"/>
    <w:rPr>
      <w:color w:val="0000FF"/>
      <w:u w:val="single"/>
    </w:rPr>
  </w:style>
  <w:style w:type="character" w:customStyle="1" w:styleId="no-conversion">
    <w:name w:val="no-conversion"/>
    <w:basedOn w:val="Fontepargpadro"/>
    <w:rsid w:val="0059787C"/>
  </w:style>
  <w:style w:type="character" w:styleId="TextodoEspaoReservado">
    <w:name w:val="Placeholder Text"/>
    <w:basedOn w:val="Fontepargpadro"/>
    <w:uiPriority w:val="99"/>
    <w:semiHidden/>
    <w:rsid w:val="00170C77"/>
    <w:rPr>
      <w:color w:val="808080"/>
    </w:rPr>
  </w:style>
  <w:style w:type="paragraph" w:customStyle="1" w:styleId="Standard">
    <w:name w:val="Standard"/>
    <w:rsid w:val="002A01B2"/>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pt-BR" w:eastAsia="zh-CN" w:bidi="hi-IN"/>
    </w:rPr>
  </w:style>
  <w:style w:type="character" w:customStyle="1" w:styleId="tgc">
    <w:name w:val="_tgc"/>
    <w:basedOn w:val="Fontepargpadro"/>
    <w:rsid w:val="006B66CB"/>
  </w:style>
  <w:style w:type="character" w:styleId="nfase">
    <w:name w:val="Emphasis"/>
    <w:basedOn w:val="Fontepargpadro"/>
    <w:uiPriority w:val="20"/>
    <w:qFormat/>
    <w:rsid w:val="00C73668"/>
    <w:rPr>
      <w:i/>
      <w:iCs/>
    </w:rPr>
  </w:style>
  <w:style w:type="paragraph" w:styleId="Reviso">
    <w:name w:val="Revision"/>
    <w:hidden/>
    <w:uiPriority w:val="99"/>
    <w:semiHidden/>
    <w:rsid w:val="00B3171B"/>
    <w:pPr>
      <w:spacing w:after="0" w:line="240" w:lineRule="auto"/>
    </w:pPr>
    <w:rPr>
      <w:lang w:val="pt-BR"/>
    </w:rPr>
  </w:style>
  <w:style w:type="character" w:styleId="HiperlinkVisitado">
    <w:name w:val="FollowedHyperlink"/>
    <w:basedOn w:val="Fontepargpadro"/>
    <w:uiPriority w:val="99"/>
    <w:semiHidden/>
    <w:unhideWhenUsed/>
    <w:rsid w:val="00F866DF"/>
    <w:rPr>
      <w:color w:val="954F72" w:themeColor="followedHyperlink"/>
      <w:u w:val="single"/>
    </w:rPr>
  </w:style>
  <w:style w:type="character" w:customStyle="1" w:styleId="apple-converted-space">
    <w:name w:val="apple-converted-space"/>
    <w:basedOn w:val="Fontepargpadro"/>
    <w:rsid w:val="00FD6824"/>
  </w:style>
  <w:style w:type="paragraph" w:customStyle="1" w:styleId="TableContents">
    <w:name w:val="Table Contents"/>
    <w:basedOn w:val="Standard"/>
    <w:rsid w:val="002B4EFC"/>
    <w:pPr>
      <w:widowControl/>
      <w:spacing w:after="160" w:line="254" w:lineRule="auto"/>
      <w:textAlignment w:val="auto"/>
    </w:pPr>
    <w:rPr>
      <w:rFonts w:ascii="Calibri" w:hAnsi="Calibri" w:cs="Calibri"/>
      <w:sz w:val="22"/>
      <w:szCs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719843">
      <w:bodyDiv w:val="1"/>
      <w:marLeft w:val="0"/>
      <w:marRight w:val="0"/>
      <w:marTop w:val="0"/>
      <w:marBottom w:val="0"/>
      <w:divBdr>
        <w:top w:val="none" w:sz="0" w:space="0" w:color="auto"/>
        <w:left w:val="none" w:sz="0" w:space="0" w:color="auto"/>
        <w:bottom w:val="none" w:sz="0" w:space="0" w:color="auto"/>
        <w:right w:val="none" w:sz="0" w:space="0" w:color="auto"/>
      </w:divBdr>
    </w:div>
    <w:div w:id="504632278">
      <w:bodyDiv w:val="1"/>
      <w:marLeft w:val="0"/>
      <w:marRight w:val="0"/>
      <w:marTop w:val="0"/>
      <w:marBottom w:val="0"/>
      <w:divBdr>
        <w:top w:val="none" w:sz="0" w:space="0" w:color="auto"/>
        <w:left w:val="none" w:sz="0" w:space="0" w:color="auto"/>
        <w:bottom w:val="none" w:sz="0" w:space="0" w:color="auto"/>
        <w:right w:val="none" w:sz="0" w:space="0" w:color="auto"/>
      </w:divBdr>
      <w:divsChild>
        <w:div w:id="2133398660">
          <w:marLeft w:val="0"/>
          <w:marRight w:val="0"/>
          <w:marTop w:val="0"/>
          <w:marBottom w:val="0"/>
          <w:divBdr>
            <w:top w:val="none" w:sz="0" w:space="0" w:color="auto"/>
            <w:left w:val="none" w:sz="0" w:space="0" w:color="auto"/>
            <w:bottom w:val="none" w:sz="0" w:space="0" w:color="auto"/>
            <w:right w:val="none" w:sz="0" w:space="0" w:color="auto"/>
          </w:divBdr>
          <w:divsChild>
            <w:div w:id="1162042431">
              <w:marLeft w:val="0"/>
              <w:marRight w:val="0"/>
              <w:marTop w:val="0"/>
              <w:marBottom w:val="0"/>
              <w:divBdr>
                <w:top w:val="none" w:sz="0" w:space="0" w:color="auto"/>
                <w:left w:val="none" w:sz="0" w:space="0" w:color="auto"/>
                <w:bottom w:val="none" w:sz="0" w:space="0" w:color="auto"/>
                <w:right w:val="none" w:sz="0" w:space="0" w:color="auto"/>
              </w:divBdr>
              <w:divsChild>
                <w:div w:id="1837381364">
                  <w:marLeft w:val="0"/>
                  <w:marRight w:val="0"/>
                  <w:marTop w:val="0"/>
                  <w:marBottom w:val="0"/>
                  <w:divBdr>
                    <w:top w:val="none" w:sz="0" w:space="0" w:color="auto"/>
                    <w:left w:val="none" w:sz="0" w:space="0" w:color="auto"/>
                    <w:bottom w:val="none" w:sz="0" w:space="0" w:color="auto"/>
                    <w:right w:val="none" w:sz="0" w:space="0" w:color="auto"/>
                  </w:divBdr>
                  <w:divsChild>
                    <w:div w:id="176816381">
                      <w:marLeft w:val="0"/>
                      <w:marRight w:val="0"/>
                      <w:marTop w:val="0"/>
                      <w:marBottom w:val="0"/>
                      <w:divBdr>
                        <w:top w:val="none" w:sz="0" w:space="0" w:color="auto"/>
                        <w:left w:val="none" w:sz="0" w:space="0" w:color="auto"/>
                        <w:bottom w:val="none" w:sz="0" w:space="0" w:color="auto"/>
                        <w:right w:val="none" w:sz="0" w:space="0" w:color="auto"/>
                      </w:divBdr>
                      <w:divsChild>
                        <w:div w:id="1653411461">
                          <w:marLeft w:val="0"/>
                          <w:marRight w:val="0"/>
                          <w:marTop w:val="0"/>
                          <w:marBottom w:val="0"/>
                          <w:divBdr>
                            <w:top w:val="none" w:sz="0" w:space="0" w:color="auto"/>
                            <w:left w:val="none" w:sz="0" w:space="0" w:color="auto"/>
                            <w:bottom w:val="none" w:sz="0" w:space="0" w:color="auto"/>
                            <w:right w:val="none" w:sz="0" w:space="0" w:color="auto"/>
                          </w:divBdr>
                          <w:divsChild>
                            <w:div w:id="371271922">
                              <w:marLeft w:val="0"/>
                              <w:marRight w:val="0"/>
                              <w:marTop w:val="0"/>
                              <w:marBottom w:val="0"/>
                              <w:divBdr>
                                <w:top w:val="none" w:sz="0" w:space="0" w:color="auto"/>
                                <w:left w:val="none" w:sz="0" w:space="0" w:color="auto"/>
                                <w:bottom w:val="none" w:sz="0" w:space="0" w:color="auto"/>
                                <w:right w:val="none" w:sz="0" w:space="0" w:color="auto"/>
                              </w:divBdr>
                              <w:divsChild>
                                <w:div w:id="1338848590">
                                  <w:marLeft w:val="0"/>
                                  <w:marRight w:val="0"/>
                                  <w:marTop w:val="0"/>
                                  <w:marBottom w:val="0"/>
                                  <w:divBdr>
                                    <w:top w:val="none" w:sz="0" w:space="0" w:color="auto"/>
                                    <w:left w:val="none" w:sz="0" w:space="0" w:color="auto"/>
                                    <w:bottom w:val="none" w:sz="0" w:space="0" w:color="auto"/>
                                    <w:right w:val="none" w:sz="0" w:space="0" w:color="auto"/>
                                  </w:divBdr>
                                  <w:divsChild>
                                    <w:div w:id="564028855">
                                      <w:marLeft w:val="0"/>
                                      <w:marRight w:val="0"/>
                                      <w:marTop w:val="0"/>
                                      <w:marBottom w:val="0"/>
                                      <w:divBdr>
                                        <w:top w:val="none" w:sz="0" w:space="0" w:color="auto"/>
                                        <w:left w:val="none" w:sz="0" w:space="0" w:color="auto"/>
                                        <w:bottom w:val="none" w:sz="0" w:space="0" w:color="auto"/>
                                        <w:right w:val="none" w:sz="0" w:space="0" w:color="auto"/>
                                      </w:divBdr>
                                      <w:divsChild>
                                        <w:div w:id="438525482">
                                          <w:marLeft w:val="0"/>
                                          <w:marRight w:val="0"/>
                                          <w:marTop w:val="0"/>
                                          <w:marBottom w:val="0"/>
                                          <w:divBdr>
                                            <w:top w:val="none" w:sz="0" w:space="0" w:color="auto"/>
                                            <w:left w:val="none" w:sz="0" w:space="0" w:color="auto"/>
                                            <w:bottom w:val="none" w:sz="0" w:space="0" w:color="auto"/>
                                            <w:right w:val="none" w:sz="0" w:space="0" w:color="auto"/>
                                          </w:divBdr>
                                          <w:divsChild>
                                            <w:div w:id="10597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9747003">
      <w:bodyDiv w:val="1"/>
      <w:marLeft w:val="0"/>
      <w:marRight w:val="0"/>
      <w:marTop w:val="0"/>
      <w:marBottom w:val="0"/>
      <w:divBdr>
        <w:top w:val="none" w:sz="0" w:space="0" w:color="auto"/>
        <w:left w:val="none" w:sz="0" w:space="0" w:color="auto"/>
        <w:bottom w:val="none" w:sz="0" w:space="0" w:color="auto"/>
        <w:right w:val="none" w:sz="0" w:space="0" w:color="auto"/>
      </w:divBdr>
      <w:divsChild>
        <w:div w:id="521671365">
          <w:marLeft w:val="0"/>
          <w:marRight w:val="0"/>
          <w:marTop w:val="0"/>
          <w:marBottom w:val="0"/>
          <w:divBdr>
            <w:top w:val="none" w:sz="0" w:space="0" w:color="auto"/>
            <w:left w:val="none" w:sz="0" w:space="0" w:color="auto"/>
            <w:bottom w:val="none" w:sz="0" w:space="0" w:color="auto"/>
            <w:right w:val="none" w:sz="0" w:space="0" w:color="auto"/>
          </w:divBdr>
          <w:divsChild>
            <w:div w:id="1671174633">
              <w:marLeft w:val="0"/>
              <w:marRight w:val="0"/>
              <w:marTop w:val="0"/>
              <w:marBottom w:val="0"/>
              <w:divBdr>
                <w:top w:val="none" w:sz="0" w:space="0" w:color="auto"/>
                <w:left w:val="none" w:sz="0" w:space="0" w:color="auto"/>
                <w:bottom w:val="none" w:sz="0" w:space="0" w:color="auto"/>
                <w:right w:val="none" w:sz="0" w:space="0" w:color="auto"/>
              </w:divBdr>
              <w:divsChild>
                <w:div w:id="949240786">
                  <w:marLeft w:val="0"/>
                  <w:marRight w:val="0"/>
                  <w:marTop w:val="195"/>
                  <w:marBottom w:val="0"/>
                  <w:divBdr>
                    <w:top w:val="none" w:sz="0" w:space="0" w:color="auto"/>
                    <w:left w:val="none" w:sz="0" w:space="0" w:color="auto"/>
                    <w:bottom w:val="none" w:sz="0" w:space="0" w:color="auto"/>
                    <w:right w:val="none" w:sz="0" w:space="0" w:color="auto"/>
                  </w:divBdr>
                  <w:divsChild>
                    <w:div w:id="349333499">
                      <w:marLeft w:val="0"/>
                      <w:marRight w:val="0"/>
                      <w:marTop w:val="0"/>
                      <w:marBottom w:val="0"/>
                      <w:divBdr>
                        <w:top w:val="none" w:sz="0" w:space="0" w:color="auto"/>
                        <w:left w:val="none" w:sz="0" w:space="0" w:color="auto"/>
                        <w:bottom w:val="none" w:sz="0" w:space="0" w:color="auto"/>
                        <w:right w:val="none" w:sz="0" w:space="0" w:color="auto"/>
                      </w:divBdr>
                      <w:divsChild>
                        <w:div w:id="165873074">
                          <w:marLeft w:val="0"/>
                          <w:marRight w:val="0"/>
                          <w:marTop w:val="0"/>
                          <w:marBottom w:val="0"/>
                          <w:divBdr>
                            <w:top w:val="none" w:sz="0" w:space="0" w:color="auto"/>
                            <w:left w:val="none" w:sz="0" w:space="0" w:color="auto"/>
                            <w:bottom w:val="none" w:sz="0" w:space="0" w:color="auto"/>
                            <w:right w:val="none" w:sz="0" w:space="0" w:color="auto"/>
                          </w:divBdr>
                          <w:divsChild>
                            <w:div w:id="523832688">
                              <w:marLeft w:val="0"/>
                              <w:marRight w:val="0"/>
                              <w:marTop w:val="0"/>
                              <w:marBottom w:val="0"/>
                              <w:divBdr>
                                <w:top w:val="none" w:sz="0" w:space="0" w:color="auto"/>
                                <w:left w:val="none" w:sz="0" w:space="0" w:color="auto"/>
                                <w:bottom w:val="none" w:sz="0" w:space="0" w:color="auto"/>
                                <w:right w:val="none" w:sz="0" w:space="0" w:color="auto"/>
                              </w:divBdr>
                              <w:divsChild>
                                <w:div w:id="1120956161">
                                  <w:marLeft w:val="0"/>
                                  <w:marRight w:val="0"/>
                                  <w:marTop w:val="0"/>
                                  <w:marBottom w:val="0"/>
                                  <w:divBdr>
                                    <w:top w:val="none" w:sz="0" w:space="0" w:color="auto"/>
                                    <w:left w:val="none" w:sz="0" w:space="0" w:color="auto"/>
                                    <w:bottom w:val="none" w:sz="0" w:space="0" w:color="auto"/>
                                    <w:right w:val="none" w:sz="0" w:space="0" w:color="auto"/>
                                  </w:divBdr>
                                  <w:divsChild>
                                    <w:div w:id="791289883">
                                      <w:marLeft w:val="0"/>
                                      <w:marRight w:val="0"/>
                                      <w:marTop w:val="0"/>
                                      <w:marBottom w:val="0"/>
                                      <w:divBdr>
                                        <w:top w:val="none" w:sz="0" w:space="0" w:color="auto"/>
                                        <w:left w:val="none" w:sz="0" w:space="0" w:color="auto"/>
                                        <w:bottom w:val="none" w:sz="0" w:space="0" w:color="auto"/>
                                        <w:right w:val="none" w:sz="0" w:space="0" w:color="auto"/>
                                      </w:divBdr>
                                      <w:divsChild>
                                        <w:div w:id="309486200">
                                          <w:marLeft w:val="0"/>
                                          <w:marRight w:val="0"/>
                                          <w:marTop w:val="0"/>
                                          <w:marBottom w:val="0"/>
                                          <w:divBdr>
                                            <w:top w:val="none" w:sz="0" w:space="0" w:color="auto"/>
                                            <w:left w:val="none" w:sz="0" w:space="0" w:color="auto"/>
                                            <w:bottom w:val="none" w:sz="0" w:space="0" w:color="auto"/>
                                            <w:right w:val="none" w:sz="0" w:space="0" w:color="auto"/>
                                          </w:divBdr>
                                          <w:divsChild>
                                            <w:div w:id="1697346959">
                                              <w:marLeft w:val="0"/>
                                              <w:marRight w:val="0"/>
                                              <w:marTop w:val="0"/>
                                              <w:marBottom w:val="0"/>
                                              <w:divBdr>
                                                <w:top w:val="none" w:sz="0" w:space="0" w:color="auto"/>
                                                <w:left w:val="none" w:sz="0" w:space="0" w:color="auto"/>
                                                <w:bottom w:val="none" w:sz="0" w:space="0" w:color="auto"/>
                                                <w:right w:val="none" w:sz="0" w:space="0" w:color="auto"/>
                                              </w:divBdr>
                                              <w:divsChild>
                                                <w:div w:id="905648706">
                                                  <w:marLeft w:val="0"/>
                                                  <w:marRight w:val="0"/>
                                                  <w:marTop w:val="0"/>
                                                  <w:marBottom w:val="0"/>
                                                  <w:divBdr>
                                                    <w:top w:val="none" w:sz="0" w:space="0" w:color="auto"/>
                                                    <w:left w:val="none" w:sz="0" w:space="0" w:color="auto"/>
                                                    <w:bottom w:val="none" w:sz="0" w:space="0" w:color="auto"/>
                                                    <w:right w:val="none" w:sz="0" w:space="0" w:color="auto"/>
                                                  </w:divBdr>
                                                  <w:divsChild>
                                                    <w:div w:id="827594555">
                                                      <w:marLeft w:val="0"/>
                                                      <w:marRight w:val="0"/>
                                                      <w:marTop w:val="0"/>
                                                      <w:marBottom w:val="180"/>
                                                      <w:divBdr>
                                                        <w:top w:val="none" w:sz="0" w:space="0" w:color="auto"/>
                                                        <w:left w:val="none" w:sz="0" w:space="0" w:color="auto"/>
                                                        <w:bottom w:val="none" w:sz="0" w:space="0" w:color="auto"/>
                                                        <w:right w:val="none" w:sz="0" w:space="0" w:color="auto"/>
                                                      </w:divBdr>
                                                      <w:divsChild>
                                                        <w:div w:id="1791708757">
                                                          <w:marLeft w:val="0"/>
                                                          <w:marRight w:val="0"/>
                                                          <w:marTop w:val="0"/>
                                                          <w:marBottom w:val="0"/>
                                                          <w:divBdr>
                                                            <w:top w:val="none" w:sz="0" w:space="0" w:color="auto"/>
                                                            <w:left w:val="none" w:sz="0" w:space="0" w:color="auto"/>
                                                            <w:bottom w:val="none" w:sz="0" w:space="0" w:color="auto"/>
                                                            <w:right w:val="none" w:sz="0" w:space="0" w:color="auto"/>
                                                          </w:divBdr>
                                                          <w:divsChild>
                                                            <w:div w:id="98765587">
                                                              <w:marLeft w:val="0"/>
                                                              <w:marRight w:val="0"/>
                                                              <w:marTop w:val="0"/>
                                                              <w:marBottom w:val="0"/>
                                                              <w:divBdr>
                                                                <w:top w:val="none" w:sz="0" w:space="0" w:color="auto"/>
                                                                <w:left w:val="none" w:sz="0" w:space="0" w:color="auto"/>
                                                                <w:bottom w:val="none" w:sz="0" w:space="0" w:color="auto"/>
                                                                <w:right w:val="none" w:sz="0" w:space="0" w:color="auto"/>
                                                              </w:divBdr>
                                                              <w:divsChild>
                                                                <w:div w:id="1708022560">
                                                                  <w:marLeft w:val="0"/>
                                                                  <w:marRight w:val="0"/>
                                                                  <w:marTop w:val="0"/>
                                                                  <w:marBottom w:val="0"/>
                                                                  <w:divBdr>
                                                                    <w:top w:val="none" w:sz="0" w:space="0" w:color="auto"/>
                                                                    <w:left w:val="none" w:sz="0" w:space="0" w:color="auto"/>
                                                                    <w:bottom w:val="none" w:sz="0" w:space="0" w:color="auto"/>
                                                                    <w:right w:val="none" w:sz="0" w:space="0" w:color="auto"/>
                                                                  </w:divBdr>
                                                                  <w:divsChild>
                                                                    <w:div w:id="1915702016">
                                                                      <w:marLeft w:val="0"/>
                                                                      <w:marRight w:val="0"/>
                                                                      <w:marTop w:val="0"/>
                                                                      <w:marBottom w:val="0"/>
                                                                      <w:divBdr>
                                                                        <w:top w:val="none" w:sz="0" w:space="0" w:color="auto"/>
                                                                        <w:left w:val="none" w:sz="0" w:space="0" w:color="auto"/>
                                                                        <w:bottom w:val="none" w:sz="0" w:space="0" w:color="auto"/>
                                                                        <w:right w:val="none" w:sz="0" w:space="0" w:color="auto"/>
                                                                      </w:divBdr>
                                                                      <w:divsChild>
                                                                        <w:div w:id="1204052615">
                                                                          <w:marLeft w:val="0"/>
                                                                          <w:marRight w:val="0"/>
                                                                          <w:marTop w:val="0"/>
                                                                          <w:marBottom w:val="0"/>
                                                                          <w:divBdr>
                                                                            <w:top w:val="none" w:sz="0" w:space="0" w:color="auto"/>
                                                                            <w:left w:val="none" w:sz="0" w:space="0" w:color="auto"/>
                                                                            <w:bottom w:val="none" w:sz="0" w:space="0" w:color="auto"/>
                                                                            <w:right w:val="none" w:sz="0" w:space="0" w:color="auto"/>
                                                                          </w:divBdr>
                                                                          <w:divsChild>
                                                                            <w:div w:id="14043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7218883">
      <w:bodyDiv w:val="1"/>
      <w:marLeft w:val="0"/>
      <w:marRight w:val="0"/>
      <w:marTop w:val="0"/>
      <w:marBottom w:val="0"/>
      <w:divBdr>
        <w:top w:val="none" w:sz="0" w:space="0" w:color="auto"/>
        <w:left w:val="none" w:sz="0" w:space="0" w:color="auto"/>
        <w:bottom w:val="none" w:sz="0" w:space="0" w:color="auto"/>
        <w:right w:val="none" w:sz="0" w:space="0" w:color="auto"/>
      </w:divBdr>
      <w:divsChild>
        <w:div w:id="648218622">
          <w:marLeft w:val="0"/>
          <w:marRight w:val="0"/>
          <w:marTop w:val="0"/>
          <w:marBottom w:val="0"/>
          <w:divBdr>
            <w:top w:val="none" w:sz="0" w:space="0" w:color="auto"/>
            <w:left w:val="none" w:sz="0" w:space="0" w:color="auto"/>
            <w:bottom w:val="none" w:sz="0" w:space="0" w:color="auto"/>
            <w:right w:val="none" w:sz="0" w:space="0" w:color="auto"/>
          </w:divBdr>
          <w:divsChild>
            <w:div w:id="1346982155">
              <w:marLeft w:val="0"/>
              <w:marRight w:val="0"/>
              <w:marTop w:val="0"/>
              <w:marBottom w:val="0"/>
              <w:divBdr>
                <w:top w:val="none" w:sz="0" w:space="0" w:color="auto"/>
                <w:left w:val="none" w:sz="0" w:space="0" w:color="auto"/>
                <w:bottom w:val="none" w:sz="0" w:space="0" w:color="auto"/>
                <w:right w:val="none" w:sz="0" w:space="0" w:color="auto"/>
              </w:divBdr>
              <w:divsChild>
                <w:div w:id="1201553871">
                  <w:marLeft w:val="0"/>
                  <w:marRight w:val="0"/>
                  <w:marTop w:val="195"/>
                  <w:marBottom w:val="0"/>
                  <w:divBdr>
                    <w:top w:val="none" w:sz="0" w:space="0" w:color="auto"/>
                    <w:left w:val="none" w:sz="0" w:space="0" w:color="auto"/>
                    <w:bottom w:val="none" w:sz="0" w:space="0" w:color="auto"/>
                    <w:right w:val="none" w:sz="0" w:space="0" w:color="auto"/>
                  </w:divBdr>
                  <w:divsChild>
                    <w:div w:id="879055182">
                      <w:marLeft w:val="0"/>
                      <w:marRight w:val="0"/>
                      <w:marTop w:val="0"/>
                      <w:marBottom w:val="0"/>
                      <w:divBdr>
                        <w:top w:val="none" w:sz="0" w:space="0" w:color="auto"/>
                        <w:left w:val="none" w:sz="0" w:space="0" w:color="auto"/>
                        <w:bottom w:val="none" w:sz="0" w:space="0" w:color="auto"/>
                        <w:right w:val="none" w:sz="0" w:space="0" w:color="auto"/>
                      </w:divBdr>
                      <w:divsChild>
                        <w:div w:id="591397990">
                          <w:marLeft w:val="0"/>
                          <w:marRight w:val="0"/>
                          <w:marTop w:val="0"/>
                          <w:marBottom w:val="0"/>
                          <w:divBdr>
                            <w:top w:val="none" w:sz="0" w:space="0" w:color="auto"/>
                            <w:left w:val="none" w:sz="0" w:space="0" w:color="auto"/>
                            <w:bottom w:val="none" w:sz="0" w:space="0" w:color="auto"/>
                            <w:right w:val="none" w:sz="0" w:space="0" w:color="auto"/>
                          </w:divBdr>
                          <w:divsChild>
                            <w:div w:id="949555375">
                              <w:marLeft w:val="0"/>
                              <w:marRight w:val="0"/>
                              <w:marTop w:val="0"/>
                              <w:marBottom w:val="0"/>
                              <w:divBdr>
                                <w:top w:val="none" w:sz="0" w:space="0" w:color="auto"/>
                                <w:left w:val="none" w:sz="0" w:space="0" w:color="auto"/>
                                <w:bottom w:val="none" w:sz="0" w:space="0" w:color="auto"/>
                                <w:right w:val="none" w:sz="0" w:space="0" w:color="auto"/>
                              </w:divBdr>
                              <w:divsChild>
                                <w:div w:id="812794025">
                                  <w:marLeft w:val="0"/>
                                  <w:marRight w:val="0"/>
                                  <w:marTop w:val="0"/>
                                  <w:marBottom w:val="0"/>
                                  <w:divBdr>
                                    <w:top w:val="none" w:sz="0" w:space="0" w:color="auto"/>
                                    <w:left w:val="none" w:sz="0" w:space="0" w:color="auto"/>
                                    <w:bottom w:val="none" w:sz="0" w:space="0" w:color="auto"/>
                                    <w:right w:val="none" w:sz="0" w:space="0" w:color="auto"/>
                                  </w:divBdr>
                                  <w:divsChild>
                                    <w:div w:id="1385183017">
                                      <w:marLeft w:val="0"/>
                                      <w:marRight w:val="0"/>
                                      <w:marTop w:val="0"/>
                                      <w:marBottom w:val="0"/>
                                      <w:divBdr>
                                        <w:top w:val="none" w:sz="0" w:space="0" w:color="auto"/>
                                        <w:left w:val="none" w:sz="0" w:space="0" w:color="auto"/>
                                        <w:bottom w:val="none" w:sz="0" w:space="0" w:color="auto"/>
                                        <w:right w:val="none" w:sz="0" w:space="0" w:color="auto"/>
                                      </w:divBdr>
                                      <w:divsChild>
                                        <w:div w:id="608396807">
                                          <w:marLeft w:val="0"/>
                                          <w:marRight w:val="0"/>
                                          <w:marTop w:val="0"/>
                                          <w:marBottom w:val="0"/>
                                          <w:divBdr>
                                            <w:top w:val="none" w:sz="0" w:space="0" w:color="auto"/>
                                            <w:left w:val="none" w:sz="0" w:space="0" w:color="auto"/>
                                            <w:bottom w:val="none" w:sz="0" w:space="0" w:color="auto"/>
                                            <w:right w:val="none" w:sz="0" w:space="0" w:color="auto"/>
                                          </w:divBdr>
                                          <w:divsChild>
                                            <w:div w:id="150484783">
                                              <w:marLeft w:val="0"/>
                                              <w:marRight w:val="0"/>
                                              <w:marTop w:val="0"/>
                                              <w:marBottom w:val="0"/>
                                              <w:divBdr>
                                                <w:top w:val="none" w:sz="0" w:space="0" w:color="auto"/>
                                                <w:left w:val="none" w:sz="0" w:space="0" w:color="auto"/>
                                                <w:bottom w:val="none" w:sz="0" w:space="0" w:color="auto"/>
                                                <w:right w:val="none" w:sz="0" w:space="0" w:color="auto"/>
                                              </w:divBdr>
                                              <w:divsChild>
                                                <w:div w:id="1252197383">
                                                  <w:marLeft w:val="0"/>
                                                  <w:marRight w:val="0"/>
                                                  <w:marTop w:val="0"/>
                                                  <w:marBottom w:val="0"/>
                                                  <w:divBdr>
                                                    <w:top w:val="none" w:sz="0" w:space="0" w:color="auto"/>
                                                    <w:left w:val="none" w:sz="0" w:space="0" w:color="auto"/>
                                                    <w:bottom w:val="none" w:sz="0" w:space="0" w:color="auto"/>
                                                    <w:right w:val="none" w:sz="0" w:space="0" w:color="auto"/>
                                                  </w:divBdr>
                                                  <w:divsChild>
                                                    <w:div w:id="1337271294">
                                                      <w:marLeft w:val="0"/>
                                                      <w:marRight w:val="0"/>
                                                      <w:marTop w:val="0"/>
                                                      <w:marBottom w:val="180"/>
                                                      <w:divBdr>
                                                        <w:top w:val="none" w:sz="0" w:space="0" w:color="auto"/>
                                                        <w:left w:val="none" w:sz="0" w:space="0" w:color="auto"/>
                                                        <w:bottom w:val="none" w:sz="0" w:space="0" w:color="auto"/>
                                                        <w:right w:val="none" w:sz="0" w:space="0" w:color="auto"/>
                                                      </w:divBdr>
                                                      <w:divsChild>
                                                        <w:div w:id="1118185724">
                                                          <w:marLeft w:val="0"/>
                                                          <w:marRight w:val="0"/>
                                                          <w:marTop w:val="0"/>
                                                          <w:marBottom w:val="0"/>
                                                          <w:divBdr>
                                                            <w:top w:val="none" w:sz="0" w:space="0" w:color="auto"/>
                                                            <w:left w:val="none" w:sz="0" w:space="0" w:color="auto"/>
                                                            <w:bottom w:val="none" w:sz="0" w:space="0" w:color="auto"/>
                                                            <w:right w:val="none" w:sz="0" w:space="0" w:color="auto"/>
                                                          </w:divBdr>
                                                          <w:divsChild>
                                                            <w:div w:id="1674409096">
                                                              <w:marLeft w:val="0"/>
                                                              <w:marRight w:val="0"/>
                                                              <w:marTop w:val="0"/>
                                                              <w:marBottom w:val="0"/>
                                                              <w:divBdr>
                                                                <w:top w:val="none" w:sz="0" w:space="0" w:color="auto"/>
                                                                <w:left w:val="none" w:sz="0" w:space="0" w:color="auto"/>
                                                                <w:bottom w:val="none" w:sz="0" w:space="0" w:color="auto"/>
                                                                <w:right w:val="none" w:sz="0" w:space="0" w:color="auto"/>
                                                              </w:divBdr>
                                                              <w:divsChild>
                                                                <w:div w:id="410663766">
                                                                  <w:marLeft w:val="0"/>
                                                                  <w:marRight w:val="0"/>
                                                                  <w:marTop w:val="0"/>
                                                                  <w:marBottom w:val="0"/>
                                                                  <w:divBdr>
                                                                    <w:top w:val="none" w:sz="0" w:space="0" w:color="auto"/>
                                                                    <w:left w:val="none" w:sz="0" w:space="0" w:color="auto"/>
                                                                    <w:bottom w:val="none" w:sz="0" w:space="0" w:color="auto"/>
                                                                    <w:right w:val="none" w:sz="0" w:space="0" w:color="auto"/>
                                                                  </w:divBdr>
                                                                  <w:divsChild>
                                                                    <w:div w:id="1750150118">
                                                                      <w:marLeft w:val="0"/>
                                                                      <w:marRight w:val="0"/>
                                                                      <w:marTop w:val="0"/>
                                                                      <w:marBottom w:val="0"/>
                                                                      <w:divBdr>
                                                                        <w:top w:val="none" w:sz="0" w:space="0" w:color="auto"/>
                                                                        <w:left w:val="none" w:sz="0" w:space="0" w:color="auto"/>
                                                                        <w:bottom w:val="none" w:sz="0" w:space="0" w:color="auto"/>
                                                                        <w:right w:val="none" w:sz="0" w:space="0" w:color="auto"/>
                                                                      </w:divBdr>
                                                                      <w:divsChild>
                                                                        <w:div w:id="1996835067">
                                                                          <w:marLeft w:val="0"/>
                                                                          <w:marRight w:val="0"/>
                                                                          <w:marTop w:val="0"/>
                                                                          <w:marBottom w:val="0"/>
                                                                          <w:divBdr>
                                                                            <w:top w:val="none" w:sz="0" w:space="0" w:color="auto"/>
                                                                            <w:left w:val="none" w:sz="0" w:space="0" w:color="auto"/>
                                                                            <w:bottom w:val="none" w:sz="0" w:space="0" w:color="auto"/>
                                                                            <w:right w:val="none" w:sz="0" w:space="0" w:color="auto"/>
                                                                          </w:divBdr>
                                                                          <w:divsChild>
                                                                            <w:div w:id="19175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42999454">
      <w:bodyDiv w:val="1"/>
      <w:marLeft w:val="0"/>
      <w:marRight w:val="0"/>
      <w:marTop w:val="0"/>
      <w:marBottom w:val="0"/>
      <w:divBdr>
        <w:top w:val="none" w:sz="0" w:space="0" w:color="auto"/>
        <w:left w:val="none" w:sz="0" w:space="0" w:color="auto"/>
        <w:bottom w:val="none" w:sz="0" w:space="0" w:color="auto"/>
        <w:right w:val="none" w:sz="0" w:space="0" w:color="auto"/>
      </w:divBdr>
    </w:div>
    <w:div w:id="1196887393">
      <w:bodyDiv w:val="1"/>
      <w:marLeft w:val="0"/>
      <w:marRight w:val="0"/>
      <w:marTop w:val="0"/>
      <w:marBottom w:val="0"/>
      <w:divBdr>
        <w:top w:val="none" w:sz="0" w:space="0" w:color="auto"/>
        <w:left w:val="none" w:sz="0" w:space="0" w:color="auto"/>
        <w:bottom w:val="none" w:sz="0" w:space="0" w:color="auto"/>
        <w:right w:val="none" w:sz="0" w:space="0" w:color="auto"/>
      </w:divBdr>
      <w:divsChild>
        <w:div w:id="1232544992">
          <w:marLeft w:val="0"/>
          <w:marRight w:val="0"/>
          <w:marTop w:val="0"/>
          <w:marBottom w:val="0"/>
          <w:divBdr>
            <w:top w:val="none" w:sz="0" w:space="0" w:color="auto"/>
            <w:left w:val="none" w:sz="0" w:space="0" w:color="auto"/>
            <w:bottom w:val="none" w:sz="0" w:space="0" w:color="auto"/>
            <w:right w:val="none" w:sz="0" w:space="0" w:color="auto"/>
          </w:divBdr>
          <w:divsChild>
            <w:div w:id="365452610">
              <w:marLeft w:val="0"/>
              <w:marRight w:val="0"/>
              <w:marTop w:val="0"/>
              <w:marBottom w:val="0"/>
              <w:divBdr>
                <w:top w:val="none" w:sz="0" w:space="0" w:color="auto"/>
                <w:left w:val="none" w:sz="0" w:space="0" w:color="auto"/>
                <w:bottom w:val="none" w:sz="0" w:space="0" w:color="auto"/>
                <w:right w:val="none" w:sz="0" w:space="0" w:color="auto"/>
              </w:divBdr>
              <w:divsChild>
                <w:div w:id="39690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549284">
      <w:bodyDiv w:val="1"/>
      <w:marLeft w:val="0"/>
      <w:marRight w:val="0"/>
      <w:marTop w:val="0"/>
      <w:marBottom w:val="0"/>
      <w:divBdr>
        <w:top w:val="none" w:sz="0" w:space="0" w:color="auto"/>
        <w:left w:val="none" w:sz="0" w:space="0" w:color="auto"/>
        <w:bottom w:val="none" w:sz="0" w:space="0" w:color="auto"/>
        <w:right w:val="none" w:sz="0" w:space="0" w:color="auto"/>
      </w:divBdr>
    </w:div>
    <w:div w:id="1701929356">
      <w:bodyDiv w:val="1"/>
      <w:marLeft w:val="0"/>
      <w:marRight w:val="0"/>
      <w:marTop w:val="0"/>
      <w:marBottom w:val="0"/>
      <w:divBdr>
        <w:top w:val="none" w:sz="0" w:space="0" w:color="auto"/>
        <w:left w:val="none" w:sz="0" w:space="0" w:color="auto"/>
        <w:bottom w:val="none" w:sz="0" w:space="0" w:color="auto"/>
        <w:right w:val="none" w:sz="0" w:space="0" w:color="auto"/>
      </w:divBdr>
      <w:divsChild>
        <w:div w:id="109201622">
          <w:marLeft w:val="0"/>
          <w:marRight w:val="0"/>
          <w:marTop w:val="0"/>
          <w:marBottom w:val="0"/>
          <w:divBdr>
            <w:top w:val="none" w:sz="0" w:space="0" w:color="auto"/>
            <w:left w:val="none" w:sz="0" w:space="0" w:color="auto"/>
            <w:bottom w:val="none" w:sz="0" w:space="0" w:color="auto"/>
            <w:right w:val="none" w:sz="0" w:space="0" w:color="auto"/>
          </w:divBdr>
          <w:divsChild>
            <w:div w:id="894198077">
              <w:marLeft w:val="0"/>
              <w:marRight w:val="0"/>
              <w:marTop w:val="0"/>
              <w:marBottom w:val="0"/>
              <w:divBdr>
                <w:top w:val="none" w:sz="0" w:space="0" w:color="auto"/>
                <w:left w:val="none" w:sz="0" w:space="0" w:color="auto"/>
                <w:bottom w:val="none" w:sz="0" w:space="0" w:color="auto"/>
                <w:right w:val="none" w:sz="0" w:space="0" w:color="auto"/>
              </w:divBdr>
              <w:divsChild>
                <w:div w:id="1952934534">
                  <w:marLeft w:val="0"/>
                  <w:marRight w:val="0"/>
                  <w:marTop w:val="195"/>
                  <w:marBottom w:val="0"/>
                  <w:divBdr>
                    <w:top w:val="none" w:sz="0" w:space="0" w:color="auto"/>
                    <w:left w:val="none" w:sz="0" w:space="0" w:color="auto"/>
                    <w:bottom w:val="none" w:sz="0" w:space="0" w:color="auto"/>
                    <w:right w:val="none" w:sz="0" w:space="0" w:color="auto"/>
                  </w:divBdr>
                  <w:divsChild>
                    <w:div w:id="1499609932">
                      <w:marLeft w:val="0"/>
                      <w:marRight w:val="0"/>
                      <w:marTop w:val="0"/>
                      <w:marBottom w:val="0"/>
                      <w:divBdr>
                        <w:top w:val="none" w:sz="0" w:space="0" w:color="auto"/>
                        <w:left w:val="none" w:sz="0" w:space="0" w:color="auto"/>
                        <w:bottom w:val="none" w:sz="0" w:space="0" w:color="auto"/>
                        <w:right w:val="none" w:sz="0" w:space="0" w:color="auto"/>
                      </w:divBdr>
                      <w:divsChild>
                        <w:div w:id="1448742078">
                          <w:marLeft w:val="0"/>
                          <w:marRight w:val="0"/>
                          <w:marTop w:val="0"/>
                          <w:marBottom w:val="0"/>
                          <w:divBdr>
                            <w:top w:val="none" w:sz="0" w:space="0" w:color="auto"/>
                            <w:left w:val="none" w:sz="0" w:space="0" w:color="auto"/>
                            <w:bottom w:val="none" w:sz="0" w:space="0" w:color="auto"/>
                            <w:right w:val="none" w:sz="0" w:space="0" w:color="auto"/>
                          </w:divBdr>
                          <w:divsChild>
                            <w:div w:id="826554314">
                              <w:marLeft w:val="0"/>
                              <w:marRight w:val="0"/>
                              <w:marTop w:val="0"/>
                              <w:marBottom w:val="0"/>
                              <w:divBdr>
                                <w:top w:val="none" w:sz="0" w:space="0" w:color="auto"/>
                                <w:left w:val="none" w:sz="0" w:space="0" w:color="auto"/>
                                <w:bottom w:val="none" w:sz="0" w:space="0" w:color="auto"/>
                                <w:right w:val="none" w:sz="0" w:space="0" w:color="auto"/>
                              </w:divBdr>
                              <w:divsChild>
                                <w:div w:id="682320117">
                                  <w:marLeft w:val="0"/>
                                  <w:marRight w:val="0"/>
                                  <w:marTop w:val="0"/>
                                  <w:marBottom w:val="0"/>
                                  <w:divBdr>
                                    <w:top w:val="none" w:sz="0" w:space="0" w:color="auto"/>
                                    <w:left w:val="none" w:sz="0" w:space="0" w:color="auto"/>
                                    <w:bottom w:val="none" w:sz="0" w:space="0" w:color="auto"/>
                                    <w:right w:val="none" w:sz="0" w:space="0" w:color="auto"/>
                                  </w:divBdr>
                                  <w:divsChild>
                                    <w:div w:id="615717367">
                                      <w:marLeft w:val="0"/>
                                      <w:marRight w:val="0"/>
                                      <w:marTop w:val="0"/>
                                      <w:marBottom w:val="0"/>
                                      <w:divBdr>
                                        <w:top w:val="none" w:sz="0" w:space="0" w:color="auto"/>
                                        <w:left w:val="none" w:sz="0" w:space="0" w:color="auto"/>
                                        <w:bottom w:val="none" w:sz="0" w:space="0" w:color="auto"/>
                                        <w:right w:val="none" w:sz="0" w:space="0" w:color="auto"/>
                                      </w:divBdr>
                                      <w:divsChild>
                                        <w:div w:id="723526062">
                                          <w:marLeft w:val="0"/>
                                          <w:marRight w:val="0"/>
                                          <w:marTop w:val="0"/>
                                          <w:marBottom w:val="0"/>
                                          <w:divBdr>
                                            <w:top w:val="none" w:sz="0" w:space="0" w:color="auto"/>
                                            <w:left w:val="none" w:sz="0" w:space="0" w:color="auto"/>
                                            <w:bottom w:val="none" w:sz="0" w:space="0" w:color="auto"/>
                                            <w:right w:val="none" w:sz="0" w:space="0" w:color="auto"/>
                                          </w:divBdr>
                                          <w:divsChild>
                                            <w:div w:id="1593316978">
                                              <w:marLeft w:val="0"/>
                                              <w:marRight w:val="0"/>
                                              <w:marTop w:val="0"/>
                                              <w:marBottom w:val="0"/>
                                              <w:divBdr>
                                                <w:top w:val="none" w:sz="0" w:space="0" w:color="auto"/>
                                                <w:left w:val="none" w:sz="0" w:space="0" w:color="auto"/>
                                                <w:bottom w:val="none" w:sz="0" w:space="0" w:color="auto"/>
                                                <w:right w:val="none" w:sz="0" w:space="0" w:color="auto"/>
                                              </w:divBdr>
                                              <w:divsChild>
                                                <w:div w:id="2094355524">
                                                  <w:marLeft w:val="0"/>
                                                  <w:marRight w:val="0"/>
                                                  <w:marTop w:val="0"/>
                                                  <w:marBottom w:val="0"/>
                                                  <w:divBdr>
                                                    <w:top w:val="none" w:sz="0" w:space="0" w:color="auto"/>
                                                    <w:left w:val="none" w:sz="0" w:space="0" w:color="auto"/>
                                                    <w:bottom w:val="none" w:sz="0" w:space="0" w:color="auto"/>
                                                    <w:right w:val="none" w:sz="0" w:space="0" w:color="auto"/>
                                                  </w:divBdr>
                                                  <w:divsChild>
                                                    <w:div w:id="1850674517">
                                                      <w:marLeft w:val="0"/>
                                                      <w:marRight w:val="0"/>
                                                      <w:marTop w:val="0"/>
                                                      <w:marBottom w:val="180"/>
                                                      <w:divBdr>
                                                        <w:top w:val="none" w:sz="0" w:space="0" w:color="auto"/>
                                                        <w:left w:val="none" w:sz="0" w:space="0" w:color="auto"/>
                                                        <w:bottom w:val="none" w:sz="0" w:space="0" w:color="auto"/>
                                                        <w:right w:val="none" w:sz="0" w:space="0" w:color="auto"/>
                                                      </w:divBdr>
                                                      <w:divsChild>
                                                        <w:div w:id="77409613">
                                                          <w:marLeft w:val="0"/>
                                                          <w:marRight w:val="0"/>
                                                          <w:marTop w:val="0"/>
                                                          <w:marBottom w:val="0"/>
                                                          <w:divBdr>
                                                            <w:top w:val="none" w:sz="0" w:space="0" w:color="auto"/>
                                                            <w:left w:val="none" w:sz="0" w:space="0" w:color="auto"/>
                                                            <w:bottom w:val="none" w:sz="0" w:space="0" w:color="auto"/>
                                                            <w:right w:val="none" w:sz="0" w:space="0" w:color="auto"/>
                                                          </w:divBdr>
                                                          <w:divsChild>
                                                            <w:div w:id="1402606440">
                                                              <w:marLeft w:val="0"/>
                                                              <w:marRight w:val="0"/>
                                                              <w:marTop w:val="0"/>
                                                              <w:marBottom w:val="0"/>
                                                              <w:divBdr>
                                                                <w:top w:val="none" w:sz="0" w:space="0" w:color="auto"/>
                                                                <w:left w:val="none" w:sz="0" w:space="0" w:color="auto"/>
                                                                <w:bottom w:val="none" w:sz="0" w:space="0" w:color="auto"/>
                                                                <w:right w:val="none" w:sz="0" w:space="0" w:color="auto"/>
                                                              </w:divBdr>
                                                              <w:divsChild>
                                                                <w:div w:id="1020275730">
                                                                  <w:marLeft w:val="0"/>
                                                                  <w:marRight w:val="0"/>
                                                                  <w:marTop w:val="0"/>
                                                                  <w:marBottom w:val="0"/>
                                                                  <w:divBdr>
                                                                    <w:top w:val="none" w:sz="0" w:space="0" w:color="auto"/>
                                                                    <w:left w:val="none" w:sz="0" w:space="0" w:color="auto"/>
                                                                    <w:bottom w:val="none" w:sz="0" w:space="0" w:color="auto"/>
                                                                    <w:right w:val="none" w:sz="0" w:space="0" w:color="auto"/>
                                                                  </w:divBdr>
                                                                  <w:divsChild>
                                                                    <w:div w:id="287784812">
                                                                      <w:marLeft w:val="0"/>
                                                                      <w:marRight w:val="0"/>
                                                                      <w:marTop w:val="0"/>
                                                                      <w:marBottom w:val="0"/>
                                                                      <w:divBdr>
                                                                        <w:top w:val="none" w:sz="0" w:space="0" w:color="auto"/>
                                                                        <w:left w:val="none" w:sz="0" w:space="0" w:color="auto"/>
                                                                        <w:bottom w:val="none" w:sz="0" w:space="0" w:color="auto"/>
                                                                        <w:right w:val="none" w:sz="0" w:space="0" w:color="auto"/>
                                                                      </w:divBdr>
                                                                      <w:divsChild>
                                                                        <w:div w:id="1403941369">
                                                                          <w:marLeft w:val="0"/>
                                                                          <w:marRight w:val="0"/>
                                                                          <w:marTop w:val="0"/>
                                                                          <w:marBottom w:val="0"/>
                                                                          <w:divBdr>
                                                                            <w:top w:val="none" w:sz="0" w:space="0" w:color="auto"/>
                                                                            <w:left w:val="none" w:sz="0" w:space="0" w:color="auto"/>
                                                                            <w:bottom w:val="none" w:sz="0" w:space="0" w:color="auto"/>
                                                                            <w:right w:val="none" w:sz="0" w:space="0" w:color="auto"/>
                                                                          </w:divBdr>
                                                                          <w:divsChild>
                                                                            <w:div w:id="179968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4619305">
      <w:bodyDiv w:val="1"/>
      <w:marLeft w:val="0"/>
      <w:marRight w:val="0"/>
      <w:marTop w:val="0"/>
      <w:marBottom w:val="0"/>
      <w:divBdr>
        <w:top w:val="none" w:sz="0" w:space="0" w:color="auto"/>
        <w:left w:val="none" w:sz="0" w:space="0" w:color="auto"/>
        <w:bottom w:val="none" w:sz="0" w:space="0" w:color="auto"/>
        <w:right w:val="none" w:sz="0" w:space="0" w:color="auto"/>
      </w:divBdr>
    </w:div>
    <w:div w:id="1947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3266793">
          <w:marLeft w:val="0"/>
          <w:marRight w:val="0"/>
          <w:marTop w:val="0"/>
          <w:marBottom w:val="0"/>
          <w:divBdr>
            <w:top w:val="none" w:sz="0" w:space="0" w:color="auto"/>
            <w:left w:val="none" w:sz="0" w:space="0" w:color="auto"/>
            <w:bottom w:val="none" w:sz="0" w:space="0" w:color="auto"/>
            <w:right w:val="none" w:sz="0" w:space="0" w:color="auto"/>
          </w:divBdr>
          <w:divsChild>
            <w:div w:id="1451825565">
              <w:marLeft w:val="0"/>
              <w:marRight w:val="0"/>
              <w:marTop w:val="0"/>
              <w:marBottom w:val="0"/>
              <w:divBdr>
                <w:top w:val="none" w:sz="0" w:space="0" w:color="auto"/>
                <w:left w:val="none" w:sz="0" w:space="0" w:color="auto"/>
                <w:bottom w:val="none" w:sz="0" w:space="0" w:color="auto"/>
                <w:right w:val="none" w:sz="0" w:space="0" w:color="auto"/>
              </w:divBdr>
              <w:divsChild>
                <w:div w:id="1894777588">
                  <w:marLeft w:val="0"/>
                  <w:marRight w:val="0"/>
                  <w:marTop w:val="195"/>
                  <w:marBottom w:val="0"/>
                  <w:divBdr>
                    <w:top w:val="none" w:sz="0" w:space="0" w:color="auto"/>
                    <w:left w:val="none" w:sz="0" w:space="0" w:color="auto"/>
                    <w:bottom w:val="none" w:sz="0" w:space="0" w:color="auto"/>
                    <w:right w:val="none" w:sz="0" w:space="0" w:color="auto"/>
                  </w:divBdr>
                  <w:divsChild>
                    <w:div w:id="1289119654">
                      <w:marLeft w:val="0"/>
                      <w:marRight w:val="0"/>
                      <w:marTop w:val="0"/>
                      <w:marBottom w:val="0"/>
                      <w:divBdr>
                        <w:top w:val="none" w:sz="0" w:space="0" w:color="auto"/>
                        <w:left w:val="none" w:sz="0" w:space="0" w:color="auto"/>
                        <w:bottom w:val="none" w:sz="0" w:space="0" w:color="auto"/>
                        <w:right w:val="none" w:sz="0" w:space="0" w:color="auto"/>
                      </w:divBdr>
                      <w:divsChild>
                        <w:div w:id="137503802">
                          <w:marLeft w:val="0"/>
                          <w:marRight w:val="0"/>
                          <w:marTop w:val="0"/>
                          <w:marBottom w:val="0"/>
                          <w:divBdr>
                            <w:top w:val="none" w:sz="0" w:space="0" w:color="auto"/>
                            <w:left w:val="none" w:sz="0" w:space="0" w:color="auto"/>
                            <w:bottom w:val="none" w:sz="0" w:space="0" w:color="auto"/>
                            <w:right w:val="none" w:sz="0" w:space="0" w:color="auto"/>
                          </w:divBdr>
                          <w:divsChild>
                            <w:div w:id="1424884096">
                              <w:marLeft w:val="0"/>
                              <w:marRight w:val="0"/>
                              <w:marTop w:val="0"/>
                              <w:marBottom w:val="0"/>
                              <w:divBdr>
                                <w:top w:val="none" w:sz="0" w:space="0" w:color="auto"/>
                                <w:left w:val="none" w:sz="0" w:space="0" w:color="auto"/>
                                <w:bottom w:val="none" w:sz="0" w:space="0" w:color="auto"/>
                                <w:right w:val="none" w:sz="0" w:space="0" w:color="auto"/>
                              </w:divBdr>
                              <w:divsChild>
                                <w:div w:id="2112817728">
                                  <w:marLeft w:val="0"/>
                                  <w:marRight w:val="0"/>
                                  <w:marTop w:val="0"/>
                                  <w:marBottom w:val="0"/>
                                  <w:divBdr>
                                    <w:top w:val="none" w:sz="0" w:space="0" w:color="auto"/>
                                    <w:left w:val="none" w:sz="0" w:space="0" w:color="auto"/>
                                    <w:bottom w:val="none" w:sz="0" w:space="0" w:color="auto"/>
                                    <w:right w:val="none" w:sz="0" w:space="0" w:color="auto"/>
                                  </w:divBdr>
                                  <w:divsChild>
                                    <w:div w:id="831527481">
                                      <w:marLeft w:val="0"/>
                                      <w:marRight w:val="0"/>
                                      <w:marTop w:val="0"/>
                                      <w:marBottom w:val="0"/>
                                      <w:divBdr>
                                        <w:top w:val="none" w:sz="0" w:space="0" w:color="auto"/>
                                        <w:left w:val="none" w:sz="0" w:space="0" w:color="auto"/>
                                        <w:bottom w:val="none" w:sz="0" w:space="0" w:color="auto"/>
                                        <w:right w:val="none" w:sz="0" w:space="0" w:color="auto"/>
                                      </w:divBdr>
                                      <w:divsChild>
                                        <w:div w:id="2115585570">
                                          <w:marLeft w:val="0"/>
                                          <w:marRight w:val="0"/>
                                          <w:marTop w:val="0"/>
                                          <w:marBottom w:val="0"/>
                                          <w:divBdr>
                                            <w:top w:val="none" w:sz="0" w:space="0" w:color="auto"/>
                                            <w:left w:val="none" w:sz="0" w:space="0" w:color="auto"/>
                                            <w:bottom w:val="none" w:sz="0" w:space="0" w:color="auto"/>
                                            <w:right w:val="none" w:sz="0" w:space="0" w:color="auto"/>
                                          </w:divBdr>
                                          <w:divsChild>
                                            <w:div w:id="1727676647">
                                              <w:marLeft w:val="0"/>
                                              <w:marRight w:val="0"/>
                                              <w:marTop w:val="0"/>
                                              <w:marBottom w:val="0"/>
                                              <w:divBdr>
                                                <w:top w:val="none" w:sz="0" w:space="0" w:color="auto"/>
                                                <w:left w:val="none" w:sz="0" w:space="0" w:color="auto"/>
                                                <w:bottom w:val="none" w:sz="0" w:space="0" w:color="auto"/>
                                                <w:right w:val="none" w:sz="0" w:space="0" w:color="auto"/>
                                              </w:divBdr>
                                              <w:divsChild>
                                                <w:div w:id="191693727">
                                                  <w:marLeft w:val="0"/>
                                                  <w:marRight w:val="0"/>
                                                  <w:marTop w:val="0"/>
                                                  <w:marBottom w:val="0"/>
                                                  <w:divBdr>
                                                    <w:top w:val="none" w:sz="0" w:space="0" w:color="auto"/>
                                                    <w:left w:val="none" w:sz="0" w:space="0" w:color="auto"/>
                                                    <w:bottom w:val="none" w:sz="0" w:space="0" w:color="auto"/>
                                                    <w:right w:val="none" w:sz="0" w:space="0" w:color="auto"/>
                                                  </w:divBdr>
                                                  <w:divsChild>
                                                    <w:div w:id="376589284">
                                                      <w:marLeft w:val="0"/>
                                                      <w:marRight w:val="0"/>
                                                      <w:marTop w:val="0"/>
                                                      <w:marBottom w:val="180"/>
                                                      <w:divBdr>
                                                        <w:top w:val="none" w:sz="0" w:space="0" w:color="auto"/>
                                                        <w:left w:val="none" w:sz="0" w:space="0" w:color="auto"/>
                                                        <w:bottom w:val="none" w:sz="0" w:space="0" w:color="auto"/>
                                                        <w:right w:val="none" w:sz="0" w:space="0" w:color="auto"/>
                                                      </w:divBdr>
                                                      <w:divsChild>
                                                        <w:div w:id="1810241635">
                                                          <w:marLeft w:val="0"/>
                                                          <w:marRight w:val="0"/>
                                                          <w:marTop w:val="0"/>
                                                          <w:marBottom w:val="0"/>
                                                          <w:divBdr>
                                                            <w:top w:val="none" w:sz="0" w:space="0" w:color="auto"/>
                                                            <w:left w:val="none" w:sz="0" w:space="0" w:color="auto"/>
                                                            <w:bottom w:val="none" w:sz="0" w:space="0" w:color="auto"/>
                                                            <w:right w:val="none" w:sz="0" w:space="0" w:color="auto"/>
                                                          </w:divBdr>
                                                          <w:divsChild>
                                                            <w:div w:id="1572039540">
                                                              <w:marLeft w:val="0"/>
                                                              <w:marRight w:val="0"/>
                                                              <w:marTop w:val="0"/>
                                                              <w:marBottom w:val="0"/>
                                                              <w:divBdr>
                                                                <w:top w:val="none" w:sz="0" w:space="0" w:color="auto"/>
                                                                <w:left w:val="none" w:sz="0" w:space="0" w:color="auto"/>
                                                                <w:bottom w:val="none" w:sz="0" w:space="0" w:color="auto"/>
                                                                <w:right w:val="none" w:sz="0" w:space="0" w:color="auto"/>
                                                              </w:divBdr>
                                                              <w:divsChild>
                                                                <w:div w:id="66264996">
                                                                  <w:marLeft w:val="0"/>
                                                                  <w:marRight w:val="0"/>
                                                                  <w:marTop w:val="0"/>
                                                                  <w:marBottom w:val="0"/>
                                                                  <w:divBdr>
                                                                    <w:top w:val="none" w:sz="0" w:space="0" w:color="auto"/>
                                                                    <w:left w:val="none" w:sz="0" w:space="0" w:color="auto"/>
                                                                    <w:bottom w:val="none" w:sz="0" w:space="0" w:color="auto"/>
                                                                    <w:right w:val="none" w:sz="0" w:space="0" w:color="auto"/>
                                                                  </w:divBdr>
                                                                  <w:divsChild>
                                                                    <w:div w:id="89547336">
                                                                      <w:marLeft w:val="0"/>
                                                                      <w:marRight w:val="0"/>
                                                                      <w:marTop w:val="0"/>
                                                                      <w:marBottom w:val="0"/>
                                                                      <w:divBdr>
                                                                        <w:top w:val="none" w:sz="0" w:space="0" w:color="auto"/>
                                                                        <w:left w:val="none" w:sz="0" w:space="0" w:color="auto"/>
                                                                        <w:bottom w:val="none" w:sz="0" w:space="0" w:color="auto"/>
                                                                        <w:right w:val="none" w:sz="0" w:space="0" w:color="auto"/>
                                                                      </w:divBdr>
                                                                      <w:divsChild>
                                                                        <w:div w:id="1221475793">
                                                                          <w:marLeft w:val="0"/>
                                                                          <w:marRight w:val="0"/>
                                                                          <w:marTop w:val="0"/>
                                                                          <w:marBottom w:val="0"/>
                                                                          <w:divBdr>
                                                                            <w:top w:val="none" w:sz="0" w:space="0" w:color="auto"/>
                                                                            <w:left w:val="none" w:sz="0" w:space="0" w:color="auto"/>
                                                                            <w:bottom w:val="none" w:sz="0" w:space="0" w:color="auto"/>
                                                                            <w:right w:val="none" w:sz="0" w:space="0" w:color="auto"/>
                                                                          </w:divBdr>
                                                                          <w:divsChild>
                                                                            <w:div w:id="7424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6708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117" Type="http://schemas.openxmlformats.org/officeDocument/2006/relationships/hyperlink" Target="https://www.google.com.br/url?sa=i&amp;rct=j&amp;q=&amp;esrc=s&amp;source=images&amp;cd=&amp;cad=rja&amp;uact=8&amp;ved=0ahUKEwjn9OKZsujKAhWHvJAKHRTGAT8QjRwIBw&amp;url=http://www.eletrodex.com.br/fonte-de-alimentac-o-regulavel-dupla-hk-3003d.html&amp;psig=AFQjCNFsOX3Kgs9PccOs-6ae2MlS-1cc8w&amp;ust=1455028606826695" TargetMode="External"/><Relationship Id="rId21" Type="http://schemas.openxmlformats.org/officeDocument/2006/relationships/customXml" Target="ink/ink1.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29.jpeg"/><Relationship Id="rId68" Type="http://schemas.openxmlformats.org/officeDocument/2006/relationships/image" Target="media/image32.jpeg"/><Relationship Id="rId84" Type="http://schemas.openxmlformats.org/officeDocument/2006/relationships/hyperlink" Target="http://www.electan.com/bateria-polimero-ion-litio-lipo-2000ma-p-3040.html" TargetMode="External"/><Relationship Id="rId89" Type="http://schemas.openxmlformats.org/officeDocument/2006/relationships/image" Target="media/image43.gif"/><Relationship Id="rId112" Type="http://schemas.openxmlformats.org/officeDocument/2006/relationships/image" Target="media/image63.jpeg"/><Relationship Id="rId133" Type="http://schemas.openxmlformats.org/officeDocument/2006/relationships/hyperlink" Target="http://fritzing.org" TargetMode="External"/><Relationship Id="rId138" Type="http://schemas.openxmlformats.org/officeDocument/2006/relationships/footer" Target="footer1.xml"/><Relationship Id="rId16" Type="http://schemas.openxmlformats.org/officeDocument/2006/relationships/image" Target="media/image6.png"/><Relationship Id="rId107" Type="http://schemas.openxmlformats.org/officeDocument/2006/relationships/image" Target="media/image59.jpeg"/><Relationship Id="rId11" Type="http://schemas.openxmlformats.org/officeDocument/2006/relationships/image" Target="media/image2.png"/><Relationship Id="rId32" Type="http://schemas.openxmlformats.org/officeDocument/2006/relationships/hyperlink" Target="http://www.infoescola.com/fisica/carga-eletrica/" TargetMode="External"/><Relationship Id="rId37" Type="http://schemas.openxmlformats.org/officeDocument/2006/relationships/hyperlink" Target="https://www.google.com.br/url?sa=i&amp;rct=j&amp;q=&amp;esrc=s&amp;source=images&amp;cd=&amp;cad=rja&amp;uact=8&amp;ved=0ahUKEwjw-qeZoJnLAhWIlx4KHaJLB6YQjRwIBw&amp;url=http://www.if.ufrgs.br/mpef/mef004/20061/Cesar/Listafotodiodo.html&amp;bvm=bv.115339255,d.dmo&amp;psig=AFQjCNGA-WNJX2Y9zmvdow2FmM49W3r-IQ&amp;ust=1456707366269099" TargetMode="External"/><Relationship Id="rId53" Type="http://schemas.openxmlformats.org/officeDocument/2006/relationships/image" Target="media/image22.jpeg"/><Relationship Id="rId58" Type="http://schemas.openxmlformats.org/officeDocument/2006/relationships/hyperlink" Target="https://www.google.com.br/url?sa=i&amp;rct=j&amp;q=&amp;esrc=s&amp;source=images&amp;cd=&amp;cad=rja&amp;uact=8&amp;ved=&amp;url=http://www.pcs.usp.br/~labdig/manuais.html&amp;psig=AFQjCNGWxVsUn0lecRqlsz7dmhRgp8672w&amp;ust=1455462591624557" TargetMode="External"/><Relationship Id="rId74" Type="http://schemas.openxmlformats.org/officeDocument/2006/relationships/image" Target="media/image35.png"/><Relationship Id="rId79" Type="http://schemas.openxmlformats.org/officeDocument/2006/relationships/hyperlink" Target="https://www.google.com.br/url?sa=i&amp;rct=j&amp;q=&amp;esrc=s&amp;source=images&amp;cd=&amp;cad=rja&amp;uact=8&amp;ved=0ahUKEwiWx5anqZbLAhVCUZAKHcUlAe8QjRwIBw&amp;url=http://www.manutencaoesuprimentos.com.br/conteudo/5683-uso-de-uma-bateria-de-nicd/&amp;psig=AFQjCNGl2hdwrveU4zosY94xkpgPZ3MZOQ&amp;ust=1456606737484917" TargetMode="External"/><Relationship Id="rId102" Type="http://schemas.openxmlformats.org/officeDocument/2006/relationships/image" Target="media/image55.jpeg"/><Relationship Id="rId123" Type="http://schemas.openxmlformats.org/officeDocument/2006/relationships/hyperlink" Target="http://instructables.com" TargetMode="External"/><Relationship Id="rId128"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8.png"/><Relationship Id="rId22" Type="http://schemas.openxmlformats.org/officeDocument/2006/relationships/image" Target="media/image9.emf"/><Relationship Id="rId27" Type="http://schemas.microsoft.com/office/2007/relationships/diagramDrawing" Target="diagrams/drawing1.xml"/><Relationship Id="rId43" Type="http://schemas.openxmlformats.org/officeDocument/2006/relationships/hyperlink" Target="https://www.google.com.br/url?sa=i&amp;rct=j&amp;q=&amp;esrc=s&amp;source=images&amp;cd=&amp;cad=rja&amp;uact=8&amp;ved=0ahUKEwiQvPf5yejKAhVIipAKHfsIB0IQjRwIBw&amp;url=http://www.baudaeletronica.com.br/buzzer-5v.html&amp;psig=AFQjCNHbJSbGUzCKCN2cZ93_hrACkv-Cqg&amp;ust=1455035004277653" TargetMode="External"/><Relationship Id="rId48" Type="http://schemas.openxmlformats.org/officeDocument/2006/relationships/hyperlink" Target="https://www.google.com.br/url?sa=i&amp;rct=j&amp;q=&amp;esrc=s&amp;source=images&amp;cd=&amp;cad=rja&amp;uact=8&amp;ved=0ahUKEwiJscH60pbLAhXDj5AKHZXzDw8QjRwIBw&amp;url=http://www.tecnologiadoglobo.com/2013/07/o-que-sao-variaveis-binarias/&amp;psig=AFQjCNFYQr54GcJ1kobW9sRtz7hcgTj76g&amp;ust=1456617773508482" TargetMode="External"/><Relationship Id="rId64" Type="http://schemas.openxmlformats.org/officeDocument/2006/relationships/image" Target="media/image30.jpeg"/><Relationship Id="rId69" Type="http://schemas.openxmlformats.org/officeDocument/2006/relationships/hyperlink" Target="https://www.google.com.br/url?sa=i&amp;rct=j&amp;q=&amp;esrc=s&amp;source=images&amp;cd=&amp;cad=rja&amp;uact=8&amp;ved=0ahUKEwjv-qqxr-7KAhVEvJAKHY3oDncQjRwIBw&amp;url=http://www.filipeflop.com/pd-11d0db-motor-dc-3-6v-com-caixa-de-reducao-e-eixo-duplo.html&amp;bvm=bv.113943665,d.Y2I&amp;psig=AFQjCNH5yfA3_9l3-UQOLkvIWgaxudOrFQ&amp;ust=1455234016209349" TargetMode="External"/><Relationship Id="rId113" Type="http://schemas.openxmlformats.org/officeDocument/2006/relationships/hyperlink" Target="https://www.google.com.br/url?sa=i&amp;rct=j&amp;q=&amp;esrc=s&amp;source=images&amp;cd=&amp;cad=rja&amp;uact=8&amp;ved=0ahUKEwjFq6CIsOjKAhWElZAKHaUODkMQjRwIBw&amp;url=http://artefactos.leame.com/protoboard/&amp;psig=AFQjCNE67Ixn_IkQ150IxXF1s_k6aGrUDw&amp;ust=1455028037719740" TargetMode="External"/><Relationship Id="rId118" Type="http://schemas.openxmlformats.org/officeDocument/2006/relationships/image" Target="media/image66.jpeg"/><Relationship Id="rId134" Type="http://schemas.openxmlformats.org/officeDocument/2006/relationships/hyperlink" Target="http://instructables.com" TargetMode="External"/><Relationship Id="rId139" Type="http://schemas.openxmlformats.org/officeDocument/2006/relationships/fontTable" Target="fontTable.xml"/><Relationship Id="rId8" Type="http://schemas.openxmlformats.org/officeDocument/2006/relationships/hyperlink" Target="http://instructables.com" TargetMode="External"/><Relationship Id="rId51" Type="http://schemas.openxmlformats.org/officeDocument/2006/relationships/image" Target="media/image21.jpeg"/><Relationship Id="rId72" Type="http://schemas.openxmlformats.org/officeDocument/2006/relationships/image" Target="media/image34.jpeg"/><Relationship Id="rId80" Type="http://schemas.openxmlformats.org/officeDocument/2006/relationships/image" Target="media/image38.jpeg"/><Relationship Id="rId85" Type="http://schemas.openxmlformats.org/officeDocument/2006/relationships/image" Target="media/image41.jpeg"/><Relationship Id="rId93" Type="http://schemas.openxmlformats.org/officeDocument/2006/relationships/hyperlink" Target="http://github.com/RatosdePC/ApostilaBrino" TargetMode="External"/><Relationship Id="rId98" Type="http://schemas.openxmlformats.org/officeDocument/2006/relationships/image" Target="media/image51.png"/><Relationship Id="rId121" Type="http://schemas.openxmlformats.org/officeDocument/2006/relationships/hyperlink" Target="http://www.cadsoftusa.com/download-eagle/freeware/"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diagramQuickStyle" Target="diagrams/quickStyle1.xml"/><Relationship Id="rId33" Type="http://schemas.openxmlformats.org/officeDocument/2006/relationships/hyperlink" Target="https://pt.wikipedia.org/wiki/Ficheiro:Photoresistor.svg" TargetMode="External"/><Relationship Id="rId38" Type="http://schemas.openxmlformats.org/officeDocument/2006/relationships/image" Target="media/image14.gif"/><Relationship Id="rId46" Type="http://schemas.openxmlformats.org/officeDocument/2006/relationships/hyperlink" Target="https://www.google.com.br/url?sa=i&amp;rct=j&amp;q=&amp;esrc=s&amp;source=images&amp;cd=&amp;cad=rja&amp;uact=8&amp;ved=0ahUKEwjDzJXNs-jKAhWGS5AKHYAVBUIQjRwIBw&amp;url=http://blog.vidadesilicio.com.br/arduino/basico/botoes/&amp;bvm=bv.113370389,d.Y2I&amp;psig=AFQjCNGkTiArKsJ-VRITqgbWub6wlnGCMA&amp;ust=1455029002935621" TargetMode="External"/><Relationship Id="rId59" Type="http://schemas.openxmlformats.org/officeDocument/2006/relationships/image" Target="media/image26.jpeg"/><Relationship Id="rId67" Type="http://schemas.openxmlformats.org/officeDocument/2006/relationships/hyperlink" Target="https://www.google.com.br/url?sa=i&amp;rct=j&amp;q=&amp;esrc=s&amp;source=images&amp;cd=&amp;cad=rja&amp;uact=8&amp;ved=0ahUKEwjcz76dr-7KAhUFEpAKHTYBCJMQjRwIBw&amp;url=https://multilogica-shop.com/motor-cc-6v&amp;psig=AFQjCNFyPBsuyBVENojGo2qHTnEteW262w&amp;ust=1455233994296438" TargetMode="External"/><Relationship Id="rId103" Type="http://schemas.openxmlformats.org/officeDocument/2006/relationships/image" Target="media/image56.png"/><Relationship Id="rId108" Type="http://schemas.openxmlformats.org/officeDocument/2006/relationships/image" Target="media/image60.jpeg"/><Relationship Id="rId116" Type="http://schemas.openxmlformats.org/officeDocument/2006/relationships/image" Target="media/image65.jpeg"/><Relationship Id="rId124" Type="http://schemas.openxmlformats.org/officeDocument/2006/relationships/image" Target="media/image70.jpeg"/><Relationship Id="rId129" Type="http://schemas.openxmlformats.org/officeDocument/2006/relationships/image" Target="media/image74.png"/><Relationship Id="rId137" Type="http://schemas.openxmlformats.org/officeDocument/2006/relationships/hyperlink" Target="http://creativecommons.org/choose/github.com/RatosDePC/ApostilaBrino" TargetMode="External"/><Relationship Id="rId20" Type="http://schemas.openxmlformats.org/officeDocument/2006/relationships/hyperlink" Target="http://fritzing.org/home/" TargetMode="External"/><Relationship Id="rId41" Type="http://schemas.openxmlformats.org/officeDocument/2006/relationships/hyperlink" Target="https://en.wikipedia.org/wiki/File:BuzzerSymbol.png" TargetMode="External"/><Relationship Id="rId54" Type="http://schemas.openxmlformats.org/officeDocument/2006/relationships/image" Target="media/image23.png"/><Relationship Id="rId62" Type="http://schemas.openxmlformats.org/officeDocument/2006/relationships/image" Target="media/image28.jpeg"/><Relationship Id="rId70" Type="http://schemas.openxmlformats.org/officeDocument/2006/relationships/image" Target="media/image33.jpeg"/><Relationship Id="rId75" Type="http://schemas.openxmlformats.org/officeDocument/2006/relationships/hyperlink" Target="https://www.google.com.br/url?sa=i&amp;rct=j&amp;q=&amp;esrc=s&amp;source=images&amp;cd=&amp;cad=rja&amp;uact=8&amp;ved=0ahUKEwjbqrKVkIzLAhVJE5AKHbMLDfAQjRwIBw&amp;url=http://www.techmount.com.br/motor-de-passo-5v-4-polos-5-fios&amp;psig=AFQjCNExI6jaQgSvXBpPG8r-XvFJ6rrmjg&amp;ust=1456256420159832" TargetMode="External"/><Relationship Id="rId83" Type="http://schemas.openxmlformats.org/officeDocument/2006/relationships/image" Target="media/image40.jpeg"/><Relationship Id="rId88" Type="http://schemas.openxmlformats.org/officeDocument/2006/relationships/hyperlink" Target="https://www.google.com.br/url?sa=i&amp;rct=j&amp;q=&amp;esrc=s&amp;source=images&amp;cd=&amp;cad=rja&amp;uact=8&amp;ved=0ahUKEwiohumltJbLAhWHW5AKHYCIAS4QjRwIBw&amp;url=http://www.ufrgs.br/eng04030/Aulas/teoria/cap_01/fontesal.htm&amp;bvm=bv.115339255,d.Y2I&amp;psig=AFQjCNFoAVqtEc5p1Fz8hwvJC5v3AFdtdQ&amp;ust=1456609694763014" TargetMode="External"/><Relationship Id="rId91" Type="http://schemas.openxmlformats.org/officeDocument/2006/relationships/image" Target="media/image45.jpeg"/><Relationship Id="rId96" Type="http://schemas.openxmlformats.org/officeDocument/2006/relationships/image" Target="media/image49.jpeg"/><Relationship Id="rId111" Type="http://schemas.openxmlformats.org/officeDocument/2006/relationships/hyperlink" Target="http://produto.mercadolivre.com.br/MLB-706683459-protoboard-400-pontos-_JM" TargetMode="External"/><Relationship Id="rId132" Type="http://schemas.openxmlformats.org/officeDocument/2006/relationships/hyperlink" Target="http://arduino.cc" TargetMode="External"/><Relationship Id="rId14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diagramData" Target="diagrams/data1.xml"/><Relationship Id="rId28" Type="http://schemas.openxmlformats.org/officeDocument/2006/relationships/hyperlink" Target="https://www.google.com.br/url?sa=i&amp;rct=j&amp;q=&amp;esrc=s&amp;source=images&amp;cd=&amp;cad=rja&amp;uact=8&amp;ved=0ahUKEwjNnLDi6vDKAhXHipAKHb2MAOUQjRwIBw&amp;url=http://www.sofisica.com.br/conteudos/Eletromagnetismo/Eletrodinamica/caecc.php&amp;psig=AFQjCNEMtb0Vg_PVwb1uV0usXbDBrE1ddQ&amp;ust=1455318696410416" TargetMode="External"/><Relationship Id="rId36" Type="http://schemas.openxmlformats.org/officeDocument/2006/relationships/image" Target="media/image13.jpeg"/><Relationship Id="rId49" Type="http://schemas.openxmlformats.org/officeDocument/2006/relationships/image" Target="media/image20.jpeg"/><Relationship Id="rId57" Type="http://schemas.openxmlformats.org/officeDocument/2006/relationships/image" Target="media/image25.jpeg"/><Relationship Id="rId106" Type="http://schemas.openxmlformats.org/officeDocument/2006/relationships/image" Target="media/image58.jpeg"/><Relationship Id="rId114" Type="http://schemas.openxmlformats.org/officeDocument/2006/relationships/image" Target="media/image64.png"/><Relationship Id="rId119" Type="http://schemas.openxmlformats.org/officeDocument/2006/relationships/image" Target="media/image67.gif"/><Relationship Id="rId127" Type="http://schemas.openxmlformats.org/officeDocument/2006/relationships/hyperlink" Target="http://github.com/RatosDePC/Ultra" TargetMode="External"/><Relationship Id="rId10" Type="http://schemas.openxmlformats.org/officeDocument/2006/relationships/image" Target="media/image1.png"/><Relationship Id="rId31" Type="http://schemas.openxmlformats.org/officeDocument/2006/relationships/image" Target="media/image11.jpeg"/><Relationship Id="rId44" Type="http://schemas.openxmlformats.org/officeDocument/2006/relationships/image" Target="media/image17.jpeg"/><Relationship Id="rId52" Type="http://schemas.openxmlformats.org/officeDocument/2006/relationships/hyperlink" Target="http://reprap.mercadoshops.com.br/modulo-rele-canal-para-microcontrolador-pic-arm-arduino-83xJM" TargetMode="External"/><Relationship Id="rId60" Type="http://schemas.openxmlformats.org/officeDocument/2006/relationships/image" Target="media/image27.jpeg"/><Relationship Id="rId65" Type="http://schemas.openxmlformats.org/officeDocument/2006/relationships/hyperlink" Target="https://www.google.com.br/url?sa=i&amp;rct=j&amp;q=&amp;esrc=s&amp;source=images&amp;cd=&amp;cad=rja&amp;uact=8&amp;ved=0ahUKEwioq_-MspnLAhUD2R4KHZxpCDsQjRwIBw&amp;url=http://microcontrolandos.blogspot.com/2013/09/pic-controle-de-led-rgb-com-pic16f628a.html&amp;bvm=bv.115339255,d.dmo&amp;psig=AFQjCNF_LZC6KkmKZBu4KpTUWbZIAEPFag&amp;ust=1456712235047041" TargetMode="External"/><Relationship Id="rId73" Type="http://schemas.openxmlformats.org/officeDocument/2006/relationships/hyperlink" Target="https://www.google.com.br/url?sa=i&amp;rct=j&amp;q=&amp;esrc=s&amp;source=images&amp;cd=&amp;cad=rja&amp;uact=8&amp;ved=0ahUKEwjW5abKr-7KAhVCjpAKHUPeC9UQjRwIBw&amp;url=http://www.solucoesindustriais.com.br/empresa/instalacoes_e_equipamento_industrial/confiman/produtos/maquinas-ferramenta/motores-servo&amp;bvm=bv.113943665,d.Y2I&amp;psig=AFQjCNHvUJPLnDQElQfazzkk6ViguIb-TA&amp;ust=1455234071084179" TargetMode="External"/><Relationship Id="rId78" Type="http://schemas.openxmlformats.org/officeDocument/2006/relationships/image" Target="media/image37.jpeg"/><Relationship Id="rId81" Type="http://schemas.openxmlformats.org/officeDocument/2006/relationships/image" Target="media/image39.jpeg"/><Relationship Id="rId86" Type="http://schemas.openxmlformats.org/officeDocument/2006/relationships/hyperlink" Target="https://es.wikipedia.org/wiki/Pila_el%C3%A9ctrica" TargetMode="External"/><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jpeg"/><Relationship Id="rId122" Type="http://schemas.openxmlformats.org/officeDocument/2006/relationships/image" Target="media/image69.jpg"/><Relationship Id="rId130" Type="http://schemas.openxmlformats.org/officeDocument/2006/relationships/image" Target="media/image75.png"/><Relationship Id="rId135" Type="http://schemas.openxmlformats.org/officeDocument/2006/relationships/hyperlink" Target="http://cadsoftusa.com" TargetMode="External"/><Relationship Id="rId4" Type="http://schemas.openxmlformats.org/officeDocument/2006/relationships/settings" Target="settings.xml"/><Relationship Id="rId9" Type="http://schemas.openxmlformats.org/officeDocument/2006/relationships/hyperlink" Target="http://arduino.cc" TargetMode="External"/><Relationship Id="rId13" Type="http://schemas.openxmlformats.org/officeDocument/2006/relationships/hyperlink" Target="http://ratosdepc.github.io/Brino" TargetMode="External"/><Relationship Id="rId18" Type="http://schemas.openxmlformats.org/officeDocument/2006/relationships/hyperlink" Target="https://www.google.com.br/url?sa=i&amp;rct=j&amp;q=&amp;esrc=s&amp;source=images&amp;cd=&amp;cad=rja&amp;uact=8&amp;ved=0ahUKEwiYqrnZr_XKAhVDhpAKHXvlDIMQjRwIBw&amp;url=https://learn.sparkfun.com/tutorials/make-your-own-fritzing-parts/what-is-fritzing&amp;bvm=bv.114195076,d.Y2I&amp;psig=AFQjCNHjECna2YIYNje5uEfgklgxRtpfUw&amp;ust=1455474614752199" TargetMode="External"/><Relationship Id="rId39" Type="http://schemas.openxmlformats.org/officeDocument/2006/relationships/hyperlink" Target="https://www.google.com.br/url?sa=i&amp;rct=j&amp;q=&amp;esrc=s&amp;source=images&amp;cd=&amp;ved=0ahUKEwiducW-oJnLAhXGdh4KHfW_CJ0QjRwIBw&amp;url=http://eletronicos.mercadolivre.com.br/pecas-componentes-eletricos-potenciometros/&amp;bvm=bv.115339255,d.dmo&amp;psig=AFQjCNGuEErGGThXrYua6ZBCaUUm4YOAxg&amp;ust=1456707362725563" TargetMode="External"/><Relationship Id="rId109" Type="http://schemas.openxmlformats.org/officeDocument/2006/relationships/image" Target="media/image61.png"/><Relationship Id="rId34" Type="http://schemas.openxmlformats.org/officeDocument/2006/relationships/image" Target="media/image12.png"/><Relationship Id="rId50" Type="http://schemas.openxmlformats.org/officeDocument/2006/relationships/hyperlink" Target="https://www.google.com.br/url?sa=i&amp;rct=j&amp;q=&amp;esrc=s&amp;source=images&amp;cd=&amp;cad=rja&amp;uact=8&amp;ved=0ahUKEwijncr705bLAhVGC5AKHSdJCDgQjRwIBw&amp;url=http://www.tecnologiadoglobo.com/2013/07/o-que-sao-variaveis-binarias/&amp;psig=AFQjCNFYQr54GcJ1kobW9sRtz7hcgTj76g&amp;ust=1456617773508482" TargetMode="External"/><Relationship Id="rId55" Type="http://schemas.openxmlformats.org/officeDocument/2006/relationships/image" Target="media/image24.png"/><Relationship Id="rId76" Type="http://schemas.openxmlformats.org/officeDocument/2006/relationships/image" Target="media/image36.jpeg"/><Relationship Id="rId97" Type="http://schemas.openxmlformats.org/officeDocument/2006/relationships/image" Target="media/image50.png"/><Relationship Id="rId104" Type="http://schemas.openxmlformats.org/officeDocument/2006/relationships/hyperlink" Target="http://github.com/RatosDePC/Ultra" TargetMode="External"/><Relationship Id="rId120" Type="http://schemas.openxmlformats.org/officeDocument/2006/relationships/image" Target="media/image68.jpg"/><Relationship Id="rId125" Type="http://schemas.openxmlformats.org/officeDocument/2006/relationships/image" Target="media/image71.jpe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google.com.br/imgres?imgurl=http://blog.filipeflop.com/wp-content/uploads/2013/08/Micro_Servo_9g_SG90_TowerPro1.jpg&amp;imgrefurl=http://blog.filipeflop.com/motores-e-servos/&amp;h=781&amp;w=850&amp;tbnid=YAzgbK7xtGqb-M:&amp;docid=d5_twbGubslEOM&amp;ei=Ocu7Vv7GLMKCwQTTyYGYBQ&amp;tbm=isch&amp;ved=0ahUKEwi-x-aNsO7KAhVCQZAKHdNkAFM4rAIQMwgpKCYwJg" TargetMode="External"/><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9.gif"/><Relationship Id="rId24" Type="http://schemas.openxmlformats.org/officeDocument/2006/relationships/diagramLayout" Target="diagrams/layout1.xml"/><Relationship Id="rId40" Type="http://schemas.openxmlformats.org/officeDocument/2006/relationships/image" Target="media/image15.jpeg"/><Relationship Id="rId45" Type="http://schemas.openxmlformats.org/officeDocument/2006/relationships/image" Target="media/image18.jpeg"/><Relationship Id="rId66" Type="http://schemas.openxmlformats.org/officeDocument/2006/relationships/image" Target="media/image31.png"/><Relationship Id="rId87" Type="http://schemas.openxmlformats.org/officeDocument/2006/relationships/image" Target="media/image42.png"/><Relationship Id="rId110" Type="http://schemas.openxmlformats.org/officeDocument/2006/relationships/image" Target="media/image62.jpeg"/><Relationship Id="rId115" Type="http://schemas.openxmlformats.org/officeDocument/2006/relationships/hyperlink" Target="http://produto.mercadolivre.com.br/MLB-719927626-10-cabos-fio-jumper-machomacho-20cm-protoboard-arduino-pic-_JM" TargetMode="External"/><Relationship Id="rId131" Type="http://schemas.openxmlformats.org/officeDocument/2006/relationships/image" Target="media/image76.png"/><Relationship Id="rId136" Type="http://schemas.openxmlformats.org/officeDocument/2006/relationships/image" Target="media/image77.png"/><Relationship Id="rId61" Type="http://schemas.openxmlformats.org/officeDocument/2006/relationships/hyperlink" Target="https://www.google.com.br/url?sa=i&amp;rct=j&amp;q=&amp;esrc=s&amp;source=images&amp;cd=&amp;cad=rja&amp;uact=8&amp;ved=0ahUKEwibyM6mu-jKAhUFQ5AKHeU4CEIQjRwIBw&amp;url=http://www.protostack.com/diodes&amp;bvm=bv.113370389,d.Y2I&amp;psig=AFQjCNEDH4UurCh-PO-1i2o-RlqUg3gu5Q&amp;ust=1455031072154917" TargetMode="External"/><Relationship Id="rId82" Type="http://schemas.openxmlformats.org/officeDocument/2006/relationships/hyperlink" Target="https://www.google.com.br/url?sa=i&amp;rct=j&amp;q=&amp;esrc=s&amp;source=images&amp;cd=&amp;cad=rja&amp;uact=8&amp;ved=0ahUKEwi3_7-Ir5bLAhXID5AKHaDlCcsQjRwIBw&amp;url=http://portuguese.chinaleadacidbatteries.com/sale-464814-1100mah-charging-lithium-ion-cylindrica-battery-lir-17500-3-7v-for-office-automation.html&amp;psig=AFQjCNHpUakHMO00SGfqoBBkAhhnE9ec4g&amp;ust=1456608319910393"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0.jpeg"/><Relationship Id="rId35" Type="http://schemas.openxmlformats.org/officeDocument/2006/relationships/hyperlink" Target="https://www.google.com.br/url?sa=i&amp;rct=j&amp;q=&amp;esrc=s&amp;source=images&amp;cd=&amp;cad=rja&amp;uact=8&amp;ved=&amp;url=http://blog.vidadesilicio.com.br/arduino/basico/sensor-de-luz-ldr/&amp;psig=AFQjCNG3hJ_-1HS9xW9H0U2PbD8WcO9Upg&amp;ust=1455035345763683" TargetMode="External"/><Relationship Id="rId56" Type="http://schemas.openxmlformats.org/officeDocument/2006/relationships/hyperlink" Target="https://www.google.com.br/url?sa=i&amp;rct=j&amp;q=&amp;esrc=s&amp;source=images&amp;cd=&amp;cad=rja&amp;uact=8&amp;ved=0ahUKEwjJyK7ghfXKAhXIC5AKHW54CMIQjRwIBw&amp;url=http://www.sabereletrica.com.br/entenda-o-funcionamento-dos-capacitores&amp;psig=AFQjCNGWxVsUn0lecRqlsz7dmhRgp8672w&amp;ust=1455462591624557" TargetMode="External"/><Relationship Id="rId77" Type="http://schemas.openxmlformats.org/officeDocument/2006/relationships/hyperlink" Target="https://www.google.com.br/url?sa=i&amp;rct=j&amp;q=&amp;esrc=s&amp;source=images&amp;cd=&amp;cad=rja&amp;uact=8&amp;ved=0ahUKEwjH5srsppbLAhXBgZAKHaKSB4sQjRwIBw&amp;url=http://www.multiprat-k.com.br/esporte-e-lazer/pilhas-e-baterias/bateria-para-telefone-sem-fio-2-4v-300mah-plug-universal.html&amp;psig=AFQjCNHqiMpiJP0KowBldu9MPFmHOIC0kg&amp;ust=1456605910876506" TargetMode="External"/><Relationship Id="rId100" Type="http://schemas.openxmlformats.org/officeDocument/2006/relationships/image" Target="media/image53.jpeg"/><Relationship Id="rId105" Type="http://schemas.openxmlformats.org/officeDocument/2006/relationships/image" Target="media/image57.jpeg"/><Relationship Id="rId126" Type="http://schemas.openxmlformats.org/officeDocument/2006/relationships/image" Target="media/image72.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3486B6-1772-4F07-8324-833EF698C2E1}"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pt-BR"/>
        </a:p>
      </dgm:t>
    </dgm:pt>
    <dgm:pt modelId="{C714DD78-CD80-4C77-8ABE-9EE5AA8423DE}">
      <dgm:prSet phldrT="[Texto]"/>
      <dgm:spPr/>
      <dgm:t>
        <a:bodyPr/>
        <a:lstStyle/>
        <a:p>
          <a:r>
            <a:rPr lang="pt-BR"/>
            <a:t>Está chovendo?</a:t>
          </a:r>
        </a:p>
      </dgm:t>
    </dgm:pt>
    <dgm:pt modelId="{D3CA5E4D-BCED-4CB1-9FE3-0D6421BF9E9B}" type="parTrans" cxnId="{8E047B89-2130-4D56-B70D-3AD3E5FC2346}">
      <dgm:prSet/>
      <dgm:spPr/>
      <dgm:t>
        <a:bodyPr/>
        <a:lstStyle/>
        <a:p>
          <a:endParaRPr lang="pt-BR"/>
        </a:p>
      </dgm:t>
    </dgm:pt>
    <dgm:pt modelId="{B239DA07-D305-4B4B-88DC-B546416141B9}" type="sibTrans" cxnId="{8E047B89-2130-4D56-B70D-3AD3E5FC2346}">
      <dgm:prSet/>
      <dgm:spPr/>
      <dgm:t>
        <a:bodyPr/>
        <a:lstStyle/>
        <a:p>
          <a:endParaRPr lang="pt-BR"/>
        </a:p>
      </dgm:t>
    </dgm:pt>
    <dgm:pt modelId="{11B8D029-77B0-4716-B510-95B883CEFB37}">
      <dgm:prSet phldrT="[Texto]"/>
      <dgm:spPr/>
      <dgm:t>
        <a:bodyPr/>
        <a:lstStyle/>
        <a:p>
          <a:r>
            <a:rPr lang="pt-BR"/>
            <a:t>Sim.</a:t>
          </a:r>
        </a:p>
      </dgm:t>
    </dgm:pt>
    <dgm:pt modelId="{0880B742-76F0-4963-8AF1-435D9815C721}" type="parTrans" cxnId="{C49F1F65-0C87-4700-8268-5B7EAAAE7404}">
      <dgm:prSet/>
      <dgm:spPr/>
      <dgm:t>
        <a:bodyPr/>
        <a:lstStyle/>
        <a:p>
          <a:endParaRPr lang="pt-BR"/>
        </a:p>
      </dgm:t>
    </dgm:pt>
    <dgm:pt modelId="{5AB16961-42C3-42D4-B99E-9B73EB24E135}" type="sibTrans" cxnId="{C49F1F65-0C87-4700-8268-5B7EAAAE7404}">
      <dgm:prSet/>
      <dgm:spPr/>
      <dgm:t>
        <a:bodyPr/>
        <a:lstStyle/>
        <a:p>
          <a:endParaRPr lang="pt-BR"/>
        </a:p>
      </dgm:t>
    </dgm:pt>
    <dgm:pt modelId="{30D9AF01-38AF-4E25-BC1B-A9364FA7AC13}">
      <dgm:prSet phldrT="[Texto]"/>
      <dgm:spPr/>
      <dgm:t>
        <a:bodyPr/>
        <a:lstStyle/>
        <a:p>
          <a:r>
            <a:rPr lang="pt-BR"/>
            <a:t>Pegar </a:t>
          </a:r>
        </a:p>
        <a:p>
          <a:r>
            <a:rPr lang="pt-BR"/>
            <a:t>guarda-chuva</a:t>
          </a:r>
        </a:p>
      </dgm:t>
    </dgm:pt>
    <dgm:pt modelId="{68F8F1DD-99A4-4431-979A-22BAC611750F}" type="parTrans" cxnId="{ADE74655-A6E8-4E0C-85CC-F2C35F141E64}">
      <dgm:prSet/>
      <dgm:spPr/>
      <dgm:t>
        <a:bodyPr/>
        <a:lstStyle/>
        <a:p>
          <a:endParaRPr lang="pt-BR"/>
        </a:p>
      </dgm:t>
    </dgm:pt>
    <dgm:pt modelId="{C12B5ACC-7ED8-4C32-81E4-B6B65B84C388}" type="sibTrans" cxnId="{ADE74655-A6E8-4E0C-85CC-F2C35F141E64}">
      <dgm:prSet/>
      <dgm:spPr/>
      <dgm:t>
        <a:bodyPr/>
        <a:lstStyle/>
        <a:p>
          <a:endParaRPr lang="pt-BR"/>
        </a:p>
      </dgm:t>
    </dgm:pt>
    <dgm:pt modelId="{B43B33D2-549E-4D68-A772-61CD66423E31}">
      <dgm:prSet phldrT="[Texto]"/>
      <dgm:spPr/>
      <dgm:t>
        <a:bodyPr/>
        <a:lstStyle/>
        <a:p>
          <a:r>
            <a:rPr lang="pt-BR"/>
            <a:t>Não.</a:t>
          </a:r>
        </a:p>
      </dgm:t>
    </dgm:pt>
    <dgm:pt modelId="{444C37B6-7B88-430B-B019-17E1EEB537BA}" type="parTrans" cxnId="{40FB866C-8C50-4D1B-929C-72FADC288CD2}">
      <dgm:prSet/>
      <dgm:spPr/>
      <dgm:t>
        <a:bodyPr/>
        <a:lstStyle/>
        <a:p>
          <a:endParaRPr lang="pt-BR"/>
        </a:p>
      </dgm:t>
    </dgm:pt>
    <dgm:pt modelId="{C60E04BD-217E-434A-AEE2-20BDD38242AF}" type="sibTrans" cxnId="{40FB866C-8C50-4D1B-929C-72FADC288CD2}">
      <dgm:prSet/>
      <dgm:spPr/>
      <dgm:t>
        <a:bodyPr/>
        <a:lstStyle/>
        <a:p>
          <a:endParaRPr lang="pt-BR"/>
        </a:p>
      </dgm:t>
    </dgm:pt>
    <dgm:pt modelId="{9756563B-F9AB-461C-B971-2C5148F3F624}">
      <dgm:prSet phldrT="[Texto]"/>
      <dgm:spPr/>
      <dgm:t>
        <a:bodyPr/>
        <a:lstStyle/>
        <a:p>
          <a:r>
            <a:rPr lang="pt-BR"/>
            <a:t>Não pegar guarda-chuva</a:t>
          </a:r>
        </a:p>
      </dgm:t>
    </dgm:pt>
    <dgm:pt modelId="{032961F1-DEC8-454A-87F6-3AD44EECC36F}" type="parTrans" cxnId="{2ABB7DF8-3CD9-4430-996F-AB753B6907F3}">
      <dgm:prSet/>
      <dgm:spPr/>
      <dgm:t>
        <a:bodyPr/>
        <a:lstStyle/>
        <a:p>
          <a:endParaRPr lang="pt-BR"/>
        </a:p>
      </dgm:t>
    </dgm:pt>
    <dgm:pt modelId="{DCEB0CAB-90F5-4C87-B9E6-337CF61808D8}" type="sibTrans" cxnId="{2ABB7DF8-3CD9-4430-996F-AB753B6907F3}">
      <dgm:prSet/>
      <dgm:spPr/>
      <dgm:t>
        <a:bodyPr/>
        <a:lstStyle/>
        <a:p>
          <a:endParaRPr lang="pt-BR"/>
        </a:p>
      </dgm:t>
    </dgm:pt>
    <dgm:pt modelId="{888C5F9C-214C-4ECC-A7CF-E4622537C8F2}" type="pres">
      <dgm:prSet presAssocID="{013486B6-1772-4F07-8324-833EF698C2E1}" presName="diagram" presStyleCnt="0">
        <dgm:presLayoutVars>
          <dgm:chPref val="1"/>
          <dgm:dir/>
          <dgm:animOne val="branch"/>
          <dgm:animLvl val="lvl"/>
          <dgm:resizeHandles val="exact"/>
        </dgm:presLayoutVars>
      </dgm:prSet>
      <dgm:spPr/>
      <dgm:t>
        <a:bodyPr/>
        <a:lstStyle/>
        <a:p>
          <a:endParaRPr lang="pt-BR"/>
        </a:p>
      </dgm:t>
    </dgm:pt>
    <dgm:pt modelId="{5D9E6899-25A1-4732-BB69-60BBF9FECC43}" type="pres">
      <dgm:prSet presAssocID="{C714DD78-CD80-4C77-8ABE-9EE5AA8423DE}" presName="root1" presStyleCnt="0"/>
      <dgm:spPr/>
    </dgm:pt>
    <dgm:pt modelId="{40FD6B9A-9E05-4AE3-84D5-B7D6372AB9B0}" type="pres">
      <dgm:prSet presAssocID="{C714DD78-CD80-4C77-8ABE-9EE5AA8423DE}" presName="LevelOneTextNode" presStyleLbl="node0" presStyleIdx="0" presStyleCnt="1">
        <dgm:presLayoutVars>
          <dgm:chPref val="3"/>
        </dgm:presLayoutVars>
      </dgm:prSet>
      <dgm:spPr/>
      <dgm:t>
        <a:bodyPr/>
        <a:lstStyle/>
        <a:p>
          <a:endParaRPr lang="pt-BR"/>
        </a:p>
      </dgm:t>
    </dgm:pt>
    <dgm:pt modelId="{5EE1F969-9820-41C1-ADED-284E7C26FE54}" type="pres">
      <dgm:prSet presAssocID="{C714DD78-CD80-4C77-8ABE-9EE5AA8423DE}" presName="level2hierChild" presStyleCnt="0"/>
      <dgm:spPr/>
    </dgm:pt>
    <dgm:pt modelId="{DEE6E627-5379-413A-82E0-20B83406172B}" type="pres">
      <dgm:prSet presAssocID="{0880B742-76F0-4963-8AF1-435D9815C721}" presName="conn2-1" presStyleLbl="parChTrans1D2" presStyleIdx="0" presStyleCnt="2"/>
      <dgm:spPr/>
      <dgm:t>
        <a:bodyPr/>
        <a:lstStyle/>
        <a:p>
          <a:endParaRPr lang="pt-BR"/>
        </a:p>
      </dgm:t>
    </dgm:pt>
    <dgm:pt modelId="{EB4D5397-00B1-4B26-A631-2177A16D9A09}" type="pres">
      <dgm:prSet presAssocID="{0880B742-76F0-4963-8AF1-435D9815C721}" presName="connTx" presStyleLbl="parChTrans1D2" presStyleIdx="0" presStyleCnt="2"/>
      <dgm:spPr/>
      <dgm:t>
        <a:bodyPr/>
        <a:lstStyle/>
        <a:p>
          <a:endParaRPr lang="pt-BR"/>
        </a:p>
      </dgm:t>
    </dgm:pt>
    <dgm:pt modelId="{8F3F08FB-81D3-40FD-A6B9-E402512A2600}" type="pres">
      <dgm:prSet presAssocID="{11B8D029-77B0-4716-B510-95B883CEFB37}" presName="root2" presStyleCnt="0"/>
      <dgm:spPr/>
    </dgm:pt>
    <dgm:pt modelId="{DC96E948-8F72-4925-ABD4-9BFEBDC23BD3}" type="pres">
      <dgm:prSet presAssocID="{11B8D029-77B0-4716-B510-95B883CEFB37}" presName="LevelTwoTextNode" presStyleLbl="node2" presStyleIdx="0" presStyleCnt="2">
        <dgm:presLayoutVars>
          <dgm:chPref val="3"/>
        </dgm:presLayoutVars>
      </dgm:prSet>
      <dgm:spPr/>
      <dgm:t>
        <a:bodyPr/>
        <a:lstStyle/>
        <a:p>
          <a:endParaRPr lang="pt-BR"/>
        </a:p>
      </dgm:t>
    </dgm:pt>
    <dgm:pt modelId="{A8F8AC02-5F1C-416B-BD36-565BD15A7B19}" type="pres">
      <dgm:prSet presAssocID="{11B8D029-77B0-4716-B510-95B883CEFB37}" presName="level3hierChild" presStyleCnt="0"/>
      <dgm:spPr/>
    </dgm:pt>
    <dgm:pt modelId="{8F50BA73-7E3D-4A76-A8D1-C4E588BE2A4A}" type="pres">
      <dgm:prSet presAssocID="{68F8F1DD-99A4-4431-979A-22BAC611750F}" presName="conn2-1" presStyleLbl="parChTrans1D3" presStyleIdx="0" presStyleCnt="2"/>
      <dgm:spPr/>
      <dgm:t>
        <a:bodyPr/>
        <a:lstStyle/>
        <a:p>
          <a:endParaRPr lang="pt-BR"/>
        </a:p>
      </dgm:t>
    </dgm:pt>
    <dgm:pt modelId="{266BE232-2488-466F-8373-117F4CE7E36B}" type="pres">
      <dgm:prSet presAssocID="{68F8F1DD-99A4-4431-979A-22BAC611750F}" presName="connTx" presStyleLbl="parChTrans1D3" presStyleIdx="0" presStyleCnt="2"/>
      <dgm:spPr/>
      <dgm:t>
        <a:bodyPr/>
        <a:lstStyle/>
        <a:p>
          <a:endParaRPr lang="pt-BR"/>
        </a:p>
      </dgm:t>
    </dgm:pt>
    <dgm:pt modelId="{E35C7C19-3E68-4E64-B63F-C03F9E867B76}" type="pres">
      <dgm:prSet presAssocID="{30D9AF01-38AF-4E25-BC1B-A9364FA7AC13}" presName="root2" presStyleCnt="0"/>
      <dgm:spPr/>
    </dgm:pt>
    <dgm:pt modelId="{0DC95E25-AD11-41F1-87FE-9CAB1E740280}" type="pres">
      <dgm:prSet presAssocID="{30D9AF01-38AF-4E25-BC1B-A9364FA7AC13}" presName="LevelTwoTextNode" presStyleLbl="node3" presStyleIdx="0" presStyleCnt="2">
        <dgm:presLayoutVars>
          <dgm:chPref val="3"/>
        </dgm:presLayoutVars>
      </dgm:prSet>
      <dgm:spPr/>
      <dgm:t>
        <a:bodyPr/>
        <a:lstStyle/>
        <a:p>
          <a:endParaRPr lang="pt-BR"/>
        </a:p>
      </dgm:t>
    </dgm:pt>
    <dgm:pt modelId="{083BD93E-4E19-4A6B-A945-593B23D90263}" type="pres">
      <dgm:prSet presAssocID="{30D9AF01-38AF-4E25-BC1B-A9364FA7AC13}" presName="level3hierChild" presStyleCnt="0"/>
      <dgm:spPr/>
    </dgm:pt>
    <dgm:pt modelId="{9A8ED63D-9060-48D9-BC45-DEAFD4C5D8C8}" type="pres">
      <dgm:prSet presAssocID="{444C37B6-7B88-430B-B019-17E1EEB537BA}" presName="conn2-1" presStyleLbl="parChTrans1D2" presStyleIdx="1" presStyleCnt="2"/>
      <dgm:spPr/>
      <dgm:t>
        <a:bodyPr/>
        <a:lstStyle/>
        <a:p>
          <a:endParaRPr lang="pt-BR"/>
        </a:p>
      </dgm:t>
    </dgm:pt>
    <dgm:pt modelId="{55C6918C-E742-4097-AF40-8FDEA221512E}" type="pres">
      <dgm:prSet presAssocID="{444C37B6-7B88-430B-B019-17E1EEB537BA}" presName="connTx" presStyleLbl="parChTrans1D2" presStyleIdx="1" presStyleCnt="2"/>
      <dgm:spPr/>
      <dgm:t>
        <a:bodyPr/>
        <a:lstStyle/>
        <a:p>
          <a:endParaRPr lang="pt-BR"/>
        </a:p>
      </dgm:t>
    </dgm:pt>
    <dgm:pt modelId="{5F0E1AF8-3030-40B2-91AE-82C5ABE141AA}" type="pres">
      <dgm:prSet presAssocID="{B43B33D2-549E-4D68-A772-61CD66423E31}" presName="root2" presStyleCnt="0"/>
      <dgm:spPr/>
    </dgm:pt>
    <dgm:pt modelId="{F5D07AFF-F4F4-4B51-B6BF-ABE58B4D486B}" type="pres">
      <dgm:prSet presAssocID="{B43B33D2-549E-4D68-A772-61CD66423E31}" presName="LevelTwoTextNode" presStyleLbl="node2" presStyleIdx="1" presStyleCnt="2">
        <dgm:presLayoutVars>
          <dgm:chPref val="3"/>
        </dgm:presLayoutVars>
      </dgm:prSet>
      <dgm:spPr/>
      <dgm:t>
        <a:bodyPr/>
        <a:lstStyle/>
        <a:p>
          <a:endParaRPr lang="pt-BR"/>
        </a:p>
      </dgm:t>
    </dgm:pt>
    <dgm:pt modelId="{59223AA0-CEFE-46C3-A1CC-8E54FEBC6690}" type="pres">
      <dgm:prSet presAssocID="{B43B33D2-549E-4D68-A772-61CD66423E31}" presName="level3hierChild" presStyleCnt="0"/>
      <dgm:spPr/>
    </dgm:pt>
    <dgm:pt modelId="{A7E5788F-8B5D-4A8B-BEF2-FAC672DCC272}" type="pres">
      <dgm:prSet presAssocID="{032961F1-DEC8-454A-87F6-3AD44EECC36F}" presName="conn2-1" presStyleLbl="parChTrans1D3" presStyleIdx="1" presStyleCnt="2"/>
      <dgm:spPr/>
      <dgm:t>
        <a:bodyPr/>
        <a:lstStyle/>
        <a:p>
          <a:endParaRPr lang="pt-BR"/>
        </a:p>
      </dgm:t>
    </dgm:pt>
    <dgm:pt modelId="{E0210E23-E8DA-4E1B-8E8F-5D6728A2D323}" type="pres">
      <dgm:prSet presAssocID="{032961F1-DEC8-454A-87F6-3AD44EECC36F}" presName="connTx" presStyleLbl="parChTrans1D3" presStyleIdx="1" presStyleCnt="2"/>
      <dgm:spPr/>
      <dgm:t>
        <a:bodyPr/>
        <a:lstStyle/>
        <a:p>
          <a:endParaRPr lang="pt-BR"/>
        </a:p>
      </dgm:t>
    </dgm:pt>
    <dgm:pt modelId="{E01D4291-70B5-46D7-B057-23771D044E52}" type="pres">
      <dgm:prSet presAssocID="{9756563B-F9AB-461C-B971-2C5148F3F624}" presName="root2" presStyleCnt="0"/>
      <dgm:spPr/>
    </dgm:pt>
    <dgm:pt modelId="{B6231D48-FAE1-449F-A0C4-BFFA848F59B6}" type="pres">
      <dgm:prSet presAssocID="{9756563B-F9AB-461C-B971-2C5148F3F624}" presName="LevelTwoTextNode" presStyleLbl="node3" presStyleIdx="1" presStyleCnt="2">
        <dgm:presLayoutVars>
          <dgm:chPref val="3"/>
        </dgm:presLayoutVars>
      </dgm:prSet>
      <dgm:spPr/>
      <dgm:t>
        <a:bodyPr/>
        <a:lstStyle/>
        <a:p>
          <a:endParaRPr lang="pt-BR"/>
        </a:p>
      </dgm:t>
    </dgm:pt>
    <dgm:pt modelId="{F04D420B-D5C4-4530-ACAF-CCEBD24FD048}" type="pres">
      <dgm:prSet presAssocID="{9756563B-F9AB-461C-B971-2C5148F3F624}" presName="level3hierChild" presStyleCnt="0"/>
      <dgm:spPr/>
    </dgm:pt>
  </dgm:ptLst>
  <dgm:cxnLst>
    <dgm:cxn modelId="{C49F1F65-0C87-4700-8268-5B7EAAAE7404}" srcId="{C714DD78-CD80-4C77-8ABE-9EE5AA8423DE}" destId="{11B8D029-77B0-4716-B510-95B883CEFB37}" srcOrd="0" destOrd="0" parTransId="{0880B742-76F0-4963-8AF1-435D9815C721}" sibTransId="{5AB16961-42C3-42D4-B99E-9B73EB24E135}"/>
    <dgm:cxn modelId="{5BABD7ED-7D5B-4D8A-9268-7ADEC1093745}" type="presOf" srcId="{444C37B6-7B88-430B-B019-17E1EEB537BA}" destId="{9A8ED63D-9060-48D9-BC45-DEAFD4C5D8C8}" srcOrd="0" destOrd="0" presId="urn:microsoft.com/office/officeart/2005/8/layout/hierarchy2"/>
    <dgm:cxn modelId="{553AE87C-E710-43C2-865F-3603E7784303}" type="presOf" srcId="{0880B742-76F0-4963-8AF1-435D9815C721}" destId="{EB4D5397-00B1-4B26-A631-2177A16D9A09}" srcOrd="1" destOrd="0" presId="urn:microsoft.com/office/officeart/2005/8/layout/hierarchy2"/>
    <dgm:cxn modelId="{CA5DA8FB-0133-449B-B572-33CCEE6AAFF5}" type="presOf" srcId="{032961F1-DEC8-454A-87F6-3AD44EECC36F}" destId="{E0210E23-E8DA-4E1B-8E8F-5D6728A2D323}" srcOrd="1" destOrd="0" presId="urn:microsoft.com/office/officeart/2005/8/layout/hierarchy2"/>
    <dgm:cxn modelId="{C60DA8A0-DA5A-48E8-B3BC-D0D361291DB3}" type="presOf" srcId="{444C37B6-7B88-430B-B019-17E1EEB537BA}" destId="{55C6918C-E742-4097-AF40-8FDEA221512E}" srcOrd="1" destOrd="0" presId="urn:microsoft.com/office/officeart/2005/8/layout/hierarchy2"/>
    <dgm:cxn modelId="{5370A1ED-2C1B-49A4-B2CB-8DDA63B681E5}" type="presOf" srcId="{032961F1-DEC8-454A-87F6-3AD44EECC36F}" destId="{A7E5788F-8B5D-4A8B-BEF2-FAC672DCC272}" srcOrd="0" destOrd="0" presId="urn:microsoft.com/office/officeart/2005/8/layout/hierarchy2"/>
    <dgm:cxn modelId="{2ABB7DF8-3CD9-4430-996F-AB753B6907F3}" srcId="{B43B33D2-549E-4D68-A772-61CD66423E31}" destId="{9756563B-F9AB-461C-B971-2C5148F3F624}" srcOrd="0" destOrd="0" parTransId="{032961F1-DEC8-454A-87F6-3AD44EECC36F}" sibTransId="{DCEB0CAB-90F5-4C87-B9E6-337CF61808D8}"/>
    <dgm:cxn modelId="{76F72676-D2F4-4270-B195-BE8979FF5912}" type="presOf" srcId="{9756563B-F9AB-461C-B971-2C5148F3F624}" destId="{B6231D48-FAE1-449F-A0C4-BFFA848F59B6}" srcOrd="0" destOrd="0" presId="urn:microsoft.com/office/officeart/2005/8/layout/hierarchy2"/>
    <dgm:cxn modelId="{40FB866C-8C50-4D1B-929C-72FADC288CD2}" srcId="{C714DD78-CD80-4C77-8ABE-9EE5AA8423DE}" destId="{B43B33D2-549E-4D68-A772-61CD66423E31}" srcOrd="1" destOrd="0" parTransId="{444C37B6-7B88-430B-B019-17E1EEB537BA}" sibTransId="{C60E04BD-217E-434A-AEE2-20BDD38242AF}"/>
    <dgm:cxn modelId="{8E047B89-2130-4D56-B70D-3AD3E5FC2346}" srcId="{013486B6-1772-4F07-8324-833EF698C2E1}" destId="{C714DD78-CD80-4C77-8ABE-9EE5AA8423DE}" srcOrd="0" destOrd="0" parTransId="{D3CA5E4D-BCED-4CB1-9FE3-0D6421BF9E9B}" sibTransId="{B239DA07-D305-4B4B-88DC-B546416141B9}"/>
    <dgm:cxn modelId="{EB668E5F-E08E-4F73-A465-F2B6DF3BE16C}" type="presOf" srcId="{30D9AF01-38AF-4E25-BC1B-A9364FA7AC13}" destId="{0DC95E25-AD11-41F1-87FE-9CAB1E740280}" srcOrd="0" destOrd="0" presId="urn:microsoft.com/office/officeart/2005/8/layout/hierarchy2"/>
    <dgm:cxn modelId="{0BE6D11B-0C9C-4B47-BD7C-B49581963EA5}" type="presOf" srcId="{B43B33D2-549E-4D68-A772-61CD66423E31}" destId="{F5D07AFF-F4F4-4B51-B6BF-ABE58B4D486B}" srcOrd="0" destOrd="0" presId="urn:microsoft.com/office/officeart/2005/8/layout/hierarchy2"/>
    <dgm:cxn modelId="{ADE74655-A6E8-4E0C-85CC-F2C35F141E64}" srcId="{11B8D029-77B0-4716-B510-95B883CEFB37}" destId="{30D9AF01-38AF-4E25-BC1B-A9364FA7AC13}" srcOrd="0" destOrd="0" parTransId="{68F8F1DD-99A4-4431-979A-22BAC611750F}" sibTransId="{C12B5ACC-7ED8-4C32-81E4-B6B65B84C388}"/>
    <dgm:cxn modelId="{395ED6B7-6B41-4597-B8D0-7A124665B15F}" type="presOf" srcId="{11B8D029-77B0-4716-B510-95B883CEFB37}" destId="{DC96E948-8F72-4925-ABD4-9BFEBDC23BD3}" srcOrd="0" destOrd="0" presId="urn:microsoft.com/office/officeart/2005/8/layout/hierarchy2"/>
    <dgm:cxn modelId="{670829AD-4775-4992-ADA5-3EE9BD204769}" type="presOf" srcId="{68F8F1DD-99A4-4431-979A-22BAC611750F}" destId="{266BE232-2488-466F-8373-117F4CE7E36B}" srcOrd="1" destOrd="0" presId="urn:microsoft.com/office/officeart/2005/8/layout/hierarchy2"/>
    <dgm:cxn modelId="{1550F9F5-E9AC-49EF-A40B-0D59BD4DD7A9}" type="presOf" srcId="{0880B742-76F0-4963-8AF1-435D9815C721}" destId="{DEE6E627-5379-413A-82E0-20B83406172B}" srcOrd="0" destOrd="0" presId="urn:microsoft.com/office/officeart/2005/8/layout/hierarchy2"/>
    <dgm:cxn modelId="{B508BEFC-DDDC-44C3-880F-8308105F03E7}" type="presOf" srcId="{68F8F1DD-99A4-4431-979A-22BAC611750F}" destId="{8F50BA73-7E3D-4A76-A8D1-C4E588BE2A4A}" srcOrd="0" destOrd="0" presId="urn:microsoft.com/office/officeart/2005/8/layout/hierarchy2"/>
    <dgm:cxn modelId="{CAF17E61-9B40-4EFD-9905-4BA0932D4B63}" type="presOf" srcId="{013486B6-1772-4F07-8324-833EF698C2E1}" destId="{888C5F9C-214C-4ECC-A7CF-E4622537C8F2}" srcOrd="0" destOrd="0" presId="urn:microsoft.com/office/officeart/2005/8/layout/hierarchy2"/>
    <dgm:cxn modelId="{3A148BF9-8155-4FD4-A601-B1297070899B}" type="presOf" srcId="{C714DD78-CD80-4C77-8ABE-9EE5AA8423DE}" destId="{40FD6B9A-9E05-4AE3-84D5-B7D6372AB9B0}" srcOrd="0" destOrd="0" presId="urn:microsoft.com/office/officeart/2005/8/layout/hierarchy2"/>
    <dgm:cxn modelId="{94DFCC76-1692-43AE-89AB-12F4E1F89D3C}" type="presParOf" srcId="{888C5F9C-214C-4ECC-A7CF-E4622537C8F2}" destId="{5D9E6899-25A1-4732-BB69-60BBF9FECC43}" srcOrd="0" destOrd="0" presId="urn:microsoft.com/office/officeart/2005/8/layout/hierarchy2"/>
    <dgm:cxn modelId="{677ED250-2B4F-4CBD-BA82-13D4DFD8B67A}" type="presParOf" srcId="{5D9E6899-25A1-4732-BB69-60BBF9FECC43}" destId="{40FD6B9A-9E05-4AE3-84D5-B7D6372AB9B0}" srcOrd="0" destOrd="0" presId="urn:microsoft.com/office/officeart/2005/8/layout/hierarchy2"/>
    <dgm:cxn modelId="{299CC5EF-B1D1-436A-A06C-4519B5C35A41}" type="presParOf" srcId="{5D9E6899-25A1-4732-BB69-60BBF9FECC43}" destId="{5EE1F969-9820-41C1-ADED-284E7C26FE54}" srcOrd="1" destOrd="0" presId="urn:microsoft.com/office/officeart/2005/8/layout/hierarchy2"/>
    <dgm:cxn modelId="{1EE06FA9-78CC-4AAE-AA8E-F5E8515A7CA9}" type="presParOf" srcId="{5EE1F969-9820-41C1-ADED-284E7C26FE54}" destId="{DEE6E627-5379-413A-82E0-20B83406172B}" srcOrd="0" destOrd="0" presId="urn:microsoft.com/office/officeart/2005/8/layout/hierarchy2"/>
    <dgm:cxn modelId="{FB7C4356-B3C0-4DB5-BB40-93AF8D245EEA}" type="presParOf" srcId="{DEE6E627-5379-413A-82E0-20B83406172B}" destId="{EB4D5397-00B1-4B26-A631-2177A16D9A09}" srcOrd="0" destOrd="0" presId="urn:microsoft.com/office/officeart/2005/8/layout/hierarchy2"/>
    <dgm:cxn modelId="{18D68F4E-21A7-4EED-BE7C-44380003691C}" type="presParOf" srcId="{5EE1F969-9820-41C1-ADED-284E7C26FE54}" destId="{8F3F08FB-81D3-40FD-A6B9-E402512A2600}" srcOrd="1" destOrd="0" presId="urn:microsoft.com/office/officeart/2005/8/layout/hierarchy2"/>
    <dgm:cxn modelId="{8805187F-51E6-4376-8D6B-63031DE4ADA9}" type="presParOf" srcId="{8F3F08FB-81D3-40FD-A6B9-E402512A2600}" destId="{DC96E948-8F72-4925-ABD4-9BFEBDC23BD3}" srcOrd="0" destOrd="0" presId="urn:microsoft.com/office/officeart/2005/8/layout/hierarchy2"/>
    <dgm:cxn modelId="{894E15A7-65D3-427E-B739-1F36CFA27597}" type="presParOf" srcId="{8F3F08FB-81D3-40FD-A6B9-E402512A2600}" destId="{A8F8AC02-5F1C-416B-BD36-565BD15A7B19}" srcOrd="1" destOrd="0" presId="urn:microsoft.com/office/officeart/2005/8/layout/hierarchy2"/>
    <dgm:cxn modelId="{EABB67DF-4E43-4945-A6F3-20A4E481A5C5}" type="presParOf" srcId="{A8F8AC02-5F1C-416B-BD36-565BD15A7B19}" destId="{8F50BA73-7E3D-4A76-A8D1-C4E588BE2A4A}" srcOrd="0" destOrd="0" presId="urn:microsoft.com/office/officeart/2005/8/layout/hierarchy2"/>
    <dgm:cxn modelId="{1FD0C529-ACE6-4F1F-BC0E-82FDE9F01476}" type="presParOf" srcId="{8F50BA73-7E3D-4A76-A8D1-C4E588BE2A4A}" destId="{266BE232-2488-466F-8373-117F4CE7E36B}" srcOrd="0" destOrd="0" presId="urn:microsoft.com/office/officeart/2005/8/layout/hierarchy2"/>
    <dgm:cxn modelId="{1D18D83F-15D4-4C69-8F7C-D5D9FC44F5D9}" type="presParOf" srcId="{A8F8AC02-5F1C-416B-BD36-565BD15A7B19}" destId="{E35C7C19-3E68-4E64-B63F-C03F9E867B76}" srcOrd="1" destOrd="0" presId="urn:microsoft.com/office/officeart/2005/8/layout/hierarchy2"/>
    <dgm:cxn modelId="{E51B0D70-7303-4E25-84D4-F3D0FDE09D66}" type="presParOf" srcId="{E35C7C19-3E68-4E64-B63F-C03F9E867B76}" destId="{0DC95E25-AD11-41F1-87FE-9CAB1E740280}" srcOrd="0" destOrd="0" presId="urn:microsoft.com/office/officeart/2005/8/layout/hierarchy2"/>
    <dgm:cxn modelId="{F106F771-FCBB-43AD-81BB-EE4CC5B1E949}" type="presParOf" srcId="{E35C7C19-3E68-4E64-B63F-C03F9E867B76}" destId="{083BD93E-4E19-4A6B-A945-593B23D90263}" srcOrd="1" destOrd="0" presId="urn:microsoft.com/office/officeart/2005/8/layout/hierarchy2"/>
    <dgm:cxn modelId="{2AD035F9-ACFA-4429-9FF9-6BE9B8EF8865}" type="presParOf" srcId="{5EE1F969-9820-41C1-ADED-284E7C26FE54}" destId="{9A8ED63D-9060-48D9-BC45-DEAFD4C5D8C8}" srcOrd="2" destOrd="0" presId="urn:microsoft.com/office/officeart/2005/8/layout/hierarchy2"/>
    <dgm:cxn modelId="{44CD1184-9852-4FDF-9DF5-6A47EAB40FCD}" type="presParOf" srcId="{9A8ED63D-9060-48D9-BC45-DEAFD4C5D8C8}" destId="{55C6918C-E742-4097-AF40-8FDEA221512E}" srcOrd="0" destOrd="0" presId="urn:microsoft.com/office/officeart/2005/8/layout/hierarchy2"/>
    <dgm:cxn modelId="{061D41F0-2BF1-4FF9-A6F1-F995FB77C586}" type="presParOf" srcId="{5EE1F969-9820-41C1-ADED-284E7C26FE54}" destId="{5F0E1AF8-3030-40B2-91AE-82C5ABE141AA}" srcOrd="3" destOrd="0" presId="urn:microsoft.com/office/officeart/2005/8/layout/hierarchy2"/>
    <dgm:cxn modelId="{788284DA-65A2-4467-8C2D-081112424440}" type="presParOf" srcId="{5F0E1AF8-3030-40B2-91AE-82C5ABE141AA}" destId="{F5D07AFF-F4F4-4B51-B6BF-ABE58B4D486B}" srcOrd="0" destOrd="0" presId="urn:microsoft.com/office/officeart/2005/8/layout/hierarchy2"/>
    <dgm:cxn modelId="{2EF49541-0196-448C-9EB2-7FE80E5F5BBE}" type="presParOf" srcId="{5F0E1AF8-3030-40B2-91AE-82C5ABE141AA}" destId="{59223AA0-CEFE-46C3-A1CC-8E54FEBC6690}" srcOrd="1" destOrd="0" presId="urn:microsoft.com/office/officeart/2005/8/layout/hierarchy2"/>
    <dgm:cxn modelId="{486A78A5-FE90-44CC-A57D-9FDB154BB72D}" type="presParOf" srcId="{59223AA0-CEFE-46C3-A1CC-8E54FEBC6690}" destId="{A7E5788F-8B5D-4A8B-BEF2-FAC672DCC272}" srcOrd="0" destOrd="0" presId="urn:microsoft.com/office/officeart/2005/8/layout/hierarchy2"/>
    <dgm:cxn modelId="{AE582CC7-B631-473A-A688-7BDF54B8CF1F}" type="presParOf" srcId="{A7E5788F-8B5D-4A8B-BEF2-FAC672DCC272}" destId="{E0210E23-E8DA-4E1B-8E8F-5D6728A2D323}" srcOrd="0" destOrd="0" presId="urn:microsoft.com/office/officeart/2005/8/layout/hierarchy2"/>
    <dgm:cxn modelId="{D43640DE-E9AD-4C74-BA87-954097FFA4D1}" type="presParOf" srcId="{59223AA0-CEFE-46C3-A1CC-8E54FEBC6690}" destId="{E01D4291-70B5-46D7-B057-23771D044E52}" srcOrd="1" destOrd="0" presId="urn:microsoft.com/office/officeart/2005/8/layout/hierarchy2"/>
    <dgm:cxn modelId="{26CA2E5A-3F23-4F6D-B522-9ADB1155165E}" type="presParOf" srcId="{E01D4291-70B5-46D7-B057-23771D044E52}" destId="{B6231D48-FAE1-449F-A0C4-BFFA848F59B6}" srcOrd="0" destOrd="0" presId="urn:microsoft.com/office/officeart/2005/8/layout/hierarchy2"/>
    <dgm:cxn modelId="{3FCF3F43-EF63-4E37-B127-0C463E4220C2}" type="presParOf" srcId="{E01D4291-70B5-46D7-B057-23771D044E52}" destId="{F04D420B-D5C4-4530-ACAF-CCEBD24FD048}" srcOrd="1" destOrd="0" presId="urn:microsoft.com/office/officeart/2005/8/layout/hierarchy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FD6B9A-9E05-4AE3-84D5-B7D6372AB9B0}">
      <dsp:nvSpPr>
        <dsp:cNvPr id="0" name=""/>
        <dsp:cNvSpPr/>
      </dsp:nvSpPr>
      <dsp:spPr>
        <a:xfrm>
          <a:off x="2701" y="123960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Está chovendo?</a:t>
          </a:r>
        </a:p>
      </dsp:txBody>
      <dsp:txXfrm>
        <a:off x="23824" y="1260731"/>
        <a:ext cx="1400121" cy="678937"/>
      </dsp:txXfrm>
    </dsp:sp>
    <dsp:sp modelId="{DEE6E627-5379-413A-82E0-20B83406172B}">
      <dsp:nvSpPr>
        <dsp:cNvPr id="0" name=""/>
        <dsp:cNvSpPr/>
      </dsp:nvSpPr>
      <dsp:spPr>
        <a:xfrm rot="19457599">
          <a:off x="1378286" y="1372578"/>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375096"/>
        <a:ext cx="35525" cy="35525"/>
      </dsp:txXfrm>
    </dsp:sp>
    <dsp:sp modelId="{DC96E948-8F72-4925-ABD4-9BFEBDC23BD3}">
      <dsp:nvSpPr>
        <dsp:cNvPr id="0" name=""/>
        <dsp:cNvSpPr/>
      </dsp:nvSpPr>
      <dsp:spPr>
        <a:xfrm>
          <a:off x="2022016"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Sim.</a:t>
          </a:r>
        </a:p>
      </dsp:txBody>
      <dsp:txXfrm>
        <a:off x="2043139" y="846050"/>
        <a:ext cx="1400121" cy="678937"/>
      </dsp:txXfrm>
    </dsp:sp>
    <dsp:sp modelId="{8F50BA73-7E3D-4A76-A8D1-C4E588BE2A4A}">
      <dsp:nvSpPr>
        <dsp:cNvPr id="0" name=""/>
        <dsp:cNvSpPr/>
      </dsp:nvSpPr>
      <dsp:spPr>
        <a:xfrm>
          <a:off x="3464383" y="1165238"/>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1171095"/>
        <a:ext cx="28847" cy="28847"/>
      </dsp:txXfrm>
    </dsp:sp>
    <dsp:sp modelId="{0DC95E25-AD11-41F1-87FE-9CAB1E740280}">
      <dsp:nvSpPr>
        <dsp:cNvPr id="0" name=""/>
        <dsp:cNvSpPr/>
      </dsp:nvSpPr>
      <dsp:spPr>
        <a:xfrm>
          <a:off x="4041330"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Pegar </a:t>
          </a:r>
        </a:p>
        <a:p>
          <a:pPr lvl="0" algn="ctr" defTabSz="844550">
            <a:lnSpc>
              <a:spcPct val="90000"/>
            </a:lnSpc>
            <a:spcBef>
              <a:spcPct val="0"/>
            </a:spcBef>
            <a:spcAft>
              <a:spcPct val="35000"/>
            </a:spcAft>
          </a:pPr>
          <a:r>
            <a:rPr lang="pt-BR" sz="1900" kern="1200"/>
            <a:t>guarda-chuva</a:t>
          </a:r>
        </a:p>
      </dsp:txBody>
      <dsp:txXfrm>
        <a:off x="4062453" y="846050"/>
        <a:ext cx="1400121" cy="678937"/>
      </dsp:txXfrm>
    </dsp:sp>
    <dsp:sp modelId="{9A8ED63D-9060-48D9-BC45-DEAFD4C5D8C8}">
      <dsp:nvSpPr>
        <dsp:cNvPr id="0" name=""/>
        <dsp:cNvSpPr/>
      </dsp:nvSpPr>
      <dsp:spPr>
        <a:xfrm rot="2142401">
          <a:off x="1378286" y="1787259"/>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789777"/>
        <a:ext cx="35525" cy="35525"/>
      </dsp:txXfrm>
    </dsp:sp>
    <dsp:sp modelId="{F5D07AFF-F4F4-4B51-B6BF-ABE58B4D486B}">
      <dsp:nvSpPr>
        <dsp:cNvPr id="0" name=""/>
        <dsp:cNvSpPr/>
      </dsp:nvSpPr>
      <dsp:spPr>
        <a:xfrm>
          <a:off x="2022016"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a:t>
          </a:r>
        </a:p>
      </dsp:txBody>
      <dsp:txXfrm>
        <a:off x="2043139" y="1675411"/>
        <a:ext cx="1400121" cy="678937"/>
      </dsp:txXfrm>
    </dsp:sp>
    <dsp:sp modelId="{A7E5788F-8B5D-4A8B-BEF2-FAC672DCC272}">
      <dsp:nvSpPr>
        <dsp:cNvPr id="0" name=""/>
        <dsp:cNvSpPr/>
      </dsp:nvSpPr>
      <dsp:spPr>
        <a:xfrm>
          <a:off x="3464383" y="1994599"/>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2000457"/>
        <a:ext cx="28847" cy="28847"/>
      </dsp:txXfrm>
    </dsp:sp>
    <dsp:sp modelId="{B6231D48-FAE1-449F-A0C4-BFFA848F59B6}">
      <dsp:nvSpPr>
        <dsp:cNvPr id="0" name=""/>
        <dsp:cNvSpPr/>
      </dsp:nvSpPr>
      <dsp:spPr>
        <a:xfrm>
          <a:off x="4041330"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 pegar guarda-chuva</a:t>
          </a:r>
        </a:p>
      </dsp:txBody>
      <dsp:txXfrm>
        <a:off x="4062453" y="1675411"/>
        <a:ext cx="1400121" cy="67893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2-17T00:57:22.876"/>
    </inkml:context>
    <inkml:brush xml:id="br0">
      <inkml:brushProperty name="width" value="0.05292" units="cm"/>
      <inkml:brushProperty name="height" value="0.05292" units="cm"/>
    </inkml:brush>
  </inkml:definitions>
  <inkml:trace contextRef="#ctx0" brushRef="#br0">17 0 24575,'-17'34'0</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DC8EB3-5858-449B-97F3-CCCBD1F35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11473</TotalTime>
  <Pages>1</Pages>
  <Words>14547</Words>
  <Characters>78560</Characters>
  <Application>Microsoft Office Word</Application>
  <DocSecurity>0</DocSecurity>
  <Lines>654</Lines>
  <Paragraphs>185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 Berardo de Souza Terra;Gabriel Rodrigues Pacheco;Victor Rodrigues Pacheco;Rafael Mascarenhas Dal Moro;Giulia Fricke Galice</dc:creator>
  <cp:keywords/>
  <dc:description/>
  <cp:lastModifiedBy>granix pacheco</cp:lastModifiedBy>
  <cp:revision>60</cp:revision>
  <cp:lastPrinted>2016-03-09T18:36:00Z</cp:lastPrinted>
  <dcterms:created xsi:type="dcterms:W3CDTF">2016-02-14T22:28:00Z</dcterms:created>
  <dcterms:modified xsi:type="dcterms:W3CDTF">2016-06-22T00:11:00Z</dcterms:modified>
</cp:coreProperties>
</file>