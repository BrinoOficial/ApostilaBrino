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cs="Times New Roman"/>
          <w:sz w:val="96"/>
          <w:szCs w:val="96"/>
        </w:rPr>
      </w:pPr>
    </w:p>
    <w:p w14:paraId="575891D6" w14:textId="77777777" w:rsidR="0064551F" w:rsidRPr="007D7E6F" w:rsidRDefault="0064551F" w:rsidP="0064551F">
      <w:pPr>
        <w:jc w:val="center"/>
        <w:rPr>
          <w:rFonts w:cs="Times New Roman"/>
          <w:sz w:val="96"/>
          <w:szCs w:val="96"/>
        </w:rPr>
      </w:pPr>
    </w:p>
    <w:p w14:paraId="7BDF9714" w14:textId="77777777" w:rsidR="0064551F" w:rsidRPr="007D7E6F" w:rsidRDefault="0064551F" w:rsidP="0064551F">
      <w:pPr>
        <w:jc w:val="center"/>
        <w:rPr>
          <w:rFonts w:cs="Times New Roman"/>
          <w:sz w:val="96"/>
          <w:szCs w:val="96"/>
        </w:rPr>
      </w:pPr>
    </w:p>
    <w:p w14:paraId="4BB3E063" w14:textId="77777777" w:rsidR="008A3DA1" w:rsidRPr="007D7E6F" w:rsidRDefault="0064551F" w:rsidP="0064551F">
      <w:pPr>
        <w:jc w:val="center"/>
        <w:rPr>
          <w:rFonts w:cs="Times New Roman"/>
          <w:sz w:val="96"/>
          <w:szCs w:val="96"/>
        </w:rPr>
      </w:pPr>
      <w:r w:rsidRPr="007D7E6F">
        <w:rPr>
          <w:rFonts w:cs="Times New Roman"/>
          <w:sz w:val="96"/>
          <w:szCs w:val="96"/>
        </w:rPr>
        <w:t xml:space="preserve">Arduino + Brino para a </w:t>
      </w:r>
      <w:proofErr w:type="gramStart"/>
      <w:r w:rsidRPr="007D7E6F">
        <w:rPr>
          <w:rFonts w:cs="Times New Roman"/>
          <w:sz w:val="96"/>
          <w:szCs w:val="96"/>
        </w:rPr>
        <w:t>robótica</w:t>
      </w:r>
      <w:proofErr w:type="gramEnd"/>
      <w:r w:rsidRPr="007D7E6F">
        <w:rPr>
          <w:rFonts w:cs="Times New Roman"/>
          <w:sz w:val="96"/>
          <w:szCs w:val="96"/>
        </w:rPr>
        <w:t xml:space="preserve"> educacional</w:t>
      </w:r>
    </w:p>
    <w:p w14:paraId="4EB41533" w14:textId="77777777" w:rsidR="0064551F" w:rsidRPr="007D7E6F" w:rsidRDefault="0064551F" w:rsidP="0064551F">
      <w:pPr>
        <w:jc w:val="center"/>
        <w:rPr>
          <w:rFonts w:cs="Times New Roman"/>
          <w:sz w:val="96"/>
          <w:szCs w:val="96"/>
        </w:rPr>
      </w:pPr>
    </w:p>
    <w:p w14:paraId="6D9E1A32" w14:textId="77777777" w:rsidR="0064551F" w:rsidRPr="007D7E6F" w:rsidRDefault="0064551F" w:rsidP="0064551F">
      <w:pPr>
        <w:jc w:val="center"/>
        <w:rPr>
          <w:rFonts w:cs="Times New Roman"/>
          <w:sz w:val="96"/>
          <w:szCs w:val="96"/>
        </w:rPr>
      </w:pPr>
    </w:p>
    <w:p w14:paraId="655FD3BE" w14:textId="77777777" w:rsidR="0064551F" w:rsidRPr="007D7E6F" w:rsidRDefault="0064551F" w:rsidP="0064551F">
      <w:pPr>
        <w:jc w:val="center"/>
        <w:rPr>
          <w:rFonts w:cs="Times New Roman"/>
          <w:szCs w:val="24"/>
        </w:rPr>
      </w:pPr>
    </w:p>
    <w:p w14:paraId="284B094D" w14:textId="77777777" w:rsidR="0064551F" w:rsidRPr="007D7E6F" w:rsidRDefault="0064551F" w:rsidP="0064551F">
      <w:pPr>
        <w:jc w:val="center"/>
        <w:rPr>
          <w:rFonts w:cs="Times New Roman"/>
          <w:szCs w:val="24"/>
        </w:rPr>
      </w:pPr>
    </w:p>
    <w:p w14:paraId="61B08A50" w14:textId="5D7E9B61" w:rsidR="0064551F" w:rsidRPr="007D7E6F" w:rsidRDefault="0064551F" w:rsidP="0064551F">
      <w:pPr>
        <w:jc w:val="center"/>
        <w:rPr>
          <w:rFonts w:cs="Times New Roman"/>
          <w:szCs w:val="24"/>
        </w:rPr>
      </w:pPr>
      <w:r w:rsidRPr="007D7E6F">
        <w:rPr>
          <w:rFonts w:cs="Times New Roman"/>
          <w:szCs w:val="24"/>
        </w:rPr>
        <w:t>Gabriel Rodrigues Pacheco, Giulia Fricke Ga</w:t>
      </w:r>
      <w:r w:rsidR="00B1515E" w:rsidRPr="007D7E6F">
        <w:rPr>
          <w:rFonts w:cs="Times New Roman"/>
          <w:szCs w:val="24"/>
        </w:rPr>
        <w:t>lice,</w:t>
      </w:r>
      <w:r w:rsidRPr="007D7E6F">
        <w:rPr>
          <w:rFonts w:cs="Times New Roman"/>
          <w:szCs w:val="24"/>
        </w:rPr>
        <w:t xml:space="preserve"> Mateus Berardo de Souza Terra, Rafael Mascarenhas Dal Moro, Victor Rodrigues Pacheco</w:t>
      </w:r>
      <w:r w:rsidR="003D350D" w:rsidRPr="007D7E6F">
        <w:rPr>
          <w:rFonts w:cs="Times New Roman"/>
          <w:szCs w:val="24"/>
        </w:rPr>
        <w:t>.</w:t>
      </w:r>
    </w:p>
    <w:p w14:paraId="4CB719DF" w14:textId="77777777" w:rsidR="0064551F" w:rsidRPr="007D7E6F" w:rsidRDefault="0064551F" w:rsidP="0064551F">
      <w:pPr>
        <w:jc w:val="center"/>
        <w:rPr>
          <w:rFonts w:cs="Times New Roman"/>
          <w:szCs w:val="24"/>
        </w:rPr>
      </w:pPr>
    </w:p>
    <w:p w14:paraId="27684EB0" w14:textId="77777777" w:rsidR="0064551F" w:rsidRPr="007D7E6F" w:rsidRDefault="0064551F" w:rsidP="0064551F">
      <w:pPr>
        <w:jc w:val="center"/>
        <w:rPr>
          <w:rFonts w:cs="Times New Roman"/>
          <w:szCs w:val="24"/>
        </w:rPr>
      </w:pPr>
    </w:p>
    <w:p w14:paraId="679F8522" w14:textId="77777777" w:rsidR="0064551F" w:rsidRPr="007D7E6F" w:rsidRDefault="0064551F" w:rsidP="0064551F">
      <w:pPr>
        <w:jc w:val="center"/>
        <w:rPr>
          <w:rFonts w:cs="Times New Roman"/>
          <w:szCs w:val="24"/>
        </w:rPr>
      </w:pPr>
    </w:p>
    <w:p w14:paraId="6DC36954" w14:textId="77777777" w:rsidR="0064551F" w:rsidRPr="007D7E6F" w:rsidRDefault="0064551F" w:rsidP="0064551F">
      <w:pPr>
        <w:jc w:val="center"/>
        <w:rPr>
          <w:rFonts w:cs="Times New Roman"/>
          <w:szCs w:val="24"/>
        </w:rPr>
      </w:pPr>
      <w:r w:rsidRPr="007D7E6F">
        <w:rPr>
          <w:rFonts w:cs="Times New Roman"/>
          <w:szCs w:val="24"/>
        </w:rPr>
        <w:t>Brasília, 2016</w:t>
      </w:r>
    </w:p>
    <w:p w14:paraId="7CAC9EA4" w14:textId="77777777" w:rsidR="0064551F" w:rsidRPr="00B3171B" w:rsidRDefault="0064551F" w:rsidP="008B4879">
      <w:pPr>
        <w:pStyle w:val="Titulo"/>
      </w:pPr>
      <w:r w:rsidRPr="008B4879">
        <w:lastRenderedPageBreak/>
        <w:t>Índice</w:t>
      </w:r>
    </w:p>
    <w:p w14:paraId="054F05C6" w14:textId="77777777" w:rsidR="0064551F" w:rsidRPr="007D7E6F" w:rsidRDefault="0064551F" w:rsidP="0064551F">
      <w:pPr>
        <w:jc w:val="center"/>
        <w:rPr>
          <w:ins w:id="0" w:author="granix pacheco" w:date="2016-02-08T11:03:00Z"/>
          <w:rFonts w:cs="Times New Roman"/>
          <w:szCs w:val="24"/>
        </w:rPr>
      </w:pPr>
    </w:p>
    <w:p w14:paraId="3568D372" w14:textId="3B6CE14F" w:rsidR="0017119E" w:rsidRPr="00B3171B" w:rsidRDefault="0017119E" w:rsidP="00B3171B">
      <w:pPr>
        <w:rPr>
          <w:ins w:id="1" w:author="granix pacheco" w:date="2016-02-08T11:03:00Z"/>
          <w:rFonts w:cs="Times New Roman"/>
          <w:szCs w:val="24"/>
        </w:rPr>
      </w:pPr>
    </w:p>
    <w:p w14:paraId="2FD83BE2" w14:textId="77777777" w:rsidR="0017119E" w:rsidRPr="007D7E6F" w:rsidRDefault="0017119E" w:rsidP="0064551F">
      <w:pPr>
        <w:jc w:val="center"/>
        <w:rPr>
          <w:rFonts w:cs="Times New Roman"/>
          <w:szCs w:val="24"/>
        </w:rPr>
      </w:pPr>
    </w:p>
    <w:p w14:paraId="439D2AB6" w14:textId="71DC2EAD" w:rsidR="0064551F" w:rsidRPr="00B3171B" w:rsidRDefault="0064551F" w:rsidP="0017119E">
      <w:pPr>
        <w:pStyle w:val="PargrafodaLista"/>
        <w:numPr>
          <w:ilvl w:val="0"/>
          <w:numId w:val="2"/>
        </w:numPr>
        <w:rPr>
          <w:rFonts w:cs="Times New Roman"/>
          <w:b/>
          <w:szCs w:val="24"/>
        </w:rPr>
      </w:pPr>
      <w:r w:rsidRPr="00B3171B">
        <w:rPr>
          <w:rFonts w:cs="Times New Roman"/>
          <w:b/>
          <w:szCs w:val="24"/>
        </w:rPr>
        <w:t>Introdução .......................................................................</w:t>
      </w:r>
      <w:r w:rsidR="00B3171B">
        <w:rPr>
          <w:rFonts w:cs="Times New Roman"/>
          <w:b/>
          <w:szCs w:val="24"/>
        </w:rPr>
        <w:t>...............................</w:t>
      </w:r>
      <w:r w:rsidR="00E41325">
        <w:rPr>
          <w:rFonts w:cs="Times New Roman"/>
          <w:szCs w:val="24"/>
        </w:rPr>
        <w:tab/>
      </w:r>
      <w:r w:rsidR="006F6A82" w:rsidRPr="005E26E9">
        <w:rPr>
          <w:rFonts w:cs="Times New Roman"/>
          <w:b/>
          <w:szCs w:val="24"/>
        </w:rPr>
        <w:t>4</w:t>
      </w:r>
    </w:p>
    <w:p w14:paraId="21979BBA" w14:textId="321BDC38" w:rsidR="0017119E" w:rsidRDefault="00BE0DF1" w:rsidP="00B3171B">
      <w:pPr>
        <w:pStyle w:val="PargrafodaLista"/>
        <w:numPr>
          <w:ilvl w:val="0"/>
          <w:numId w:val="2"/>
        </w:numPr>
        <w:rPr>
          <w:rFonts w:cs="Times New Roman"/>
          <w:b/>
          <w:szCs w:val="24"/>
        </w:rPr>
      </w:pPr>
      <w:r w:rsidRPr="00B3171B">
        <w:rPr>
          <w:rFonts w:cs="Times New Roman"/>
          <w:b/>
          <w:szCs w:val="24"/>
        </w:rPr>
        <w:t>Começando ....................................................................................................</w:t>
      </w:r>
      <w:r w:rsidR="005E26E9">
        <w:rPr>
          <w:rFonts w:cs="Times New Roman"/>
          <w:b/>
          <w:szCs w:val="24"/>
        </w:rPr>
        <w:t>.</w:t>
      </w:r>
      <w:r w:rsidR="00E41325">
        <w:rPr>
          <w:rFonts w:cs="Times New Roman"/>
          <w:b/>
          <w:szCs w:val="24"/>
        </w:rPr>
        <w:tab/>
        <w:t>5</w:t>
      </w:r>
    </w:p>
    <w:p w14:paraId="559C8567" w14:textId="4D656EE4" w:rsidR="003E72D2" w:rsidRPr="003E72D2" w:rsidRDefault="003E72D2" w:rsidP="003E72D2">
      <w:pPr>
        <w:pStyle w:val="PargrafodaLista"/>
        <w:numPr>
          <w:ilvl w:val="1"/>
          <w:numId w:val="2"/>
        </w:numPr>
        <w:rPr>
          <w:rFonts w:cs="Times New Roman"/>
          <w:b/>
          <w:szCs w:val="24"/>
        </w:rPr>
      </w:pPr>
      <w:r>
        <w:rPr>
          <w:rFonts w:cs="Times New Roman"/>
          <w:szCs w:val="24"/>
        </w:rPr>
        <w:t>Arduino....................................................................................................</w:t>
      </w:r>
      <w:r w:rsidR="00E41325">
        <w:rPr>
          <w:rFonts w:cs="Times New Roman"/>
          <w:szCs w:val="24"/>
        </w:rPr>
        <w:t>...</w:t>
      </w:r>
      <w:r w:rsidR="00E41325">
        <w:rPr>
          <w:rFonts w:cs="Times New Roman"/>
          <w:szCs w:val="24"/>
        </w:rPr>
        <w:tab/>
      </w:r>
      <w:r w:rsidR="006F6A82">
        <w:rPr>
          <w:rFonts w:cs="Times New Roman"/>
          <w:szCs w:val="24"/>
        </w:rPr>
        <w:t>5</w:t>
      </w:r>
    </w:p>
    <w:p w14:paraId="53D4DBEA" w14:textId="280584CA" w:rsidR="00241E8E" w:rsidRPr="00241E8E" w:rsidRDefault="00241E8E" w:rsidP="003E72D2">
      <w:pPr>
        <w:pStyle w:val="PargrafodaLista"/>
        <w:numPr>
          <w:ilvl w:val="1"/>
          <w:numId w:val="2"/>
        </w:numPr>
        <w:rPr>
          <w:rFonts w:cs="Times New Roman"/>
          <w:b/>
          <w:szCs w:val="24"/>
        </w:rPr>
      </w:pPr>
      <w:r>
        <w:rPr>
          <w:rFonts w:cs="Times New Roman"/>
          <w:szCs w:val="24"/>
        </w:rPr>
        <w:t>Instalando o Arduino..................................................................................</w:t>
      </w:r>
    </w:p>
    <w:p w14:paraId="70B6B6BA" w14:textId="5FDD71D9" w:rsidR="003E72D2" w:rsidRPr="003E72D2" w:rsidRDefault="003E72D2" w:rsidP="003E72D2">
      <w:pPr>
        <w:pStyle w:val="PargrafodaLista"/>
        <w:numPr>
          <w:ilvl w:val="1"/>
          <w:numId w:val="2"/>
        </w:numPr>
        <w:rPr>
          <w:rFonts w:cs="Times New Roman"/>
          <w:b/>
          <w:szCs w:val="24"/>
        </w:rPr>
      </w:pPr>
      <w:r>
        <w:rPr>
          <w:rFonts w:cs="Times New Roman"/>
          <w:szCs w:val="24"/>
        </w:rPr>
        <w:t>Brino.........................................................................</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6</w:t>
      </w:r>
    </w:p>
    <w:p w14:paraId="75DBDB91" w14:textId="0F8441D0" w:rsidR="006F6A82" w:rsidRPr="00394947" w:rsidRDefault="003E72D2" w:rsidP="006F6A82">
      <w:pPr>
        <w:pStyle w:val="PargrafodaLista"/>
        <w:numPr>
          <w:ilvl w:val="1"/>
          <w:numId w:val="2"/>
        </w:numPr>
        <w:rPr>
          <w:rFonts w:cs="Times New Roman"/>
          <w:b/>
          <w:szCs w:val="24"/>
        </w:rPr>
      </w:pPr>
      <w:r>
        <w:rPr>
          <w:rFonts w:cs="Times New Roman"/>
          <w:szCs w:val="24"/>
        </w:rPr>
        <w:t>Fritzing....................................................................................................</w:t>
      </w:r>
      <w:r w:rsidR="006F6A82">
        <w:rPr>
          <w:rFonts w:cs="Times New Roman"/>
          <w:szCs w:val="24"/>
        </w:rPr>
        <w:t>.</w:t>
      </w:r>
      <w:r w:rsidR="00E41325">
        <w:rPr>
          <w:rFonts w:cs="Times New Roman"/>
          <w:szCs w:val="24"/>
        </w:rPr>
        <w:t>..</w:t>
      </w:r>
      <w:r w:rsidR="00E41325">
        <w:rPr>
          <w:rFonts w:cs="Times New Roman"/>
          <w:szCs w:val="24"/>
        </w:rPr>
        <w:tab/>
        <w:t>8</w:t>
      </w:r>
    </w:p>
    <w:p w14:paraId="6AAFC0E6" w14:textId="6BBA568D" w:rsidR="00394947" w:rsidRPr="006F6A82" w:rsidRDefault="00394947" w:rsidP="006F6A82">
      <w:pPr>
        <w:pStyle w:val="PargrafodaLista"/>
        <w:numPr>
          <w:ilvl w:val="1"/>
          <w:numId w:val="2"/>
        </w:numPr>
        <w:rPr>
          <w:rFonts w:cs="Times New Roman"/>
          <w:b/>
          <w:szCs w:val="24"/>
        </w:rPr>
      </w:pPr>
      <w:r>
        <w:rPr>
          <w:rFonts w:cs="Times New Roman"/>
          <w:szCs w:val="24"/>
        </w:rPr>
        <w:t xml:space="preserve">Kit </w:t>
      </w:r>
      <w:r w:rsidR="009516A1">
        <w:rPr>
          <w:rFonts w:cs="Times New Roman"/>
          <w:szCs w:val="24"/>
        </w:rPr>
        <w:t>básico...................................................................................................</w:t>
      </w:r>
    </w:p>
    <w:p w14:paraId="4F204576" w14:textId="1E932F24" w:rsidR="00016525" w:rsidRPr="00213194" w:rsidRDefault="003E72D2" w:rsidP="00016525">
      <w:pPr>
        <w:pStyle w:val="PargrafodaLista"/>
        <w:numPr>
          <w:ilvl w:val="1"/>
          <w:numId w:val="2"/>
        </w:numPr>
        <w:rPr>
          <w:rFonts w:cs="Times New Roman"/>
          <w:b/>
          <w:szCs w:val="24"/>
        </w:rPr>
      </w:pPr>
      <w:r>
        <w:rPr>
          <w:rFonts w:cs="Times New Roman"/>
          <w:szCs w:val="24"/>
        </w:rPr>
        <w:t>Pronto para começar...............................................................................</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8</w:t>
      </w:r>
    </w:p>
    <w:p w14:paraId="7101127C" w14:textId="378258BD" w:rsidR="006F6A82" w:rsidRPr="006F6A82" w:rsidRDefault="00213194" w:rsidP="006F6A82">
      <w:pPr>
        <w:pStyle w:val="PargrafodaLista"/>
        <w:numPr>
          <w:ilvl w:val="0"/>
          <w:numId w:val="2"/>
        </w:numPr>
        <w:rPr>
          <w:rFonts w:cs="Times New Roman"/>
          <w:szCs w:val="24"/>
        </w:rPr>
      </w:pPr>
      <w:r w:rsidRPr="00016525">
        <w:rPr>
          <w:rFonts w:cs="Times New Roman"/>
          <w:b/>
          <w:color w:val="000000"/>
          <w:szCs w:val="24"/>
        </w:rPr>
        <w:t>Introdução à Programação............................................................................</w:t>
      </w:r>
      <w:r w:rsidR="00E41325">
        <w:rPr>
          <w:rFonts w:cs="Times New Roman"/>
          <w:b/>
          <w:color w:val="000000"/>
          <w:szCs w:val="24"/>
        </w:rPr>
        <w:tab/>
        <w:t>8</w:t>
      </w:r>
    </w:p>
    <w:p w14:paraId="235D0732" w14:textId="3F443A6E" w:rsidR="00213194" w:rsidRDefault="00213194" w:rsidP="00213194">
      <w:pPr>
        <w:pStyle w:val="PargrafodaLista"/>
        <w:numPr>
          <w:ilvl w:val="1"/>
          <w:numId w:val="2"/>
        </w:numPr>
        <w:rPr>
          <w:rFonts w:cs="Times New Roman"/>
          <w:szCs w:val="24"/>
        </w:rPr>
      </w:pPr>
      <w:r w:rsidRPr="00016525">
        <w:rPr>
          <w:rFonts w:cs="Times New Roman"/>
          <w:color w:val="000000"/>
          <w:szCs w:val="24"/>
        </w:rPr>
        <w:t>Variáveis</w:t>
      </w:r>
      <w:r w:rsidRPr="00016525">
        <w:rPr>
          <w:rFonts w:cs="Times New Roman"/>
          <w:szCs w:val="24"/>
        </w:rPr>
        <w:t>...................................................................................................</w:t>
      </w:r>
      <w:r w:rsidR="00E41325">
        <w:rPr>
          <w:rFonts w:cs="Times New Roman"/>
          <w:szCs w:val="24"/>
        </w:rPr>
        <w:t>..</w:t>
      </w:r>
      <w:r w:rsidR="00E41325">
        <w:rPr>
          <w:rFonts w:cs="Times New Roman"/>
          <w:b/>
          <w:szCs w:val="24"/>
        </w:rPr>
        <w:tab/>
      </w:r>
      <w:r w:rsidR="006F6A82">
        <w:rPr>
          <w:rFonts w:cs="Times New Roman"/>
          <w:szCs w:val="24"/>
        </w:rPr>
        <w:t>9</w:t>
      </w:r>
    </w:p>
    <w:p w14:paraId="42E9C27C" w14:textId="6619BB6C" w:rsidR="00213194" w:rsidRDefault="00213194" w:rsidP="00213194">
      <w:pPr>
        <w:pStyle w:val="PargrafodaLista"/>
        <w:numPr>
          <w:ilvl w:val="1"/>
          <w:numId w:val="2"/>
        </w:numPr>
        <w:rPr>
          <w:rFonts w:cs="Times New Roman"/>
          <w:szCs w:val="24"/>
        </w:rPr>
      </w:pPr>
      <w:r w:rsidRPr="00016525">
        <w:rPr>
          <w:rFonts w:cs="Times New Roman"/>
          <w:color w:val="000000"/>
          <w:szCs w:val="24"/>
        </w:rPr>
        <w:t>Comentários</w:t>
      </w:r>
      <w:r w:rsidRPr="00016525">
        <w:rPr>
          <w:rFonts w:cs="Times New Roman"/>
          <w:szCs w:val="24"/>
        </w:rPr>
        <w:t>.............................................................................................</w:t>
      </w:r>
      <w:r w:rsidR="00E41325">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11</w:t>
      </w:r>
    </w:p>
    <w:p w14:paraId="1CD6E72A" w14:textId="3F04964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Incrementadores.....................................................................................</w:t>
      </w:r>
      <w:r w:rsidR="006F6A82">
        <w:rPr>
          <w:rFonts w:cs="Times New Roman"/>
          <w:color w:val="000000"/>
          <w:szCs w:val="24"/>
        </w:rPr>
        <w:t>..</w:t>
      </w:r>
      <w:r w:rsidR="00E41325">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11</w:t>
      </w:r>
    </w:p>
    <w:p w14:paraId="7B6F011C" w14:textId="0719BFC1"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Instruções e laços de controle.................................................................</w:t>
      </w:r>
      <w:r w:rsidR="006F6A82">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12</w:t>
      </w:r>
    </w:p>
    <w:p w14:paraId="6C8A7A9E" w14:textId="53EB909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Operadores lógicos..................................................................................</w:t>
      </w:r>
      <w:r w:rsidR="006F6A82">
        <w:rPr>
          <w:rFonts w:cs="Times New Roman"/>
          <w:color w:val="000000"/>
          <w:szCs w:val="24"/>
        </w:rPr>
        <w:t>.</w:t>
      </w:r>
      <w:r w:rsidR="00E41325">
        <w:rPr>
          <w:rFonts w:cs="Times New Roman"/>
          <w:color w:val="000000"/>
          <w:szCs w:val="24"/>
        </w:rPr>
        <w:t>..</w:t>
      </w:r>
      <w:r w:rsidR="00E41325">
        <w:rPr>
          <w:rFonts w:cs="Times New Roman"/>
          <w:color w:val="000000"/>
          <w:szCs w:val="24"/>
        </w:rPr>
        <w:tab/>
      </w:r>
      <w:r w:rsidR="006F6A82">
        <w:rPr>
          <w:rFonts w:cs="Times New Roman"/>
          <w:color w:val="000000"/>
          <w:szCs w:val="24"/>
        </w:rPr>
        <w:t>14</w:t>
      </w:r>
    </w:p>
    <w:p w14:paraId="178EEB86" w14:textId="5948A405" w:rsidR="00213194" w:rsidRDefault="00213194" w:rsidP="00213194">
      <w:pPr>
        <w:pStyle w:val="PargrafodaLista"/>
        <w:numPr>
          <w:ilvl w:val="1"/>
          <w:numId w:val="2"/>
        </w:numPr>
        <w:rPr>
          <w:rFonts w:cs="Times New Roman"/>
          <w:szCs w:val="24"/>
        </w:rPr>
      </w:pPr>
      <w:r w:rsidRPr="00016525">
        <w:rPr>
          <w:rFonts w:cs="Times New Roman"/>
          <w:color w:val="000000"/>
          <w:szCs w:val="24"/>
        </w:rPr>
        <w:t>Funções ou métodos...............................................................................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15</w:t>
      </w:r>
    </w:p>
    <w:p w14:paraId="60EE2B5A" w14:textId="6B205F0E" w:rsidR="00213194" w:rsidRPr="00016525" w:rsidRDefault="00213194" w:rsidP="00213194">
      <w:pPr>
        <w:pStyle w:val="PargrafodaLista"/>
        <w:numPr>
          <w:ilvl w:val="0"/>
          <w:numId w:val="2"/>
        </w:numPr>
        <w:rPr>
          <w:rFonts w:cs="Times New Roman"/>
          <w:szCs w:val="24"/>
        </w:rPr>
      </w:pPr>
      <w:r w:rsidRPr="00016525">
        <w:rPr>
          <w:rFonts w:cs="Times New Roman"/>
          <w:b/>
          <w:szCs w:val="24"/>
        </w:rPr>
        <w:t>Introdução a eletrônica básica.......................................</w:t>
      </w:r>
      <w:r w:rsidR="00E41325">
        <w:rPr>
          <w:rFonts w:cs="Times New Roman"/>
          <w:b/>
          <w:szCs w:val="24"/>
        </w:rPr>
        <w:t>...............................</w:t>
      </w:r>
      <w:r w:rsidR="00E41325">
        <w:rPr>
          <w:rFonts w:cs="Times New Roman"/>
          <w:b/>
          <w:szCs w:val="24"/>
        </w:rPr>
        <w:tab/>
        <w:t>16</w:t>
      </w:r>
    </w:p>
    <w:p w14:paraId="2C01F3F6" w14:textId="2DC5AAFC" w:rsidR="00213194" w:rsidRDefault="00213194" w:rsidP="00213194">
      <w:pPr>
        <w:pStyle w:val="PargrafodaLista"/>
        <w:numPr>
          <w:ilvl w:val="1"/>
          <w:numId w:val="2"/>
        </w:numPr>
        <w:rPr>
          <w:rFonts w:cs="Times New Roman"/>
          <w:szCs w:val="24"/>
        </w:rPr>
      </w:pPr>
      <w:r>
        <w:rPr>
          <w:rFonts w:cs="Times New Roman"/>
          <w:szCs w:val="24"/>
        </w:rPr>
        <w:t xml:space="preserve">Grandezas </w:t>
      </w:r>
      <w:r w:rsidRPr="00016525">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16</w:t>
      </w:r>
    </w:p>
    <w:p w14:paraId="61F8FD28" w14:textId="2CB4501F" w:rsidR="00213194" w:rsidRDefault="00213194" w:rsidP="00213194">
      <w:pPr>
        <w:pStyle w:val="PargrafodaLista"/>
        <w:numPr>
          <w:ilvl w:val="2"/>
          <w:numId w:val="2"/>
        </w:numPr>
        <w:rPr>
          <w:rFonts w:cs="Times New Roman"/>
          <w:szCs w:val="24"/>
        </w:rPr>
      </w:pPr>
      <w:r w:rsidRPr="00016525">
        <w:rPr>
          <w:rFonts w:cs="Times New Roman"/>
          <w:szCs w:val="24"/>
        </w:rPr>
        <w:t>Corr</w:t>
      </w:r>
      <w:r w:rsidR="00976E77">
        <w:rPr>
          <w:rFonts w:cs="Times New Roman"/>
          <w:szCs w:val="24"/>
        </w:rPr>
        <w:t>entes Elé</w:t>
      </w:r>
      <w:r w:rsidRPr="00016525">
        <w:rPr>
          <w:rFonts w:cs="Times New Roman"/>
          <w:szCs w:val="24"/>
        </w:rPr>
        <w:t>tricas (I)</w:t>
      </w:r>
      <w:r w:rsidR="006F6A82">
        <w:rPr>
          <w:rFonts w:cs="Times New Roman"/>
          <w:szCs w:val="24"/>
        </w:rPr>
        <w:t xml:space="preserve"> </w:t>
      </w:r>
      <w:r w:rsidRPr="00016525">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40B27B05" w14:textId="7FE0B8D9" w:rsidR="00213194" w:rsidRDefault="00976E77" w:rsidP="00734E21">
      <w:pPr>
        <w:pStyle w:val="PargrafodaLista"/>
        <w:numPr>
          <w:ilvl w:val="3"/>
          <w:numId w:val="2"/>
        </w:numPr>
        <w:rPr>
          <w:rFonts w:cs="Times New Roman"/>
          <w:szCs w:val="24"/>
        </w:rPr>
      </w:pPr>
      <w:r>
        <w:rPr>
          <w:rFonts w:cs="Times New Roman"/>
          <w:szCs w:val="24"/>
        </w:rPr>
        <w:t>Corrente Contí</w:t>
      </w:r>
      <w:r w:rsidR="00213194" w:rsidRPr="00016525">
        <w:rPr>
          <w:rFonts w:cs="Times New Roman"/>
          <w:szCs w:val="24"/>
        </w:rPr>
        <w:t>nua (C.C.)</w:t>
      </w:r>
      <w:r w:rsidR="006F6A82">
        <w:rPr>
          <w:rFonts w:cs="Times New Roman"/>
          <w:szCs w:val="24"/>
        </w:rPr>
        <w:t xml:space="preserve"> </w:t>
      </w:r>
      <w:r w:rsidR="00213194" w:rsidRPr="00016525">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1A2637CD" w14:textId="0F3503D5" w:rsidR="00213194" w:rsidRDefault="00213194" w:rsidP="00213194">
      <w:pPr>
        <w:pStyle w:val="PargrafodaLista"/>
        <w:numPr>
          <w:ilvl w:val="3"/>
          <w:numId w:val="2"/>
        </w:numPr>
        <w:rPr>
          <w:rFonts w:cs="Times New Roman"/>
          <w:szCs w:val="24"/>
        </w:rPr>
      </w:pPr>
      <w:r w:rsidRPr="00213194">
        <w:rPr>
          <w:rFonts w:cs="Times New Roman"/>
          <w:szCs w:val="24"/>
        </w:rPr>
        <w:t>Corrente Alternada (A.C.)</w:t>
      </w:r>
      <w:r w:rsidR="006F6A82">
        <w:rPr>
          <w:rFonts w:cs="Times New Roman"/>
          <w:szCs w:val="24"/>
        </w:rPr>
        <w:t xml:space="preserve"> </w:t>
      </w:r>
      <w:r w:rsidRPr="00213194">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17</w:t>
      </w:r>
    </w:p>
    <w:p w14:paraId="473763CD" w14:textId="7621F15A" w:rsidR="00213194" w:rsidRDefault="00976E77" w:rsidP="00213194">
      <w:pPr>
        <w:pStyle w:val="PargrafodaLista"/>
        <w:numPr>
          <w:ilvl w:val="2"/>
          <w:numId w:val="2"/>
        </w:numPr>
        <w:rPr>
          <w:rFonts w:cs="Times New Roman"/>
          <w:szCs w:val="24"/>
        </w:rPr>
      </w:pPr>
      <w:r>
        <w:rPr>
          <w:rFonts w:cs="Times New Roman"/>
          <w:szCs w:val="24"/>
        </w:rPr>
        <w:t>Resistê</w:t>
      </w:r>
      <w:r w:rsidR="00213194" w:rsidRPr="00213194">
        <w:rPr>
          <w:rFonts w:cs="Times New Roman"/>
          <w:szCs w:val="24"/>
        </w:rPr>
        <w:t>ncia.......................................................</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18</w:t>
      </w:r>
    </w:p>
    <w:p w14:paraId="0C6DED42" w14:textId="694253E8" w:rsidR="000D7193" w:rsidRDefault="00F4688D" w:rsidP="000D7193">
      <w:pPr>
        <w:pStyle w:val="PargrafodaLista"/>
        <w:numPr>
          <w:ilvl w:val="2"/>
          <w:numId w:val="2"/>
        </w:numPr>
        <w:rPr>
          <w:rFonts w:cs="Times New Roman"/>
          <w:szCs w:val="24"/>
        </w:rPr>
      </w:pPr>
      <w:r>
        <w:rPr>
          <w:rFonts w:cs="Times New Roman"/>
          <w:szCs w:val="24"/>
        </w:rPr>
        <w:t xml:space="preserve">Tensão (U) </w:t>
      </w:r>
      <w:r w:rsidR="005E26E9" w:rsidRPr="00213194">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18</w:t>
      </w:r>
    </w:p>
    <w:p w14:paraId="582A079D" w14:textId="236A7854" w:rsidR="000D7193" w:rsidRDefault="000D7193" w:rsidP="000D7193">
      <w:pPr>
        <w:pStyle w:val="PargrafodaLista"/>
        <w:numPr>
          <w:ilvl w:val="3"/>
          <w:numId w:val="2"/>
        </w:numPr>
        <w:rPr>
          <w:rFonts w:cs="Times New Roman"/>
          <w:szCs w:val="24"/>
        </w:rPr>
      </w:pPr>
      <w:r>
        <w:rPr>
          <w:rFonts w:cs="Times New Roman"/>
          <w:szCs w:val="24"/>
        </w:rPr>
        <w:t>Polos Elétricos..........................................</w:t>
      </w:r>
      <w:r w:rsidR="00E41325">
        <w:rPr>
          <w:rFonts w:cs="Times New Roman"/>
          <w:szCs w:val="24"/>
        </w:rPr>
        <w:t>................................</w:t>
      </w:r>
      <w:r w:rsidR="00E41325">
        <w:rPr>
          <w:rFonts w:cs="Times New Roman"/>
          <w:szCs w:val="24"/>
        </w:rPr>
        <w:tab/>
      </w:r>
      <w:r w:rsidR="006F6A82">
        <w:rPr>
          <w:rFonts w:cs="Times New Roman"/>
          <w:szCs w:val="24"/>
        </w:rPr>
        <w:t>18</w:t>
      </w:r>
    </w:p>
    <w:p w14:paraId="750F5750" w14:textId="4E021A3F" w:rsidR="00F4688D" w:rsidRDefault="00F4688D" w:rsidP="000D7193">
      <w:pPr>
        <w:pStyle w:val="PargrafodaLista"/>
        <w:numPr>
          <w:ilvl w:val="1"/>
          <w:numId w:val="2"/>
        </w:numPr>
        <w:rPr>
          <w:rFonts w:cs="Times New Roman"/>
          <w:szCs w:val="24"/>
        </w:rPr>
      </w:pPr>
      <w:r>
        <w:rPr>
          <w:rFonts w:cs="Times New Roman"/>
          <w:szCs w:val="24"/>
        </w:rPr>
        <w:t>Conceitos...................................................................................................</w:t>
      </w:r>
    </w:p>
    <w:p w14:paraId="68959856" w14:textId="7366A521" w:rsidR="00F4688D" w:rsidRDefault="00F4688D" w:rsidP="00F4688D">
      <w:pPr>
        <w:pStyle w:val="PargrafodaLista"/>
        <w:numPr>
          <w:ilvl w:val="2"/>
          <w:numId w:val="2"/>
        </w:numPr>
        <w:rPr>
          <w:rFonts w:cs="Times New Roman"/>
          <w:szCs w:val="24"/>
        </w:rPr>
      </w:pPr>
      <w:r>
        <w:rPr>
          <w:rFonts w:cs="Times New Roman"/>
          <w:szCs w:val="24"/>
        </w:rPr>
        <w:t>Circuito aberto/fechado..................................................................</w:t>
      </w:r>
    </w:p>
    <w:p w14:paraId="41B5B828" w14:textId="43D9D195" w:rsidR="00F4688D" w:rsidRDefault="00F4688D" w:rsidP="00F4688D">
      <w:pPr>
        <w:pStyle w:val="PargrafodaLista"/>
        <w:numPr>
          <w:ilvl w:val="2"/>
          <w:numId w:val="2"/>
        </w:numPr>
        <w:rPr>
          <w:rFonts w:cs="Times New Roman"/>
          <w:szCs w:val="24"/>
        </w:rPr>
      </w:pPr>
      <w:r>
        <w:rPr>
          <w:rFonts w:cs="Times New Roman"/>
          <w:szCs w:val="24"/>
        </w:rPr>
        <w:t>Ponte H...........................................................................................</w:t>
      </w:r>
    </w:p>
    <w:p w14:paraId="6CD947E3" w14:textId="10371557" w:rsidR="000D7193" w:rsidRPr="000D7193" w:rsidRDefault="000D7193" w:rsidP="000D7193">
      <w:pPr>
        <w:pStyle w:val="PargrafodaLista"/>
        <w:numPr>
          <w:ilvl w:val="1"/>
          <w:numId w:val="2"/>
        </w:numPr>
        <w:rPr>
          <w:rFonts w:cs="Times New Roman"/>
          <w:szCs w:val="24"/>
        </w:rPr>
      </w:pPr>
      <w:r>
        <w:rPr>
          <w:rFonts w:cs="Times New Roman"/>
          <w:szCs w:val="24"/>
        </w:rPr>
        <w:t>Componentes</w:t>
      </w:r>
      <w:r w:rsidR="00E41325">
        <w:rPr>
          <w:rFonts w:cs="Times New Roman"/>
          <w:szCs w:val="24"/>
        </w:rPr>
        <w:t>..............................................................................................</w:t>
      </w:r>
      <w:r w:rsidR="00E41325">
        <w:rPr>
          <w:rFonts w:cs="Times New Roman"/>
          <w:szCs w:val="24"/>
        </w:rPr>
        <w:tab/>
      </w:r>
      <w:r w:rsidR="00E41325" w:rsidRPr="00734E21">
        <w:rPr>
          <w:rFonts w:cs="Times New Roman"/>
          <w:szCs w:val="24"/>
        </w:rPr>
        <w:t>18</w:t>
      </w:r>
    </w:p>
    <w:p w14:paraId="1E156943" w14:textId="08FEEEDB" w:rsidR="00213194" w:rsidRPr="00213194" w:rsidRDefault="00213194" w:rsidP="000D7193">
      <w:pPr>
        <w:pStyle w:val="PargrafodaLista"/>
        <w:numPr>
          <w:ilvl w:val="2"/>
          <w:numId w:val="2"/>
        </w:numPr>
        <w:rPr>
          <w:rFonts w:cs="Times New Roman"/>
          <w:szCs w:val="24"/>
        </w:rPr>
      </w:pPr>
      <w:r w:rsidRPr="00213194">
        <w:rPr>
          <w:rFonts w:cs="Times New Roman"/>
          <w:szCs w:val="24"/>
        </w:rPr>
        <w:t>Resistores..............................................................</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18</w:t>
      </w:r>
    </w:p>
    <w:p w14:paraId="3673EDD5" w14:textId="3FD6778A" w:rsidR="00213194" w:rsidRDefault="00213194" w:rsidP="000D7193">
      <w:pPr>
        <w:pStyle w:val="PargrafodaLista"/>
        <w:numPr>
          <w:ilvl w:val="3"/>
          <w:numId w:val="2"/>
        </w:numPr>
        <w:rPr>
          <w:rFonts w:cs="Times New Roman"/>
          <w:szCs w:val="24"/>
        </w:rPr>
      </w:pPr>
      <w:r w:rsidRPr="00213194">
        <w:rPr>
          <w:rFonts w:cs="Times New Roman"/>
          <w:szCs w:val="24"/>
        </w:rPr>
        <w:t>LDR...............................................................................</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19</w:t>
      </w:r>
    </w:p>
    <w:p w14:paraId="1787531D" w14:textId="2EF96623" w:rsidR="006F6A82" w:rsidRPr="00213194" w:rsidRDefault="006F6A82" w:rsidP="000D7193">
      <w:pPr>
        <w:pStyle w:val="PargrafodaLista"/>
        <w:numPr>
          <w:ilvl w:val="3"/>
          <w:numId w:val="2"/>
        </w:numPr>
        <w:rPr>
          <w:rFonts w:cs="Times New Roman"/>
          <w:szCs w:val="24"/>
        </w:rPr>
      </w:pPr>
      <w:r>
        <w:rPr>
          <w:rFonts w:cs="Times New Roman"/>
          <w:szCs w:val="24"/>
        </w:rPr>
        <w:t>Potenciômetro..........................................</w:t>
      </w:r>
      <w:r w:rsidR="00E41325">
        <w:rPr>
          <w:rFonts w:cs="Times New Roman"/>
          <w:szCs w:val="24"/>
        </w:rPr>
        <w:t>.................................</w:t>
      </w:r>
      <w:r w:rsidR="00E41325">
        <w:rPr>
          <w:rFonts w:cs="Times New Roman"/>
          <w:szCs w:val="24"/>
        </w:rPr>
        <w:tab/>
      </w:r>
      <w:r w:rsidR="00734E21">
        <w:rPr>
          <w:rFonts w:cs="Times New Roman"/>
          <w:szCs w:val="24"/>
        </w:rPr>
        <w:t>19</w:t>
      </w:r>
    </w:p>
    <w:p w14:paraId="1877CA97" w14:textId="6F53C3C3" w:rsidR="00213194" w:rsidRDefault="00213194" w:rsidP="000D7193">
      <w:pPr>
        <w:pStyle w:val="PargrafodaLista"/>
        <w:numPr>
          <w:ilvl w:val="2"/>
          <w:numId w:val="2"/>
        </w:numPr>
        <w:rPr>
          <w:rFonts w:cs="Times New Roman"/>
          <w:szCs w:val="24"/>
        </w:rPr>
      </w:pPr>
      <w:r w:rsidRPr="00213194">
        <w:rPr>
          <w:rFonts w:cs="Times New Roman"/>
          <w:szCs w:val="24"/>
        </w:rPr>
        <w:t>Buzzer................................................................</w:t>
      </w:r>
      <w:r w:rsidR="00E41325">
        <w:rPr>
          <w:rFonts w:cs="Times New Roman"/>
          <w:szCs w:val="24"/>
        </w:rPr>
        <w:t>.............................</w:t>
      </w:r>
      <w:r w:rsidR="00E41325">
        <w:rPr>
          <w:rFonts w:cs="Times New Roman"/>
          <w:szCs w:val="24"/>
        </w:rPr>
        <w:tab/>
      </w:r>
      <w:r w:rsidR="00734E21">
        <w:rPr>
          <w:rFonts w:cs="Times New Roman"/>
          <w:szCs w:val="24"/>
        </w:rPr>
        <w:t>20</w:t>
      </w:r>
    </w:p>
    <w:p w14:paraId="46A3BDE6" w14:textId="498F76EE" w:rsidR="00213194" w:rsidRDefault="00213194" w:rsidP="000D7193">
      <w:pPr>
        <w:pStyle w:val="PargrafodaLista"/>
        <w:numPr>
          <w:ilvl w:val="2"/>
          <w:numId w:val="2"/>
        </w:numPr>
        <w:rPr>
          <w:rFonts w:cs="Times New Roman"/>
          <w:szCs w:val="24"/>
        </w:rPr>
      </w:pPr>
      <w:r w:rsidRPr="00213194">
        <w:rPr>
          <w:rFonts w:cs="Times New Roman"/>
          <w:szCs w:val="24"/>
        </w:rPr>
        <w:t>Interruptores.......................................................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20</w:t>
      </w:r>
    </w:p>
    <w:p w14:paraId="0D908E12" w14:textId="1482744A" w:rsidR="00AB7CD3" w:rsidRDefault="00213194" w:rsidP="00AB7CD3">
      <w:pPr>
        <w:pStyle w:val="PargrafodaLista"/>
        <w:numPr>
          <w:ilvl w:val="3"/>
          <w:numId w:val="2"/>
        </w:numPr>
        <w:rPr>
          <w:rFonts w:cs="Times New Roman"/>
          <w:szCs w:val="24"/>
        </w:rPr>
      </w:pPr>
      <w:r w:rsidRPr="00213194">
        <w:rPr>
          <w:rFonts w:cs="Times New Roman"/>
          <w:szCs w:val="24"/>
        </w:rPr>
        <w:t>Relés................................................................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21</w:t>
      </w:r>
    </w:p>
    <w:p w14:paraId="2FCB84E7" w14:textId="7D639CAC" w:rsidR="00C40927" w:rsidRDefault="00C40927" w:rsidP="00AB7CD3">
      <w:pPr>
        <w:pStyle w:val="PargrafodaLista"/>
        <w:numPr>
          <w:ilvl w:val="2"/>
          <w:numId w:val="2"/>
        </w:numPr>
        <w:rPr>
          <w:rFonts w:cs="Times New Roman"/>
          <w:szCs w:val="24"/>
        </w:rPr>
      </w:pPr>
      <w:r>
        <w:rPr>
          <w:rFonts w:cs="Times New Roman"/>
          <w:szCs w:val="24"/>
        </w:rPr>
        <w:t>Circuitos Integrados (</w:t>
      </w:r>
      <w:proofErr w:type="spellStart"/>
      <w:r>
        <w:rPr>
          <w:rFonts w:cs="Times New Roman"/>
          <w:szCs w:val="24"/>
        </w:rPr>
        <w:t>CIs</w:t>
      </w:r>
      <w:proofErr w:type="spellEnd"/>
      <w:r>
        <w:rPr>
          <w:rFonts w:cs="Times New Roman"/>
          <w:szCs w:val="24"/>
        </w:rPr>
        <w:t>) .............................................................</w:t>
      </w:r>
    </w:p>
    <w:p w14:paraId="73016AC9" w14:textId="7722A9CC" w:rsidR="00AB7CD3" w:rsidRPr="00AB7CD3" w:rsidRDefault="00AB7CD3" w:rsidP="00AB7CD3">
      <w:pPr>
        <w:pStyle w:val="PargrafodaLista"/>
        <w:numPr>
          <w:ilvl w:val="3"/>
          <w:numId w:val="2"/>
        </w:numPr>
        <w:rPr>
          <w:rFonts w:cs="Times New Roman"/>
          <w:szCs w:val="24"/>
        </w:rPr>
      </w:pPr>
      <w:r>
        <w:rPr>
          <w:rFonts w:cs="Times New Roman"/>
          <w:szCs w:val="24"/>
        </w:rPr>
        <w:t>L293D</w:t>
      </w:r>
      <w:r w:rsidR="005E26E9">
        <w:rPr>
          <w:rFonts w:cs="Times New Roman"/>
          <w:szCs w:val="24"/>
        </w:rPr>
        <w:t>.......................................................................................</w:t>
      </w:r>
    </w:p>
    <w:p w14:paraId="5E2E3D91" w14:textId="445F638C" w:rsidR="00213194" w:rsidRDefault="00213194" w:rsidP="000D7193">
      <w:pPr>
        <w:pStyle w:val="PargrafodaLista"/>
        <w:numPr>
          <w:ilvl w:val="2"/>
          <w:numId w:val="2"/>
        </w:numPr>
        <w:rPr>
          <w:rFonts w:cs="Times New Roman"/>
          <w:szCs w:val="24"/>
        </w:rPr>
      </w:pPr>
      <w:r w:rsidRPr="00213194">
        <w:rPr>
          <w:rFonts w:cs="Times New Roman"/>
          <w:szCs w:val="24"/>
        </w:rPr>
        <w:t>Capacitores.........................................................</w:t>
      </w:r>
      <w:r w:rsidR="00E41325">
        <w:rPr>
          <w:rFonts w:cs="Times New Roman"/>
          <w:szCs w:val="24"/>
        </w:rPr>
        <w:t>............................</w:t>
      </w:r>
      <w:r w:rsidR="00E41325">
        <w:rPr>
          <w:rFonts w:cs="Times New Roman"/>
          <w:szCs w:val="24"/>
        </w:rPr>
        <w:tab/>
      </w:r>
      <w:r w:rsidR="00E40190">
        <w:rPr>
          <w:rFonts w:cs="Times New Roman"/>
          <w:szCs w:val="24"/>
        </w:rPr>
        <w:t>21</w:t>
      </w:r>
    </w:p>
    <w:p w14:paraId="2EFCD7BE" w14:textId="34FBFD3B" w:rsidR="00213194" w:rsidRDefault="00213194" w:rsidP="000D7193">
      <w:pPr>
        <w:pStyle w:val="PargrafodaLista"/>
        <w:numPr>
          <w:ilvl w:val="3"/>
          <w:numId w:val="2"/>
        </w:numPr>
        <w:rPr>
          <w:rFonts w:cs="Times New Roman"/>
          <w:szCs w:val="24"/>
        </w:rPr>
      </w:pPr>
      <w:r w:rsidRPr="00213194">
        <w:rPr>
          <w:rFonts w:cs="Times New Roman"/>
          <w:szCs w:val="24"/>
        </w:rPr>
        <w:lastRenderedPageBreak/>
        <w:t>Capacitor de cerâmica..................................</w:t>
      </w:r>
      <w:r w:rsidR="00E41325">
        <w:rPr>
          <w:rFonts w:cs="Times New Roman"/>
          <w:szCs w:val="24"/>
        </w:rPr>
        <w:t>............................</w:t>
      </w:r>
      <w:r w:rsidR="00E41325">
        <w:rPr>
          <w:rFonts w:cs="Times New Roman"/>
          <w:szCs w:val="24"/>
        </w:rPr>
        <w:tab/>
      </w:r>
      <w:r w:rsidR="00734E21">
        <w:rPr>
          <w:rFonts w:cs="Times New Roman"/>
          <w:szCs w:val="24"/>
        </w:rPr>
        <w:t>22</w:t>
      </w:r>
    </w:p>
    <w:p w14:paraId="34ED555D" w14:textId="5A4291F2" w:rsidR="00213194" w:rsidRDefault="00213194" w:rsidP="000D7193">
      <w:pPr>
        <w:pStyle w:val="PargrafodaLista"/>
        <w:numPr>
          <w:ilvl w:val="3"/>
          <w:numId w:val="2"/>
        </w:numPr>
        <w:rPr>
          <w:rFonts w:cs="Times New Roman"/>
          <w:szCs w:val="24"/>
        </w:rPr>
      </w:pPr>
      <w:r w:rsidRPr="00213194">
        <w:rPr>
          <w:rFonts w:cs="Times New Roman"/>
          <w:szCs w:val="24"/>
        </w:rPr>
        <w:t>Capacitor eletrolítico.................................</w:t>
      </w:r>
      <w:r w:rsidR="00E41325">
        <w:rPr>
          <w:rFonts w:cs="Times New Roman"/>
          <w:szCs w:val="24"/>
        </w:rPr>
        <w:t>...............................</w:t>
      </w:r>
      <w:r w:rsidR="00E41325">
        <w:rPr>
          <w:rFonts w:cs="Times New Roman"/>
          <w:szCs w:val="24"/>
        </w:rPr>
        <w:tab/>
      </w:r>
      <w:r w:rsidR="00734E21">
        <w:rPr>
          <w:rFonts w:cs="Times New Roman"/>
          <w:szCs w:val="24"/>
        </w:rPr>
        <w:t>22</w:t>
      </w:r>
    </w:p>
    <w:p w14:paraId="0FF09340" w14:textId="10CCC1A3" w:rsidR="00213194" w:rsidRDefault="00213194" w:rsidP="000D7193">
      <w:pPr>
        <w:pStyle w:val="PargrafodaLista"/>
        <w:numPr>
          <w:ilvl w:val="2"/>
          <w:numId w:val="2"/>
        </w:numPr>
        <w:rPr>
          <w:rFonts w:cs="Times New Roman"/>
          <w:szCs w:val="24"/>
        </w:rPr>
      </w:pPr>
      <w:r w:rsidRPr="00213194">
        <w:rPr>
          <w:rFonts w:cs="Times New Roman"/>
          <w:szCs w:val="24"/>
        </w:rPr>
        <w:t>Diodos.................................................................</w:t>
      </w:r>
      <w:r w:rsidR="00E41325">
        <w:rPr>
          <w:rFonts w:cs="Times New Roman"/>
          <w:szCs w:val="24"/>
        </w:rPr>
        <w:t>............................</w:t>
      </w:r>
      <w:r w:rsidR="00E41325">
        <w:rPr>
          <w:rFonts w:cs="Times New Roman"/>
          <w:szCs w:val="24"/>
        </w:rPr>
        <w:tab/>
      </w:r>
      <w:r w:rsidR="00734E21">
        <w:rPr>
          <w:rFonts w:cs="Times New Roman"/>
          <w:szCs w:val="24"/>
        </w:rPr>
        <w:t>22</w:t>
      </w:r>
    </w:p>
    <w:p w14:paraId="1B4DB626" w14:textId="0767C676" w:rsidR="00213194" w:rsidRDefault="00213194" w:rsidP="000D7193">
      <w:pPr>
        <w:pStyle w:val="PargrafodaLista"/>
        <w:numPr>
          <w:ilvl w:val="3"/>
          <w:numId w:val="2"/>
        </w:numPr>
        <w:rPr>
          <w:rFonts w:cs="Times New Roman"/>
          <w:szCs w:val="24"/>
        </w:rPr>
      </w:pPr>
      <w:r w:rsidRPr="00213194">
        <w:rPr>
          <w:rFonts w:cs="Times New Roman"/>
          <w:szCs w:val="24"/>
        </w:rPr>
        <w:t>LEDs.............................................................</w:t>
      </w:r>
      <w:r w:rsidR="00E40190">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23</w:t>
      </w:r>
    </w:p>
    <w:p w14:paraId="0F51969D" w14:textId="3BA6C9BE" w:rsidR="00213194" w:rsidRPr="00213194" w:rsidRDefault="00213194" w:rsidP="000D7193">
      <w:pPr>
        <w:pStyle w:val="PargrafodaLista"/>
        <w:numPr>
          <w:ilvl w:val="2"/>
          <w:numId w:val="2"/>
        </w:numPr>
        <w:rPr>
          <w:rFonts w:cs="Times New Roman"/>
          <w:szCs w:val="24"/>
        </w:rPr>
      </w:pPr>
      <w:r w:rsidRPr="00E40190">
        <w:rPr>
          <w:rFonts w:cs="Times New Roman"/>
          <w:szCs w:val="24"/>
        </w:rPr>
        <w:t>Motores..............................................................</w:t>
      </w:r>
      <w:r w:rsidR="00E40190" w:rsidRPr="00E40190">
        <w:rPr>
          <w:rFonts w:cs="Times New Roman"/>
          <w:szCs w:val="24"/>
        </w:rPr>
        <w:t>...........................</w:t>
      </w:r>
      <w:r w:rsidR="00E40190">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23</w:t>
      </w:r>
    </w:p>
    <w:p w14:paraId="480BD176" w14:textId="391A1D57" w:rsidR="00213194" w:rsidRDefault="00E40190" w:rsidP="000D7193">
      <w:pPr>
        <w:pStyle w:val="PargrafodaLista"/>
        <w:numPr>
          <w:ilvl w:val="3"/>
          <w:numId w:val="2"/>
        </w:numPr>
        <w:rPr>
          <w:rFonts w:cs="Times New Roman"/>
          <w:szCs w:val="24"/>
        </w:rPr>
      </w:pPr>
      <w:r>
        <w:rPr>
          <w:rFonts w:cs="Times New Roman"/>
          <w:szCs w:val="24"/>
        </w:rPr>
        <w:t>Motores C.C simples</w:t>
      </w:r>
      <w:r w:rsidR="00213194" w:rsidRPr="00213194">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24</w:t>
      </w:r>
    </w:p>
    <w:p w14:paraId="68CB81AE" w14:textId="75DB372F" w:rsidR="00213194" w:rsidRDefault="00213194" w:rsidP="00734E21">
      <w:pPr>
        <w:pStyle w:val="PargrafodaLista"/>
        <w:numPr>
          <w:ilvl w:val="3"/>
          <w:numId w:val="2"/>
        </w:numPr>
        <w:rPr>
          <w:rFonts w:cs="Times New Roman"/>
          <w:szCs w:val="24"/>
        </w:rPr>
      </w:pPr>
      <w:r w:rsidRPr="00213194">
        <w:rPr>
          <w:rFonts w:cs="Times New Roman"/>
          <w:szCs w:val="24"/>
        </w:rPr>
        <w:t>S</w:t>
      </w:r>
      <w:r w:rsidR="00D026A2">
        <w:rPr>
          <w:rFonts w:cs="Times New Roman"/>
          <w:szCs w:val="24"/>
        </w:rPr>
        <w:t>ervo motores...........................................................................</w:t>
      </w:r>
      <w:r w:rsidR="00D026A2">
        <w:rPr>
          <w:rFonts w:cs="Times New Roman"/>
          <w:szCs w:val="24"/>
        </w:rPr>
        <w:tab/>
      </w:r>
      <w:r w:rsidR="00734E21">
        <w:rPr>
          <w:rFonts w:cs="Times New Roman"/>
          <w:szCs w:val="24"/>
        </w:rPr>
        <w:t>24</w:t>
      </w:r>
    </w:p>
    <w:p w14:paraId="623ACC85" w14:textId="0368305F" w:rsidR="00213194" w:rsidRDefault="00213194" w:rsidP="000D7193">
      <w:pPr>
        <w:pStyle w:val="PargrafodaLista"/>
        <w:numPr>
          <w:ilvl w:val="3"/>
          <w:numId w:val="2"/>
        </w:numPr>
        <w:rPr>
          <w:rFonts w:cs="Times New Roman"/>
          <w:szCs w:val="24"/>
        </w:rPr>
      </w:pPr>
      <w:r w:rsidRPr="00213194">
        <w:rPr>
          <w:rFonts w:cs="Times New Roman"/>
          <w:szCs w:val="24"/>
        </w:rPr>
        <w:t>Motores de passo............................................</w:t>
      </w:r>
      <w:r w:rsidR="005E26E9">
        <w:rPr>
          <w:rFonts w:cs="Times New Roman"/>
          <w:szCs w:val="24"/>
        </w:rPr>
        <w:t>..........................</w:t>
      </w:r>
      <w:r w:rsidR="00D026A2">
        <w:rPr>
          <w:rFonts w:cs="Times New Roman"/>
          <w:szCs w:val="24"/>
        </w:rPr>
        <w:tab/>
      </w:r>
      <w:r w:rsidR="00734E21">
        <w:rPr>
          <w:rFonts w:cs="Times New Roman"/>
          <w:szCs w:val="24"/>
        </w:rPr>
        <w:t>25</w:t>
      </w:r>
    </w:p>
    <w:p w14:paraId="6ED61AFC" w14:textId="4B8336A4" w:rsidR="00875056" w:rsidRPr="00875056" w:rsidRDefault="00213194" w:rsidP="00875056">
      <w:pPr>
        <w:pStyle w:val="PargrafodaLista"/>
        <w:numPr>
          <w:ilvl w:val="2"/>
          <w:numId w:val="2"/>
        </w:numPr>
        <w:rPr>
          <w:rFonts w:cs="Times New Roman"/>
          <w:szCs w:val="24"/>
        </w:rPr>
      </w:pPr>
      <w:r w:rsidRPr="00680BCE">
        <w:rPr>
          <w:rFonts w:cs="Times New Roman"/>
          <w:szCs w:val="24"/>
        </w:rPr>
        <w:t>Baterias...................................................................................</w:t>
      </w:r>
      <w:r w:rsidR="00E40190" w:rsidRPr="00680BCE">
        <w:rPr>
          <w:rFonts w:cs="Times New Roman"/>
          <w:szCs w:val="24"/>
        </w:rPr>
        <w:t>........</w:t>
      </w:r>
      <w:r w:rsidR="00D026A2">
        <w:rPr>
          <w:rFonts w:cs="Times New Roman"/>
          <w:szCs w:val="24"/>
        </w:rPr>
        <w:tab/>
      </w:r>
      <w:r w:rsidR="00734E21">
        <w:rPr>
          <w:rFonts w:cs="Times New Roman"/>
          <w:szCs w:val="24"/>
        </w:rPr>
        <w:t>25</w:t>
      </w:r>
    </w:p>
    <w:p w14:paraId="14EF707A" w14:textId="57FC702A" w:rsidR="00213194" w:rsidRPr="000D7193" w:rsidRDefault="00213194" w:rsidP="000D7193">
      <w:pPr>
        <w:pStyle w:val="PargrafodaLista"/>
        <w:numPr>
          <w:ilvl w:val="1"/>
          <w:numId w:val="2"/>
        </w:numPr>
        <w:rPr>
          <w:rFonts w:cs="Times New Roman"/>
          <w:szCs w:val="24"/>
        </w:rPr>
      </w:pPr>
      <w:r w:rsidRPr="00146947">
        <w:rPr>
          <w:rFonts w:cs="Times New Roman"/>
          <w:szCs w:val="24"/>
        </w:rPr>
        <w:t>Associações.....................................................................</w:t>
      </w:r>
      <w:r w:rsidR="00E40190" w:rsidRPr="00146947">
        <w:rPr>
          <w:rFonts w:cs="Times New Roman"/>
          <w:szCs w:val="24"/>
        </w:rPr>
        <w:t>...........................</w:t>
      </w:r>
      <w:r w:rsidR="00D026A2">
        <w:rPr>
          <w:rFonts w:cs="Times New Roman"/>
          <w:szCs w:val="24"/>
        </w:rPr>
        <w:tab/>
      </w:r>
      <w:r w:rsidR="00734E21" w:rsidRPr="00146947">
        <w:rPr>
          <w:rFonts w:cs="Times New Roman"/>
          <w:szCs w:val="24"/>
        </w:rPr>
        <w:t>28</w:t>
      </w:r>
    </w:p>
    <w:p w14:paraId="4F164EB6" w14:textId="59AAF5FD" w:rsidR="000D7193" w:rsidRDefault="00213194" w:rsidP="000D7193">
      <w:pPr>
        <w:pStyle w:val="PargrafodaLista"/>
        <w:numPr>
          <w:ilvl w:val="2"/>
          <w:numId w:val="2"/>
        </w:numPr>
        <w:rPr>
          <w:rFonts w:cs="Times New Roman"/>
          <w:szCs w:val="24"/>
        </w:rPr>
      </w:pPr>
      <w:r w:rsidRPr="00213194">
        <w:rPr>
          <w:rFonts w:cs="Times New Roman"/>
          <w:szCs w:val="24"/>
        </w:rPr>
        <w:t>Resistores.................................................................</w:t>
      </w:r>
      <w:r w:rsidR="005E26E9">
        <w:rPr>
          <w:rFonts w:cs="Times New Roman"/>
          <w:szCs w:val="24"/>
        </w:rPr>
        <w:t>......................</w:t>
      </w:r>
      <w:r w:rsidR="00D026A2">
        <w:rPr>
          <w:rFonts w:cs="Times New Roman"/>
          <w:szCs w:val="24"/>
        </w:rPr>
        <w:tab/>
      </w:r>
      <w:r w:rsidR="00734E21">
        <w:rPr>
          <w:rFonts w:cs="Times New Roman"/>
          <w:szCs w:val="24"/>
        </w:rPr>
        <w:t>28</w:t>
      </w:r>
    </w:p>
    <w:p w14:paraId="4F6E3C01" w14:textId="6D74EAEA" w:rsidR="000D7193" w:rsidRDefault="00213194" w:rsidP="000D7193">
      <w:pPr>
        <w:pStyle w:val="PargrafodaLista"/>
        <w:numPr>
          <w:ilvl w:val="2"/>
          <w:numId w:val="2"/>
        </w:numPr>
        <w:rPr>
          <w:rFonts w:cs="Times New Roman"/>
          <w:szCs w:val="24"/>
        </w:rPr>
      </w:pPr>
      <w:r w:rsidRPr="000D7193">
        <w:rPr>
          <w:rFonts w:cs="Times New Roman"/>
          <w:szCs w:val="24"/>
        </w:rPr>
        <w:t>Capacitores...........................................................</w:t>
      </w:r>
      <w:r w:rsidR="00E40190">
        <w:rPr>
          <w:rFonts w:cs="Times New Roman"/>
          <w:szCs w:val="24"/>
        </w:rPr>
        <w:t>..........................</w:t>
      </w:r>
      <w:r w:rsidR="00D026A2">
        <w:rPr>
          <w:rFonts w:cs="Times New Roman"/>
          <w:szCs w:val="24"/>
        </w:rPr>
        <w:tab/>
      </w:r>
      <w:r w:rsidR="00734E21">
        <w:rPr>
          <w:rFonts w:cs="Times New Roman"/>
          <w:szCs w:val="24"/>
        </w:rPr>
        <w:t>29</w:t>
      </w:r>
    </w:p>
    <w:p w14:paraId="0C1A3CE7" w14:textId="71230ED7" w:rsidR="00213194" w:rsidRPr="000D7193" w:rsidRDefault="00213194" w:rsidP="000D7193">
      <w:pPr>
        <w:pStyle w:val="PargrafodaLista"/>
        <w:numPr>
          <w:ilvl w:val="2"/>
          <w:numId w:val="2"/>
        </w:numPr>
        <w:rPr>
          <w:rFonts w:cs="Times New Roman"/>
          <w:szCs w:val="24"/>
        </w:rPr>
      </w:pPr>
      <w:r w:rsidRPr="000D7193">
        <w:rPr>
          <w:rFonts w:cs="Times New Roman"/>
          <w:szCs w:val="24"/>
        </w:rPr>
        <w:t>Pilhas/Baterias......................................................</w:t>
      </w:r>
      <w:r w:rsidR="005E26E9">
        <w:rPr>
          <w:rFonts w:cs="Times New Roman"/>
          <w:szCs w:val="24"/>
        </w:rPr>
        <w:t>..........................</w:t>
      </w:r>
      <w:r w:rsidR="00D026A2">
        <w:rPr>
          <w:rFonts w:cs="Times New Roman"/>
          <w:szCs w:val="24"/>
        </w:rPr>
        <w:tab/>
      </w:r>
      <w:r w:rsidR="00734E21">
        <w:rPr>
          <w:rFonts w:cs="Times New Roman"/>
          <w:szCs w:val="24"/>
        </w:rPr>
        <w:t>29</w:t>
      </w:r>
    </w:p>
    <w:p w14:paraId="2796B768" w14:textId="68FD3175" w:rsidR="00016525" w:rsidRDefault="0017119E" w:rsidP="00016525">
      <w:pPr>
        <w:pStyle w:val="PargrafodaLista"/>
        <w:numPr>
          <w:ilvl w:val="0"/>
          <w:numId w:val="2"/>
        </w:numPr>
        <w:rPr>
          <w:rFonts w:cs="Times New Roman"/>
          <w:b/>
          <w:szCs w:val="24"/>
        </w:rPr>
      </w:pPr>
      <w:r w:rsidRPr="00016525">
        <w:rPr>
          <w:rFonts w:cs="Times New Roman"/>
          <w:b/>
          <w:szCs w:val="24"/>
        </w:rPr>
        <w:t>Projetos com Arduino....................................................................................</w:t>
      </w:r>
      <w:r w:rsidR="00D026A2">
        <w:rPr>
          <w:rFonts w:cs="Times New Roman"/>
          <w:b/>
          <w:szCs w:val="24"/>
        </w:rPr>
        <w:tab/>
      </w:r>
      <w:r w:rsidR="00734E21">
        <w:rPr>
          <w:rFonts w:cs="Times New Roman"/>
          <w:b/>
          <w:szCs w:val="24"/>
        </w:rPr>
        <w:t>30</w:t>
      </w:r>
    </w:p>
    <w:p w14:paraId="0182CA49" w14:textId="6798DBBC" w:rsidR="00016525" w:rsidRPr="00016525" w:rsidRDefault="0017119E" w:rsidP="00016525">
      <w:pPr>
        <w:pStyle w:val="PargrafodaLista"/>
        <w:numPr>
          <w:ilvl w:val="1"/>
          <w:numId w:val="2"/>
        </w:numPr>
        <w:rPr>
          <w:rFonts w:cs="Times New Roman"/>
          <w:b/>
          <w:szCs w:val="24"/>
        </w:rPr>
      </w:pPr>
      <w:r w:rsidRPr="00016525">
        <w:rPr>
          <w:rFonts w:cs="Times New Roman"/>
          <w:szCs w:val="24"/>
        </w:rPr>
        <w:t>Piscar........................................................................................................</w:t>
      </w:r>
      <w:r w:rsidR="005E26E9">
        <w:rPr>
          <w:rFonts w:cs="Times New Roman"/>
          <w:szCs w:val="24"/>
        </w:rPr>
        <w:t>..</w:t>
      </w:r>
      <w:r w:rsidR="00D026A2">
        <w:rPr>
          <w:rFonts w:cs="Times New Roman"/>
          <w:szCs w:val="24"/>
        </w:rPr>
        <w:tab/>
      </w:r>
      <w:r w:rsidR="00734E21">
        <w:rPr>
          <w:rFonts w:cs="Times New Roman"/>
          <w:szCs w:val="24"/>
        </w:rPr>
        <w:t>30</w:t>
      </w:r>
    </w:p>
    <w:p w14:paraId="3A29189D" w14:textId="1E098E65" w:rsidR="00213194" w:rsidRDefault="00680BCE" w:rsidP="00016525">
      <w:pPr>
        <w:pStyle w:val="PargrafodaLista"/>
        <w:numPr>
          <w:ilvl w:val="1"/>
          <w:numId w:val="2"/>
        </w:numPr>
        <w:rPr>
          <w:rFonts w:cs="Times New Roman"/>
          <w:szCs w:val="24"/>
        </w:rPr>
      </w:pPr>
      <w:r w:rsidRPr="00016525">
        <w:rPr>
          <w:rFonts w:cs="Times New Roman"/>
          <w:szCs w:val="24"/>
        </w:rPr>
        <w:t>Ligar luz com botão</w:t>
      </w:r>
      <w:r w:rsidR="00213194">
        <w:rPr>
          <w:rFonts w:cs="Times New Roman"/>
          <w:szCs w:val="24"/>
        </w:rPr>
        <w:t>...................................................................</w:t>
      </w:r>
      <w:r w:rsidR="00E40190">
        <w:rPr>
          <w:rFonts w:cs="Times New Roman"/>
          <w:szCs w:val="24"/>
        </w:rPr>
        <w:t>...</w:t>
      </w:r>
      <w:r>
        <w:rPr>
          <w:rFonts w:cs="Times New Roman"/>
          <w:szCs w:val="24"/>
        </w:rPr>
        <w:t>..............</w:t>
      </w:r>
      <w:r w:rsidR="00D026A2">
        <w:rPr>
          <w:rFonts w:cs="Times New Roman"/>
          <w:szCs w:val="24"/>
        </w:rPr>
        <w:tab/>
      </w:r>
      <w:r w:rsidR="00734E21">
        <w:rPr>
          <w:rFonts w:cs="Times New Roman"/>
          <w:szCs w:val="24"/>
        </w:rPr>
        <w:t>34</w:t>
      </w:r>
      <w:r>
        <w:rPr>
          <w:rFonts w:cs="Times New Roman"/>
          <w:szCs w:val="24"/>
        </w:rPr>
        <w:t xml:space="preserve"> </w:t>
      </w:r>
    </w:p>
    <w:p w14:paraId="65B19538" w14:textId="29B7C18A" w:rsidR="00016525" w:rsidRDefault="00680BCE" w:rsidP="00016525">
      <w:pPr>
        <w:pStyle w:val="PargrafodaLista"/>
        <w:numPr>
          <w:ilvl w:val="1"/>
          <w:numId w:val="2"/>
        </w:numPr>
        <w:rPr>
          <w:rFonts w:cs="Times New Roman"/>
          <w:szCs w:val="24"/>
        </w:rPr>
      </w:pPr>
      <w:r>
        <w:rPr>
          <w:rFonts w:cs="Times New Roman"/>
          <w:szCs w:val="24"/>
        </w:rPr>
        <w:t xml:space="preserve">Leitura Analógica para USB </w:t>
      </w:r>
      <w:r w:rsidR="004A7414" w:rsidRPr="00016525">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39</w:t>
      </w:r>
    </w:p>
    <w:p w14:paraId="2A1CAA50" w14:textId="5AFFB824" w:rsidR="00016525" w:rsidRDefault="00680BCE" w:rsidP="00016525">
      <w:pPr>
        <w:pStyle w:val="PargrafodaLista"/>
        <w:numPr>
          <w:ilvl w:val="1"/>
          <w:numId w:val="2"/>
        </w:numPr>
        <w:rPr>
          <w:rFonts w:cs="Times New Roman"/>
          <w:szCs w:val="24"/>
        </w:rPr>
      </w:pPr>
      <w:r>
        <w:rPr>
          <w:rFonts w:cs="Times New Roman"/>
          <w:szCs w:val="24"/>
        </w:rPr>
        <w:t>Servo Controlado por P</w:t>
      </w:r>
      <w:r w:rsidR="00016525">
        <w:rPr>
          <w:rFonts w:cs="Times New Roman"/>
          <w:szCs w:val="24"/>
        </w:rPr>
        <w:t>otenciômetro.......................................................</w:t>
      </w:r>
      <w:r w:rsidR="00D026A2">
        <w:rPr>
          <w:rFonts w:cs="Times New Roman"/>
          <w:szCs w:val="24"/>
        </w:rPr>
        <w:t>..</w:t>
      </w:r>
      <w:r w:rsidR="00D026A2">
        <w:rPr>
          <w:rFonts w:cs="Times New Roman"/>
          <w:szCs w:val="24"/>
        </w:rPr>
        <w:tab/>
      </w:r>
      <w:r w:rsidR="00734E21">
        <w:rPr>
          <w:rFonts w:cs="Times New Roman"/>
          <w:szCs w:val="24"/>
        </w:rPr>
        <w:t>41</w:t>
      </w:r>
    </w:p>
    <w:p w14:paraId="3997CF66" w14:textId="55D2684E" w:rsidR="00680BCE" w:rsidRPr="00680BCE" w:rsidRDefault="00016525" w:rsidP="00680BCE">
      <w:pPr>
        <w:pStyle w:val="PargrafodaLista"/>
        <w:numPr>
          <w:ilvl w:val="1"/>
          <w:numId w:val="2"/>
        </w:numPr>
        <w:rPr>
          <w:rFonts w:cs="Times New Roman"/>
          <w:szCs w:val="24"/>
        </w:rPr>
      </w:pPr>
      <w:r>
        <w:rPr>
          <w:rFonts w:cs="Times New Roman"/>
          <w:szCs w:val="24"/>
        </w:rPr>
        <w:t>Ultrassom + Memória..............................................................................</w:t>
      </w:r>
      <w:r w:rsidR="005E26E9">
        <w:rPr>
          <w:rFonts w:cs="Times New Roman"/>
          <w:szCs w:val="24"/>
        </w:rPr>
        <w:t>....</w:t>
      </w:r>
      <w:r w:rsidR="00D026A2">
        <w:rPr>
          <w:rFonts w:cs="Times New Roman"/>
          <w:szCs w:val="24"/>
        </w:rPr>
        <w:tab/>
      </w:r>
      <w:r w:rsidR="00734E21">
        <w:rPr>
          <w:rFonts w:cs="Times New Roman"/>
          <w:szCs w:val="24"/>
        </w:rPr>
        <w:t>44</w:t>
      </w:r>
    </w:p>
    <w:p w14:paraId="3B043596" w14:textId="42C2826A" w:rsidR="00016525" w:rsidRDefault="00213194" w:rsidP="00016525">
      <w:pPr>
        <w:pStyle w:val="PargrafodaLista"/>
        <w:numPr>
          <w:ilvl w:val="1"/>
          <w:numId w:val="2"/>
        </w:numPr>
        <w:rPr>
          <w:rFonts w:cs="Times New Roman"/>
          <w:szCs w:val="24"/>
        </w:rPr>
      </w:pPr>
      <w:r>
        <w:rPr>
          <w:rFonts w:cs="Times New Roman"/>
          <w:szCs w:val="24"/>
        </w:rPr>
        <w:t>C</w:t>
      </w:r>
      <w:r w:rsidR="00680BCE">
        <w:rPr>
          <w:rFonts w:cs="Times New Roman"/>
          <w:szCs w:val="24"/>
        </w:rPr>
        <w:t>arrinho com Servo de Rotação C</w:t>
      </w:r>
      <w:r>
        <w:rPr>
          <w:rFonts w:cs="Times New Roman"/>
          <w:szCs w:val="24"/>
        </w:rPr>
        <w:t>ontínua ................................................</w:t>
      </w:r>
      <w:r w:rsidR="00D026A2">
        <w:rPr>
          <w:rFonts w:cs="Times New Roman"/>
          <w:szCs w:val="24"/>
        </w:rPr>
        <w:t>.</w:t>
      </w:r>
      <w:r w:rsidR="00D026A2">
        <w:rPr>
          <w:rFonts w:cs="Times New Roman"/>
          <w:szCs w:val="24"/>
        </w:rPr>
        <w:tab/>
      </w:r>
      <w:r w:rsidR="00734E21">
        <w:rPr>
          <w:rFonts w:cs="Times New Roman"/>
          <w:szCs w:val="24"/>
        </w:rPr>
        <w:t>48</w:t>
      </w:r>
    </w:p>
    <w:p w14:paraId="6D915FE0" w14:textId="05407C09" w:rsidR="00213194" w:rsidRDefault="00213194" w:rsidP="00016525">
      <w:pPr>
        <w:pStyle w:val="PargrafodaLista"/>
        <w:numPr>
          <w:ilvl w:val="1"/>
          <w:numId w:val="2"/>
        </w:numPr>
        <w:rPr>
          <w:rFonts w:cs="Times New Roman"/>
          <w:szCs w:val="24"/>
        </w:rPr>
      </w:pPr>
      <w:r>
        <w:rPr>
          <w:rFonts w:cs="Times New Roman"/>
          <w:szCs w:val="24"/>
        </w:rPr>
        <w:t>Robô</w:t>
      </w:r>
      <w:r w:rsidR="00CC1F25">
        <w:rPr>
          <w:rFonts w:cs="Times New Roman"/>
          <w:szCs w:val="24"/>
        </w:rPr>
        <w:t xml:space="preserve"> com ultrassônico </w:t>
      </w:r>
      <w:r>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51</w:t>
      </w:r>
    </w:p>
    <w:p w14:paraId="08541A41" w14:textId="36221881" w:rsidR="0050454B" w:rsidRPr="0050454B" w:rsidRDefault="0050454B" w:rsidP="00D41502">
      <w:pPr>
        <w:pStyle w:val="PargrafodaLista"/>
        <w:numPr>
          <w:ilvl w:val="1"/>
          <w:numId w:val="2"/>
        </w:numPr>
        <w:rPr>
          <w:rFonts w:cs="Times New Roman"/>
          <w:b/>
          <w:szCs w:val="24"/>
        </w:rPr>
      </w:pPr>
      <w:r w:rsidRPr="0050454B">
        <w:rPr>
          <w:rFonts w:eastAsia="Times New Roman" w:cs="Times New Roman"/>
          <w:bCs/>
          <w:szCs w:val="24"/>
        </w:rPr>
        <w:t>Carrinh</w:t>
      </w:r>
      <w:r>
        <w:rPr>
          <w:rFonts w:eastAsia="Times New Roman" w:cs="Times New Roman"/>
          <w:bCs/>
          <w:szCs w:val="24"/>
        </w:rPr>
        <w:t>o utilizando L293D e motores CC.........................</w:t>
      </w:r>
      <w:r w:rsidR="00D41502">
        <w:rPr>
          <w:rFonts w:eastAsia="Times New Roman" w:cs="Times New Roman"/>
          <w:bCs/>
          <w:szCs w:val="24"/>
        </w:rPr>
        <w:t>.........................</w:t>
      </w:r>
      <w:r w:rsidR="005E26E9">
        <w:rPr>
          <w:rFonts w:eastAsia="Times New Roman" w:cs="Times New Roman"/>
          <w:bCs/>
          <w:szCs w:val="24"/>
        </w:rPr>
        <w:tab/>
      </w:r>
      <w:r>
        <w:rPr>
          <w:rFonts w:eastAsia="Times New Roman" w:cs="Times New Roman"/>
          <w:bCs/>
          <w:szCs w:val="24"/>
        </w:rPr>
        <w:t>55</w:t>
      </w:r>
    </w:p>
    <w:p w14:paraId="0C8CDE85" w14:textId="503DA3AB" w:rsidR="00976E77" w:rsidRPr="0050454B" w:rsidRDefault="00976E77" w:rsidP="0050454B">
      <w:pPr>
        <w:pStyle w:val="PargrafodaLista"/>
        <w:numPr>
          <w:ilvl w:val="0"/>
          <w:numId w:val="2"/>
        </w:numPr>
        <w:rPr>
          <w:rFonts w:cs="Times New Roman"/>
          <w:b/>
          <w:szCs w:val="24"/>
        </w:rPr>
      </w:pPr>
      <w:r w:rsidRPr="0050454B">
        <w:rPr>
          <w:rFonts w:cs="Times New Roman"/>
          <w:b/>
          <w:szCs w:val="24"/>
        </w:rPr>
        <w:t>Despedida......................................................................................................</w:t>
      </w:r>
      <w:r w:rsidR="005E26E9">
        <w:rPr>
          <w:rFonts w:cs="Times New Roman"/>
          <w:b/>
          <w:szCs w:val="24"/>
        </w:rPr>
        <w:t>...</w:t>
      </w:r>
      <w:r w:rsidR="00D026A2" w:rsidRPr="0050454B">
        <w:rPr>
          <w:rFonts w:cs="Times New Roman"/>
          <w:b/>
          <w:szCs w:val="24"/>
        </w:rPr>
        <w:tab/>
      </w:r>
      <w:r w:rsidR="0050454B">
        <w:rPr>
          <w:rFonts w:cs="Times New Roman"/>
          <w:b/>
          <w:szCs w:val="24"/>
        </w:rPr>
        <w:t>59</w:t>
      </w:r>
    </w:p>
    <w:p w14:paraId="644BEE6A" w14:textId="67BCA92A" w:rsidR="00976E77" w:rsidRPr="00016525" w:rsidRDefault="00976E77" w:rsidP="00976E77">
      <w:pPr>
        <w:pStyle w:val="PargrafodaLista"/>
        <w:numPr>
          <w:ilvl w:val="0"/>
          <w:numId w:val="2"/>
        </w:numPr>
        <w:rPr>
          <w:rFonts w:cs="Times New Roman"/>
          <w:szCs w:val="24"/>
        </w:rPr>
      </w:pPr>
      <w:r w:rsidRPr="00734E21">
        <w:rPr>
          <w:rFonts w:cs="Times New Roman"/>
          <w:b/>
          <w:szCs w:val="24"/>
        </w:rPr>
        <w:t>Apêndices .....................................................................................................</w:t>
      </w:r>
      <w:r w:rsidR="00680BCE" w:rsidRPr="00734E21">
        <w:rPr>
          <w:rFonts w:cs="Times New Roman"/>
          <w:b/>
          <w:szCs w:val="24"/>
        </w:rPr>
        <w:t>...</w:t>
      </w:r>
      <w:r w:rsidR="00D026A2">
        <w:rPr>
          <w:rFonts w:cs="Times New Roman"/>
          <w:szCs w:val="24"/>
        </w:rPr>
        <w:tab/>
      </w:r>
      <w:r w:rsidR="0050454B">
        <w:rPr>
          <w:rFonts w:cs="Times New Roman"/>
          <w:b/>
          <w:szCs w:val="24"/>
        </w:rPr>
        <w:t>60</w:t>
      </w:r>
    </w:p>
    <w:p w14:paraId="118AA0FF" w14:textId="6A2DE903" w:rsidR="00213194" w:rsidRPr="00734E21" w:rsidRDefault="0017119E" w:rsidP="00976E77">
      <w:pPr>
        <w:pStyle w:val="PargrafodaLista"/>
        <w:numPr>
          <w:ilvl w:val="1"/>
          <w:numId w:val="2"/>
        </w:numPr>
        <w:rPr>
          <w:rFonts w:cs="Times New Roman"/>
          <w:szCs w:val="24"/>
        </w:rPr>
      </w:pPr>
      <w:r w:rsidRPr="00734E21">
        <w:rPr>
          <w:rFonts w:cs="Times New Roman"/>
          <w:szCs w:val="24"/>
        </w:rPr>
        <w:t>Materiais importantes..................................................</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sidRPr="00734E21">
        <w:rPr>
          <w:rFonts w:cs="Times New Roman"/>
          <w:szCs w:val="24"/>
        </w:rPr>
        <w:tab/>
      </w:r>
      <w:r w:rsidR="00734E21" w:rsidRPr="00734E21">
        <w:rPr>
          <w:rFonts w:cs="Times New Roman"/>
          <w:szCs w:val="24"/>
        </w:rPr>
        <w:t>56</w:t>
      </w:r>
    </w:p>
    <w:p w14:paraId="6B08ED4B" w14:textId="20901765" w:rsidR="00213194" w:rsidRDefault="005A1912" w:rsidP="00976E77">
      <w:pPr>
        <w:pStyle w:val="PargrafodaLista"/>
        <w:numPr>
          <w:ilvl w:val="2"/>
          <w:numId w:val="2"/>
        </w:numPr>
        <w:rPr>
          <w:rFonts w:cs="Times New Roman"/>
          <w:szCs w:val="24"/>
        </w:rPr>
      </w:pPr>
      <w:r w:rsidRPr="00213194">
        <w:rPr>
          <w:rFonts w:cs="Times New Roman"/>
          <w:szCs w:val="24"/>
        </w:rPr>
        <w:t>Protoboard....................................................................</w:t>
      </w:r>
      <w:r w:rsidR="005E26E9">
        <w:rPr>
          <w:rFonts w:cs="Times New Roman"/>
          <w:szCs w:val="24"/>
        </w:rPr>
        <w:t>...................</w:t>
      </w:r>
      <w:r w:rsidR="00D026A2">
        <w:rPr>
          <w:rFonts w:cs="Times New Roman"/>
          <w:szCs w:val="24"/>
        </w:rPr>
        <w:tab/>
      </w:r>
      <w:r w:rsidR="00680BCE">
        <w:rPr>
          <w:rFonts w:cs="Times New Roman"/>
          <w:szCs w:val="24"/>
        </w:rPr>
        <w:t>5</w:t>
      </w:r>
      <w:r w:rsidR="00734E21">
        <w:rPr>
          <w:rFonts w:cs="Times New Roman"/>
          <w:szCs w:val="24"/>
        </w:rPr>
        <w:t>6</w:t>
      </w:r>
    </w:p>
    <w:p w14:paraId="4ECBAD17" w14:textId="5C320D7D" w:rsidR="00213194" w:rsidRDefault="005A1912" w:rsidP="00976E77">
      <w:pPr>
        <w:pStyle w:val="PargrafodaLista"/>
        <w:numPr>
          <w:ilvl w:val="2"/>
          <w:numId w:val="2"/>
        </w:numPr>
        <w:rPr>
          <w:rFonts w:cs="Times New Roman"/>
          <w:szCs w:val="24"/>
        </w:rPr>
      </w:pPr>
      <w:r w:rsidRPr="00213194">
        <w:rPr>
          <w:rFonts w:cs="Times New Roman"/>
          <w:szCs w:val="24"/>
        </w:rPr>
        <w:t>Jumpers.....................................................................</w:t>
      </w:r>
      <w:r w:rsidR="00D026A2">
        <w:rPr>
          <w:rFonts w:cs="Times New Roman"/>
          <w:szCs w:val="24"/>
        </w:rPr>
        <w:t>.......................</w:t>
      </w:r>
      <w:r w:rsidR="00D026A2">
        <w:rPr>
          <w:rFonts w:cs="Times New Roman"/>
          <w:szCs w:val="24"/>
        </w:rPr>
        <w:tab/>
      </w:r>
      <w:r w:rsidR="00734E21">
        <w:rPr>
          <w:rFonts w:cs="Times New Roman"/>
          <w:szCs w:val="24"/>
        </w:rPr>
        <w:t>56</w:t>
      </w:r>
    </w:p>
    <w:p w14:paraId="673769B2" w14:textId="36710E93" w:rsidR="00213194" w:rsidRDefault="005A1912" w:rsidP="00976E77">
      <w:pPr>
        <w:pStyle w:val="PargrafodaLista"/>
        <w:numPr>
          <w:ilvl w:val="2"/>
          <w:numId w:val="2"/>
        </w:numPr>
        <w:rPr>
          <w:rFonts w:cs="Times New Roman"/>
          <w:szCs w:val="24"/>
        </w:rPr>
      </w:pPr>
      <w:r w:rsidRPr="00213194">
        <w:rPr>
          <w:rFonts w:cs="Times New Roman"/>
          <w:szCs w:val="24"/>
        </w:rPr>
        <w:t>Fonte de alimentação...................................................</w:t>
      </w:r>
      <w:r w:rsidR="00D026A2">
        <w:rPr>
          <w:rFonts w:cs="Times New Roman"/>
          <w:szCs w:val="24"/>
        </w:rPr>
        <w:t>....................</w:t>
      </w:r>
      <w:r w:rsidR="00D026A2">
        <w:rPr>
          <w:rFonts w:cs="Times New Roman"/>
          <w:szCs w:val="24"/>
        </w:rPr>
        <w:tab/>
      </w:r>
      <w:r w:rsidR="00734E21">
        <w:rPr>
          <w:rFonts w:cs="Times New Roman"/>
          <w:szCs w:val="24"/>
        </w:rPr>
        <w:t>56</w:t>
      </w:r>
    </w:p>
    <w:p w14:paraId="3134F263" w14:textId="47360548" w:rsidR="00213194" w:rsidRPr="00213194" w:rsidRDefault="0017119E" w:rsidP="00976E77">
      <w:pPr>
        <w:pStyle w:val="PargrafodaLista"/>
        <w:numPr>
          <w:ilvl w:val="1"/>
          <w:numId w:val="2"/>
        </w:numPr>
        <w:rPr>
          <w:rFonts w:cs="Times New Roman"/>
          <w:szCs w:val="24"/>
        </w:rPr>
      </w:pPr>
      <w:r w:rsidRPr="00734E21">
        <w:rPr>
          <w:rFonts w:cs="Times New Roman"/>
          <w:szCs w:val="24"/>
        </w:rPr>
        <w:t>Tabelas importantes......................................................</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57</w:t>
      </w:r>
    </w:p>
    <w:p w14:paraId="7B5DC6A8" w14:textId="2BA1DFB4" w:rsidR="00213194" w:rsidRDefault="0017119E" w:rsidP="00976E77">
      <w:pPr>
        <w:pStyle w:val="PargrafodaLista"/>
        <w:numPr>
          <w:ilvl w:val="2"/>
          <w:numId w:val="2"/>
        </w:numPr>
        <w:rPr>
          <w:rFonts w:cs="Times New Roman"/>
          <w:szCs w:val="24"/>
        </w:rPr>
      </w:pPr>
      <w:r w:rsidRPr="00213194">
        <w:rPr>
          <w:rFonts w:cs="Times New Roman"/>
          <w:szCs w:val="24"/>
        </w:rPr>
        <w:t>Valor de resistores..................................................</w:t>
      </w:r>
      <w:r w:rsidR="00D026A2">
        <w:rPr>
          <w:rFonts w:cs="Times New Roman"/>
          <w:szCs w:val="24"/>
        </w:rPr>
        <w:t>.........................</w:t>
      </w:r>
      <w:r w:rsidR="00D026A2">
        <w:rPr>
          <w:rFonts w:cs="Times New Roman"/>
          <w:szCs w:val="24"/>
        </w:rPr>
        <w:tab/>
      </w:r>
      <w:r w:rsidR="00734E21">
        <w:rPr>
          <w:rFonts w:cs="Times New Roman"/>
          <w:szCs w:val="24"/>
        </w:rPr>
        <w:t>57</w:t>
      </w:r>
    </w:p>
    <w:p w14:paraId="146F9E8B" w14:textId="62D83D8D" w:rsidR="00213194" w:rsidRDefault="0017119E" w:rsidP="00976E77">
      <w:pPr>
        <w:pStyle w:val="PargrafodaLista"/>
        <w:numPr>
          <w:ilvl w:val="2"/>
          <w:numId w:val="2"/>
        </w:numPr>
        <w:rPr>
          <w:rFonts w:cs="Times New Roman"/>
          <w:szCs w:val="24"/>
        </w:rPr>
      </w:pPr>
      <w:r w:rsidRPr="00213194">
        <w:rPr>
          <w:rFonts w:cs="Times New Roman"/>
          <w:szCs w:val="24"/>
        </w:rPr>
        <w:t>ASCII.....................................................................</w:t>
      </w:r>
      <w:r w:rsidR="00D026A2">
        <w:rPr>
          <w:rFonts w:cs="Times New Roman"/>
          <w:szCs w:val="24"/>
        </w:rPr>
        <w:t>..........................</w:t>
      </w:r>
      <w:r w:rsidR="00D026A2">
        <w:rPr>
          <w:rFonts w:cs="Times New Roman"/>
          <w:szCs w:val="24"/>
        </w:rPr>
        <w:tab/>
      </w:r>
      <w:r w:rsidR="00734E21">
        <w:rPr>
          <w:rFonts w:cs="Times New Roman"/>
          <w:szCs w:val="24"/>
        </w:rPr>
        <w:t>58</w:t>
      </w:r>
    </w:p>
    <w:p w14:paraId="479B0DD0" w14:textId="29F0292F" w:rsidR="00744489" w:rsidRDefault="00744489" w:rsidP="00976E77">
      <w:pPr>
        <w:pStyle w:val="PargrafodaLista"/>
        <w:numPr>
          <w:ilvl w:val="2"/>
          <w:numId w:val="2"/>
        </w:numPr>
        <w:rPr>
          <w:rFonts w:cs="Times New Roman"/>
          <w:szCs w:val="24"/>
        </w:rPr>
      </w:pPr>
      <w:r>
        <w:rPr>
          <w:rFonts w:cs="Times New Roman"/>
          <w:szCs w:val="24"/>
        </w:rPr>
        <w:t>LEDs................................................................................................</w:t>
      </w:r>
    </w:p>
    <w:p w14:paraId="3049E546" w14:textId="35E38107" w:rsidR="00680BCE" w:rsidRPr="00680BCE" w:rsidRDefault="00744489" w:rsidP="00680BCE">
      <w:pPr>
        <w:pStyle w:val="PargrafodaLista"/>
        <w:numPr>
          <w:ilvl w:val="2"/>
          <w:numId w:val="2"/>
        </w:numPr>
        <w:rPr>
          <w:rFonts w:cs="Times New Roman"/>
          <w:szCs w:val="24"/>
        </w:rPr>
      </w:pPr>
      <w:r>
        <w:rPr>
          <w:rFonts w:cs="Times New Roman"/>
          <w:szCs w:val="24"/>
        </w:rPr>
        <w:t>Portas Arduino</w:t>
      </w:r>
      <w:r w:rsidR="00B3171B" w:rsidRPr="00213194">
        <w:rPr>
          <w:rFonts w:cs="Times New Roman"/>
          <w:szCs w:val="24"/>
        </w:rPr>
        <w:t>.......................................................................</w:t>
      </w:r>
      <w:r w:rsidR="00D026A2">
        <w:rPr>
          <w:rFonts w:cs="Times New Roman"/>
          <w:szCs w:val="24"/>
        </w:rPr>
        <w:t>.........</w:t>
      </w:r>
      <w:r w:rsidR="00146947">
        <w:rPr>
          <w:rFonts w:cs="Times New Roman"/>
          <w:szCs w:val="24"/>
        </w:rPr>
        <w:tab/>
      </w:r>
      <w:r w:rsidR="00680BCE">
        <w:rPr>
          <w:rFonts w:cs="Times New Roman"/>
          <w:szCs w:val="24"/>
        </w:rPr>
        <w:t>5</w:t>
      </w:r>
      <w:r w:rsidR="00734E21">
        <w:rPr>
          <w:rFonts w:cs="Times New Roman"/>
          <w:szCs w:val="24"/>
        </w:rPr>
        <w:t>9</w:t>
      </w:r>
    </w:p>
    <w:p w14:paraId="2FD37DA7" w14:textId="52DE4B51" w:rsidR="00976E77" w:rsidRPr="00976E77" w:rsidRDefault="00976E77" w:rsidP="00976E77">
      <w:pPr>
        <w:pStyle w:val="PargrafodaLista"/>
        <w:numPr>
          <w:ilvl w:val="1"/>
          <w:numId w:val="2"/>
        </w:numPr>
        <w:rPr>
          <w:rFonts w:cs="Times New Roman"/>
          <w:szCs w:val="24"/>
        </w:rPr>
      </w:pPr>
      <w:r w:rsidRPr="00734E21">
        <w:rPr>
          <w:rFonts w:cs="Times New Roman"/>
          <w:szCs w:val="24"/>
        </w:rPr>
        <w:t>Habilidades importantes .................................................</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60</w:t>
      </w:r>
    </w:p>
    <w:p w14:paraId="244E0BE7" w14:textId="4CA9427A" w:rsidR="00976E77" w:rsidRDefault="00976E77" w:rsidP="00976E77">
      <w:pPr>
        <w:pStyle w:val="PargrafodaLista"/>
        <w:numPr>
          <w:ilvl w:val="2"/>
          <w:numId w:val="2"/>
        </w:numPr>
        <w:rPr>
          <w:rFonts w:cs="Times New Roman"/>
          <w:szCs w:val="24"/>
        </w:rPr>
      </w:pPr>
      <w:r>
        <w:rPr>
          <w:rFonts w:cs="Times New Roman"/>
          <w:szCs w:val="24"/>
        </w:rPr>
        <w:t>Confecção de placas de circuito impresso ...........</w:t>
      </w:r>
      <w:r w:rsidR="005E26E9">
        <w:rPr>
          <w:rFonts w:cs="Times New Roman"/>
          <w:szCs w:val="24"/>
        </w:rPr>
        <w:t>...........................</w:t>
      </w:r>
      <w:r w:rsidR="00D026A2">
        <w:rPr>
          <w:rFonts w:cs="Times New Roman"/>
          <w:szCs w:val="24"/>
        </w:rPr>
        <w:tab/>
      </w:r>
      <w:r w:rsidR="00734E21">
        <w:rPr>
          <w:rFonts w:cs="Times New Roman"/>
          <w:szCs w:val="24"/>
        </w:rPr>
        <w:t>60</w:t>
      </w:r>
    </w:p>
    <w:p w14:paraId="1F123F01" w14:textId="79A85B94" w:rsidR="00976E77" w:rsidRDefault="00976E77" w:rsidP="00976E77">
      <w:pPr>
        <w:pStyle w:val="PargrafodaLista"/>
        <w:numPr>
          <w:ilvl w:val="2"/>
          <w:numId w:val="2"/>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sidR="005E26E9">
        <w:rPr>
          <w:rFonts w:cs="Times New Roman"/>
          <w:szCs w:val="24"/>
        </w:rPr>
        <w:t>..........................</w:t>
      </w:r>
      <w:r w:rsidR="00D026A2">
        <w:rPr>
          <w:rFonts w:cs="Times New Roman"/>
          <w:szCs w:val="24"/>
        </w:rPr>
        <w:tab/>
      </w:r>
      <w:r w:rsidR="00734E21">
        <w:rPr>
          <w:rFonts w:cs="Times New Roman"/>
          <w:szCs w:val="24"/>
        </w:rPr>
        <w:t>62</w:t>
      </w:r>
    </w:p>
    <w:p w14:paraId="683AF5B1" w14:textId="3E8C7A19" w:rsidR="00734E21" w:rsidRDefault="00734E21" w:rsidP="00976E77">
      <w:pPr>
        <w:pStyle w:val="PargrafodaLista"/>
        <w:numPr>
          <w:ilvl w:val="2"/>
          <w:numId w:val="2"/>
        </w:numPr>
        <w:rPr>
          <w:rFonts w:cs="Times New Roman"/>
          <w:szCs w:val="24"/>
        </w:rPr>
      </w:pPr>
      <w:r>
        <w:rPr>
          <w:rFonts w:cs="Times New Roman"/>
          <w:szCs w:val="24"/>
        </w:rPr>
        <w:t>Multímetro e Medidas .....................................................................</w:t>
      </w:r>
      <w:r>
        <w:rPr>
          <w:rFonts w:cs="Times New Roman"/>
          <w:szCs w:val="24"/>
        </w:rPr>
        <w:tab/>
        <w:t>64</w:t>
      </w:r>
    </w:p>
    <w:p w14:paraId="458C996A" w14:textId="6CE965CD" w:rsidR="00646946" w:rsidRPr="00241E8E" w:rsidRDefault="00976E77" w:rsidP="00241E8E">
      <w:pPr>
        <w:pStyle w:val="PargrafodaLista"/>
        <w:numPr>
          <w:ilvl w:val="2"/>
          <w:numId w:val="2"/>
        </w:numPr>
        <w:rPr>
          <w:rFonts w:cs="Times New Roman"/>
          <w:szCs w:val="24"/>
        </w:rPr>
      </w:pPr>
      <w:r>
        <w:rPr>
          <w:rFonts w:cs="Times New Roman"/>
          <w:szCs w:val="24"/>
        </w:rPr>
        <w:t>Instalação de bibliotecas externas ...................................................</w:t>
      </w:r>
      <w:r w:rsidR="00D026A2">
        <w:rPr>
          <w:rFonts w:cs="Times New Roman"/>
          <w:szCs w:val="24"/>
        </w:rPr>
        <w:tab/>
      </w:r>
      <w:r w:rsidR="00734E21">
        <w:rPr>
          <w:rFonts w:cs="Times New Roman"/>
          <w:szCs w:val="24"/>
        </w:rPr>
        <w:t>64</w:t>
      </w:r>
    </w:p>
    <w:p w14:paraId="5545E8F8" w14:textId="76075C7D" w:rsidR="00E43E14" w:rsidRDefault="00E43E14" w:rsidP="00AF34D7">
      <w:pPr>
        <w:pStyle w:val="PargrafodaLista"/>
        <w:numPr>
          <w:ilvl w:val="1"/>
          <w:numId w:val="2"/>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p>
    <w:p w14:paraId="0A8DD447" w14:textId="215AB21E" w:rsidR="00AC20BB" w:rsidRDefault="00AC20BB" w:rsidP="00AF34D7">
      <w:pPr>
        <w:pStyle w:val="PargrafodaLista"/>
        <w:numPr>
          <w:ilvl w:val="1"/>
          <w:numId w:val="2"/>
        </w:numPr>
        <w:rPr>
          <w:rFonts w:cs="Times New Roman"/>
          <w:szCs w:val="24"/>
        </w:rPr>
      </w:pPr>
      <w:r>
        <w:rPr>
          <w:rFonts w:cs="Times New Roman"/>
          <w:szCs w:val="24"/>
        </w:rPr>
        <w:t>Shields..........................................................................................................</w:t>
      </w:r>
    </w:p>
    <w:p w14:paraId="6CD913B3" w14:textId="78BE5B2D" w:rsidR="00AF34D7" w:rsidRPr="00AF34D7" w:rsidRDefault="00AF34D7" w:rsidP="00AF34D7">
      <w:pPr>
        <w:pStyle w:val="PargrafodaLista"/>
        <w:numPr>
          <w:ilvl w:val="1"/>
          <w:numId w:val="2"/>
        </w:numPr>
        <w:rPr>
          <w:rFonts w:cs="Times New Roman"/>
          <w:szCs w:val="24"/>
        </w:rPr>
      </w:pPr>
      <w:r>
        <w:rPr>
          <w:rFonts w:cs="Times New Roman"/>
          <w:szCs w:val="24"/>
        </w:rPr>
        <w:t>Lista de componentes..................................................................................</w:t>
      </w:r>
    </w:p>
    <w:p w14:paraId="41209E4C" w14:textId="6041FFB0" w:rsidR="0064551F" w:rsidRPr="00734E21" w:rsidDel="0017119E" w:rsidRDefault="00734E21" w:rsidP="00734E21">
      <w:pPr>
        <w:rPr>
          <w:del w:id="2" w:author="granix pacheco" w:date="2016-02-08T11:24:00Z"/>
          <w:rFonts w:cs="Times New Roman"/>
          <w:b/>
          <w:szCs w:val="24"/>
        </w:rPr>
      </w:pPr>
      <w:r>
        <w:rPr>
          <w:rFonts w:cs="Times New Roman"/>
          <w:b/>
          <w:szCs w:val="24"/>
        </w:rPr>
        <w:t>Referências Bibliográficas ..........................................................................................</w:t>
      </w:r>
      <w:r>
        <w:rPr>
          <w:rFonts w:cs="Times New Roman"/>
          <w:b/>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13063922" w14:textId="399E5E03" w:rsidR="003636D9" w:rsidRPr="007D7E6F" w:rsidRDefault="003636D9" w:rsidP="00976E77"/>
    <w:p w14:paraId="6BB3520D" w14:textId="47940E17" w:rsidR="0064551F" w:rsidRPr="003636D9" w:rsidRDefault="0064551F" w:rsidP="00DB6821">
      <w:pPr>
        <w:pStyle w:val="Titulo"/>
        <w:rPr>
          <w:sz w:val="24"/>
          <w:szCs w:val="24"/>
        </w:rPr>
      </w:pPr>
      <w:r w:rsidRPr="003636D9">
        <w:t>Introdução</w:t>
      </w:r>
    </w:p>
    <w:p w14:paraId="7FDE39AC" w14:textId="77777777" w:rsidR="005401D0" w:rsidRDefault="005401D0" w:rsidP="003636D9">
      <w:pPr>
        <w:pStyle w:val="NormalWeb"/>
        <w:shd w:val="clear" w:color="auto" w:fill="FFFFFF"/>
        <w:spacing w:before="0" w:beforeAutospacing="0" w:after="30" w:afterAutospacing="0"/>
        <w:rPr>
          <w:highlight w:val="yellow"/>
        </w:rPr>
      </w:pPr>
    </w:p>
    <w:p w14:paraId="15ED5948" w14:textId="530E091C" w:rsidR="007031A8" w:rsidRPr="003636D9" w:rsidDel="00BB78B2" w:rsidRDefault="0008602F" w:rsidP="0008602F">
      <w:pPr>
        <w:pStyle w:val="PargrafodaLista"/>
        <w:spacing w:after="30"/>
        <w:ind w:left="0"/>
        <w:rPr>
          <w:del w:id="4" w:author="Rafael Mascarenhas Dal moro" w:date="2016-07-29T17:15:00Z"/>
          <w:rFonts w:cs="Times New Roman"/>
          <w:szCs w:val="24"/>
        </w:rPr>
      </w:pPr>
      <w:del w:id="5" w:author="Rafael Mascarenhas Dal moro" w:date="2016-07-29T17:15:00Z">
        <w:r w:rsidRPr="0008602F" w:rsidDel="00BB78B2">
          <w:rPr>
            <w:rFonts w:cs="Times New Roman"/>
            <w:szCs w:val="24"/>
            <w:highlight w:val="yellow"/>
          </w:rPr>
          <w:delText>Remo</w:delText>
        </w:r>
        <w:r w:rsidDel="00BB78B2">
          <w:rPr>
            <w:rFonts w:cs="Times New Roman"/>
            <w:szCs w:val="24"/>
            <w:highlight w:val="yellow"/>
          </w:rPr>
          <w:delText>delar completamente a introd</w:delText>
        </w:r>
        <w:r w:rsidRPr="0008602F" w:rsidDel="00BB78B2">
          <w:rPr>
            <w:rFonts w:cs="Times New Roman"/>
            <w:szCs w:val="24"/>
            <w:highlight w:val="yellow"/>
          </w:rPr>
          <w:delText>ução já q ela q ganha o leitor, se n galera nem continua a ler a apostila, ela tem q ser foda</w:delText>
        </w:r>
        <w:r w:rsidDel="00BB78B2">
          <w:rPr>
            <w:rFonts w:cs="Times New Roman"/>
            <w:szCs w:val="24"/>
          </w:rPr>
          <w:delText xml:space="preserve"> =3</w:delText>
        </w:r>
      </w:del>
    </w:p>
    <w:p w14:paraId="595FA58C" w14:textId="750BB0CA" w:rsidR="0064551F" w:rsidRPr="007F45C0" w:rsidRDefault="0064551F" w:rsidP="003636D9">
      <w:pPr>
        <w:pStyle w:val="NormalWeb"/>
        <w:shd w:val="clear" w:color="auto" w:fill="FFFFFF"/>
        <w:spacing w:before="0" w:beforeAutospacing="0" w:after="30" w:afterAutospacing="0"/>
        <w:rPr>
          <w:sz w:val="19"/>
          <w:szCs w:val="19"/>
          <w:rPrChange w:id="6" w:author="Rafael Mascarenhas Dal moro" w:date="2016-07-29T17:59:00Z">
            <w:rPr>
              <w:color w:val="222222"/>
              <w:sz w:val="19"/>
              <w:szCs w:val="19"/>
            </w:rPr>
          </w:rPrChange>
        </w:rPr>
      </w:pPr>
      <w:r w:rsidRPr="003636D9">
        <w:tab/>
      </w:r>
      <w:ins w:id="7" w:author="granix pacheco" w:date="2016-07-29T14:16:00Z">
        <w:r w:rsidR="009922BA" w:rsidRPr="007F45C0">
          <w:t>Na atual sociedade globaliz</w:t>
        </w:r>
        <w:r w:rsidR="009922BA" w:rsidRPr="007F45C0">
          <w:rPr>
            <w:rPrChange w:id="8" w:author="Rafael Mascarenhas Dal moro" w:date="2016-07-29T17:59:00Z">
              <w:rPr>
                <w:color w:val="FF0000"/>
              </w:rPr>
            </w:rPrChange>
          </w:rPr>
          <w:t>a</w:t>
        </w:r>
        <w:r w:rsidR="009922BA" w:rsidRPr="007F45C0">
          <w:t xml:space="preserve">da, </w:t>
        </w:r>
      </w:ins>
      <w:ins w:id="9" w:author="granix pacheco" w:date="2016-07-29T14:17:00Z">
        <w:r w:rsidR="009922BA" w:rsidRPr="007F45C0">
          <w:rPr>
            <w:rPrChange w:id="10" w:author="Rafael Mascarenhas Dal moro" w:date="2016-07-29T17:59:00Z">
              <w:rPr>
                <w:color w:val="FF0000"/>
              </w:rPr>
            </w:rPrChange>
          </w:rPr>
          <w:t xml:space="preserve">marcada pelo progresso científico constante, </w:t>
        </w:r>
      </w:ins>
      <w:ins w:id="11" w:author="granix pacheco" w:date="2016-07-29T14:16:00Z">
        <w:r w:rsidR="009922BA" w:rsidRPr="007F45C0">
          <w:t>a</w:t>
        </w:r>
      </w:ins>
      <w:del w:id="12" w:author="granix pacheco" w:date="2016-07-29T14:16:00Z">
        <w:r w:rsidRPr="007F45C0" w:rsidDel="009922BA">
          <w:rPr>
            <w:rPrChange w:id="13" w:author="Rafael Mascarenhas Dal moro" w:date="2016-07-29T17:59:00Z">
              <w:rPr>
                <w:color w:val="000000"/>
              </w:rPr>
            </w:rPrChange>
          </w:rPr>
          <w:delText>A</w:delText>
        </w:r>
      </w:del>
      <w:r w:rsidRPr="007F45C0">
        <w:rPr>
          <w:rPrChange w:id="14" w:author="Rafael Mascarenhas Dal moro" w:date="2016-07-29T17:59:00Z">
            <w:rPr>
              <w:color w:val="000000"/>
            </w:rPr>
          </w:rPrChange>
        </w:rPr>
        <w:t xml:space="preserve"> tecnologia </w:t>
      </w:r>
      <w:ins w:id="15" w:author="granix pacheco" w:date="2016-07-29T14:17:00Z">
        <w:r w:rsidR="009922BA" w:rsidRPr="007F45C0">
          <w:rPr>
            <w:rPrChange w:id="16" w:author="Rafael Mascarenhas Dal moro" w:date="2016-07-29T17:59:00Z">
              <w:rPr>
                <w:color w:val="000000"/>
              </w:rPr>
            </w:rPrChange>
          </w:rPr>
          <w:t>encontra-se</w:t>
        </w:r>
      </w:ins>
      <w:del w:id="17" w:author="granix pacheco" w:date="2016-07-29T14:17:00Z">
        <w:r w:rsidRPr="007F45C0" w:rsidDel="009922BA">
          <w:rPr>
            <w:rPrChange w:id="18" w:author="Rafael Mascarenhas Dal moro" w:date="2016-07-29T17:59:00Z">
              <w:rPr>
                <w:color w:val="000000"/>
              </w:rPr>
            </w:rPrChange>
          </w:rPr>
          <w:delText>está</w:delText>
        </w:r>
      </w:del>
      <w:r w:rsidR="00D42079" w:rsidRPr="007F45C0">
        <w:rPr>
          <w:rPrChange w:id="19" w:author="Rafael Mascarenhas Dal moro" w:date="2016-07-29T17:59:00Z">
            <w:rPr>
              <w:color w:val="000000"/>
            </w:rPr>
          </w:rPrChange>
        </w:rPr>
        <w:t xml:space="preserve"> </w:t>
      </w:r>
      <w:r w:rsidRPr="007F45C0">
        <w:rPr>
          <w:rPrChange w:id="20" w:author="Rafael Mascarenhas Dal moro" w:date="2016-07-29T17:59:00Z">
            <w:rPr>
              <w:color w:val="000000"/>
            </w:rPr>
          </w:rPrChange>
        </w:rPr>
        <w:t>presente em todos os aspectos da vida humana, desde</w:t>
      </w:r>
      <w:del w:id="21" w:author="granix pacheco" w:date="2016-07-29T14:18:00Z">
        <w:r w:rsidRPr="007F45C0" w:rsidDel="009922BA">
          <w:rPr>
            <w:rPrChange w:id="22" w:author="Rafael Mascarenhas Dal moro" w:date="2016-07-29T17:59:00Z">
              <w:rPr>
                <w:color w:val="000000"/>
              </w:rPr>
            </w:rPrChange>
          </w:rPr>
          <w:delText xml:space="preserve"> rastreadores de sono e outras tecnologias vestíveis até ferramentas educacionais e os mais tradicionais computadores e smartphones</w:delText>
        </w:r>
      </w:del>
      <w:ins w:id="23" w:author="granix pacheco" w:date="2016-07-29T14:18:00Z">
        <w:r w:rsidR="009922BA" w:rsidRPr="007F45C0">
          <w:rPr>
            <w:rPrChange w:id="24" w:author="Rafael Mascarenhas Dal moro" w:date="2016-07-29T17:59:00Z">
              <w:rPr>
                <w:color w:val="000000"/>
              </w:rPr>
            </w:rPrChange>
          </w:rPr>
          <w:t xml:space="preserve"> celulares, aplicativos e computadores, </w:t>
        </w:r>
      </w:ins>
      <w:ins w:id="25" w:author="granix pacheco" w:date="2016-07-29T14:19:00Z">
        <w:r w:rsidR="009922BA" w:rsidRPr="007F45C0">
          <w:rPr>
            <w:rPrChange w:id="26" w:author="Rafael Mascarenhas Dal moro" w:date="2016-07-29T17:59:00Z">
              <w:rPr>
                <w:color w:val="000000"/>
              </w:rPr>
            </w:rPrChange>
          </w:rPr>
          <w:t>até tecnologias mais complexas como sat</w:t>
        </w:r>
      </w:ins>
      <w:ins w:id="27" w:author="granix pacheco" w:date="2016-07-29T14:20:00Z">
        <w:r w:rsidR="009922BA" w:rsidRPr="007F45C0">
          <w:rPr>
            <w:rPrChange w:id="28" w:author="Rafael Mascarenhas Dal moro" w:date="2016-07-29T17:59:00Z">
              <w:rPr>
                <w:color w:val="000000"/>
              </w:rPr>
            </w:rPrChange>
          </w:rPr>
          <w:t xml:space="preserve">élites e </w:t>
        </w:r>
      </w:ins>
      <w:ins w:id="29" w:author="granix pacheco" w:date="2016-07-29T14:21:00Z">
        <w:r w:rsidR="009922BA" w:rsidRPr="007F45C0">
          <w:rPr>
            <w:rPrChange w:id="30" w:author="Rafael Mascarenhas Dal moro" w:date="2016-07-29T17:59:00Z">
              <w:rPr>
                <w:color w:val="000000"/>
              </w:rPr>
            </w:rPrChange>
          </w:rPr>
          <w:t>sistemas compl</w:t>
        </w:r>
        <w:bookmarkStart w:id="31" w:name="_GoBack"/>
        <w:bookmarkEnd w:id="31"/>
        <w:r w:rsidR="009922BA" w:rsidRPr="007F45C0">
          <w:rPr>
            <w:rPrChange w:id="32" w:author="Rafael Mascarenhas Dal moro" w:date="2016-07-29T17:59:00Z">
              <w:rPr>
                <w:color w:val="000000"/>
              </w:rPr>
            </w:rPrChange>
          </w:rPr>
          <w:t xml:space="preserve">exos de </w:t>
        </w:r>
        <w:r w:rsidR="009922BA" w:rsidRPr="007F45C0">
          <w:rPr>
            <w:u w:val="single"/>
            <w:rPrChange w:id="33" w:author="Rafael Mascarenhas Dal moro" w:date="2016-07-29T17:59:00Z">
              <w:rPr>
                <w:color w:val="000000"/>
              </w:rPr>
            </w:rPrChange>
          </w:rPr>
          <w:t>GPS</w:t>
        </w:r>
      </w:ins>
      <w:r w:rsidRPr="007F45C0">
        <w:rPr>
          <w:rPrChange w:id="34" w:author="Rafael Mascarenhas Dal moro" w:date="2016-07-29T17:59:00Z">
            <w:rPr>
              <w:color w:val="000000"/>
            </w:rPr>
          </w:rPrChange>
        </w:rPr>
        <w:t>. Dentro desse contexto, o desen</w:t>
      </w:r>
      <w:r w:rsidR="00D4527F" w:rsidRPr="007F45C0">
        <w:rPr>
          <w:rPrChange w:id="35" w:author="Rafael Mascarenhas Dal moro" w:date="2016-07-29T17:59:00Z">
            <w:rPr>
              <w:color w:val="000000"/>
            </w:rPr>
          </w:rPrChange>
        </w:rPr>
        <w:t>volvimento de habilidades especí</w:t>
      </w:r>
      <w:r w:rsidRPr="007F45C0">
        <w:rPr>
          <w:rPrChange w:id="36" w:author="Rafael Mascarenhas Dal moro" w:date="2016-07-29T17:59:00Z">
            <w:rPr>
              <w:color w:val="000000"/>
            </w:rPr>
          </w:rPrChange>
        </w:rPr>
        <w:t>ficas se torna cada vez mais importante</w:t>
      </w:r>
      <w:del w:id="37" w:author="granix pacheco" w:date="2016-07-29T14:22:00Z">
        <w:r w:rsidRPr="007F45C0" w:rsidDel="009922BA">
          <w:rPr>
            <w:rPrChange w:id="38" w:author="Rafael Mascarenhas Dal moro" w:date="2016-07-29T17:59:00Z">
              <w:rPr>
                <w:color w:val="000000"/>
              </w:rPr>
            </w:rPrChange>
          </w:rPr>
          <w:delText>,</w:delText>
        </w:r>
      </w:del>
      <w:r w:rsidRPr="007F45C0">
        <w:rPr>
          <w:rPrChange w:id="39" w:author="Rafael Mascarenhas Dal moro" w:date="2016-07-29T17:59:00Z">
            <w:rPr>
              <w:color w:val="000000"/>
            </w:rPr>
          </w:rPrChange>
        </w:rPr>
        <w:t xml:space="preserve"> mesmo para quem não trabalha na área d</w:t>
      </w:r>
      <w:ins w:id="40" w:author="granix pacheco" w:date="2016-07-29T14:22:00Z">
        <w:r w:rsidR="009922BA" w:rsidRPr="007F45C0">
          <w:rPr>
            <w:rPrChange w:id="41" w:author="Rafael Mascarenhas Dal moro" w:date="2016-07-29T17:59:00Z">
              <w:rPr>
                <w:color w:val="000000"/>
              </w:rPr>
            </w:rPrChange>
          </w:rPr>
          <w:t>a</w:t>
        </w:r>
      </w:ins>
      <w:del w:id="42" w:author="granix pacheco" w:date="2016-07-29T14:22:00Z">
        <w:r w:rsidRPr="007F45C0" w:rsidDel="009922BA">
          <w:rPr>
            <w:rPrChange w:id="43" w:author="Rafael Mascarenhas Dal moro" w:date="2016-07-29T17:59:00Z">
              <w:rPr>
                <w:color w:val="000000"/>
              </w:rPr>
            </w:rPrChange>
          </w:rPr>
          <w:delText>e</w:delText>
        </w:r>
      </w:del>
      <w:r w:rsidRPr="007F45C0">
        <w:rPr>
          <w:rPrChange w:id="44" w:author="Rafael Mascarenhas Dal moro" w:date="2016-07-29T17:59:00Z">
            <w:rPr>
              <w:color w:val="000000"/>
            </w:rPr>
          </w:rPrChange>
        </w:rPr>
        <w:t xml:space="preserve"> T</w:t>
      </w:r>
      <w:ins w:id="45" w:author="granix pacheco" w:date="2016-07-29T14:21:00Z">
        <w:r w:rsidR="009922BA" w:rsidRPr="007F45C0">
          <w:rPr>
            <w:rPrChange w:id="46" w:author="Rafael Mascarenhas Dal moro" w:date="2016-07-29T17:59:00Z">
              <w:rPr>
                <w:color w:val="000000"/>
              </w:rPr>
            </w:rPrChange>
          </w:rPr>
          <w:t xml:space="preserve">ecnologia de </w:t>
        </w:r>
      </w:ins>
      <w:r w:rsidRPr="007F45C0">
        <w:rPr>
          <w:rPrChange w:id="47" w:author="Rafael Mascarenhas Dal moro" w:date="2016-07-29T17:59:00Z">
            <w:rPr>
              <w:color w:val="000000"/>
            </w:rPr>
          </w:rPrChange>
        </w:rPr>
        <w:t>I</w:t>
      </w:r>
      <w:ins w:id="48" w:author="granix pacheco" w:date="2016-07-29T14:21:00Z">
        <w:r w:rsidR="009922BA" w:rsidRPr="007F45C0">
          <w:rPr>
            <w:rPrChange w:id="49" w:author="Rafael Mascarenhas Dal moro" w:date="2016-07-29T17:59:00Z">
              <w:rPr>
                <w:color w:val="000000"/>
              </w:rPr>
            </w:rPrChange>
          </w:rPr>
          <w:t>nformação</w:t>
        </w:r>
      </w:ins>
      <w:r w:rsidRPr="007F45C0">
        <w:rPr>
          <w:rPrChange w:id="50" w:author="Rafael Mascarenhas Dal moro" w:date="2016-07-29T17:59:00Z">
            <w:rPr>
              <w:color w:val="000000"/>
            </w:rPr>
          </w:rPrChange>
        </w:rPr>
        <w:t>, a</w:t>
      </w:r>
      <w:r w:rsidR="00F40228" w:rsidRPr="007F45C0">
        <w:rPr>
          <w:rPrChange w:id="51" w:author="Rafael Mascarenhas Dal moro" w:date="2016-07-29T17:59:00Z">
            <w:rPr>
              <w:color w:val="000000"/>
            </w:rPr>
          </w:rPrChange>
        </w:rPr>
        <w:t>o</w:t>
      </w:r>
      <w:r w:rsidRPr="007F45C0">
        <w:rPr>
          <w:rPrChange w:id="52" w:author="Rafael Mascarenhas Dal moro" w:date="2016-07-29T17:59:00Z">
            <w:rPr>
              <w:color w:val="000000"/>
            </w:rPr>
          </w:rPrChange>
        </w:rPr>
        <w:t xml:space="preserve"> ponto de</w:t>
      </w:r>
      <w:r w:rsidR="00F40228" w:rsidRPr="007F45C0">
        <w:t>, em 2020,</w:t>
      </w:r>
      <w:r w:rsidRPr="007F45C0">
        <w:t xml:space="preserve"> </w:t>
      </w:r>
      <w:r w:rsidRPr="007F45C0">
        <w:rPr>
          <w:rPrChange w:id="53" w:author="Rafael Mascarenhas Dal moro" w:date="2016-07-29T17:59:00Z">
            <w:rPr>
              <w:color w:val="000000"/>
            </w:rPr>
          </w:rPrChange>
        </w:rPr>
        <w:t xml:space="preserve">saber uma linguagem de programação </w:t>
      </w:r>
      <w:r w:rsidR="002C27B0" w:rsidRPr="007F45C0">
        <w:rPr>
          <w:rPrChange w:id="54" w:author="Rafael Mascarenhas Dal moro" w:date="2016-07-29T17:59:00Z">
            <w:rPr>
              <w:color w:val="000000" w:themeColor="text1"/>
            </w:rPr>
          </w:rPrChange>
        </w:rPr>
        <w:t>se</w:t>
      </w:r>
      <w:r w:rsidR="00D4527F" w:rsidRPr="007F45C0">
        <w:rPr>
          <w:rPrChange w:id="55" w:author="Rafael Mascarenhas Dal moro" w:date="2016-07-29T17:59:00Z">
            <w:rPr>
              <w:color w:val="000000" w:themeColor="text1"/>
            </w:rPr>
          </w:rPrChange>
        </w:rPr>
        <w:t>r</w:t>
      </w:r>
      <w:r w:rsidRPr="007F45C0">
        <w:rPr>
          <w:rPrChange w:id="56" w:author="Rafael Mascarenhas Dal moro" w:date="2016-07-29T17:59:00Z">
            <w:rPr>
              <w:color w:val="000000"/>
            </w:rPr>
          </w:rPrChange>
        </w:rPr>
        <w:t xml:space="preserve"> tão fundamental quanto </w:t>
      </w:r>
      <w:r w:rsidR="00F40228" w:rsidRPr="007F45C0">
        <w:t xml:space="preserve">conhecer </w:t>
      </w:r>
      <w:r w:rsidR="00D857C6" w:rsidRPr="007F45C0">
        <w:rPr>
          <w:rPrChange w:id="57" w:author="Rafael Mascarenhas Dal moro" w:date="2016-07-29T17:59:00Z">
            <w:rPr>
              <w:color w:val="000000"/>
            </w:rPr>
          </w:rPrChange>
        </w:rPr>
        <w:t>o inglês</w:t>
      </w:r>
      <w:ins w:id="58" w:author="Rafael Mascarenhas Dal moro" w:date="2016-07-29T17:55:00Z">
        <w:r w:rsidR="007F45C0" w:rsidRPr="007F45C0">
          <w:rPr>
            <w:rPrChange w:id="59" w:author="Rafael Mascarenhas Dal moro" w:date="2016-07-29T17:59:00Z">
              <w:rPr>
                <w:color w:val="FF0000"/>
              </w:rPr>
            </w:rPrChange>
          </w:rPr>
          <w:t>, assim como afirma Dado Schneider</w:t>
        </w:r>
      </w:ins>
      <w:r w:rsidR="00D857C6" w:rsidRPr="007F45C0">
        <w:rPr>
          <w:rPrChange w:id="60" w:author="Rafael Mascarenhas Dal moro" w:date="2016-07-29T17:59:00Z">
            <w:rPr>
              <w:color w:val="000000"/>
            </w:rPr>
          </w:rPrChange>
        </w:rPr>
        <w:t>.</w:t>
      </w:r>
      <w:ins w:id="61" w:author="granix pacheco" w:date="2016-07-29T14:23:00Z">
        <w:del w:id="62" w:author="Rafael Mascarenhas Dal moro" w:date="2016-07-29T17:56:00Z">
          <w:r w:rsidR="009922BA" w:rsidRPr="007F45C0" w:rsidDel="007F45C0">
            <w:rPr>
              <w:rPrChange w:id="63" w:author="Rafael Mascarenhas Dal moro" w:date="2016-07-29T17:59:00Z">
                <w:rPr>
                  <w:color w:val="FF0000"/>
                </w:rPr>
              </w:rPrChange>
            </w:rPr>
            <w:delText xml:space="preserve"> (COLOCAR FONTE E REFORMULAR A FRASE)</w:delText>
          </w:r>
        </w:del>
      </w:ins>
    </w:p>
    <w:p w14:paraId="455ED895" w14:textId="33717F39" w:rsidR="0064551F" w:rsidRPr="007F45C0" w:rsidRDefault="0064551F" w:rsidP="00140454">
      <w:pPr>
        <w:pStyle w:val="NormalWeb"/>
        <w:shd w:val="clear" w:color="auto" w:fill="FFFFFF"/>
        <w:spacing w:before="0" w:beforeAutospacing="0" w:after="30" w:afterAutospacing="0"/>
        <w:ind w:firstLine="720"/>
        <w:rPr>
          <w:color w:val="FF0000"/>
          <w:rPrChange w:id="64" w:author="Rafael Mascarenhas Dal moro" w:date="2016-07-29T17:59:00Z">
            <w:rPr>
              <w:color w:val="000000"/>
            </w:rPr>
          </w:rPrChange>
        </w:rPr>
      </w:pPr>
      <w:r w:rsidRPr="007F45C0">
        <w:rPr>
          <w:rPrChange w:id="65" w:author="Rafael Mascarenhas Dal moro" w:date="2016-07-29T17:59:00Z">
            <w:rPr>
              <w:color w:val="000000"/>
            </w:rPr>
          </w:rPrChange>
        </w:rPr>
        <w:t xml:space="preserve">Uma linguagem de programação é uma série de instruções, com regras sintáticas e semânticas, que são executadas por um processador. </w:t>
      </w:r>
      <w:r w:rsidR="00C47ED9" w:rsidRPr="007F45C0">
        <w:t xml:space="preserve">Estas </w:t>
      </w:r>
      <w:r w:rsidRPr="007F45C0">
        <w:t>são</w:t>
      </w:r>
      <w:r w:rsidR="00C47ED9" w:rsidRPr="007F45C0">
        <w:t>, em sua maioria,</w:t>
      </w:r>
      <w:r w:rsidRPr="007F45C0">
        <w:t xml:space="preserve"> </w:t>
      </w:r>
      <w:r w:rsidRPr="007F45C0">
        <w:rPr>
          <w:rPrChange w:id="66" w:author="Rafael Mascarenhas Dal moro" w:date="2016-07-29T17:59:00Z">
            <w:rPr>
              <w:color w:val="000000"/>
            </w:rPr>
          </w:rPrChange>
        </w:rPr>
        <w:t xml:space="preserve">feitas utilizando o inglês como base. Observando a dificuldade de </w:t>
      </w:r>
      <w:r w:rsidR="00C47ED9" w:rsidRPr="007F45C0">
        <w:rPr>
          <w:rPrChange w:id="67" w:author="Rafael Mascarenhas Dal moro" w:date="2016-07-29T17:59:00Z">
            <w:rPr>
              <w:color w:val="000000"/>
            </w:rPr>
          </w:rPrChange>
        </w:rPr>
        <w:t xml:space="preserve">vários </w:t>
      </w:r>
      <w:r w:rsidRPr="007F45C0">
        <w:rPr>
          <w:rPrChange w:id="68" w:author="Rafael Mascarenhas Dal moro" w:date="2016-07-29T17:59:00Z">
            <w:rPr>
              <w:color w:val="000000"/>
            </w:rPr>
          </w:rPrChange>
        </w:rPr>
        <w:t xml:space="preserve">jovens e </w:t>
      </w:r>
      <w:r w:rsidR="00C47ED9" w:rsidRPr="007F45C0">
        <w:t>adultos com a língua</w:t>
      </w:r>
      <w:r w:rsidR="00C47ED9" w:rsidRPr="007F45C0">
        <w:rPr>
          <w:rPrChange w:id="69" w:author="Rafael Mascarenhas Dal moro" w:date="2016-07-29T17:59:00Z">
            <w:rPr>
              <w:color w:val="000000" w:themeColor="text1"/>
            </w:rPr>
          </w:rPrChange>
        </w:rPr>
        <w:t>,</w:t>
      </w:r>
      <w:ins w:id="70" w:author="Rafael Mascarenhas Dal moro" w:date="2016-07-29T17:57:00Z">
        <w:r w:rsidR="007F45C0" w:rsidRPr="007F45C0">
          <w:rPr>
            <w:rPrChange w:id="71" w:author="Rafael Mascarenhas Dal moro" w:date="2016-07-29T17:59:00Z">
              <w:rPr>
                <w:color w:val="FF0000"/>
              </w:rPr>
            </w:rPrChange>
          </w:rPr>
          <w:t xml:space="preserve"> </w:t>
        </w:r>
      </w:ins>
      <w:del w:id="72" w:author="Rafael Mascarenhas Dal moro" w:date="2016-07-29T17:57:00Z">
        <w:r w:rsidRPr="007F45C0" w:rsidDel="007F45C0">
          <w:rPr>
            <w:rPrChange w:id="73" w:author="Rafael Mascarenhas Dal moro" w:date="2016-07-29T17:59:00Z">
              <w:rPr>
                <w:color w:val="000000" w:themeColor="text1"/>
              </w:rPr>
            </w:rPrChange>
          </w:rPr>
          <w:delText xml:space="preserve"> </w:delText>
        </w:r>
      </w:del>
      <w:ins w:id="74" w:author="granix pacheco" w:date="2016-07-29T14:23:00Z">
        <w:del w:id="75" w:author="Rafael Mascarenhas Dal moro" w:date="2016-07-29T17:57:00Z">
          <w:r w:rsidR="009922BA" w:rsidRPr="007F45C0" w:rsidDel="007F45C0">
            <w:rPr>
              <w:rPrChange w:id="76" w:author="Rafael Mascarenhas Dal moro" w:date="2016-07-29T17:59:00Z">
                <w:rPr>
                  <w:color w:val="FF0000"/>
                </w:rPr>
              </w:rPrChange>
            </w:rPr>
            <w:delText>[</w:delText>
          </w:r>
        </w:del>
        <w:r w:rsidR="009922BA" w:rsidRPr="007F45C0">
          <w:rPr>
            <w:rPrChange w:id="77" w:author="Rafael Mascarenhas Dal moro" w:date="2016-07-29T17:59:00Z">
              <w:rPr>
                <w:color w:val="FF0000"/>
              </w:rPr>
            </w:rPrChange>
          </w:rPr>
          <w:t>nossa pesquisa objetiva</w:t>
        </w:r>
      </w:ins>
      <w:ins w:id="78" w:author="granix pacheco" w:date="2016-07-29T14:24:00Z">
        <w:r w:rsidR="009922BA" w:rsidRPr="007F45C0">
          <w:rPr>
            <w:rPrChange w:id="79" w:author="Rafael Mascarenhas Dal moro" w:date="2016-07-29T17:59:00Z">
              <w:rPr>
                <w:color w:val="FF0000"/>
              </w:rPr>
            </w:rPrChange>
          </w:rPr>
          <w:t xml:space="preserve"> criar uma linguagem de programação</w:t>
        </w:r>
      </w:ins>
      <w:ins w:id="80" w:author="granix pacheco" w:date="2016-07-29T14:23:00Z">
        <w:del w:id="81" w:author="Rafael Mascarenhas Dal moro" w:date="2016-07-29T17:57:00Z">
          <w:r w:rsidR="009922BA" w:rsidRPr="007F45C0" w:rsidDel="007F45C0">
            <w:rPr>
              <w:rPrChange w:id="82" w:author="Rafael Mascarenhas Dal moro" w:date="2016-07-29T17:59:00Z">
                <w:rPr>
                  <w:color w:val="FF0000"/>
                </w:rPr>
              </w:rPrChange>
            </w:rPr>
            <w:delText>]</w:delText>
          </w:r>
        </w:del>
      </w:ins>
      <w:ins w:id="83" w:author="granix pacheco" w:date="2016-07-29T14:24:00Z">
        <w:del w:id="84" w:author="Rafael Mascarenhas Dal moro" w:date="2016-07-29T17:57:00Z">
          <w:r w:rsidR="009922BA" w:rsidRPr="007F45C0" w:rsidDel="007F45C0">
            <w:rPr>
              <w:rPrChange w:id="85" w:author="Rafael Mascarenhas Dal moro" w:date="2016-07-29T17:59:00Z">
                <w:rPr>
                  <w:color w:val="FF0000"/>
                </w:rPr>
              </w:rPrChange>
            </w:rPr>
            <w:delText xml:space="preserve"> </w:delText>
          </w:r>
        </w:del>
      </w:ins>
      <w:del w:id="86" w:author="Rafael Mascarenhas Dal moro" w:date="2016-07-29T17:57:00Z">
        <w:r w:rsidRPr="007F45C0" w:rsidDel="007F45C0">
          <w:rPr>
            <w:strike/>
            <w:rPrChange w:id="87" w:author="Rafael Mascarenhas Dal moro" w:date="2016-07-29T17:59:00Z">
              <w:rPr>
                <w:color w:val="000000"/>
              </w:rPr>
            </w:rPrChange>
          </w:rPr>
          <w:delText>nós criamos uma linguagem de programação</w:delText>
        </w:r>
      </w:del>
      <w:ins w:id="88" w:author="granix pacheco" w:date="2016-07-29T14:31:00Z">
        <w:del w:id="89" w:author="Rafael Mascarenhas Dal moro" w:date="2016-07-29T17:57:00Z">
          <w:r w:rsidR="009922BA" w:rsidRPr="007F45C0" w:rsidDel="007F45C0">
            <w:rPr>
              <w:rPrChange w:id="90" w:author="Rafael Mascarenhas Dal moro" w:date="2016-07-29T17:59:00Z">
                <w:rPr>
                  <w:color w:val="000000"/>
                </w:rPr>
              </w:rPrChange>
            </w:rPr>
            <w:delText xml:space="preserve"> </w:delText>
          </w:r>
        </w:del>
      </w:ins>
      <w:del w:id="91" w:author="granix pacheco" w:date="2016-07-29T14:31:00Z">
        <w:r w:rsidRPr="007F45C0" w:rsidDel="009922BA">
          <w:rPr>
            <w:strike/>
            <w:rPrChange w:id="92" w:author="Rafael Mascarenhas Dal moro" w:date="2016-07-29T17:59:00Z">
              <w:rPr>
                <w:color w:val="000000"/>
              </w:rPr>
            </w:rPrChange>
          </w:rPr>
          <w:delText xml:space="preserve"> </w:delText>
        </w:r>
      </w:del>
      <w:del w:id="93" w:author="Rafael Mascarenhas Dal moro" w:date="2016-07-29T17:57:00Z">
        <w:r w:rsidRPr="007F45C0" w:rsidDel="007F45C0">
          <w:rPr>
            <w:rPrChange w:id="94" w:author="Rafael Mascarenhas Dal moro" w:date="2016-07-29T17:59:00Z">
              <w:rPr>
                <w:color w:val="000000"/>
              </w:rPr>
            </w:rPrChange>
          </w:rPr>
          <w:delText>em</w:delText>
        </w:r>
      </w:del>
      <w:ins w:id="95" w:author="Rafael Mascarenhas Dal moro" w:date="2016-07-29T17:57:00Z">
        <w:r w:rsidR="007F45C0" w:rsidRPr="007F45C0">
          <w:rPr>
            <w:rPrChange w:id="96" w:author="Rafael Mascarenhas Dal moro" w:date="2016-07-29T17:59:00Z">
              <w:rPr>
                <w:color w:val="000000"/>
              </w:rPr>
            </w:rPrChange>
          </w:rPr>
          <w:t xml:space="preserve"> em</w:t>
        </w:r>
      </w:ins>
      <w:r w:rsidRPr="007F45C0">
        <w:rPr>
          <w:rPrChange w:id="97" w:author="Rafael Mascarenhas Dal moro" w:date="2016-07-29T17:59:00Z">
            <w:rPr>
              <w:color w:val="000000"/>
            </w:rPr>
          </w:rPrChange>
        </w:rPr>
        <w:t xml:space="preserve"> português </w:t>
      </w:r>
      <w:r w:rsidR="007F617A" w:rsidRPr="007F45C0">
        <w:rPr>
          <w:rPrChange w:id="98" w:author="Rafael Mascarenhas Dal moro" w:date="2016-07-29T17:59:00Z">
            <w:rPr>
              <w:color w:val="000000"/>
            </w:rPr>
          </w:rPrChange>
        </w:rPr>
        <w:t xml:space="preserve">para o Arduino, </w:t>
      </w:r>
      <w:ins w:id="99" w:author="granix pacheco" w:date="2016-07-29T14:30:00Z">
        <w:r w:rsidR="009922BA" w:rsidRPr="007F45C0">
          <w:rPr>
            <w:rPrChange w:id="100" w:author="Rafael Mascarenhas Dal moro" w:date="2016-07-29T17:59:00Z">
              <w:rPr>
                <w:color w:val="000000"/>
              </w:rPr>
            </w:rPrChange>
          </w:rPr>
          <w:t xml:space="preserve">denominada </w:t>
        </w:r>
      </w:ins>
      <w:del w:id="101" w:author="granix pacheco" w:date="2016-07-29T14:30:00Z">
        <w:r w:rsidR="007F617A" w:rsidRPr="007F45C0" w:rsidDel="009922BA">
          <w:rPr>
            <w:rPrChange w:id="102" w:author="Rafael Mascarenhas Dal moro" w:date="2016-07-29T17:59:00Z">
              <w:rPr>
                <w:color w:val="000000"/>
              </w:rPr>
            </w:rPrChange>
          </w:rPr>
          <w:delText>o</w:delText>
        </w:r>
      </w:del>
      <w:del w:id="103" w:author="granix pacheco" w:date="2016-07-29T14:32:00Z">
        <w:r w:rsidR="007F617A" w:rsidRPr="007F45C0" w:rsidDel="009922BA">
          <w:rPr>
            <w:rPrChange w:id="104" w:author="Rafael Mascarenhas Dal moro" w:date="2016-07-29T17:59:00Z">
              <w:rPr>
                <w:color w:val="000000"/>
              </w:rPr>
            </w:rPrChange>
          </w:rPr>
          <w:delText xml:space="preserve"> </w:delText>
        </w:r>
      </w:del>
      <w:r w:rsidR="007F617A" w:rsidRPr="007F45C0">
        <w:rPr>
          <w:rPrChange w:id="105" w:author="Rafael Mascarenhas Dal moro" w:date="2016-07-29T17:59:00Z">
            <w:rPr>
              <w:color w:val="000000"/>
            </w:rPr>
          </w:rPrChange>
        </w:rPr>
        <w:t>Brino</w:t>
      </w:r>
      <w:ins w:id="106" w:author="granix pacheco" w:date="2016-07-29T14:30:00Z">
        <w:r w:rsidR="009922BA" w:rsidRPr="007F45C0">
          <w:rPr>
            <w:rPrChange w:id="107" w:author="Rafael Mascarenhas Dal moro" w:date="2016-07-29T17:59:00Z">
              <w:rPr>
                <w:color w:val="000000"/>
              </w:rPr>
            </w:rPrChange>
          </w:rPr>
          <w:t>. Essa</w:t>
        </w:r>
      </w:ins>
      <w:del w:id="108" w:author="granix pacheco" w:date="2016-07-29T14:30:00Z">
        <w:r w:rsidR="001508B9" w:rsidRPr="007F45C0" w:rsidDel="009922BA">
          <w:rPr>
            <w:rPrChange w:id="109" w:author="Rafael Mascarenhas Dal moro" w:date="2016-07-29T17:59:00Z">
              <w:rPr>
                <w:color w:val="000000"/>
              </w:rPr>
            </w:rPrChange>
          </w:rPr>
          <w:delText>,</w:delText>
        </w:r>
      </w:del>
      <w:r w:rsidR="002F7C05" w:rsidRPr="007F45C0">
        <w:rPr>
          <w:rPrChange w:id="110" w:author="Rafael Mascarenhas Dal moro" w:date="2016-07-29T17:59:00Z">
            <w:rPr>
              <w:color w:val="000000"/>
            </w:rPr>
          </w:rPrChange>
        </w:rPr>
        <w:t xml:space="preserve"> </w:t>
      </w:r>
      <w:del w:id="111" w:author="granix pacheco" w:date="2016-07-29T14:25:00Z">
        <w:r w:rsidR="002F7C05" w:rsidRPr="007F45C0" w:rsidDel="009922BA">
          <w:rPr>
            <w:rPrChange w:id="112" w:author="Rafael Mascarenhas Dal moro" w:date="2016-07-29T17:59:00Z">
              <w:rPr>
                <w:color w:val="000000"/>
              </w:rPr>
            </w:rPrChange>
          </w:rPr>
          <w:delText xml:space="preserve">que </w:delText>
        </w:r>
      </w:del>
      <w:ins w:id="113" w:author="granix pacheco" w:date="2016-07-29T14:25:00Z">
        <w:r w:rsidR="009922BA" w:rsidRPr="007F45C0">
          <w:rPr>
            <w:rPrChange w:id="114" w:author="Rafael Mascarenhas Dal moro" w:date="2016-07-29T17:59:00Z">
              <w:rPr>
                <w:color w:val="FF0000"/>
              </w:rPr>
            </w:rPrChange>
          </w:rPr>
          <w:t xml:space="preserve">linguagem </w:t>
        </w:r>
      </w:ins>
      <w:r w:rsidR="002F7C05" w:rsidRPr="007F45C0">
        <w:rPr>
          <w:rPrChange w:id="115" w:author="Rafael Mascarenhas Dal moro" w:date="2016-07-29T17:59:00Z">
            <w:rPr>
              <w:color w:val="000000"/>
            </w:rPr>
          </w:rPrChange>
        </w:rPr>
        <w:t>almeja</w:t>
      </w:r>
      <w:ins w:id="116" w:author="granix pacheco" w:date="2016-07-29T14:26:00Z">
        <w:r w:rsidR="009922BA" w:rsidRPr="007F45C0">
          <w:rPr>
            <w:rPrChange w:id="117" w:author="Rafael Mascarenhas Dal moro" w:date="2016-07-29T17:59:00Z">
              <w:rPr>
                <w:color w:val="000000"/>
              </w:rPr>
            </w:rPrChange>
          </w:rPr>
          <w:t>, primordialmente,</w:t>
        </w:r>
      </w:ins>
      <w:r w:rsidR="002F7C05" w:rsidRPr="007F45C0">
        <w:rPr>
          <w:rPrChange w:id="118" w:author="Rafael Mascarenhas Dal moro" w:date="2016-07-29T17:59:00Z">
            <w:rPr>
              <w:color w:val="000000"/>
            </w:rPr>
          </w:rPrChange>
        </w:rPr>
        <w:t xml:space="preserve"> facilitar o en</w:t>
      </w:r>
      <w:r w:rsidR="0042242F" w:rsidRPr="007F45C0">
        <w:rPr>
          <w:rPrChange w:id="119" w:author="Rafael Mascarenhas Dal moro" w:date="2016-07-29T17:59:00Z">
            <w:rPr>
              <w:color w:val="000000"/>
            </w:rPr>
          </w:rPrChange>
        </w:rPr>
        <w:t xml:space="preserve">tendimento da lógica de </w:t>
      </w:r>
      <w:r w:rsidR="00AD6ACA" w:rsidRPr="007F45C0">
        <w:rPr>
          <w:rPrChange w:id="120" w:author="Rafael Mascarenhas Dal moro" w:date="2016-07-29T17:59:00Z">
            <w:rPr>
              <w:color w:val="000000"/>
            </w:rPr>
          </w:rPrChange>
        </w:rPr>
        <w:t>programação</w:t>
      </w:r>
      <w:ins w:id="121" w:author="granix pacheco" w:date="2016-07-29T14:27:00Z">
        <w:r w:rsidR="009922BA" w:rsidRPr="007F45C0">
          <w:rPr>
            <w:rPrChange w:id="122" w:author="Rafael Mascarenhas Dal moro" w:date="2016-07-29T17:59:00Z">
              <w:rPr>
                <w:color w:val="000000"/>
              </w:rPr>
            </w:rPrChange>
          </w:rPr>
          <w:t xml:space="preserve"> </w:t>
        </w:r>
        <w:r w:rsidR="009922BA" w:rsidRPr="007F45C0">
          <w:rPr>
            <w:rPrChange w:id="123" w:author="Rafael Mascarenhas Dal moro" w:date="2016-07-29T17:59:00Z">
              <w:rPr>
                <w:color w:val="FF0000"/>
              </w:rPr>
            </w:rPrChange>
          </w:rPr>
          <w:t xml:space="preserve">por um público mais amplo e </w:t>
        </w:r>
      </w:ins>
      <w:ins w:id="124" w:author="granix pacheco" w:date="2016-07-29T14:28:00Z">
        <w:r w:rsidR="009922BA" w:rsidRPr="007F45C0">
          <w:rPr>
            <w:rPrChange w:id="125" w:author="Rafael Mascarenhas Dal moro" w:date="2016-07-29T17:59:00Z">
              <w:rPr>
                <w:color w:val="FF0000"/>
              </w:rPr>
            </w:rPrChange>
          </w:rPr>
          <w:t>visa,</w:t>
        </w:r>
      </w:ins>
      <w:ins w:id="126" w:author="granix pacheco" w:date="2016-07-29T14:27:00Z">
        <w:r w:rsidR="009922BA" w:rsidRPr="007F45C0">
          <w:rPr>
            <w:rPrChange w:id="127" w:author="Rafael Mascarenhas Dal moro" w:date="2016-07-29T17:59:00Z">
              <w:rPr>
                <w:color w:val="FF0000"/>
              </w:rPr>
            </w:rPrChange>
          </w:rPr>
          <w:t xml:space="preserve"> a longo prazo, corroborar com a disseminação da programação entre a população brasileira</w:t>
        </w:r>
      </w:ins>
      <w:ins w:id="128" w:author="granix pacheco" w:date="2016-07-29T14:29:00Z">
        <w:del w:id="129" w:author="Rafael Mascarenhas Dal moro" w:date="2016-07-29T17:58:00Z">
          <w:r w:rsidR="009922BA" w:rsidRPr="007F45C0" w:rsidDel="007F45C0">
            <w:rPr>
              <w:rPrChange w:id="130" w:author="Rafael Mascarenhas Dal moro" w:date="2016-07-29T17:59:00Z">
                <w:rPr>
                  <w:color w:val="FF0000"/>
                </w:rPr>
              </w:rPrChange>
            </w:rPr>
            <w:delText xml:space="preserve"> </w:delText>
          </w:r>
        </w:del>
      </w:ins>
      <w:del w:id="131" w:author="Rafael Mascarenhas Dal moro" w:date="2016-07-29T17:58:00Z">
        <w:r w:rsidR="00AD6ACA" w:rsidRPr="007F45C0" w:rsidDel="007F45C0">
          <w:rPr>
            <w:strike/>
            <w:rPrChange w:id="132" w:author="Rafael Mascarenhas Dal moro" w:date="2016-07-29T17:59:00Z">
              <w:rPr>
                <w:color w:val="000000"/>
              </w:rPr>
            </w:rPrChange>
          </w:rPr>
          <w:delText>, sendo caracterizad</w:delText>
        </w:r>
        <w:r w:rsidR="003C1F7A" w:rsidRPr="007F45C0" w:rsidDel="007F45C0">
          <w:rPr>
            <w:strike/>
            <w:rPrChange w:id="133" w:author="Rafael Mascarenhas Dal moro" w:date="2016-07-29T17:59:00Z">
              <w:rPr>
                <w:color w:val="000000"/>
              </w:rPr>
            </w:rPrChange>
          </w:rPr>
          <w:delText xml:space="preserve">a por ser </w:delText>
        </w:r>
        <w:r w:rsidR="00D4527F" w:rsidRPr="007F45C0" w:rsidDel="007F45C0">
          <w:rPr>
            <w:strike/>
            <w:rPrChange w:id="134" w:author="Rafael Mascarenhas Dal moro" w:date="2016-07-29T17:59:00Z">
              <w:rPr>
                <w:color w:val="000000"/>
              </w:rPr>
            </w:rPrChange>
          </w:rPr>
          <w:delText>intuitiva</w:delText>
        </w:r>
      </w:del>
      <w:ins w:id="135" w:author="granix pacheco" w:date="2016-07-29T14:28:00Z">
        <w:r w:rsidR="009922BA" w:rsidRPr="007F45C0">
          <w:rPr>
            <w:rPrChange w:id="136" w:author="Rafael Mascarenhas Dal moro" w:date="2016-07-29T17:59:00Z">
              <w:rPr>
                <w:color w:val="000000"/>
              </w:rPr>
            </w:rPrChange>
          </w:rPr>
          <w:t xml:space="preserve">. </w:t>
        </w:r>
      </w:ins>
      <w:ins w:id="137" w:author="granix pacheco" w:date="2016-07-29T14:29:00Z">
        <w:r w:rsidR="009922BA" w:rsidRPr="007F45C0">
          <w:rPr>
            <w:rPrChange w:id="138" w:author="Rafael Mascarenhas Dal moro" w:date="2016-07-29T17:59:00Z">
              <w:rPr>
                <w:color w:val="000000"/>
              </w:rPr>
            </w:rPrChange>
          </w:rPr>
          <w:t xml:space="preserve">Desta forma, sendo caracterizada pela forma intuitiva de manuseio da ferramenta, </w:t>
        </w:r>
      </w:ins>
      <w:ins w:id="139" w:author="granix pacheco" w:date="2016-07-29T14:32:00Z">
        <w:r w:rsidR="009922BA" w:rsidRPr="007F45C0">
          <w:rPr>
            <w:color w:val="FF0000"/>
            <w:rPrChange w:id="140" w:author="Rafael Mascarenhas Dal moro" w:date="2016-07-29T17:59:00Z">
              <w:rPr>
                <w:strike/>
                <w:color w:val="000000"/>
              </w:rPr>
            </w:rPrChange>
          </w:rPr>
          <w:t>[COLOCAR MAIS ALGUMA COISA PARA FINALIZAR A FRASE]</w:t>
        </w:r>
      </w:ins>
      <w:del w:id="141" w:author="granix pacheco" w:date="2016-07-29T14:28:00Z">
        <w:r w:rsidR="00D4527F" w:rsidRPr="007F45C0" w:rsidDel="009922BA">
          <w:rPr>
            <w:color w:val="FF0000"/>
            <w:rPrChange w:id="142" w:author="Rafael Mascarenhas Dal moro" w:date="2016-07-29T17:59:00Z">
              <w:rPr>
                <w:color w:val="000000"/>
              </w:rPr>
            </w:rPrChange>
          </w:rPr>
          <w:delText>.</w:delText>
        </w:r>
      </w:del>
    </w:p>
    <w:p w14:paraId="62A7951B" w14:textId="62087489" w:rsidR="0064551F"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7F45C0">
        <w:rPr>
          <w:rPrChange w:id="143" w:author="Rafael Mascarenhas Dal moro" w:date="2016-07-29T18:03:00Z">
            <w:rPr>
              <w:color w:val="000000"/>
            </w:rPr>
          </w:rPrChange>
        </w:rPr>
        <w:t xml:space="preserve">O Arduino é uma placa com um </w:t>
      </w:r>
      <w:proofErr w:type="spellStart"/>
      <w:r w:rsidR="007031A8" w:rsidRPr="007F45C0">
        <w:rPr>
          <w:rPrChange w:id="144" w:author="Rafael Mascarenhas Dal moro" w:date="2016-07-29T18:03:00Z">
            <w:rPr>
              <w:color w:val="000000"/>
            </w:rPr>
          </w:rPrChange>
        </w:rPr>
        <w:t>micro</w:t>
      </w:r>
      <w:del w:id="145" w:author="Rafael Mascarenhas Dal moro" w:date="2016-07-29T17:11:00Z">
        <w:r w:rsidR="007031A8" w:rsidRPr="007F45C0" w:rsidDel="00BB78B2">
          <w:rPr>
            <w:rPrChange w:id="146" w:author="Rafael Mascarenhas Dal moro" w:date="2016-07-29T18:03:00Z">
              <w:rPr>
                <w:color w:val="000000"/>
              </w:rPr>
            </w:rPrChange>
          </w:rPr>
          <w:delText xml:space="preserve"> </w:delText>
        </w:r>
      </w:del>
      <w:r w:rsidR="007031A8" w:rsidRPr="007F45C0">
        <w:rPr>
          <w:rPrChange w:id="147" w:author="Rafael Mascarenhas Dal moro" w:date="2016-07-29T18:03:00Z">
            <w:rPr>
              <w:color w:val="000000"/>
            </w:rPr>
          </w:rPrChange>
        </w:rPr>
        <w:t>controlador</w:t>
      </w:r>
      <w:proofErr w:type="spellEnd"/>
      <w:r w:rsidRPr="007F45C0">
        <w:rPr>
          <w:rPrChange w:id="148" w:author="Rafael Mascarenhas Dal moro" w:date="2016-07-29T18:03:00Z">
            <w:rPr>
              <w:color w:val="000000"/>
            </w:rPr>
          </w:rPrChange>
        </w:rPr>
        <w:t xml:space="preserve"> que pod</w:t>
      </w:r>
      <w:r w:rsidR="0011237B" w:rsidRPr="007F45C0">
        <w:rPr>
          <w:rPrChange w:id="149" w:author="Rafael Mascarenhas Dal moro" w:date="2016-07-29T18:03:00Z">
            <w:rPr>
              <w:color w:val="000000"/>
            </w:rPr>
          </w:rPrChange>
        </w:rPr>
        <w:t>e ser utilizada para prototipagem</w:t>
      </w:r>
      <w:r w:rsidRPr="007F45C0">
        <w:rPr>
          <w:rPrChange w:id="150" w:author="Rafael Mascarenhas Dal moro" w:date="2016-07-29T18:03:00Z">
            <w:rPr>
              <w:color w:val="000000"/>
            </w:rPr>
          </w:rPrChange>
        </w:rPr>
        <w:t xml:space="preserve"> de sistemas e máquinas de forma fácil e rápida.</w:t>
      </w:r>
      <w:ins w:id="151" w:author="granix pacheco" w:date="2016-07-29T14:37:00Z">
        <w:r w:rsidR="00B05A86" w:rsidRPr="007F45C0">
          <w:rPr>
            <w:rPrChange w:id="152" w:author="Rafael Mascarenhas Dal moro" w:date="2016-07-29T18:03:00Z">
              <w:rPr>
                <w:color w:val="000000"/>
              </w:rPr>
            </w:rPrChange>
          </w:rPr>
          <w:t xml:space="preserve"> Ess</w:t>
        </w:r>
      </w:ins>
      <w:ins w:id="153" w:author="Rafael Mascarenhas Dal moro" w:date="2016-07-29T17:12:00Z">
        <w:r w:rsidR="00BB78B2" w:rsidRPr="007F45C0">
          <w:rPr>
            <w:rPrChange w:id="154" w:author="Rafael Mascarenhas Dal moro" w:date="2016-07-29T18:03:00Z">
              <w:rPr>
                <w:color w:val="FF0000"/>
                <w:highlight w:val="yellow"/>
              </w:rPr>
            </w:rPrChange>
          </w:rPr>
          <w:t>a plataforma</w:t>
        </w:r>
      </w:ins>
      <w:ins w:id="155" w:author="granix pacheco" w:date="2016-07-29T14:37:00Z">
        <w:del w:id="156" w:author="Rafael Mascarenhas Dal moro" w:date="2016-07-29T17:12:00Z">
          <w:r w:rsidR="00B05A86" w:rsidRPr="007F45C0" w:rsidDel="00BB78B2">
            <w:rPr>
              <w:rPrChange w:id="157" w:author="Rafael Mascarenhas Dal moro" w:date="2016-07-29T18:03:00Z">
                <w:rPr>
                  <w:color w:val="000000"/>
                </w:rPr>
              </w:rPrChange>
            </w:rPr>
            <w:delText xml:space="preserve">e </w:delText>
          </w:r>
        </w:del>
      </w:ins>
      <w:ins w:id="158" w:author="granix pacheco" w:date="2016-07-29T14:38:00Z">
        <w:del w:id="159" w:author="Rafael Mascarenhas Dal moro" w:date="2016-07-29T17:12:00Z">
          <w:r w:rsidR="00B05A86" w:rsidRPr="007F45C0" w:rsidDel="00BB78B2">
            <w:rPr>
              <w:rPrChange w:id="160" w:author="Rafael Mascarenhas Dal moro" w:date="2016-07-29T18:03:00Z">
                <w:rPr>
                  <w:strike/>
                  <w:color w:val="000000"/>
                </w:rPr>
              </w:rPrChange>
            </w:rPr>
            <w:delText>[</w:delText>
          </w:r>
          <w:r w:rsidR="00B05A86" w:rsidRPr="007F45C0" w:rsidDel="00BB78B2">
            <w:rPr>
              <w:rPrChange w:id="161" w:author="Rafael Mascarenhas Dal moro" w:date="2016-07-29T18:03:00Z">
                <w:rPr>
                  <w:color w:val="FF0000"/>
                </w:rPr>
              </w:rPrChange>
            </w:rPr>
            <w:delText>SISTEMA???]</w:delText>
          </w:r>
        </w:del>
        <w:r w:rsidR="00B05A86" w:rsidRPr="007F45C0">
          <w:rPr>
            <w:rPrChange w:id="162" w:author="Rafael Mascarenhas Dal moro" w:date="2016-07-29T18:03:00Z">
              <w:rPr>
                <w:color w:val="FF0000"/>
              </w:rPr>
            </w:rPrChange>
          </w:rPr>
          <w:t xml:space="preserve"> é utilizad</w:t>
        </w:r>
      </w:ins>
      <w:ins w:id="163" w:author="Rafael Mascarenhas Dal moro" w:date="2016-07-29T17:12:00Z">
        <w:r w:rsidR="00BB78B2" w:rsidRPr="007F45C0">
          <w:rPr>
            <w:rPrChange w:id="164" w:author="Rafael Mascarenhas Dal moro" w:date="2016-07-29T18:03:00Z">
              <w:rPr>
                <w:color w:val="FF0000"/>
                <w:highlight w:val="yellow"/>
              </w:rPr>
            </w:rPrChange>
          </w:rPr>
          <w:t>a</w:t>
        </w:r>
      </w:ins>
      <w:ins w:id="165" w:author="granix pacheco" w:date="2016-07-29T14:38:00Z">
        <w:del w:id="166" w:author="Rafael Mascarenhas Dal moro" w:date="2016-07-29T17:12:00Z">
          <w:r w:rsidR="00B05A86" w:rsidRPr="007F45C0" w:rsidDel="00BB78B2">
            <w:rPr>
              <w:rPrChange w:id="167" w:author="Rafael Mascarenhas Dal moro" w:date="2016-07-29T18:03:00Z">
                <w:rPr>
                  <w:color w:val="FF0000"/>
                </w:rPr>
              </w:rPrChange>
            </w:rPr>
            <w:delText>o</w:delText>
          </w:r>
        </w:del>
        <w:r w:rsidR="00B05A86" w:rsidRPr="007F45C0">
          <w:rPr>
            <w:rPrChange w:id="168" w:author="Rafael Mascarenhas Dal moro" w:date="2016-07-29T18:03:00Z">
              <w:rPr>
                <w:color w:val="FF0000"/>
              </w:rPr>
            </w:rPrChange>
          </w:rPr>
          <w:t xml:space="preserve"> não apenas </w:t>
        </w:r>
      </w:ins>
      <w:ins w:id="169" w:author="granix pacheco" w:date="2016-07-29T14:39:00Z">
        <w:r w:rsidR="00B05A86" w:rsidRPr="007F45C0">
          <w:rPr>
            <w:rPrChange w:id="170" w:author="Rafael Mascarenhas Dal moro" w:date="2016-07-29T18:03:00Z">
              <w:rPr>
                <w:color w:val="FF0000"/>
              </w:rPr>
            </w:rPrChange>
          </w:rPr>
          <w:t xml:space="preserve">com hardware, mas também com um conjunto </w:t>
        </w:r>
      </w:ins>
      <w:ins w:id="171" w:author="Rafael Mascarenhas Dal moro" w:date="2016-07-29T17:12:00Z">
        <w:r w:rsidR="00BB78B2" w:rsidRPr="007F45C0">
          <w:rPr>
            <w:rPrChange w:id="172" w:author="Rafael Mascarenhas Dal moro" w:date="2016-07-29T18:03:00Z">
              <w:rPr>
                <w:color w:val="FF0000"/>
                <w:highlight w:val="yellow"/>
              </w:rPr>
            </w:rPrChange>
          </w:rPr>
          <w:t>d</w:t>
        </w:r>
      </w:ins>
      <w:ins w:id="173" w:author="granix pacheco" w:date="2016-07-29T14:39:00Z">
        <w:del w:id="174" w:author="Rafael Mascarenhas Dal moro" w:date="2016-07-29T17:12:00Z">
          <w:r w:rsidR="00B05A86" w:rsidRPr="007F45C0" w:rsidDel="00BB78B2">
            <w:rPr>
              <w:rPrChange w:id="175" w:author="Rafael Mascarenhas Dal moro" w:date="2016-07-29T18:03:00Z">
                <w:rPr>
                  <w:color w:val="FF0000"/>
                </w:rPr>
              </w:rPrChange>
            </w:rPr>
            <w:delText>s</w:delText>
          </w:r>
        </w:del>
        <w:r w:rsidR="00B05A86" w:rsidRPr="007F45C0">
          <w:rPr>
            <w:rPrChange w:id="176" w:author="Rafael Mascarenhas Dal moro" w:date="2016-07-29T18:03:00Z">
              <w:rPr>
                <w:color w:val="FF0000"/>
              </w:rPr>
            </w:rPrChange>
          </w:rPr>
          <w:t>e software</w:t>
        </w:r>
      </w:ins>
      <w:del w:id="177" w:author="Rafael Mascarenhas Dal moro" w:date="2016-07-29T18:01:00Z">
        <w:r w:rsidRPr="007F45C0" w:rsidDel="007F45C0">
          <w:rPr>
            <w:rPrChange w:id="178" w:author="Rafael Mascarenhas Dal moro" w:date="2016-07-29T18:03:00Z">
              <w:rPr>
                <w:color w:val="000000"/>
              </w:rPr>
            </w:rPrChange>
          </w:rPr>
          <w:delText xml:space="preserve"> </w:delText>
        </w:r>
        <w:r w:rsidRPr="007F45C0" w:rsidDel="007F45C0">
          <w:rPr>
            <w:strike/>
            <w:rPrChange w:id="179" w:author="Rafael Mascarenhas Dal moro" w:date="2016-07-29T18:03:00Z">
              <w:rPr>
                <w:color w:val="000000"/>
              </w:rPr>
            </w:rPrChange>
          </w:rPr>
          <w:delText>Não apenas ao hardware, mas também</w:delText>
        </w:r>
        <w:r w:rsidR="007031A8" w:rsidRPr="007F45C0" w:rsidDel="007F45C0">
          <w:rPr>
            <w:strike/>
            <w:rPrChange w:id="180" w:author="Rafael Mascarenhas Dal moro" w:date="2016-07-29T18:03:00Z">
              <w:rPr>
                <w:color w:val="000000"/>
              </w:rPr>
            </w:rPrChange>
          </w:rPr>
          <w:delText xml:space="preserve"> </w:delText>
        </w:r>
        <w:r w:rsidR="007031A8" w:rsidRPr="007F45C0" w:rsidDel="007F45C0">
          <w:rPr>
            <w:strike/>
            <w:rPrChange w:id="181" w:author="Rafael Mascarenhas Dal moro" w:date="2016-07-29T18:03:00Z">
              <w:rPr>
                <w:color w:val="000000" w:themeColor="text1"/>
              </w:rPr>
            </w:rPrChange>
          </w:rPr>
          <w:delText xml:space="preserve">a </w:delText>
        </w:r>
        <w:r w:rsidRPr="007F45C0" w:rsidDel="007F45C0">
          <w:rPr>
            <w:strike/>
            <w:rPrChange w:id="182" w:author="Rafael Mascarenhas Dal moro" w:date="2016-07-29T18:03:00Z">
              <w:rPr>
                <w:color w:val="000000"/>
              </w:rPr>
            </w:rPrChange>
          </w:rPr>
          <w:delText>um conjunto de software se refere o nome</w:delText>
        </w:r>
      </w:del>
      <w:r w:rsidRPr="007F45C0">
        <w:rPr>
          <w:rPrChange w:id="183" w:author="Rafael Mascarenhas Dal moro" w:date="2016-07-29T18:03:00Z">
            <w:rPr>
              <w:color w:val="000000"/>
            </w:rPr>
          </w:rPrChange>
        </w:rPr>
        <w:t xml:space="preserve">. A placa é baseada em um processador </w:t>
      </w:r>
      <w:proofErr w:type="spellStart"/>
      <w:r w:rsidRPr="007F45C0">
        <w:rPr>
          <w:rPrChange w:id="184" w:author="Rafael Mascarenhas Dal moro" w:date="2016-07-29T18:03:00Z">
            <w:rPr>
              <w:color w:val="000000"/>
            </w:rPr>
          </w:rPrChange>
        </w:rPr>
        <w:t>Atmel</w:t>
      </w:r>
      <w:proofErr w:type="spellEnd"/>
      <w:r w:rsidRPr="007F45C0">
        <w:rPr>
          <w:rPrChange w:id="185" w:author="Rafael Mascarenhas Dal moro" w:date="2016-07-29T18:03:00Z">
            <w:rPr>
              <w:color w:val="000000"/>
            </w:rPr>
          </w:rPrChange>
        </w:rPr>
        <w:t xml:space="preserve"> AVR e é feita em hardware livre. Portanto, é possível acessar a página do </w:t>
      </w:r>
      <w:r w:rsidR="005F028E" w:rsidRPr="007F45C0">
        <w:rPr>
          <w:rPrChange w:id="186" w:author="Rafael Mascarenhas Dal moro" w:date="2016-07-29T18:03:00Z">
            <w:rPr>
              <w:color w:val="000000"/>
            </w:rPr>
          </w:rPrChange>
        </w:rPr>
        <w:t>Arduino</w:t>
      </w:r>
      <w:r w:rsidRPr="007F45C0">
        <w:rPr>
          <w:rPrChange w:id="187" w:author="Rafael Mascarenhas Dal moro" w:date="2016-07-29T18:03:00Z">
            <w:rPr>
              <w:color w:val="000000"/>
            </w:rPr>
          </w:rPrChange>
        </w:rPr>
        <w:t xml:space="preserve"> e baixar os esquemáticos da placa para montar o seu próprio clone.</w:t>
      </w:r>
    </w:p>
    <w:p w14:paraId="521029DD" w14:textId="436088B7"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w:t>
      </w:r>
      <w:ins w:id="188" w:author="granix pacheco" w:date="2016-07-29T14:41:00Z">
        <w:r w:rsidR="00B05A86">
          <w:t>, n</w:t>
        </w:r>
      </w:ins>
      <w:del w:id="189" w:author="granix pacheco" w:date="2016-07-29T14:41:00Z">
        <w:r w:rsidRPr="003636D9" w:rsidDel="00B05A86">
          <w:delText>. N</w:delText>
        </w:r>
      </w:del>
      <w:r w:rsidRPr="003636D9">
        <w:t xml:space="preserve">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7F45C0">
        <w:t>hobbistas</w:t>
      </w:r>
      <w:proofErr w:type="spellEnd"/>
      <w:ins w:id="190" w:author="granix pacheco" w:date="2016-07-29T14:43:00Z">
        <w:del w:id="191" w:author="Rafael Mascarenhas Dal moro" w:date="2016-07-29T18:03:00Z">
          <w:r w:rsidR="00B05A86" w:rsidRPr="007F45C0" w:rsidDel="007F45C0">
            <w:delText xml:space="preserve"> [ACHO QUE ESSA PALAVRA NÃO EXISTE]</w:delText>
          </w:r>
        </w:del>
      </w:ins>
      <w:r w:rsidRPr="007F45C0">
        <w:t>,</w:t>
      </w:r>
      <w:r w:rsidRPr="00B05A86">
        <w:rPr>
          <w:color w:val="FF0000"/>
          <w:rPrChange w:id="192" w:author="granix pacheco" w:date="2016-07-29T14:43:00Z">
            <w:rPr/>
          </w:rPrChange>
        </w:rPr>
        <w:t xml:space="preserve"> </w:t>
      </w:r>
      <w:r w:rsidRPr="003636D9">
        <w:t>artistas estão aproveitando as</w:t>
      </w:r>
      <w:ins w:id="193" w:author="granix pacheco" w:date="2016-07-29T14:42:00Z">
        <w:r w:rsidR="00B05A86">
          <w:t xml:space="preserve"> múltiplas</w:t>
        </w:r>
      </w:ins>
      <w:r w:rsidRPr="003636D9">
        <w:t xml:space="preserve"> possibilidades </w:t>
      </w:r>
      <w:ins w:id="194" w:author="Rafael Mascarenhas Dal moro" w:date="2016-07-29T17:15:00Z">
        <w:r w:rsidR="00BB78B2">
          <w:t xml:space="preserve">do Arduino </w:t>
        </w:r>
      </w:ins>
      <w:ins w:id="195" w:author="granix pacheco" w:date="2016-07-29T14:44:00Z">
        <w:del w:id="196" w:author="Rafael Mascarenhas Dal moro" w:date="2016-07-29T17:15:00Z">
          <w:r w:rsidR="00B05A86" w:rsidDel="00BB78B2">
            <w:delText>DO ARDUINO (?)</w:delText>
          </w:r>
        </w:del>
      </w:ins>
      <w:del w:id="197" w:author="granix pacheco" w:date="2016-07-29T14:44:00Z">
        <w:r w:rsidR="00D4527F" w:rsidDel="00B05A86">
          <w:delText>dela</w:delText>
        </w:r>
      </w:del>
      <w:del w:id="198" w:author="Rafael Mascarenhas Dal moro" w:date="2016-07-29T17:14:00Z">
        <w:r w:rsidRPr="003636D9" w:rsidDel="00BB78B2">
          <w:delText xml:space="preserve"> </w:delText>
        </w:r>
      </w:del>
      <w:r w:rsidRPr="003636D9">
        <w:t>para construir obras interativas e responsivas</w:t>
      </w:r>
      <w:ins w:id="199" w:author="granix pacheco" w:date="2016-07-29T14:43:00Z">
        <w:r w:rsidR="00B05A86">
          <w:t>.</w:t>
        </w:r>
      </w:ins>
      <w:del w:id="200" w:author="granix pacheco" w:date="2016-07-29T14:44:00Z">
        <w:r w:rsidRPr="003636D9" w:rsidDel="00B05A86">
          <w:delText>.</w:delText>
        </w:r>
      </w:del>
    </w:p>
    <w:p w14:paraId="5122E331" w14:textId="16F3F660"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w:t>
      </w:r>
      <w:ins w:id="201" w:author="granix pacheco" w:date="2016-07-29T14:48:00Z">
        <w:r w:rsidR="00B05A86">
          <w:t xml:space="preserve"> e, d</w:t>
        </w:r>
      </w:ins>
      <w:del w:id="202" w:author="granix pacheco" w:date="2016-07-29T14:48:00Z">
        <w:r w:rsidR="00002408" w:rsidRPr="003636D9" w:rsidDel="00B05A86">
          <w:delText>. D</w:delText>
        </w:r>
      </w:del>
      <w:r w:rsidR="00002408" w:rsidRPr="003636D9">
        <w:t>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rPr>
          <w:del w:id="203"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283F8596" w:rsidR="00002408" w:rsidRPr="003636D9" w:rsidRDefault="00B05A86" w:rsidP="003636D9">
      <w:pPr>
        <w:pStyle w:val="NormalWeb"/>
        <w:shd w:val="clear" w:color="auto" w:fill="FFFFFF"/>
        <w:spacing w:before="0" w:beforeAutospacing="0" w:after="30" w:afterAutospacing="0"/>
        <w:rPr>
          <w:color w:val="000000"/>
        </w:rPr>
      </w:pPr>
      <w:ins w:id="204" w:author="granix pacheco" w:date="2016-07-29T14:49:00Z">
        <w:r>
          <w:rPr>
            <w:color w:val="000000"/>
          </w:rPr>
          <w:t xml:space="preserve"> </w:t>
        </w:r>
      </w:ins>
      <w:del w:id="205" w:author="granix pacheco" w:date="2016-07-29T14:49:00Z">
        <w:r w:rsidR="00002408" w:rsidRPr="003636D9" w:rsidDel="00B05A86">
          <w:rPr>
            <w:color w:val="000000"/>
          </w:rPr>
          <w:tab/>
        </w:r>
      </w:del>
      <w:r w:rsidR="00002408" w:rsidRPr="003636D9">
        <w:rPr>
          <w:color w:val="000000"/>
        </w:rPr>
        <w:t xml:space="preserve">Tudo bem, você já leu uma folha inteira de teoria sobre o que é o Arduino, linguagens de programação, </w:t>
      </w:r>
      <w:r w:rsidR="009E1512" w:rsidRPr="003636D9">
        <w:rPr>
          <w:color w:val="000000"/>
        </w:rPr>
        <w:t>etc....</w:t>
      </w:r>
      <w:r w:rsidR="00002408" w:rsidRPr="003636D9">
        <w:rPr>
          <w:color w:val="000000"/>
        </w:rPr>
        <w:t xml:space="preserve"> Se você, como nós, tem um espírito </w:t>
      </w:r>
      <w:proofErr w:type="spellStart"/>
      <w:r w:rsidR="00002408" w:rsidRPr="003636D9">
        <w:rPr>
          <w:color w:val="000000"/>
        </w:rPr>
        <w:t>maker</w:t>
      </w:r>
      <w:proofErr w:type="spellEnd"/>
      <w:r w:rsidR="00BE0DF1" w:rsidRPr="003636D9">
        <w:rPr>
          <w:color w:val="000000"/>
        </w:rPr>
        <w:t>,</w:t>
      </w:r>
      <w:r w:rsidR="00002408" w:rsidRPr="003636D9">
        <w:rPr>
          <w:color w:val="000000"/>
        </w:rPr>
        <w:t xml:space="preserve"> já está de saco cheio de texto e quer começar a desen</w:t>
      </w:r>
      <w:r w:rsidR="00D4527F">
        <w:rPr>
          <w:color w:val="000000"/>
        </w:rPr>
        <w:t>volver seu projeto e fazer seu A</w:t>
      </w:r>
      <w:r w:rsidR="00002408"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rPr>
          <w:color w:val="000000"/>
        </w:rPr>
      </w:pPr>
    </w:p>
    <w:p w14:paraId="07D8F0CC" w14:textId="77777777" w:rsidR="005E26E9" w:rsidRPr="003636D9" w:rsidRDefault="005E26E9" w:rsidP="003636D9">
      <w:pPr>
        <w:pStyle w:val="NormalWeb"/>
        <w:shd w:val="clear" w:color="auto" w:fill="FFFFFF"/>
        <w:spacing w:before="0" w:beforeAutospacing="0" w:after="30" w:afterAutospacing="0"/>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rPr>
          <w:b/>
          <w:color w:val="000000"/>
          <w:sz w:val="36"/>
          <w:szCs w:val="36"/>
          <w:u w:val="single"/>
        </w:rPr>
      </w:pPr>
      <w:r w:rsidRPr="003636D9">
        <w:rPr>
          <w:b/>
          <w:color w:val="000000"/>
          <w:sz w:val="36"/>
          <w:szCs w:val="36"/>
          <w:u w:val="single"/>
        </w:rPr>
        <w:t>Começando</w:t>
      </w:r>
    </w:p>
    <w:p w14:paraId="1E821ED9" w14:textId="77777777" w:rsidR="00B72F11" w:rsidRDefault="00B72F11" w:rsidP="00B72F11">
      <w:pPr>
        <w:pStyle w:val="NormalWeb"/>
        <w:shd w:val="clear" w:color="auto" w:fill="FFFFFF"/>
        <w:spacing w:before="0" w:beforeAutospacing="0" w:after="30" w:afterAutospacing="0"/>
        <w:rPr>
          <w:color w:val="000000"/>
          <w:sz w:val="28"/>
          <w:szCs w:val="36"/>
        </w:rPr>
      </w:pPr>
    </w:p>
    <w:p w14:paraId="7CB05CEE" w14:textId="794D9C41" w:rsidR="00B72F11" w:rsidRPr="003636D9" w:rsidRDefault="00B72F11" w:rsidP="00B72F11">
      <w:pPr>
        <w:pStyle w:val="NormalWeb"/>
        <w:shd w:val="clear" w:color="auto" w:fill="FFFFFF"/>
        <w:spacing w:before="0" w:beforeAutospacing="0" w:after="30" w:afterAutospacing="0"/>
        <w:ind w:firstLine="720"/>
      </w:pPr>
      <w:r w:rsidRPr="003636D9">
        <w:t xml:space="preserve">Para começar </w:t>
      </w:r>
      <w:r w:rsidRPr="00F0715D">
        <w:t>é necessário</w:t>
      </w:r>
      <w:r>
        <w:t xml:space="preserve"> </w:t>
      </w:r>
      <w:r w:rsidRPr="003636D9">
        <w:t>um Arduino físico ou de uma versão virtual funcional dele. Seja um original ou um clone, a placa que você preferir provavelmente funcionará. Nessa apos</w:t>
      </w:r>
      <w:r>
        <w:t>tila utilizaremos o Arduino N</w:t>
      </w:r>
      <w:r w:rsidRPr="003636D9">
        <w:t>ano como referência. Recomendamos que o</w:t>
      </w:r>
      <w:r w:rsidR="00F0715D">
        <w:t xml:space="preserve">s componentes do kit básico, que </w:t>
      </w:r>
      <w:r w:rsidR="00A46EC1">
        <w:t>estão</w:t>
      </w:r>
      <w:r w:rsidR="00F0715D">
        <w:t xml:space="preserve"> especificado</w:t>
      </w:r>
      <w:r w:rsidR="00A46EC1">
        <w:t>s</w:t>
      </w:r>
      <w:r w:rsidR="00F0715D">
        <w:t xml:space="preserve"> no </w:t>
      </w:r>
      <w:r w:rsidR="00A46EC1">
        <w:t xml:space="preserve">capitulo “Kit básico” e são uma seleção de materiais básicos para começar com projetos simples, </w:t>
      </w:r>
      <w:r w:rsidR="00F0715D">
        <w:t>seja também adquirido e</w:t>
      </w:r>
      <w:r w:rsidRPr="003636D9">
        <w:t xml:space="preserve"> resto dos componentes seja</w:t>
      </w:r>
      <w:r>
        <w:t>m</w:t>
      </w:r>
      <w:r w:rsidR="00F0715D">
        <w:t xml:space="preserve"> comprados</w:t>
      </w:r>
      <w:r w:rsidRPr="003636D9">
        <w:t xml:space="preserve"> </w:t>
      </w:r>
      <w:r w:rsidRPr="00F0715D">
        <w:t>no começo do</w:t>
      </w:r>
      <w:r>
        <w:t xml:space="preserve"> </w:t>
      </w:r>
      <w:r w:rsidRPr="003636D9">
        <w:t>p</w:t>
      </w:r>
      <w:r>
        <w:t>rojeto do capítulo, uma vez que</w:t>
      </w:r>
      <w:r w:rsidRPr="003636D9">
        <w:t xml:space="preserve"> comprar todos juntos pode ser custoso. Instruções de confecção de placas de circuito impresso, soldagem e outras</w:t>
      </w:r>
      <w:r w:rsidRPr="003636D9">
        <w:rPr>
          <w:color w:val="000000" w:themeColor="text1"/>
        </w:rPr>
        <w:t xml:space="preserve"> habilidades necessárias para o desenvolvimento de alguns projetos</w:t>
      </w:r>
      <w:r>
        <w:t>, podem ser encontradas a</w:t>
      </w:r>
      <w:r w:rsidRPr="003636D9">
        <w:t>o final do livro.</w:t>
      </w:r>
    </w:p>
    <w:p w14:paraId="2F46D13B" w14:textId="31706BC4" w:rsidR="00B72F11" w:rsidRPr="00F0715D" w:rsidRDefault="00B72F11" w:rsidP="00EE3A9C">
      <w:pPr>
        <w:pStyle w:val="NormalWeb"/>
        <w:shd w:val="clear" w:color="auto" w:fill="FFFFFF"/>
        <w:spacing w:before="0" w:beforeAutospacing="0" w:after="30" w:afterAutospacing="0"/>
        <w:ind w:firstLine="720"/>
      </w:pPr>
      <w:r w:rsidRPr="00F0715D">
        <w:rPr>
          <w:color w:val="000000"/>
        </w:rPr>
        <w:t>Primeiro, vamos configurar o seu computador para que</w:t>
      </w:r>
      <w:r w:rsidR="00F0715D" w:rsidRPr="00F0715D">
        <w:rPr>
          <w:color w:val="000000"/>
        </w:rPr>
        <w:t xml:space="preserve"> </w:t>
      </w:r>
      <w:r w:rsidRPr="00F0715D">
        <w:rPr>
          <w:color w:val="000000"/>
        </w:rPr>
        <w:t>possamos programar a placa.</w:t>
      </w:r>
      <w:r w:rsidRPr="00F0715D">
        <w:t xml:space="preserve"> </w:t>
      </w:r>
      <w:proofErr w:type="spellStart"/>
      <w:r w:rsidRPr="00F0715D">
        <w:t>IDE</w:t>
      </w:r>
      <w:r w:rsidR="00F0715D">
        <w:t>s</w:t>
      </w:r>
      <w:proofErr w:type="spellEnd"/>
      <w:r w:rsidR="00A46EC1">
        <w:t xml:space="preserve"> </w:t>
      </w:r>
      <w:r w:rsidRPr="00F0715D">
        <w:rPr>
          <w:color w:val="000000"/>
        </w:rPr>
        <w:t>(</w:t>
      </w:r>
      <w:r w:rsidRPr="00F0715D">
        <w:rPr>
          <w:bCs/>
          <w:i/>
          <w:iCs/>
          <w:lang w:val="pt-PT"/>
        </w:rPr>
        <w:t>Integrated Development Environment</w:t>
      </w:r>
      <w:r w:rsidRPr="00F0715D">
        <w:rPr>
          <w:lang w:val="pt-PT"/>
        </w:rPr>
        <w:t xml:space="preserve"> ou </w:t>
      </w:r>
      <w:r w:rsidRPr="00F0715D">
        <w:rPr>
          <w:bCs/>
          <w:lang w:val="pt-PT"/>
        </w:rPr>
        <w:t>Ambiente de Desenvolvimento Integrado)</w:t>
      </w:r>
      <w:r w:rsidRPr="00F0715D">
        <w:rPr>
          <w:color w:val="000000"/>
        </w:rPr>
        <w:t xml:space="preserve"> são ambientes que</w:t>
      </w:r>
      <w:r w:rsidRPr="00F0715D">
        <w:t xml:space="preserve"> reúnem diversas ferramentas que auxiliam </w:t>
      </w:r>
      <w:proofErr w:type="gramStart"/>
      <w:r w:rsidRPr="00F0715D">
        <w:t>no desenvolvimentos</w:t>
      </w:r>
      <w:proofErr w:type="gramEnd"/>
      <w:r w:rsidRPr="00F0715D">
        <w:t xml:space="preserve"> de programas e é uma delas que vamos utilizar. Abaixo explicaremo</w:t>
      </w:r>
      <w:r w:rsidR="00EE3A9C" w:rsidRPr="00F0715D">
        <w:t xml:space="preserve">s como deve ser feita as instalações das </w:t>
      </w:r>
      <w:proofErr w:type="spellStart"/>
      <w:r w:rsidR="00EE3A9C" w:rsidRPr="00F0715D">
        <w:t>IDEs</w:t>
      </w:r>
      <w:proofErr w:type="spellEnd"/>
      <w:r w:rsidR="00EE3A9C" w:rsidRPr="00F0715D">
        <w:t xml:space="preserve"> do Brino e do Arduino</w:t>
      </w:r>
      <w:r w:rsidRPr="00F0715D">
        <w:t xml:space="preserve">, </w:t>
      </w:r>
      <w:r w:rsidR="00EE3A9C" w:rsidRPr="00F0715D">
        <w:t>mas nesse material focaremos n</w:t>
      </w:r>
      <w:r w:rsidR="00F0715D">
        <w:t>o</w:t>
      </w:r>
      <w:r w:rsidRPr="00F0715D">
        <w:t xml:space="preserve"> IDE do Brino.</w:t>
      </w:r>
    </w:p>
    <w:p w14:paraId="42204374" w14:textId="77777777" w:rsidR="00EE3A9C" w:rsidRPr="00B72F11" w:rsidRDefault="00EE3A9C" w:rsidP="00EE3A9C">
      <w:pPr>
        <w:pStyle w:val="NormalWeb"/>
        <w:shd w:val="clear" w:color="auto" w:fill="FFFFFF"/>
        <w:spacing w:before="0" w:beforeAutospacing="0" w:after="30" w:afterAutospacing="0"/>
        <w:ind w:firstLine="720"/>
        <w:rPr>
          <w:highlight w:val="yellow"/>
        </w:rPr>
      </w:pPr>
    </w:p>
    <w:p w14:paraId="7CF58A43" w14:textId="55943084" w:rsidR="00241E8E" w:rsidRDefault="00241E8E" w:rsidP="009747A2">
      <w:pPr>
        <w:pStyle w:val="NormalWeb"/>
        <w:numPr>
          <w:ilvl w:val="1"/>
          <w:numId w:val="131"/>
        </w:numPr>
        <w:shd w:val="clear" w:color="auto" w:fill="FFFFFF"/>
        <w:spacing w:before="0" w:beforeAutospacing="0" w:after="30" w:afterAutospacing="0"/>
        <w:rPr>
          <w:b/>
          <w:color w:val="000000"/>
          <w:sz w:val="32"/>
          <w:szCs w:val="32"/>
        </w:rPr>
      </w:pPr>
      <w:r>
        <w:rPr>
          <w:b/>
          <w:color w:val="000000"/>
          <w:sz w:val="32"/>
          <w:szCs w:val="32"/>
        </w:rPr>
        <w:t>Arduino</w:t>
      </w:r>
    </w:p>
    <w:p w14:paraId="57C965DC" w14:textId="77777777" w:rsidR="00241E8E" w:rsidRDefault="00241E8E" w:rsidP="00241E8E">
      <w:pPr>
        <w:spacing w:after="30"/>
        <w:ind w:firstLine="720"/>
        <w:rPr>
          <w:bCs/>
          <w:lang w:val="pt-PT"/>
        </w:rPr>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w:t>
      </w:r>
      <w:r w:rsidRPr="00646946">
        <w:rPr>
          <w:rFonts w:cs="Times New Roman"/>
        </w:rPr>
        <w:t xml:space="preserve">Ele recebeu uma </w:t>
      </w:r>
      <w:r w:rsidRPr="00646946">
        <w:rPr>
          <w:lang w:val="pt-PT"/>
        </w:rPr>
        <w:t xml:space="preserve">menção honrosa na categoria </w:t>
      </w:r>
      <w:r w:rsidRPr="00646946">
        <w:rPr>
          <w:i/>
          <w:iCs/>
          <w:lang w:val="pt-PT"/>
        </w:rPr>
        <w:t>Comunidades Digitais</w:t>
      </w:r>
      <w:r w:rsidRPr="00646946">
        <w:rPr>
          <w:lang w:val="pt-PT"/>
        </w:rPr>
        <w:t xml:space="preserve"> em </w:t>
      </w:r>
      <w:hyperlink r:id="rId9" w:tooltip="2006" w:history="1">
        <w:r w:rsidRPr="00646946">
          <w:rPr>
            <w:rStyle w:val="Hyperlink"/>
            <w:color w:val="auto"/>
            <w:u w:val="none"/>
            <w:lang w:val="pt-PT"/>
          </w:rPr>
          <w:t>2006</w:t>
        </w:r>
      </w:hyperlink>
      <w:r w:rsidRPr="00646946">
        <w:rPr>
          <w:lang w:val="pt-PT"/>
        </w:rPr>
        <w:t xml:space="preserve">, pela </w:t>
      </w:r>
      <w:r>
        <w:fldChar w:fldCharType="begin"/>
      </w:r>
      <w:r>
        <w:instrText xml:space="preserve"> HYPERLINK "https://pt.wikipedia.org/wiki/Prix_Ars_Electronica" \o "Prix Ars Electronica" </w:instrText>
      </w:r>
      <w:r>
        <w:fldChar w:fldCharType="separate"/>
      </w:r>
      <w:r w:rsidRPr="00646946">
        <w:rPr>
          <w:rStyle w:val="Hyperlink"/>
          <w:bCs/>
          <w:color w:val="auto"/>
          <w:u w:val="none"/>
          <w:lang w:val="pt-PT"/>
        </w:rPr>
        <w:t>Prix Ars Electronica</w:t>
      </w:r>
      <w:r>
        <w:rPr>
          <w:rStyle w:val="Hyperlink"/>
          <w:bCs/>
          <w:color w:val="auto"/>
          <w:u w:val="none"/>
          <w:lang w:val="pt-PT"/>
        </w:rPr>
        <w:fldChar w:fldCharType="end"/>
      </w:r>
      <w:r>
        <w:rPr>
          <w:bCs/>
          <w:lang w:val="pt-PT"/>
        </w:rPr>
        <w:t xml:space="preserve"> e bateu a marca de 50.000 placas vendidas em outubro de 2008, selando assim seu sucesso.</w:t>
      </w:r>
    </w:p>
    <w:p w14:paraId="645583BC" w14:textId="77777777" w:rsidR="00241E8E" w:rsidRDefault="00241E8E" w:rsidP="00241E8E">
      <w:pPr>
        <w:spacing w:after="30"/>
        <w:ind w:firstLine="720"/>
        <w:rPr>
          <w:bCs/>
          <w:lang w:val="pt-PT"/>
        </w:rPr>
      </w:pPr>
      <w:r>
        <w:rPr>
          <w:bCs/>
          <w:lang w:val="pt-PT"/>
        </w:rPr>
        <w:t>Desde entao a sua comunidade cresceu e o projeto continuou se expandindo e está em constante desenvolvimento. Isso não apenas gera as placas, ou hardware, que vemos, mas também desenvolveu uma IDE própria. Abaixo mostraremos um pouco sobre ela.</w:t>
      </w:r>
    </w:p>
    <w:p w14:paraId="3FABA2D5" w14:textId="3B37A98D" w:rsidR="00241E8E" w:rsidRDefault="00241E8E" w:rsidP="00241E8E">
      <w:pPr>
        <w:spacing w:after="30"/>
        <w:ind w:firstLine="720"/>
        <w:rPr>
          <w:bCs/>
          <w:lang w:val="pt-PT"/>
        </w:rPr>
      </w:pPr>
      <w:r w:rsidRPr="009717E7">
        <w:rPr>
          <w:bCs/>
          <w:highlight w:val="yellow"/>
          <w:lang w:val="pt-PT"/>
        </w:rPr>
        <w:t>//Adicionar imagem com os nomes</w:t>
      </w:r>
      <w:r w:rsidRPr="00241E8E">
        <w:rPr>
          <w:noProof/>
          <w:lang w:eastAsia="pt-BR"/>
        </w:rPr>
        <w:t xml:space="preserve"> </w:t>
      </w:r>
    </w:p>
    <w:p w14:paraId="36928F8F" w14:textId="77777777" w:rsidR="00241E8E" w:rsidRDefault="00241E8E" w:rsidP="00241E8E">
      <w:pPr>
        <w:spacing w:after="30"/>
        <w:ind w:firstLine="720"/>
        <w:rPr>
          <w:bCs/>
          <w:lang w:val="pt-PT"/>
        </w:rPr>
      </w:pPr>
    </w:p>
    <w:p w14:paraId="2F9A340C" w14:textId="77777777" w:rsidR="00241E8E" w:rsidRPr="009717E7" w:rsidRDefault="00241E8E" w:rsidP="00241E8E">
      <w:pPr>
        <w:pStyle w:val="PargrafodaLista"/>
        <w:numPr>
          <w:ilvl w:val="0"/>
          <w:numId w:val="178"/>
        </w:numPr>
        <w:spacing w:after="30"/>
        <w:rPr>
          <w:rFonts w:cs="Times New Roman"/>
          <w:b/>
        </w:rPr>
      </w:pPr>
      <w:proofErr w:type="spellStart"/>
      <w:r w:rsidRPr="009717E7">
        <w:rPr>
          <w:rFonts w:cs="Times New Roman"/>
          <w:b/>
        </w:rPr>
        <w:t>Verify</w:t>
      </w:r>
      <w:proofErr w:type="spellEnd"/>
      <w:r>
        <w:rPr>
          <w:rFonts w:cs="Times New Roman"/>
          <w:b/>
        </w:rPr>
        <w:t xml:space="preserve"> – </w:t>
      </w:r>
      <w:r>
        <w:rPr>
          <w:rFonts w:cs="Times New Roman"/>
        </w:rPr>
        <w:t>Verifica o programa e apresenta os erros na parte inferior da tela</w:t>
      </w:r>
    </w:p>
    <w:p w14:paraId="49CB74B2" w14:textId="77777777" w:rsidR="00241E8E" w:rsidRPr="009717E7" w:rsidRDefault="00241E8E" w:rsidP="00241E8E">
      <w:pPr>
        <w:pStyle w:val="PargrafodaLista"/>
        <w:numPr>
          <w:ilvl w:val="0"/>
          <w:numId w:val="178"/>
        </w:numPr>
        <w:spacing w:after="30"/>
        <w:rPr>
          <w:rFonts w:cs="Times New Roman"/>
          <w:b/>
        </w:rPr>
      </w:pPr>
      <w:r w:rsidRPr="009717E7">
        <w:rPr>
          <w:rFonts w:cs="Times New Roman"/>
          <w:b/>
        </w:rPr>
        <w:t>New</w:t>
      </w:r>
      <w:r>
        <w:rPr>
          <w:rFonts w:cs="Times New Roman"/>
          <w:b/>
        </w:rPr>
        <w:t xml:space="preserve"> – </w:t>
      </w:r>
      <w:r>
        <w:rPr>
          <w:rFonts w:cs="Times New Roman"/>
        </w:rPr>
        <w:t>Abre uma página para um novo escrever um novo programa</w:t>
      </w:r>
    </w:p>
    <w:p w14:paraId="1D489D51" w14:textId="77777777" w:rsidR="00241E8E" w:rsidRPr="009717E7" w:rsidRDefault="00241E8E" w:rsidP="00241E8E">
      <w:pPr>
        <w:pStyle w:val="PargrafodaLista"/>
        <w:numPr>
          <w:ilvl w:val="0"/>
          <w:numId w:val="178"/>
        </w:numPr>
        <w:spacing w:after="30"/>
        <w:rPr>
          <w:rFonts w:cs="Times New Roman"/>
          <w:b/>
        </w:rPr>
      </w:pPr>
      <w:r w:rsidRPr="009717E7">
        <w:rPr>
          <w:rFonts w:cs="Times New Roman"/>
          <w:b/>
        </w:rPr>
        <w:t>Open</w:t>
      </w:r>
      <w:r>
        <w:rPr>
          <w:rFonts w:cs="Times New Roman"/>
          <w:b/>
        </w:rPr>
        <w:t xml:space="preserve"> </w:t>
      </w:r>
      <w:r>
        <w:rPr>
          <w:rFonts w:cs="Times New Roman"/>
        </w:rPr>
        <w:t>– Abre uma lista com os códigos previamente salvos e com os exemplos.</w:t>
      </w:r>
    </w:p>
    <w:p w14:paraId="05C7FF4D" w14:textId="77777777" w:rsidR="00241E8E" w:rsidRPr="009717E7" w:rsidRDefault="00241E8E" w:rsidP="00241E8E">
      <w:pPr>
        <w:pStyle w:val="PargrafodaLista"/>
        <w:numPr>
          <w:ilvl w:val="0"/>
          <w:numId w:val="178"/>
        </w:numPr>
        <w:spacing w:after="30"/>
        <w:rPr>
          <w:rFonts w:cs="Times New Roman"/>
          <w:b/>
        </w:rPr>
      </w:pPr>
      <w:proofErr w:type="spellStart"/>
      <w:r w:rsidRPr="009717E7">
        <w:rPr>
          <w:rFonts w:cs="Times New Roman"/>
          <w:b/>
        </w:rPr>
        <w:t>Save</w:t>
      </w:r>
      <w:proofErr w:type="spellEnd"/>
      <w:r>
        <w:rPr>
          <w:rFonts w:cs="Times New Roman"/>
          <w:b/>
        </w:rPr>
        <w:t xml:space="preserve"> </w:t>
      </w:r>
      <w:r>
        <w:rPr>
          <w:rFonts w:cs="Times New Roman"/>
        </w:rPr>
        <w:t>– Salva o código</w:t>
      </w:r>
    </w:p>
    <w:p w14:paraId="6499DC66" w14:textId="77777777" w:rsidR="00241E8E" w:rsidRPr="009717E7" w:rsidRDefault="00241E8E" w:rsidP="00241E8E">
      <w:pPr>
        <w:pStyle w:val="PargrafodaLista"/>
        <w:numPr>
          <w:ilvl w:val="0"/>
          <w:numId w:val="178"/>
        </w:numPr>
        <w:spacing w:after="30"/>
        <w:rPr>
          <w:rFonts w:cs="Times New Roman"/>
          <w:b/>
        </w:rPr>
      </w:pPr>
      <w:r w:rsidRPr="009717E7">
        <w:rPr>
          <w:rFonts w:cs="Times New Roman"/>
          <w:b/>
        </w:rPr>
        <w:t>Upload</w:t>
      </w:r>
      <w:r>
        <w:rPr>
          <w:rFonts w:cs="Times New Roman"/>
          <w:b/>
        </w:rPr>
        <w:t xml:space="preserve"> </w:t>
      </w:r>
      <w:r>
        <w:rPr>
          <w:rFonts w:cs="Times New Roman"/>
        </w:rPr>
        <w:t>– Verifica código em busca de erros e, se nenhum for encontrado, compila e envia o código para a placa.</w:t>
      </w:r>
    </w:p>
    <w:p w14:paraId="7DA9346E" w14:textId="77777777" w:rsidR="00241E8E" w:rsidRPr="009717E7" w:rsidRDefault="00241E8E" w:rsidP="00241E8E">
      <w:pPr>
        <w:pStyle w:val="PargrafodaLista"/>
        <w:numPr>
          <w:ilvl w:val="0"/>
          <w:numId w:val="178"/>
        </w:numPr>
        <w:spacing w:after="30"/>
        <w:rPr>
          <w:rFonts w:cs="Times New Roman"/>
          <w:b/>
        </w:rPr>
      </w:pPr>
      <w:r w:rsidRPr="009717E7">
        <w:rPr>
          <w:rFonts w:cs="Times New Roman"/>
          <w:b/>
        </w:rPr>
        <w:t>Serial monitor</w:t>
      </w:r>
      <w:r>
        <w:rPr>
          <w:rFonts w:cs="Times New Roman"/>
          <w:b/>
        </w:rPr>
        <w:t xml:space="preserve"> </w:t>
      </w:r>
      <w:r>
        <w:rPr>
          <w:rFonts w:cs="Times New Roman"/>
        </w:rPr>
        <w:t>– Abre o monitor serial em uma nova janela</w:t>
      </w:r>
    </w:p>
    <w:p w14:paraId="56B423AC" w14:textId="77777777" w:rsidR="00241E8E" w:rsidRPr="006F2D1C" w:rsidRDefault="00241E8E" w:rsidP="00241E8E">
      <w:pPr>
        <w:pStyle w:val="NormalWeb"/>
        <w:shd w:val="clear" w:color="auto" w:fill="FFFFFF"/>
        <w:spacing w:before="0" w:beforeAutospacing="0" w:after="30" w:afterAutospacing="0"/>
        <w:rPr>
          <w:color w:val="000000"/>
          <w:szCs w:val="32"/>
        </w:rPr>
      </w:pPr>
    </w:p>
    <w:p w14:paraId="6921570D" w14:textId="03AE613C" w:rsidR="00BE0DF1" w:rsidRDefault="00241E8E" w:rsidP="009747A2">
      <w:pPr>
        <w:pStyle w:val="NormalWeb"/>
        <w:numPr>
          <w:ilvl w:val="1"/>
          <w:numId w:val="131"/>
        </w:numPr>
        <w:shd w:val="clear" w:color="auto" w:fill="FFFFFF"/>
        <w:spacing w:before="0" w:beforeAutospacing="0" w:after="30" w:afterAutospacing="0"/>
        <w:rPr>
          <w:b/>
          <w:color w:val="000000"/>
          <w:sz w:val="32"/>
          <w:szCs w:val="32"/>
        </w:rPr>
      </w:pPr>
      <w:r>
        <w:rPr>
          <w:b/>
          <w:color w:val="000000"/>
          <w:sz w:val="32"/>
          <w:szCs w:val="32"/>
        </w:rPr>
        <w:t xml:space="preserve">Instalando o </w:t>
      </w:r>
      <w:r w:rsidR="003E72D2" w:rsidRPr="003636D9">
        <w:rPr>
          <w:b/>
          <w:color w:val="000000"/>
          <w:sz w:val="32"/>
          <w:szCs w:val="32"/>
        </w:rPr>
        <w:t>Arduino:</w:t>
      </w:r>
    </w:p>
    <w:p w14:paraId="0B577D0A" w14:textId="77777777" w:rsidR="005401D0" w:rsidRDefault="005401D0" w:rsidP="003636D9">
      <w:pPr>
        <w:pStyle w:val="NormalWeb"/>
        <w:shd w:val="clear" w:color="auto" w:fill="FFFFFF"/>
        <w:spacing w:before="0" w:beforeAutospacing="0" w:after="30" w:afterAutospacing="0"/>
        <w:ind w:firstLine="720"/>
      </w:pPr>
    </w:p>
    <w:p w14:paraId="2215DB1F" w14:textId="1038C8B1" w:rsidR="003E72D2" w:rsidRPr="003636D9" w:rsidRDefault="00B72F11" w:rsidP="003636D9">
      <w:pPr>
        <w:pStyle w:val="NormalWeb"/>
        <w:shd w:val="clear" w:color="auto" w:fill="FFFFFF"/>
        <w:spacing w:before="0" w:beforeAutospacing="0" w:after="30" w:afterAutospacing="0"/>
        <w:ind w:firstLine="720"/>
      </w:pPr>
      <w:r>
        <w:t>P</w:t>
      </w:r>
      <w:r w:rsidR="00EE3A9C">
        <w:t>ara baixar a IDE do Arduino</w:t>
      </w:r>
      <w:r w:rsidRPr="003636D9">
        <w:t xml:space="preserve"> </w:t>
      </w:r>
      <w:r w:rsidR="00EE3A9C">
        <w:rPr>
          <w:color w:val="000000"/>
        </w:rPr>
        <w:t>e</w:t>
      </w:r>
      <w:r w:rsidR="003E72D2" w:rsidRPr="003636D9">
        <w:rPr>
          <w:color w:val="000000"/>
        </w:rPr>
        <w:t>ntre no site do Arduino [</w:t>
      </w:r>
      <w:hyperlink r:id="rId10" w:history="1">
        <w:r w:rsidR="003E72D2" w:rsidRPr="003636D9">
          <w:rPr>
            <w:rStyle w:val="Hyperlink"/>
            <w:i/>
          </w:rPr>
          <w:t>arduino.cc</w:t>
        </w:r>
      </w:hyperlink>
      <w:r w:rsidR="003E72D2" w:rsidRPr="003636D9">
        <w:rPr>
          <w:color w:val="000000"/>
        </w:rPr>
        <w:t>] e vá na</w:t>
      </w:r>
      <w:r w:rsidR="00EE3A9C">
        <w:rPr>
          <w:color w:val="000000"/>
        </w:rPr>
        <w:t xml:space="preserve"> aba downloads para baixar a versão </w:t>
      </w:r>
      <w:r w:rsidR="003E72D2" w:rsidRPr="003636D9">
        <w:rPr>
          <w:color w:val="000000"/>
        </w:rPr>
        <w:t>mais recente</w:t>
      </w:r>
      <w:r w:rsidR="001B424E" w:rsidRPr="003636D9">
        <w:rPr>
          <w:color w:val="000000"/>
        </w:rPr>
        <w:t>,</w:t>
      </w:r>
      <w:r w:rsidR="003E72D2" w:rsidRPr="003636D9">
        <w:rPr>
          <w:color w:val="000000"/>
        </w:rPr>
        <w:t xml:space="preserve"> </w:t>
      </w:r>
      <w:r w:rsidR="00EE3A9C">
        <w:t>que na ocasião era a</w:t>
      </w:r>
      <w:r w:rsidR="003E72D2" w:rsidRPr="003636D9">
        <w:t xml:space="preserve"> 1.6.7.</w:t>
      </w:r>
      <w:r>
        <w:t xml:space="preserve"> </w:t>
      </w:r>
      <w:r w:rsidR="003E72D2"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1">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2">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3">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rPr>
          <w:color w:val="000000"/>
          <w:szCs w:val="32"/>
        </w:rPr>
      </w:pPr>
    </w:p>
    <w:p w14:paraId="3E6F96EE" w14:textId="6C7BFB29" w:rsidR="003E72D2" w:rsidRPr="003636D9" w:rsidRDefault="00EE3A9C" w:rsidP="003636D9">
      <w:pPr>
        <w:pStyle w:val="NormalWeb"/>
        <w:shd w:val="clear" w:color="auto" w:fill="FFFFFF"/>
        <w:spacing w:before="0" w:beforeAutospacing="0" w:after="30" w:afterAutospacing="0"/>
        <w:ind w:firstLine="720"/>
        <w:rPr>
          <w:color w:val="000000"/>
        </w:rPr>
      </w:pPr>
      <w:r w:rsidRPr="00F0715D">
        <w:rPr>
          <w:color w:val="000000"/>
        </w:rPr>
        <w:t>Para instalar a IDE do Brino</w:t>
      </w:r>
      <w:r>
        <w:rPr>
          <w:color w:val="000000"/>
        </w:rPr>
        <w:t xml:space="preserve"> </w:t>
      </w:r>
      <w:r w:rsidR="003E72D2" w:rsidRPr="003636D9">
        <w:rPr>
          <w:color w:val="000000"/>
        </w:rPr>
        <w:t xml:space="preserve">basta acessar a página do GitHub: </w:t>
      </w:r>
      <w:hyperlink r:id="rId14" w:history="1">
        <w:r w:rsidR="0065448E" w:rsidRPr="003636D9">
          <w:rPr>
            <w:rStyle w:val="Hyperlink"/>
            <w:i/>
          </w:rPr>
          <w:t>http://</w:t>
        </w:r>
        <w:r w:rsidR="003E72D2" w:rsidRPr="003636D9">
          <w:rPr>
            <w:rStyle w:val="Hyperlink"/>
            <w:i/>
          </w:rPr>
          <w:t>ratosdepc.github.io/</w:t>
        </w:r>
        <w:r w:rsidR="009E1512" w:rsidRPr="003636D9">
          <w:rPr>
            <w:rStyle w:val="Hyperlink"/>
            <w:i/>
          </w:rPr>
          <w:t>Brino</w:t>
        </w:r>
      </w:hyperlink>
      <w:r w:rsidR="009E1512" w:rsidRPr="003636D9">
        <w:rPr>
          <w:color w:val="000000"/>
        </w:rPr>
        <w:t>; na</w:t>
      </w:r>
      <w:r w:rsidR="003E72D2" w:rsidRPr="003636D9">
        <w:rPr>
          <w:color w:val="000000"/>
        </w:rPr>
        <w:t xml:space="preserve"> área de primeiros passos</w:t>
      </w:r>
      <w:r w:rsidR="009E1512" w:rsidRPr="003636D9">
        <w:rPr>
          <w:color w:val="000000"/>
        </w:rPr>
        <w:t>,</w:t>
      </w:r>
      <w:r w:rsidR="00F0715D">
        <w:rPr>
          <w:color w:val="000000"/>
        </w:rPr>
        <w:t xml:space="preserve"> é possível</w:t>
      </w:r>
      <w:r w:rsidR="003E72D2" w:rsidRPr="003636D9">
        <w:rPr>
          <w:color w:val="000000"/>
        </w:rPr>
        <w:t xml:space="preserve"> encontra</w:t>
      </w:r>
      <w:r w:rsidR="00F0715D">
        <w:rPr>
          <w:color w:val="000000"/>
        </w:rPr>
        <w:t>r</w:t>
      </w:r>
      <w:r w:rsidR="003E72D2"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003E72D2" w:rsidRPr="003636D9">
        <w:rPr>
          <w:color w:val="000000"/>
        </w:rPr>
        <w:t xml:space="preserve">a página de releases, baixe o </w:t>
      </w:r>
      <w:r w:rsidRPr="00F0715D">
        <w:rPr>
          <w:color w:val="000000"/>
        </w:rPr>
        <w:t>executável da versão mais recente e clique duas vezes</w:t>
      </w:r>
      <w:r w:rsidR="003E72D2" w:rsidRPr="00EE3A9C">
        <w:rPr>
          <w:strike/>
          <w:color w:val="000000"/>
        </w:rPr>
        <w:t>.</w:t>
      </w:r>
      <w:r w:rsidR="003E72D2" w:rsidRPr="003636D9">
        <w:rPr>
          <w:color w:val="000000"/>
        </w:rPr>
        <w:t xml:space="preserv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003E72D2" w:rsidRPr="003636D9">
        <w:rPr>
          <w:color w:val="000000"/>
        </w:rPr>
        <w:t xml:space="preserve"> consultar algum código de exemplo, </w:t>
      </w:r>
      <w:r w:rsidR="00BD538F" w:rsidRPr="003636D9">
        <w:rPr>
          <w:color w:val="000000" w:themeColor="text1"/>
        </w:rPr>
        <w:t xml:space="preserve">estes </w:t>
      </w:r>
      <w:r w:rsidR="003E72D2"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7"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8"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019FC4FA" w:rsidR="003636D9" w:rsidRPr="00A210E2" w:rsidRDefault="005401D0" w:rsidP="003636D9">
      <w:pPr>
        <w:pStyle w:val="NormalWeb"/>
        <w:shd w:val="clear" w:color="auto" w:fill="FFFFFF"/>
        <w:spacing w:before="0" w:beforeAutospacing="0" w:after="30" w:afterAutospacing="0"/>
        <w:ind w:left="851"/>
        <w:rPr>
          <w:color w:val="000000"/>
          <w:szCs w:val="32"/>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7023E0D3">
            <wp:simplePos x="0" y="0"/>
            <wp:positionH relativeFrom="column">
              <wp:posOffset>24499</wp:posOffset>
            </wp:positionH>
            <wp:positionV relativeFrom="paragraph">
              <wp:posOffset>188022</wp:posOffset>
            </wp:positionV>
            <wp:extent cx="1217295" cy="1221105"/>
            <wp:effectExtent l="0" t="0" r="1905" b="0"/>
            <wp:wrapSquare wrapText="bothSides"/>
            <wp:docPr id="38" name="Imagem 38" descr="https://cdn.sparkfun.com/assets/5/3/4/3/1/52b1e48a757b7f28448b4567.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9DA04" w14:textId="21E8F8DC" w:rsidR="006652F7" w:rsidRPr="003636D9" w:rsidRDefault="00C73668" w:rsidP="003636D9">
      <w:pPr>
        <w:pStyle w:val="NormalWeb"/>
        <w:shd w:val="clear" w:color="auto" w:fill="FFFFFF"/>
        <w:spacing w:before="0" w:beforeAutospacing="0" w:after="30" w:afterAutospacing="0"/>
        <w:ind w:left="851" w:firstLine="589"/>
        <w:rPr>
          <w:color w:val="000000"/>
        </w:rPr>
      </w:pPr>
      <w:proofErr w:type="spellStart"/>
      <w:r w:rsidRPr="003636D9">
        <w:rPr>
          <w:color w:val="000000"/>
        </w:rPr>
        <w:t>Fritzing</w:t>
      </w:r>
      <w:proofErr w:type="spellEnd"/>
      <w:r w:rsidRPr="003636D9">
        <w:rPr>
          <w:color w:val="000000"/>
        </w:rPr>
        <w:t xml:space="preserve"> é um programa que busca tornar a eletr</w:t>
      </w:r>
      <w:r w:rsidR="001B424E" w:rsidRPr="003636D9">
        <w:rPr>
          <w:color w:val="000000"/>
        </w:rPr>
        <w:t>ônica e a programação acessível</w:t>
      </w:r>
      <w:r w:rsidRPr="003636D9">
        <w:rPr>
          <w:color w:val="000000"/>
        </w:rPr>
        <w:t xml:space="preserve"> </w:t>
      </w:r>
      <w:r w:rsidR="00E77942" w:rsidRPr="003636D9">
        <w:rPr>
          <w:color w:val="000000"/>
        </w:rPr>
        <w:t xml:space="preserve">a </w:t>
      </w:r>
      <w:r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68ECC438" w:rsidR="006652F7" w:rsidRPr="003636D9" w:rsidRDefault="006652F7" w:rsidP="003636D9">
      <w:pPr>
        <w:pStyle w:val="NormalWeb"/>
        <w:shd w:val="clear" w:color="auto" w:fill="FFFFFF"/>
        <w:spacing w:before="0" w:beforeAutospacing="0" w:after="30" w:afterAutospacing="0"/>
        <w:ind w:firstLine="589"/>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1"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w:t>
      </w:r>
      <w:r w:rsidR="00A46EC1">
        <w:rPr>
          <w:color w:val="000000"/>
        </w:rPr>
        <w:t>s</w:t>
      </w:r>
      <w:r w:rsidRPr="003636D9">
        <w:rPr>
          <w:color w:val="000000"/>
        </w:rPr>
        <w:t xml:space="preserve">istema </w:t>
      </w:r>
      <w:r w:rsidRPr="00F0715D">
        <w:rPr>
          <w:color w:val="000000"/>
        </w:rPr>
        <w:t>operacional</w:t>
      </w:r>
      <w:r w:rsidR="00EE3A9C" w:rsidRPr="00F0715D">
        <w:rPr>
          <w:color w:val="000000"/>
        </w:rPr>
        <w:t xml:space="preserve"> de sua máquina</w:t>
      </w:r>
      <w:r w:rsidRPr="00F0715D">
        <w:rPr>
          <w:color w:val="000000"/>
        </w:rPr>
        <w:t xml:space="preserve">. </w:t>
      </w:r>
      <w:r w:rsidR="00A20672" w:rsidRPr="00F0715D">
        <w:rPr>
          <w:color w:val="000000"/>
        </w:rPr>
        <w:t xml:space="preserve">Uma vez obtida a </w:t>
      </w:r>
      <w:r w:rsidRPr="00F0715D">
        <w:rPr>
          <w:color w:val="000000"/>
        </w:rPr>
        <w:t>pasta .zip</w:t>
      </w:r>
      <w:r w:rsidR="00A20672" w:rsidRPr="00F0715D">
        <w:rPr>
          <w:color w:val="000000"/>
        </w:rPr>
        <w:t>,</w:t>
      </w:r>
      <w:r w:rsidR="00996F86" w:rsidRPr="00F0715D">
        <w:rPr>
          <w:color w:val="000000"/>
        </w:rPr>
        <w:t xml:space="preserve"> basta extraí</w:t>
      </w:r>
      <w:r w:rsidRPr="00F0715D">
        <w:rPr>
          <w:color w:val="000000"/>
        </w:rPr>
        <w:t>-la para u</w:t>
      </w:r>
      <w:r w:rsidR="00EE22B9" w:rsidRPr="00F0715D">
        <w:rPr>
          <w:color w:val="000000"/>
        </w:rPr>
        <w:t xml:space="preserve">ma pasta convencional. Dentro de </w:t>
      </w:r>
      <w:r w:rsidR="00B3171B" w:rsidRPr="00F0715D">
        <w:rPr>
          <w:color w:val="000000"/>
        </w:rPr>
        <w:t>tal pasta</w:t>
      </w:r>
      <w:r w:rsidRPr="00F0715D">
        <w:rPr>
          <w:color w:val="000000"/>
        </w:rPr>
        <w:t xml:space="preserve"> encontra-se o arquivo fritzing.exe</w:t>
      </w:r>
      <w:r w:rsidR="001B424E" w:rsidRPr="00F0715D">
        <w:rPr>
          <w:color w:val="000000"/>
        </w:rPr>
        <w:t>, que é o programa</w:t>
      </w:r>
      <w:r w:rsidR="00EE3A9C" w:rsidRPr="00F0715D">
        <w:rPr>
          <w:color w:val="000000"/>
        </w:rPr>
        <w:t xml:space="preserve"> pronto para ser executado</w:t>
      </w:r>
      <w:r w:rsidR="001B424E" w:rsidRPr="00F0715D">
        <w:rPr>
          <w:color w:val="000000"/>
        </w:rPr>
        <w:t>.</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rPr>
          <w:color w:val="000000"/>
        </w:rPr>
      </w:pPr>
    </w:p>
    <w:p w14:paraId="47E78C27" w14:textId="38EDE28C" w:rsidR="00394947" w:rsidRDefault="00394947" w:rsidP="00996F86">
      <w:pPr>
        <w:pStyle w:val="NormalWeb"/>
        <w:numPr>
          <w:ilvl w:val="1"/>
          <w:numId w:val="117"/>
        </w:numPr>
        <w:shd w:val="clear" w:color="auto" w:fill="FFFFFF"/>
        <w:spacing w:before="0" w:beforeAutospacing="0" w:after="30" w:afterAutospacing="0"/>
        <w:ind w:left="851" w:hanging="491"/>
        <w:rPr>
          <w:b/>
          <w:color w:val="000000"/>
          <w:sz w:val="32"/>
          <w:szCs w:val="32"/>
        </w:rPr>
      </w:pPr>
      <w:r>
        <w:rPr>
          <w:b/>
          <w:color w:val="000000"/>
          <w:sz w:val="32"/>
          <w:szCs w:val="32"/>
        </w:rPr>
        <w:t>Kit básico:</w:t>
      </w:r>
    </w:p>
    <w:p w14:paraId="1F98A529" w14:textId="77777777" w:rsidR="00615CB6" w:rsidRDefault="00615CB6" w:rsidP="00394947">
      <w:pPr>
        <w:pStyle w:val="NormalWeb"/>
        <w:shd w:val="clear" w:color="auto" w:fill="FFFFFF"/>
        <w:spacing w:before="0" w:beforeAutospacing="0" w:after="30" w:afterAutospacing="0"/>
        <w:ind w:firstLine="720"/>
        <w:rPr>
          <w:color w:val="000000"/>
        </w:rPr>
      </w:pPr>
    </w:p>
    <w:p w14:paraId="6D490341" w14:textId="340E7409" w:rsidR="00394947" w:rsidRPr="00F0715D" w:rsidRDefault="00394947" w:rsidP="008B4879">
      <w:pPr>
        <w:ind w:firstLine="360"/>
      </w:pPr>
      <w:r w:rsidRPr="00F0715D">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14:paraId="3E04D4FC" w14:textId="77777777" w:rsidR="00615CB6" w:rsidRPr="00F0715D" w:rsidRDefault="00615CB6" w:rsidP="00615CB6">
      <w:pPr>
        <w:pStyle w:val="NormalWeb"/>
        <w:shd w:val="clear" w:color="auto" w:fill="FFFFFF"/>
        <w:spacing w:before="0" w:beforeAutospacing="0" w:after="30" w:afterAutospacing="0"/>
        <w:rPr>
          <w:color w:val="000000"/>
        </w:rPr>
      </w:pPr>
    </w:p>
    <w:p w14:paraId="6D02BFC0" w14:textId="69F13926"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Uma placa Arduino, preferencialmente um Nano (que é qual usaremos nos exemplos) ou um Uno.</w:t>
      </w:r>
    </w:p>
    <w:p w14:paraId="0104CAB1" w14:textId="2FE09782"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color w:val="000000"/>
        </w:rPr>
        <w:t>Um cabo para conectar a placa Arduino ao computador</w:t>
      </w:r>
    </w:p>
    <w:p w14:paraId="662A4403" w14:textId="64031C29" w:rsidR="00394947" w:rsidRPr="00F0715D" w:rsidRDefault="00394947" w:rsidP="00394947">
      <w:pPr>
        <w:pStyle w:val="NormalWeb"/>
        <w:numPr>
          <w:ilvl w:val="0"/>
          <w:numId w:val="172"/>
        </w:numPr>
        <w:shd w:val="clear" w:color="auto" w:fill="FFFFFF"/>
        <w:spacing w:before="0" w:beforeAutospacing="0" w:after="30" w:afterAutospacing="0"/>
        <w:rPr>
          <w:color w:val="000000"/>
        </w:rPr>
      </w:pPr>
      <w:proofErr w:type="spellStart"/>
      <w:r w:rsidRPr="00F0715D">
        <w:rPr>
          <w:color w:val="000000"/>
        </w:rPr>
        <w:t>Protoboard</w:t>
      </w:r>
      <w:proofErr w:type="spellEnd"/>
      <w:r w:rsidRPr="00F0715D">
        <w:rPr>
          <w:color w:val="000000"/>
        </w:rPr>
        <w:t xml:space="preserve"> ou </w:t>
      </w:r>
      <w:proofErr w:type="spellStart"/>
      <w:r w:rsidRPr="00F0715D">
        <w:rPr>
          <w:color w:val="000000"/>
        </w:rPr>
        <w:t>breadboard</w:t>
      </w:r>
      <w:proofErr w:type="spellEnd"/>
      <w:r w:rsidR="00E516A8" w:rsidRPr="00F0715D">
        <w:rPr>
          <w:color w:val="000000"/>
        </w:rPr>
        <w:t xml:space="preserve"> (uma pequena placa de testes)</w:t>
      </w:r>
    </w:p>
    <w:p w14:paraId="7E8025CA" w14:textId="7AFCA7A7"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Jumpers</w:t>
      </w:r>
      <w:r w:rsidR="00E516A8" w:rsidRPr="00F0715D">
        <w:rPr>
          <w:color w:val="000000"/>
        </w:rPr>
        <w:t xml:space="preserve"> (fios para a placa de testes)</w:t>
      </w:r>
    </w:p>
    <w:p w14:paraId="206A4E01" w14:textId="7806FDAE"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Alguns </w:t>
      </w:r>
      <w:proofErr w:type="spellStart"/>
      <w:r w:rsidRPr="00F0715D">
        <w:rPr>
          <w:color w:val="000000"/>
        </w:rPr>
        <w:t>LEDs</w:t>
      </w:r>
      <w:proofErr w:type="spellEnd"/>
      <w:r w:rsidRPr="00F0715D">
        <w:rPr>
          <w:color w:val="000000"/>
        </w:rPr>
        <w:t xml:space="preserve"> variados</w:t>
      </w:r>
    </w:p>
    <w:p w14:paraId="293F2F51" w14:textId="75C1CFC8"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Resistores variados, com valores como 470</w:t>
      </w:r>
      <w:r w:rsidRPr="00F0715D">
        <w:rPr>
          <w:rStyle w:val="tgc"/>
          <w:color w:val="222222"/>
          <w:lang w:val="pt-PT"/>
        </w:rPr>
        <w:t>Ω</w:t>
      </w:r>
      <w:r w:rsidRPr="00F0715D">
        <w:rPr>
          <w:color w:val="000000"/>
        </w:rPr>
        <w:t xml:space="preserve"> e 1K</w:t>
      </w:r>
      <w:r w:rsidRPr="00F0715D">
        <w:rPr>
          <w:rStyle w:val="tgc"/>
          <w:color w:val="222222"/>
          <w:lang w:val="pt-PT"/>
        </w:rPr>
        <w:t>Ω entre outros</w:t>
      </w:r>
    </w:p>
    <w:p w14:paraId="274D17A1" w14:textId="61B09A00"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proofErr w:type="spellStart"/>
      <w:r w:rsidRPr="00F0715D">
        <w:rPr>
          <w:rStyle w:val="tgc"/>
          <w:color w:val="222222"/>
        </w:rPr>
        <w:t>LDRs</w:t>
      </w:r>
      <w:proofErr w:type="spellEnd"/>
    </w:p>
    <w:p w14:paraId="7CC2D131" w14:textId="1BEF2736" w:rsidR="00615CB6" w:rsidRPr="00F0715D" w:rsidRDefault="00615CB6"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Alguns botões táteis</w:t>
      </w:r>
    </w:p>
    <w:p w14:paraId="53904B96" w14:textId="6EA05A8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 pequeno motor de corrente continua</w:t>
      </w:r>
    </w:p>
    <w:p w14:paraId="47E9C7BC" w14:textId="6961C1EA"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Servo motor</w:t>
      </w:r>
    </w:p>
    <w:p w14:paraId="66590F56" w14:textId="0B63B1E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Piezo </w:t>
      </w:r>
      <w:proofErr w:type="spellStart"/>
      <w:r w:rsidRPr="00F0715D">
        <w:rPr>
          <w:color w:val="000000"/>
        </w:rPr>
        <w:t>buzzer</w:t>
      </w:r>
      <w:proofErr w:type="spellEnd"/>
      <w:r w:rsidRPr="00F0715D">
        <w:rPr>
          <w:color w:val="000000"/>
        </w:rPr>
        <w:t xml:space="preserve"> (um tipo de alto-falante pequeno)</w:t>
      </w:r>
    </w:p>
    <w:p w14:paraId="01AE5493" w14:textId="3139215B"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Potenciômetro</w:t>
      </w:r>
      <w:r w:rsidR="00E516A8" w:rsidRPr="00F0715D">
        <w:rPr>
          <w:color w:val="000000"/>
        </w:rPr>
        <w:t xml:space="preserve"> de 10K</w:t>
      </w:r>
      <w:r w:rsidR="00E516A8" w:rsidRPr="00F0715D">
        <w:rPr>
          <w:rStyle w:val="tgc"/>
          <w:color w:val="222222"/>
          <w:lang w:val="pt-PT"/>
        </w:rPr>
        <w:t>Ω</w:t>
      </w:r>
    </w:p>
    <w:p w14:paraId="7339CE0F" w14:textId="4F72C538"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rStyle w:val="tgc"/>
          <w:color w:val="222222"/>
          <w:lang w:val="pt-PT"/>
        </w:rPr>
        <w:t>Uma pequena caixa para guardar os componentes</w:t>
      </w:r>
    </w:p>
    <w:p w14:paraId="62D11D73" w14:textId="77777777" w:rsidR="00394947" w:rsidRDefault="00394947" w:rsidP="00394947">
      <w:pPr>
        <w:pStyle w:val="NormalWeb"/>
        <w:shd w:val="clear" w:color="auto" w:fill="FFFFFF"/>
        <w:spacing w:before="0" w:beforeAutospacing="0" w:after="30" w:afterAutospacing="0"/>
        <w:ind w:left="1080"/>
        <w:rPr>
          <w:color w:val="000000"/>
        </w:rPr>
      </w:pPr>
    </w:p>
    <w:p w14:paraId="40BFF7F7" w14:textId="77777777" w:rsidR="00615CB6" w:rsidRPr="00394947" w:rsidRDefault="00615CB6" w:rsidP="00394947">
      <w:pPr>
        <w:pStyle w:val="NormalWeb"/>
        <w:shd w:val="clear" w:color="auto" w:fill="FFFFFF"/>
        <w:spacing w:before="0" w:beforeAutospacing="0" w:after="30" w:afterAutospacing="0"/>
        <w:ind w:left="1080"/>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rPr>
          <w:color w:val="000000"/>
        </w:rPr>
      </w:pPr>
    </w:p>
    <w:p w14:paraId="26E3A031" w14:textId="5256242D" w:rsidR="00A56541"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 xml:space="preserve">Depois de </w:t>
      </w:r>
      <w:r w:rsidRPr="00F0715D">
        <w:rPr>
          <w:color w:val="000000"/>
        </w:rPr>
        <w:t xml:space="preserve">instalar </w:t>
      </w:r>
      <w:r w:rsidR="00EE3A9C" w:rsidRPr="00F0715D">
        <w:rPr>
          <w:color w:val="000000"/>
        </w:rPr>
        <w:t>uma IDE</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xml:space="preserve">, pois ela já contém um LED </w:t>
      </w:r>
      <w:r w:rsidR="00EE3A9C">
        <w:rPr>
          <w:color w:val="000000"/>
        </w:rPr>
        <w:t xml:space="preserve">acoplado </w:t>
      </w:r>
      <w:r w:rsidRPr="003636D9">
        <w:rPr>
          <w:color w:val="000000"/>
        </w:rPr>
        <w:t>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w:t>
      </w:r>
    </w:p>
    <w:p w14:paraId="25F8B6FF" w14:textId="13B88ACA" w:rsidR="00D808E7" w:rsidRPr="003636D9" w:rsidRDefault="009E1512" w:rsidP="003636D9">
      <w:pPr>
        <w:pStyle w:val="NormalWeb"/>
        <w:shd w:val="clear" w:color="auto" w:fill="FFFFFF"/>
        <w:spacing w:before="0" w:beforeAutospacing="0" w:after="30" w:afterAutospacing="0"/>
        <w:ind w:firstLine="720"/>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rPr>
          <w:color w:val="000000"/>
        </w:rPr>
      </w:pPr>
    </w:p>
    <w:p w14:paraId="68D7F9A3" w14:textId="77777777" w:rsidR="005E26E9" w:rsidRDefault="005E26E9" w:rsidP="003636D9">
      <w:pPr>
        <w:pStyle w:val="NormalWeb"/>
        <w:shd w:val="clear" w:color="auto" w:fill="FFFFFF"/>
        <w:spacing w:before="0" w:beforeAutospacing="0" w:after="30" w:afterAutospacing="0"/>
        <w:ind w:firstLine="720"/>
        <w:rPr>
          <w:color w:val="000000"/>
        </w:rPr>
      </w:pPr>
    </w:p>
    <w:p w14:paraId="066C522E" w14:textId="17D16D99" w:rsidR="003636D9" w:rsidRPr="003636D9" w:rsidRDefault="003636D9">
      <w:pPr>
        <w:pStyle w:val="PargrafodaLista"/>
        <w:numPr>
          <w:ilvl w:val="0"/>
          <w:numId w:val="117"/>
        </w:numPr>
        <w:shd w:val="clear" w:color="auto" w:fill="FFFFFF"/>
        <w:spacing w:after="30" w:line="240" w:lineRule="auto"/>
        <w:contextualSpacing w:val="0"/>
        <w:rPr>
          <w:b/>
          <w:color w:val="000000"/>
          <w:sz w:val="36"/>
          <w:szCs w:val="36"/>
          <w:u w:val="single"/>
        </w:rPr>
        <w:pPrChange w:id="206"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cs="Times New Roman"/>
          <w:b/>
          <w:color w:val="000000"/>
          <w:sz w:val="36"/>
          <w:szCs w:val="36"/>
          <w:u w:val="single"/>
        </w:rPr>
        <w:t>Introdução à Programação</w:t>
      </w:r>
    </w:p>
    <w:p w14:paraId="04995D8C" w14:textId="77777777" w:rsidR="003636D9" w:rsidRPr="00A210E2" w:rsidRDefault="003636D9" w:rsidP="003636D9">
      <w:pPr>
        <w:pStyle w:val="NormalWeb"/>
        <w:shd w:val="clear" w:color="auto" w:fill="FFFFFF"/>
        <w:spacing w:before="0" w:beforeAutospacing="0" w:after="30" w:afterAutospacing="0"/>
        <w:rPr>
          <w:color w:val="000000"/>
        </w:rPr>
      </w:pPr>
    </w:p>
    <w:p w14:paraId="0AA66522" w14:textId="6EB22D22"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 xml:space="preserve">Para criar nossos próprios códigos é necessário aprender palavras-chaves e suas estruturas. Assim como um texto em língua Portuguesa ou em </w:t>
      </w:r>
      <w:r w:rsidR="00EE3A9C" w:rsidRPr="00F0715D">
        <w:rPr>
          <w:color w:val="000000"/>
        </w:rPr>
        <w:t>língua Inglesa</w:t>
      </w:r>
      <w:r w:rsidRPr="00F0715D">
        <w:rPr>
          <w:color w:val="000000"/>
        </w:rPr>
        <w:t>, programas de computador utilizam linguagens com regras específicas de sintaxe para que</w:t>
      </w:r>
      <w:r w:rsidR="00EE3A9C" w:rsidRPr="00F0715D">
        <w:rPr>
          <w:color w:val="000000"/>
        </w:rPr>
        <w:t xml:space="preserve"> a máquina</w:t>
      </w:r>
      <w:r w:rsidR="00F0715D">
        <w:rPr>
          <w:color w:val="000000"/>
        </w:rPr>
        <w:t xml:space="preserve"> </w:t>
      </w:r>
      <w:r w:rsidRPr="00F0715D">
        <w:rPr>
          <w:color w:val="000000"/>
        </w:rPr>
        <w:t>possa compreender o que</w:t>
      </w:r>
      <w:r w:rsidR="00EE3A9C" w:rsidRPr="00F0715D">
        <w:rPr>
          <w:color w:val="000000"/>
        </w:rPr>
        <w:t xml:space="preserve"> </w:t>
      </w:r>
      <w:r w:rsidR="00F0715D" w:rsidRPr="00F0715D">
        <w:rPr>
          <w:color w:val="000000"/>
        </w:rPr>
        <w:t>lhe é pedido</w:t>
      </w:r>
      <w:r w:rsidRPr="00F0715D">
        <w:rPr>
          <w:color w:val="000000"/>
        </w:rPr>
        <w:t>.</w:t>
      </w:r>
      <w:r w:rsidRPr="003636D9">
        <w:rPr>
          <w:color w:val="000000"/>
        </w:rPr>
        <w:t xml:space="preserve">  </w:t>
      </w:r>
    </w:p>
    <w:p w14:paraId="2C826F57" w14:textId="384758AB" w:rsidR="003636D9" w:rsidRDefault="003636D9" w:rsidP="00A210E2">
      <w:pPr>
        <w:pStyle w:val="NormalWeb"/>
        <w:shd w:val="clear" w:color="auto" w:fill="FFFFFF"/>
        <w:spacing w:before="0" w:beforeAutospacing="0" w:after="30" w:afterAutospacing="0"/>
        <w:ind w:firstLine="720"/>
        <w:rPr>
          <w:color w:val="000000"/>
        </w:rPr>
      </w:pPr>
      <w:r w:rsidRPr="003636D9">
        <w:rPr>
          <w:color w:val="000000"/>
        </w:rPr>
        <w:t xml:space="preserve">Nesse capítulo </w:t>
      </w:r>
      <w:r w:rsidR="00EE3A9C" w:rsidRPr="00F0715D">
        <w:rPr>
          <w:color w:val="000000"/>
        </w:rPr>
        <w:t>serão abordados</w:t>
      </w:r>
      <w:r w:rsidR="00EE3A9C">
        <w:rPr>
          <w:color w:val="000000"/>
        </w:rPr>
        <w:t xml:space="preserve"> </w:t>
      </w:r>
      <w:r w:rsidRPr="003636D9">
        <w:rPr>
          <w:color w:val="000000"/>
        </w:rPr>
        <w:t>assuntos como:</w:t>
      </w:r>
    </w:p>
    <w:p w14:paraId="2307C2EB" w14:textId="77777777" w:rsidR="003636D9" w:rsidRPr="003636D9" w:rsidRDefault="003636D9" w:rsidP="003636D9">
      <w:pPr>
        <w:pStyle w:val="NormalWeb"/>
        <w:shd w:val="clear" w:color="auto" w:fill="FFFFFF"/>
        <w:spacing w:before="0" w:beforeAutospacing="0" w:after="30" w:afterAutospacing="0"/>
        <w:rPr>
          <w:color w:val="000000"/>
        </w:rPr>
      </w:pPr>
    </w:p>
    <w:p w14:paraId="22F639F8" w14:textId="05B7EE64" w:rsidR="003636D9" w:rsidRPr="003636D9" w:rsidRDefault="00EE3A9C" w:rsidP="003636D9">
      <w:pPr>
        <w:pStyle w:val="NormalWeb"/>
        <w:numPr>
          <w:ilvl w:val="0"/>
          <w:numId w:val="3"/>
        </w:numPr>
        <w:shd w:val="clear" w:color="auto" w:fill="FFFFFF"/>
        <w:spacing w:before="0" w:beforeAutospacing="0" w:after="30" w:afterAutospacing="0"/>
        <w:rPr>
          <w:color w:val="000000"/>
        </w:rPr>
      </w:pPr>
      <w:r>
        <w:rPr>
          <w:color w:val="000000"/>
        </w:rPr>
        <w:t>Variáveis;</w:t>
      </w:r>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rPr>
          <w:rFonts w:eastAsia="Times New Roman" w:cs="Times New Roman"/>
          <w:color w:val="000000"/>
          <w:szCs w:val="24"/>
        </w:rPr>
      </w:pPr>
    </w:p>
    <w:p w14:paraId="6E581EAF" w14:textId="77777777" w:rsidR="00400643" w:rsidRPr="00400643" w:rsidRDefault="00400643" w:rsidP="00400643">
      <w:pPr>
        <w:shd w:val="clear" w:color="auto" w:fill="FFFFFF"/>
        <w:spacing w:after="30" w:line="240" w:lineRule="auto"/>
        <w:rPr>
          <w:rFonts w:eastAsia="Times New Roman" w:cs="Times New Roman"/>
          <w:b/>
          <w:vanish/>
          <w:color w:val="000000"/>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rPr>
          <w:color w:val="000000"/>
        </w:rPr>
      </w:pPr>
    </w:p>
    <w:p w14:paraId="146B24D6" w14:textId="00D0B475"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muito usadas na programação, pois são capazes de armazenar dados. Uma das formas mais simples de pensar em uma variável é como uma caixa ou balde onde o computador pode ar</w:t>
      </w:r>
      <w:r w:rsidRPr="00F0715D">
        <w:rPr>
          <w:color w:val="000000"/>
        </w:rPr>
        <w:t xml:space="preserve">mazenar ou ler dados. </w:t>
      </w:r>
      <w:r w:rsidR="00996F86" w:rsidRPr="00F0715D">
        <w:rPr>
          <w:color w:val="000000"/>
        </w:rPr>
        <w:t xml:space="preserve">Elas </w:t>
      </w:r>
      <w:r w:rsidRPr="00F0715D">
        <w:rPr>
          <w:color w:val="000000"/>
        </w:rPr>
        <w:t>torna</w:t>
      </w:r>
      <w:r w:rsidR="00996F86" w:rsidRPr="00F0715D">
        <w:rPr>
          <w:color w:val="000000"/>
        </w:rPr>
        <w:t>m</w:t>
      </w:r>
      <w:r w:rsidRPr="00F0715D">
        <w:rPr>
          <w:color w:val="000000"/>
        </w:rPr>
        <w:t xml:space="preserve"> o código mais fácil de </w:t>
      </w:r>
      <w:r w:rsidR="0008602F" w:rsidRPr="00F0715D">
        <w:rPr>
          <w:color w:val="000000"/>
        </w:rPr>
        <w:t xml:space="preserve">ser entendido </w:t>
      </w:r>
      <w:r w:rsidRPr="00F0715D">
        <w:rPr>
          <w:color w:val="000000"/>
        </w:rPr>
        <w:t xml:space="preserve">e de ser mantido. Por exemplo, uma variável chamada </w:t>
      </w:r>
      <w:proofErr w:type="spellStart"/>
      <w:r w:rsidRPr="00F0715D">
        <w:rPr>
          <w:i/>
          <w:color w:val="000000"/>
        </w:rPr>
        <w:t>pinoLED</w:t>
      </w:r>
      <w:proofErr w:type="spellEnd"/>
      <w:r w:rsidRPr="00F0715D">
        <w:rPr>
          <w:color w:val="000000"/>
        </w:rPr>
        <w:t xml:space="preserve"> que define o pino 13 como uma saída para um LED e, </w:t>
      </w:r>
      <w:r w:rsidR="0008602F" w:rsidRPr="00F0715D">
        <w:rPr>
          <w:color w:val="000000"/>
        </w:rPr>
        <w:t>em outro momento</w:t>
      </w:r>
      <w:r w:rsidRPr="00F0715D">
        <w:rPr>
          <w:color w:val="000000"/>
        </w:rPr>
        <w:t xml:space="preserve">, </w:t>
      </w:r>
      <w:r w:rsidR="0008602F" w:rsidRPr="00F0715D">
        <w:rPr>
          <w:color w:val="000000"/>
        </w:rPr>
        <w:t xml:space="preserve">se é decidido </w:t>
      </w:r>
      <w:r w:rsidRPr="00F0715D">
        <w:rPr>
          <w:color w:val="000000"/>
        </w:rPr>
        <w:t>usar o pino</w:t>
      </w:r>
      <w:r w:rsidRPr="003636D9">
        <w:rPr>
          <w:color w:val="000000"/>
        </w:rPr>
        <w:t xml:space="preserve">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1119C2B7" w:rsidR="003636D9" w:rsidRPr="008B4879" w:rsidRDefault="003636D9" w:rsidP="008B4879">
            <w:pPr>
              <w:pStyle w:val="SemEspaamento"/>
            </w:pPr>
            <w:proofErr w:type="spellStart"/>
            <w:r w:rsidRPr="008B4879">
              <w:t>Numero</w:t>
            </w:r>
            <w:proofErr w:type="spellEnd"/>
            <w:r w:rsidRPr="008B4879">
              <w:t xml:space="preserve"> </w:t>
            </w:r>
            <w:proofErr w:type="spellStart"/>
            <w:r w:rsidRPr="008B4879">
              <w:t>pinoLED</w:t>
            </w:r>
            <w:proofErr w:type="spellEnd"/>
            <w:r w:rsidRPr="008B4879">
              <w:t xml:space="preserve"> = </w:t>
            </w:r>
            <w:proofErr w:type="gramStart"/>
            <w:r w:rsidRPr="008B4879">
              <w:t>13</w:t>
            </w:r>
            <w:ins w:id="207" w:author="Mateus Berardo de Souza Terra" w:date="2016-02-08T19:01:00Z">
              <w:r w:rsidRPr="008B4879">
                <w:t>;</w:t>
              </w:r>
            </w:ins>
            <w:r w:rsidRPr="008B4879">
              <w:t xml:space="preserve">   </w:t>
            </w:r>
            <w:proofErr w:type="gramEnd"/>
            <w:r w:rsidRPr="008B4879">
              <w:t xml:space="preserve">      </w:t>
            </w:r>
            <w:r w:rsidR="008B4879">
              <w:t xml:space="preserve">        </w:t>
            </w:r>
            <w:r w:rsidRPr="008B4879">
              <w:t xml:space="preserve"> &lt;= Aqui está a nossa variável!</w:t>
            </w:r>
          </w:p>
          <w:p w14:paraId="4DD29399" w14:textId="77777777" w:rsidR="003636D9" w:rsidRPr="008B4879" w:rsidRDefault="003636D9" w:rsidP="008B4879">
            <w:pPr>
              <w:pStyle w:val="SemEspaamento"/>
            </w:pPr>
            <w:proofErr w:type="spellStart"/>
            <w:proofErr w:type="gramStart"/>
            <w:r w:rsidRPr="008B4879">
              <w:t>Configuracao</w:t>
            </w:r>
            <w:proofErr w:type="spellEnd"/>
            <w:r w:rsidRPr="008B4879">
              <w:t>(</w:t>
            </w:r>
            <w:proofErr w:type="gramEnd"/>
            <w:r w:rsidRPr="008B4879">
              <w:t>) {</w:t>
            </w:r>
          </w:p>
          <w:p w14:paraId="22753E15" w14:textId="77777777" w:rsidR="003636D9" w:rsidRPr="008B4879" w:rsidRDefault="003636D9" w:rsidP="008B4879">
            <w:pPr>
              <w:pStyle w:val="SemEspaamento"/>
            </w:pPr>
            <w:proofErr w:type="spellStart"/>
            <w:r w:rsidRPr="008B4879">
              <w:t>Pino.definirModo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 xml:space="preserve">);     </w:t>
            </w:r>
          </w:p>
          <w:p w14:paraId="06DB7BE2" w14:textId="77777777" w:rsidR="003636D9" w:rsidRPr="008B4879" w:rsidRDefault="003636D9" w:rsidP="008B4879">
            <w:pPr>
              <w:pStyle w:val="SemEspaamento"/>
            </w:pPr>
            <w:r w:rsidRPr="008B4879">
              <w:t>}</w:t>
            </w:r>
          </w:p>
          <w:p w14:paraId="2D2C2ED2" w14:textId="77777777" w:rsidR="003636D9" w:rsidRPr="008B4879" w:rsidRDefault="003636D9" w:rsidP="008B4879">
            <w:pPr>
              <w:pStyle w:val="SemEspaamento"/>
            </w:pPr>
            <w:proofErr w:type="gramStart"/>
            <w:r w:rsidRPr="008B4879">
              <w:t>Principal(</w:t>
            </w:r>
            <w:proofErr w:type="gramEnd"/>
            <w:r w:rsidRPr="008B4879">
              <w:t>) {</w:t>
            </w:r>
          </w:p>
          <w:p w14:paraId="130CFE17" w14:textId="50E3B7FB" w:rsidR="003636D9" w:rsidRPr="008B4879" w:rsidRDefault="003636D9" w:rsidP="008B4879">
            <w:pPr>
              <w:pStyle w:val="SemEspaamento"/>
            </w:pPr>
            <w:proofErr w:type="spellStart"/>
            <w:r w:rsidRPr="008B4879">
              <w:t>Pino.ligar</w:t>
            </w:r>
            <w:proofErr w:type="spellEnd"/>
            <w:r w:rsidRPr="008B4879">
              <w:t>(</w:t>
            </w:r>
            <w:proofErr w:type="spellStart"/>
            <w:ins w:id="208" w:author="Mateus Berardo de Souza Terra" w:date="2016-02-08T19:01:00Z">
              <w:r w:rsidRPr="008B4879">
                <w:t>Digital.</w:t>
              </w:r>
            </w:ins>
            <w:r w:rsidR="008B4879">
              <w:t>pinoLED</w:t>
            </w:r>
            <w:proofErr w:type="spellEnd"/>
            <w:proofErr w:type="gramStart"/>
            <w:r w:rsidR="008B4879">
              <w:t xml:space="preserve">);   </w:t>
            </w:r>
            <w:proofErr w:type="gramEnd"/>
            <w:r w:rsidR="008B4879">
              <w:t xml:space="preserve">    </w:t>
            </w:r>
            <w:r w:rsidR="008B4879">
              <w:tab/>
              <w:t>// liga a porta digital ligando o LED</w:t>
            </w:r>
          </w:p>
          <w:p w14:paraId="747C7CFD" w14:textId="244FA7E5" w:rsidR="003636D9" w:rsidRPr="008B4879" w:rsidRDefault="003636D9" w:rsidP="008B4879">
            <w:pPr>
              <w:pStyle w:val="SemEspaamento"/>
            </w:pPr>
            <w:proofErr w:type="gramStart"/>
            <w:r w:rsidRPr="008B4879">
              <w:lastRenderedPageBreak/>
              <w:t>e</w:t>
            </w:r>
            <w:r w:rsidR="008B4879">
              <w:t>sperar(</w:t>
            </w:r>
            <w:proofErr w:type="gramEnd"/>
            <w:r w:rsidR="008B4879">
              <w:t xml:space="preserve">1000);       </w:t>
            </w:r>
            <w:r w:rsidR="008B4879">
              <w:tab/>
            </w:r>
            <w:r w:rsidR="008B4879">
              <w:tab/>
              <w:t xml:space="preserve">       </w:t>
            </w:r>
            <w:r w:rsidRPr="008B4879">
              <w:t xml:space="preserve"> </w:t>
            </w:r>
            <w:r w:rsidR="008B4879">
              <w:t xml:space="preserve">    </w:t>
            </w:r>
            <w:r w:rsidRPr="008B4879">
              <w:t xml:space="preserve"> // espera por um segundo</w:t>
            </w:r>
          </w:p>
          <w:p w14:paraId="66D3DE6F" w14:textId="111E4257" w:rsidR="003636D9" w:rsidRPr="008B4879" w:rsidRDefault="003636D9" w:rsidP="008B4879">
            <w:pPr>
              <w:pStyle w:val="SemEspaamento"/>
            </w:pPr>
            <w:proofErr w:type="spellStart"/>
            <w:r w:rsidRPr="008B4879">
              <w:t>Pino.desligar</w:t>
            </w:r>
            <w:proofErr w:type="spellEnd"/>
            <w:r w:rsidRPr="008B4879">
              <w:t>(</w:t>
            </w:r>
            <w:proofErr w:type="spellStart"/>
            <w:ins w:id="209" w:author="Mateus Berardo de Souza Terra" w:date="2016-02-08T19:02:00Z">
              <w:r w:rsidRPr="008B4879">
                <w:t>Digital.</w:t>
              </w:r>
            </w:ins>
            <w:r w:rsidR="008B4879">
              <w:t>pinoLED</w:t>
            </w:r>
            <w:proofErr w:type="spellEnd"/>
            <w:r w:rsidR="008B4879">
              <w:t xml:space="preserve">) </w:t>
            </w:r>
            <w:r w:rsidRPr="008B4879">
              <w:t xml:space="preserve">  </w:t>
            </w:r>
            <w:r w:rsidR="008B4879">
              <w:t xml:space="preserve">         </w:t>
            </w:r>
            <w:r w:rsidRPr="008B4879">
              <w:t xml:space="preserve"> // desliga a p</w:t>
            </w:r>
            <w:r w:rsidR="008B4879">
              <w:t xml:space="preserve">orta digital desligando o LED                                                                     </w:t>
            </w:r>
          </w:p>
          <w:p w14:paraId="69093126" w14:textId="0263EB1B" w:rsidR="003636D9" w:rsidRPr="008B4879" w:rsidRDefault="008B4879" w:rsidP="008B4879">
            <w:pPr>
              <w:pStyle w:val="SemEspaamento"/>
            </w:pPr>
            <w:proofErr w:type="gramStart"/>
            <w:r>
              <w:t>esperar(</w:t>
            </w:r>
            <w:proofErr w:type="gramEnd"/>
            <w:r>
              <w:t xml:space="preserve">1000);   </w:t>
            </w:r>
            <w:r>
              <w:tab/>
              <w:t xml:space="preserve">           </w:t>
            </w:r>
            <w:r w:rsidR="003636D9" w:rsidRPr="008B4879">
              <w:t xml:space="preserve">     </w:t>
            </w:r>
            <w:r>
              <w:t xml:space="preserve">          </w:t>
            </w:r>
            <w:r w:rsidR="003636D9" w:rsidRPr="008B4879">
              <w:t>// espera por um segundo</w:t>
            </w:r>
          </w:p>
          <w:p w14:paraId="20AF5D11" w14:textId="77777777" w:rsidR="003636D9" w:rsidRPr="008B4879" w:rsidRDefault="003636D9" w:rsidP="008B4879">
            <w:pPr>
              <w:pStyle w:val="SemEspaamento"/>
            </w:pPr>
            <w:r w:rsidRPr="008B4879">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rPr>
          <w:color w:val="000000"/>
        </w:rPr>
      </w:pPr>
    </w:p>
    <w:p w14:paraId="05705ACB" w14:textId="710CEAF5"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00623DE5">
        <w:rPr>
          <w:color w:val="000000"/>
        </w:rPr>
        <w:t>Principal(</w:t>
      </w:r>
      <w:proofErr w:type="gramEnd"/>
      <w:r w:rsidR="00623DE5">
        <w:rPr>
          <w:color w:val="000000"/>
        </w:rPr>
        <w:t>), para(), se</w:t>
      </w:r>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4257CA2E" w14:textId="2DC3CA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CF4158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rPr>
          <w:color w:val="000000"/>
        </w:rPr>
      </w:pPr>
    </w:p>
    <w:p w14:paraId="14A4DBD8" w14:textId="37F5340B" w:rsidR="003636D9" w:rsidRDefault="003636D9" w:rsidP="003636D9">
      <w:pPr>
        <w:pStyle w:val="NormalWeb"/>
        <w:shd w:val="clear" w:color="auto" w:fill="FFFFFF"/>
        <w:spacing w:before="0" w:beforeAutospacing="0" w:after="30" w:afterAutospacing="0"/>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210"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rPr>
          <w:color w:val="000000"/>
        </w:rPr>
      </w:pPr>
    </w:p>
    <w:p w14:paraId="7C6E877C" w14:textId="77777777" w:rsidR="003636D9" w:rsidRPr="00F0715D" w:rsidRDefault="003636D9" w:rsidP="00F0715D">
      <w:pPr>
        <w:pStyle w:val="SemEspaamento"/>
        <w:rPr>
          <w:i/>
        </w:rPr>
      </w:pPr>
      <w:r w:rsidRPr="00F0715D">
        <w:rPr>
          <w:i/>
        </w:rPr>
        <w:tab/>
        <w:t xml:space="preserve">Ex.: Constante </w:t>
      </w:r>
      <w:proofErr w:type="spellStart"/>
      <w:r w:rsidRPr="00F0715D">
        <w:rPr>
          <w:i/>
        </w:rPr>
        <w:t>Numero</w:t>
      </w:r>
      <w:proofErr w:type="spellEnd"/>
      <w:r w:rsidRPr="00F0715D">
        <w:rPr>
          <w:i/>
        </w:rPr>
        <w:t xml:space="preserve"> </w:t>
      </w:r>
      <w:proofErr w:type="spellStart"/>
      <w:r w:rsidRPr="00F0715D">
        <w:rPr>
          <w:i/>
        </w:rPr>
        <w:t>minhaVariavel</w:t>
      </w:r>
      <w:proofErr w:type="spellEnd"/>
      <w:r w:rsidRPr="00F0715D">
        <w:rPr>
          <w:i/>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rPr>
          <w:color w:val="000000"/>
        </w:rPr>
      </w:pPr>
    </w:p>
    <w:p w14:paraId="2CBB9694" w14:textId="67C467A9" w:rsidR="003636D9" w:rsidRDefault="003636D9" w:rsidP="003636D9">
      <w:pPr>
        <w:pStyle w:val="NormalWeb"/>
        <w:shd w:val="clear" w:color="auto" w:fill="FFFFFF"/>
        <w:spacing w:before="0" w:beforeAutospacing="0" w:after="30" w:afterAutospacing="0"/>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r w:rsidR="00621B48">
        <w:rPr>
          <w:color w:val="000000"/>
        </w:rPr>
        <w:t>, uma vez que seu limite de armazenamento foi excedido</w:t>
      </w:r>
      <w:r w:rsidRPr="003636D9">
        <w:rPr>
          <w:color w:val="000000"/>
        </w:rPr>
        <w:t>.</w:t>
      </w:r>
    </w:p>
    <w:p w14:paraId="5A13D5EF" w14:textId="77777777" w:rsidR="003636D9" w:rsidRDefault="003636D9" w:rsidP="003636D9">
      <w:pPr>
        <w:pStyle w:val="NormalWeb"/>
        <w:shd w:val="clear" w:color="auto" w:fill="FFFFFF"/>
        <w:spacing w:before="0" w:beforeAutospacing="0" w:after="30" w:afterAutospacing="0"/>
        <w:rPr>
          <w:color w:val="000000"/>
        </w:rPr>
      </w:pPr>
    </w:p>
    <w:p w14:paraId="4090C99E" w14:textId="77777777" w:rsidR="005E26E9" w:rsidRPr="003636D9" w:rsidRDefault="005E26E9" w:rsidP="003636D9">
      <w:pPr>
        <w:pStyle w:val="NormalWeb"/>
        <w:shd w:val="clear" w:color="auto" w:fill="FFFFFF"/>
        <w:spacing w:before="0" w:beforeAutospacing="0" w:after="30" w:afterAutospacing="0"/>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Comentários:</w:t>
      </w:r>
    </w:p>
    <w:p w14:paraId="14D97444" w14:textId="74C9B155" w:rsidR="003636D9" w:rsidRDefault="003636D9" w:rsidP="003636D9">
      <w:pPr>
        <w:pStyle w:val="NormalWeb"/>
        <w:shd w:val="clear" w:color="auto" w:fill="FFFFFF"/>
        <w:spacing w:before="0" w:beforeAutospacing="0" w:after="30" w:afterAutospacing="0"/>
        <w:ind w:firstLine="360"/>
        <w:rPr>
          <w:color w:val="000000"/>
        </w:rPr>
      </w:pPr>
    </w:p>
    <w:p w14:paraId="30DFFDA1" w14:textId="043FE78B"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211"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rPr>
          <w:i/>
          <w:color w:val="000000"/>
        </w:rPr>
      </w:pPr>
      <w:r w:rsidRPr="003636D9">
        <w:rPr>
          <w:color w:val="000000"/>
        </w:rPr>
        <w:t xml:space="preserve">Ex.: </w:t>
      </w:r>
      <w:proofErr w:type="gramStart"/>
      <w:r w:rsidRPr="003636D9">
        <w:rPr>
          <w:color w:val="000000"/>
        </w:rPr>
        <w:tab/>
      </w:r>
      <w:r w:rsidRPr="00621B48">
        <w:rPr>
          <w:rStyle w:val="SemEspaamentoChar"/>
          <w:rFonts w:asciiTheme="minorHAnsi" w:hAnsiTheme="minorHAnsi"/>
          <w:i/>
        </w:rPr>
        <w:t>// Isso</w:t>
      </w:r>
      <w:proofErr w:type="gramEnd"/>
      <w:r w:rsidRPr="00621B48">
        <w:rPr>
          <w:rStyle w:val="SemEspaamentoChar"/>
          <w:rFonts w:asciiTheme="minorHAnsi" w:hAnsiTheme="minorHAnsi"/>
          <w:i/>
        </w:rPr>
        <w:t xml:space="preserve"> e um </w:t>
      </w:r>
      <w:proofErr w:type="spellStart"/>
      <w:r w:rsidRPr="00621B48">
        <w:rPr>
          <w:rStyle w:val="SemEspaamentoChar"/>
          <w:rFonts w:asciiTheme="minorHAnsi" w:hAnsiTheme="minorHAnsi"/>
          <w:i/>
        </w:rPr>
        <w:t>comentario</w:t>
      </w:r>
      <w:proofErr w:type="spellEnd"/>
      <w:r w:rsidRPr="00621B48">
        <w:rPr>
          <w:rStyle w:val="SemEspaamentoChar"/>
          <w:rFonts w:asciiTheme="minorHAnsi" w:hAnsiTheme="minorHAnsi"/>
          <w:i/>
        </w:rPr>
        <w:t>.</w:t>
      </w:r>
    </w:p>
    <w:p w14:paraId="339619B2" w14:textId="77777777" w:rsidR="003636D9" w:rsidRPr="003636D9" w:rsidRDefault="003636D9" w:rsidP="003636D9">
      <w:pPr>
        <w:pStyle w:val="NormalWeb"/>
        <w:shd w:val="clear" w:color="auto" w:fill="FFFFFF"/>
        <w:spacing w:before="0" w:beforeAutospacing="0" w:after="30" w:afterAutospacing="0"/>
        <w:ind w:left="360"/>
        <w:rPr>
          <w:color w:val="000000"/>
        </w:rPr>
      </w:pPr>
    </w:p>
    <w:p w14:paraId="08EC2B1F" w14:textId="73DBA35E" w:rsidR="003636D9" w:rsidRPr="00621B48" w:rsidRDefault="00140454" w:rsidP="00621B48">
      <w:pPr>
        <w:pStyle w:val="SemEspaamento"/>
        <w:ind w:firstLine="720"/>
        <w:rPr>
          <w:i/>
        </w:rPr>
      </w:pPr>
      <w:r w:rsidRPr="00621B48">
        <w:rPr>
          <w:rFonts w:ascii="Times New Roman" w:hAnsi="Times New Roman" w:cs="Times New Roman"/>
        </w:rPr>
        <w:lastRenderedPageBreak/>
        <w:t>Ex. 2</w:t>
      </w:r>
      <w:r w:rsidRPr="00621B48">
        <w:t>:</w:t>
      </w:r>
      <w:r>
        <w:t xml:space="preserve"> </w:t>
      </w:r>
      <w:r w:rsidR="00621B48">
        <w:tab/>
      </w:r>
      <w:r w:rsidR="003636D9" w:rsidRPr="00621B48">
        <w:rPr>
          <w:i/>
        </w:rPr>
        <w:t>/*</w:t>
      </w:r>
    </w:p>
    <w:p w14:paraId="673F0359" w14:textId="05929163" w:rsidR="003636D9" w:rsidRPr="00621B48" w:rsidRDefault="00140454" w:rsidP="00621B48">
      <w:pPr>
        <w:pStyle w:val="SemEspaamento"/>
        <w:rPr>
          <w:i/>
        </w:rPr>
      </w:pPr>
      <w:r w:rsidRPr="00621B48">
        <w:rPr>
          <w:i/>
        </w:rPr>
        <w:tab/>
      </w:r>
      <w:r w:rsidRPr="00621B48">
        <w:rPr>
          <w:i/>
        </w:rPr>
        <w:tab/>
      </w:r>
      <w:r w:rsidR="003636D9" w:rsidRPr="00621B48">
        <w:rPr>
          <w:i/>
        </w:rPr>
        <w:t>*</w:t>
      </w:r>
      <w:ins w:id="212" w:author="granix pacheco" w:date="2016-02-07T08:37:00Z">
        <w:r w:rsidR="003636D9" w:rsidRPr="00621B48">
          <w:rPr>
            <w:i/>
          </w:rPr>
          <w:t xml:space="preserve"> </w:t>
        </w:r>
      </w:ins>
      <w:r w:rsidR="003636D9" w:rsidRPr="00621B48">
        <w:rPr>
          <w:i/>
        </w:rPr>
        <w:t xml:space="preserve">Isso e um </w:t>
      </w:r>
      <w:proofErr w:type="spellStart"/>
      <w:r w:rsidR="003636D9" w:rsidRPr="00621B48">
        <w:rPr>
          <w:i/>
        </w:rPr>
        <w:t>comentario</w:t>
      </w:r>
      <w:proofErr w:type="spellEnd"/>
      <w:r w:rsidR="003636D9" w:rsidRPr="00621B48">
        <w:rPr>
          <w:i/>
        </w:rPr>
        <w:t xml:space="preserve"> de bloco</w:t>
      </w:r>
    </w:p>
    <w:p w14:paraId="77706B49" w14:textId="62E0323E" w:rsidR="003636D9" w:rsidRPr="00621B48" w:rsidRDefault="003636D9" w:rsidP="00621B48">
      <w:pPr>
        <w:pStyle w:val="SemEspaamento"/>
        <w:rPr>
          <w:i/>
        </w:rPr>
      </w:pPr>
      <w:r w:rsidRPr="00621B48">
        <w:rPr>
          <w:i/>
        </w:rPr>
        <w:tab/>
      </w:r>
      <w:r w:rsidRPr="00621B48">
        <w:rPr>
          <w:i/>
        </w:rPr>
        <w:tab/>
        <w:t>*/</w:t>
      </w:r>
    </w:p>
    <w:p w14:paraId="4AC2F0A0"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rPr>
          <w:color w:val="000000"/>
        </w:rPr>
      </w:pPr>
    </w:p>
    <w:p w14:paraId="17EF49B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rPr>
                <w:color w:val="000000"/>
              </w:rPr>
            </w:pPr>
            <w:ins w:id="213"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rPr>
                <w:color w:val="000000"/>
                <w:sz w:val="20"/>
                <w:szCs w:val="20"/>
              </w:rPr>
            </w:pPr>
            <w:ins w:id="214"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rPr>
                <w:color w:val="000000"/>
                <w:sz w:val="20"/>
                <w:szCs w:val="20"/>
              </w:rPr>
            </w:pPr>
            <w:ins w:id="215"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rPr>
                <w:color w:val="000000"/>
                <w:sz w:val="20"/>
                <w:szCs w:val="20"/>
              </w:rPr>
            </w:pPr>
            <w:ins w:id="216"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217"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rPr>
                <w:color w:val="000000"/>
                <w:sz w:val="20"/>
                <w:szCs w:val="20"/>
              </w:rPr>
            </w:pPr>
            <w:ins w:id="218"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rPr>
                <w:color w:val="000000"/>
                <w:sz w:val="20"/>
                <w:szCs w:val="20"/>
              </w:rPr>
            </w:pPr>
            <w:ins w:id="219"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rPr>
                <w:color w:val="000000"/>
                <w:sz w:val="20"/>
                <w:szCs w:val="20"/>
              </w:rPr>
            </w:pPr>
            <w:ins w:id="220"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rPr>
                <w:color w:val="000000"/>
                <w:sz w:val="20"/>
                <w:szCs w:val="20"/>
              </w:rPr>
            </w:pPr>
            <w:ins w:id="221"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66974E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Nota:</w:t>
      </w:r>
      <w:r w:rsidRPr="003636D9">
        <w:rPr>
          <w:color w:val="000000"/>
        </w:rPr>
        <w:t xml:space="preserve"> Quando atribuímos o valor por meio de uma igualdade (=), o valor da direita é atribuído ao lado esquerdo</w:t>
      </w:r>
      <w:r w:rsidR="009516A1">
        <w:rPr>
          <w:color w:val="000000"/>
        </w:rPr>
        <w:t>, assim como no exemplo abaixo</w:t>
      </w:r>
      <w:r w:rsidRPr="003636D9">
        <w:rPr>
          <w:color w:val="000000"/>
        </w:rPr>
        <w:t>.</w:t>
      </w:r>
    </w:p>
    <w:p w14:paraId="33938E3A"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4EEAC40" w14:textId="77777777" w:rsidR="003636D9" w:rsidRPr="00621B48" w:rsidRDefault="003636D9" w:rsidP="003636D9">
      <w:pPr>
        <w:pStyle w:val="NormalWeb"/>
        <w:shd w:val="clear" w:color="auto" w:fill="FFFFFF"/>
        <w:spacing w:before="0" w:beforeAutospacing="0" w:after="30" w:afterAutospacing="0"/>
        <w:ind w:firstLine="720"/>
        <w:rPr>
          <w:rStyle w:val="SemEspaamentoChar"/>
          <w:rFonts w:asciiTheme="minorHAnsi" w:hAnsiTheme="minorHAnsi"/>
        </w:rPr>
      </w:pPr>
      <w:r w:rsidRPr="003636D9">
        <w:rPr>
          <w:color w:val="000000"/>
        </w:rPr>
        <w:t xml:space="preserve">Ex.: </w:t>
      </w:r>
      <w:r w:rsidRPr="00621B48">
        <w:rPr>
          <w:rStyle w:val="SemEspaamentoChar"/>
          <w:rFonts w:asciiTheme="minorHAnsi" w:hAnsiTheme="minorHAnsi"/>
        </w:rPr>
        <w:t>X = 2 * 5</w:t>
      </w:r>
    </w:p>
    <w:p w14:paraId="5352CDEB" w14:textId="77777777" w:rsidR="003636D9" w:rsidRDefault="003636D9" w:rsidP="003636D9">
      <w:pPr>
        <w:pStyle w:val="NormalWeb"/>
        <w:shd w:val="clear" w:color="auto" w:fill="FFFFFF"/>
        <w:spacing w:before="0" w:beforeAutospacing="0" w:after="30" w:afterAutospacing="0"/>
        <w:rPr>
          <w:color w:val="000000"/>
        </w:rPr>
      </w:pPr>
    </w:p>
    <w:p w14:paraId="7D4883E6" w14:textId="77777777" w:rsidR="005E26E9" w:rsidRPr="003636D9" w:rsidRDefault="005E26E9" w:rsidP="003636D9">
      <w:pPr>
        <w:pStyle w:val="NormalWeb"/>
        <w:shd w:val="clear" w:color="auto" w:fill="FFFFFF"/>
        <w:spacing w:before="0" w:beforeAutospacing="0" w:after="30" w:afterAutospacing="0"/>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rPr>
          <w:color w:val="000000"/>
        </w:rPr>
      </w:pPr>
      <w:r w:rsidRPr="003636D9">
        <w:rPr>
          <w:noProof/>
          <w:color w:val="000000"/>
          <w:lang w:eastAsia="pt-BR"/>
        </w:rPr>
        <w:lastRenderedPageBreak/>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rPr>
          <w:b/>
          <w:color w:val="000000"/>
        </w:rPr>
      </w:pPr>
    </w:p>
    <w:p w14:paraId="14D6A47A" w14:textId="67E24246"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 xml:space="preserve">Tome cuidado!!! Não se esqueça que o símbolo </w:t>
      </w:r>
      <w:r w:rsidR="004A68EC">
        <w:rPr>
          <w:color w:val="000000"/>
        </w:rPr>
        <w:t>“</w:t>
      </w:r>
      <w:r w:rsidRPr="003636D9">
        <w:rPr>
          <w:color w:val="000000"/>
        </w:rPr>
        <w:t>=</w:t>
      </w:r>
      <w:r w:rsidR="004A68EC">
        <w:rPr>
          <w:color w:val="000000"/>
        </w:rPr>
        <w:t>”</w:t>
      </w:r>
      <w:r w:rsidRPr="003636D9">
        <w:rPr>
          <w:color w:val="000000"/>
        </w:rPr>
        <w:t xml:space="preserve"> faz uma atribuição</w:t>
      </w:r>
      <w:r w:rsidR="00750784">
        <w:rPr>
          <w:color w:val="000000"/>
        </w:rPr>
        <w:t>,</w:t>
      </w:r>
      <w:r w:rsidRPr="003636D9">
        <w:rPr>
          <w:color w:val="000000"/>
        </w:rPr>
        <w:t xml:space="preserve"> sendo diferente do </w:t>
      </w:r>
      <w:r w:rsidR="004A68EC">
        <w:rPr>
          <w:color w:val="000000"/>
        </w:rPr>
        <w:t>“</w:t>
      </w:r>
      <w:r w:rsidRPr="003636D9">
        <w:rPr>
          <w:color w:val="000000"/>
        </w:rPr>
        <w:t>==</w:t>
      </w:r>
      <w:r w:rsidR="004A68EC">
        <w:rPr>
          <w:color w:val="000000"/>
        </w:rPr>
        <w:t>”</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547725FB" w14:textId="77777777" w:rsidTr="003636D9">
        <w:trPr>
          <w:trHeight w:val="1405"/>
        </w:trPr>
        <w:tc>
          <w:tcPr>
            <w:tcW w:w="0" w:type="auto"/>
          </w:tcPr>
          <w:p w14:paraId="3C541DA0" w14:textId="77777777" w:rsidR="003636D9" w:rsidRPr="003636D9" w:rsidRDefault="003636D9" w:rsidP="008B4879">
            <w:pPr>
              <w:pStyle w:val="SemEspaamento"/>
            </w:pPr>
            <w:proofErr w:type="gramStart"/>
            <w:r w:rsidRPr="003636D9">
              <w:lastRenderedPageBreak/>
              <w:t>se(</w:t>
            </w:r>
            <w:proofErr w:type="gramEnd"/>
            <w:r w:rsidRPr="003636D9">
              <w:t>expressão booleana){</w:t>
            </w:r>
          </w:p>
          <w:p w14:paraId="020166C9" w14:textId="4B15F0C0"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AD0D077" w14:textId="77777777" w:rsidR="003636D9" w:rsidRPr="003636D9" w:rsidRDefault="003636D9" w:rsidP="008B4879">
            <w:pPr>
              <w:pStyle w:val="SemEspaamento"/>
            </w:pPr>
            <w:r w:rsidRPr="003636D9">
              <w:t>}</w:t>
            </w:r>
          </w:p>
          <w:p w14:paraId="07DA157E"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107DAEEB" w14:textId="77777777" w:rsidTr="003636D9">
        <w:tc>
          <w:tcPr>
            <w:tcW w:w="0" w:type="auto"/>
          </w:tcPr>
          <w:p w14:paraId="5CC2D59F" w14:textId="77777777" w:rsidR="003636D9" w:rsidRPr="003636D9" w:rsidRDefault="003636D9" w:rsidP="008B4879">
            <w:pPr>
              <w:pStyle w:val="SemEspaamento"/>
            </w:pPr>
            <w:proofErr w:type="gramStart"/>
            <w:r w:rsidRPr="003636D9">
              <w:t>se(</w:t>
            </w:r>
            <w:proofErr w:type="gramEnd"/>
            <w:r w:rsidRPr="003636D9">
              <w:t>expressão booleana){</w:t>
            </w:r>
          </w:p>
          <w:p w14:paraId="398A20E2" w14:textId="23C1C40D"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31C5C11" w14:textId="77777777" w:rsidR="003636D9" w:rsidRPr="003636D9" w:rsidRDefault="003636D9" w:rsidP="008B4879">
            <w:pPr>
              <w:pStyle w:val="SemEspaamento"/>
            </w:pPr>
            <w:r w:rsidRPr="003636D9">
              <w:t>}</w:t>
            </w:r>
          </w:p>
          <w:p w14:paraId="7204A31B"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36F24616"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esse bloco será executado.</w:t>
            </w:r>
          </w:p>
          <w:p w14:paraId="07778D8A" w14:textId="77777777" w:rsidR="003636D9" w:rsidRPr="003636D9" w:rsidRDefault="003636D9" w:rsidP="008B4879">
            <w:pPr>
              <w:pStyle w:val="SemEspaamento"/>
            </w:pPr>
            <w:r w:rsidRPr="003636D9">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3EFFDBFC" w14:textId="77777777" w:rsidTr="003636D9">
        <w:tc>
          <w:tcPr>
            <w:tcW w:w="0" w:type="auto"/>
          </w:tcPr>
          <w:p w14:paraId="268635BB" w14:textId="77777777" w:rsidR="003636D9" w:rsidRPr="003636D9" w:rsidRDefault="003636D9" w:rsidP="008B4879">
            <w:pPr>
              <w:pStyle w:val="SemEspaamento"/>
            </w:pPr>
            <w:proofErr w:type="gramStart"/>
            <w:r w:rsidRPr="003636D9">
              <w:t>se(</w:t>
            </w:r>
            <w:proofErr w:type="gramEnd"/>
            <w:r w:rsidRPr="003636D9">
              <w:t>expressão booleana){</w:t>
            </w:r>
          </w:p>
          <w:p w14:paraId="05C8079A" w14:textId="5B8AF971"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65D8490E" w14:textId="77777777" w:rsidR="003636D9" w:rsidRPr="003636D9" w:rsidRDefault="003636D9" w:rsidP="008B4879">
            <w:pPr>
              <w:pStyle w:val="SemEspaamento"/>
            </w:pPr>
            <w:r w:rsidRPr="003636D9">
              <w:t>}</w:t>
            </w:r>
          </w:p>
          <w:p w14:paraId="35777B13" w14:textId="77777777" w:rsidR="003636D9" w:rsidRPr="003636D9" w:rsidRDefault="003636D9" w:rsidP="008B4879">
            <w:pPr>
              <w:pStyle w:val="SemEspaamento"/>
            </w:pPr>
            <w:proofErr w:type="spellStart"/>
            <w:proofErr w:type="gramStart"/>
            <w:r w:rsidRPr="003636D9">
              <w:t>senao</w:t>
            </w:r>
            <w:proofErr w:type="spellEnd"/>
            <w:proofErr w:type="gramEnd"/>
            <w:r w:rsidRPr="003636D9">
              <w:t xml:space="preserve"> se(outra expressão booleana){</w:t>
            </w:r>
          </w:p>
          <w:p w14:paraId="43B94B57" w14:textId="77777777" w:rsidR="003636D9" w:rsidRPr="003636D9" w:rsidRDefault="003636D9" w:rsidP="008B4879">
            <w:pPr>
              <w:pStyle w:val="SemEspaamento"/>
            </w:pPr>
            <w:r w:rsidRPr="003636D9">
              <w:t xml:space="preserve">// Se a segunda expressão </w:t>
            </w:r>
            <w:proofErr w:type="gramStart"/>
            <w:r w:rsidRPr="003636D9">
              <w:t>for Verdadeira</w:t>
            </w:r>
            <w:proofErr w:type="gramEnd"/>
            <w:r w:rsidRPr="003636D9">
              <w:t xml:space="preserve"> </w:t>
            </w:r>
          </w:p>
          <w:p w14:paraId="368C0E5D" w14:textId="77777777" w:rsidR="003636D9" w:rsidRPr="003636D9" w:rsidRDefault="003636D9" w:rsidP="008B4879">
            <w:pPr>
              <w:pStyle w:val="SemEspaamento"/>
            </w:pPr>
            <w:r w:rsidRPr="003636D9">
              <w:t>// esse bloco será executado.</w:t>
            </w:r>
          </w:p>
          <w:p w14:paraId="360FE3BF" w14:textId="77777777" w:rsidR="003636D9" w:rsidRPr="003636D9" w:rsidRDefault="003636D9" w:rsidP="008B4879">
            <w:pPr>
              <w:pStyle w:val="SemEspaamento"/>
            </w:pPr>
            <w:r w:rsidRPr="003636D9">
              <w:t>}</w:t>
            </w:r>
          </w:p>
          <w:p w14:paraId="1AA0E7B0"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29E5017D" w14:textId="77777777" w:rsidR="003636D9" w:rsidRPr="003636D9" w:rsidRDefault="003636D9" w:rsidP="008B4879">
            <w:pPr>
              <w:pStyle w:val="SemEspaamento"/>
            </w:pPr>
            <w:r w:rsidRPr="003636D9">
              <w:t>// Se nenhuma dos blocos anteriores forem executados,</w:t>
            </w:r>
          </w:p>
          <w:p w14:paraId="5176D4E0" w14:textId="77777777" w:rsidR="003636D9" w:rsidRPr="003636D9" w:rsidRDefault="003636D9" w:rsidP="008B4879">
            <w:pPr>
              <w:pStyle w:val="SemEspaamento"/>
            </w:pPr>
            <w:r w:rsidRPr="003636D9">
              <w:t>// esse será.</w:t>
            </w:r>
          </w:p>
          <w:p w14:paraId="56D1859E" w14:textId="77777777" w:rsidR="003636D9" w:rsidRPr="003636D9" w:rsidRDefault="003636D9" w:rsidP="008B4879">
            <w:pPr>
              <w:pStyle w:val="SemEspaamento"/>
            </w:pPr>
            <w:r w:rsidRPr="003636D9">
              <w:t>}</w:t>
            </w:r>
          </w:p>
        </w:tc>
      </w:tr>
    </w:tbl>
    <w:p w14:paraId="78A7275D" w14:textId="77777777" w:rsidR="003636D9" w:rsidRPr="003636D9" w:rsidRDefault="003636D9" w:rsidP="003636D9">
      <w:pPr>
        <w:pStyle w:val="NormalWeb"/>
        <w:shd w:val="clear" w:color="auto" w:fill="FFFFFF"/>
        <w:spacing w:before="0" w:beforeAutospacing="0" w:after="30" w:afterAutospacing="0"/>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rPr>
          <w:rFonts w:cs="Times New Roman"/>
          <w:color w:val="000000"/>
        </w:rPr>
      </w:pPr>
    </w:p>
    <w:tbl>
      <w:tblPr>
        <w:tblStyle w:val="Tabelacomgrade"/>
        <w:tblW w:w="0" w:type="auto"/>
        <w:tblInd w:w="1850" w:type="dxa"/>
        <w:tblLook w:val="04A0" w:firstRow="1" w:lastRow="0" w:firstColumn="1" w:lastColumn="0" w:noHBand="0" w:noVBand="1"/>
      </w:tblPr>
      <w:tblGrid>
        <w:gridCol w:w="6141"/>
      </w:tblGrid>
      <w:tr w:rsidR="003636D9" w:rsidRPr="003636D9" w14:paraId="0BD85AF0" w14:textId="77777777" w:rsidTr="003636D9">
        <w:tc>
          <w:tcPr>
            <w:tcW w:w="0" w:type="auto"/>
          </w:tcPr>
          <w:p w14:paraId="28C153D2" w14:textId="77777777" w:rsidR="003636D9" w:rsidRPr="003636D9" w:rsidRDefault="003636D9" w:rsidP="008B4879">
            <w:pPr>
              <w:pStyle w:val="SemEspaamento"/>
            </w:pPr>
            <w:proofErr w:type="gramStart"/>
            <w:ins w:id="222" w:author="Mateus Berardo de Souza Terra" w:date="2016-02-08T22:04:00Z">
              <w:r w:rsidRPr="003636D9">
                <w:t>e</w:t>
              </w:r>
            </w:ins>
            <w:r w:rsidRPr="003636D9">
              <w:t>nquanto(</w:t>
            </w:r>
            <w:proofErr w:type="spellStart"/>
            <w:proofErr w:type="gramEnd"/>
            <w:r w:rsidRPr="003636D9">
              <w:t>Condicao</w:t>
            </w:r>
            <w:proofErr w:type="spellEnd"/>
            <w:r w:rsidRPr="003636D9">
              <w:t>){</w:t>
            </w:r>
          </w:p>
          <w:p w14:paraId="1BB96CB1" w14:textId="7D905244" w:rsidR="003636D9" w:rsidRPr="003636D9" w:rsidRDefault="003636D9" w:rsidP="008B4879">
            <w:pPr>
              <w:pStyle w:val="SemEspaamento"/>
            </w:pPr>
            <w:r w:rsidRPr="003636D9">
              <w:t>// Esse bloco é repetido enquanto a condição for verdadeira.</w:t>
            </w:r>
          </w:p>
          <w:p w14:paraId="338B8E21" w14:textId="77777777" w:rsidR="003636D9" w:rsidRPr="003636D9" w:rsidRDefault="003636D9" w:rsidP="008B4879">
            <w:pPr>
              <w:pStyle w:val="SemEspaamento"/>
            </w:pPr>
            <w:r w:rsidRPr="003636D9">
              <w:t>}</w:t>
            </w:r>
          </w:p>
        </w:tc>
      </w:tr>
    </w:tbl>
    <w:p w14:paraId="06255F97" w14:textId="77777777" w:rsidR="003636D9" w:rsidRPr="003636D9" w:rsidRDefault="003636D9" w:rsidP="003636D9">
      <w:pPr>
        <w:pStyle w:val="NormalWeb"/>
        <w:shd w:val="clear" w:color="auto" w:fill="FFFFFF"/>
        <w:spacing w:before="0" w:beforeAutospacing="0" w:after="30" w:afterAutospacing="0"/>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8B4879">
            <w:pPr>
              <w:pStyle w:val="SemEspaamento"/>
            </w:pPr>
            <w:proofErr w:type="gramStart"/>
            <w:r w:rsidRPr="003636D9">
              <w:t>para(</w:t>
            </w:r>
            <w:proofErr w:type="gramEnd"/>
            <w:r w:rsidRPr="003636D9">
              <w:t>Tipo &lt;nome&gt; = &lt;valor&gt;; &lt;nome&gt; &lt;operador&gt; &lt;</w:t>
            </w:r>
            <w:proofErr w:type="spellStart"/>
            <w:r w:rsidRPr="003636D9">
              <w:t>valorReferencia</w:t>
            </w:r>
            <w:proofErr w:type="spellEnd"/>
            <w:r w:rsidRPr="003636D9">
              <w:t>&gt;; &lt;incremento&gt;){</w:t>
            </w:r>
          </w:p>
          <w:p w14:paraId="09DE2AE2" w14:textId="77777777" w:rsidR="003636D9" w:rsidRPr="003636D9" w:rsidRDefault="003636D9" w:rsidP="008B4879">
            <w:pPr>
              <w:pStyle w:val="SemEspaamento"/>
            </w:pPr>
            <w:r w:rsidRPr="003636D9">
              <w:t xml:space="preserve">     // Bloco que será repetido</w:t>
            </w:r>
            <w:ins w:id="223" w:author="granix pacheco" w:date="2016-02-07T09:37:00Z">
              <w:r w:rsidRPr="003636D9">
                <w:t>.</w:t>
              </w:r>
            </w:ins>
          </w:p>
          <w:p w14:paraId="2B1FD620" w14:textId="77777777" w:rsidR="003636D9" w:rsidRPr="003636D9" w:rsidRDefault="003636D9" w:rsidP="008B4879">
            <w:pPr>
              <w:pStyle w:val="SemEspaamento"/>
            </w:pPr>
            <w:r w:rsidRPr="003636D9">
              <w:t>}</w:t>
            </w:r>
          </w:p>
        </w:tc>
      </w:tr>
    </w:tbl>
    <w:p w14:paraId="15CC005D" w14:textId="77777777" w:rsidR="003636D9" w:rsidRPr="003636D9" w:rsidRDefault="003636D9" w:rsidP="003636D9">
      <w:pPr>
        <w:pStyle w:val="NormalWeb"/>
        <w:shd w:val="clear" w:color="auto" w:fill="FFFFFF"/>
        <w:spacing w:before="0" w:beforeAutospacing="0" w:after="30" w:afterAutospacing="0"/>
        <w:rPr>
          <w:color w:val="000000"/>
        </w:rPr>
      </w:pPr>
    </w:p>
    <w:p w14:paraId="4E36A476"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8B4879">
            <w:pPr>
              <w:pStyle w:val="SemEspaamento"/>
            </w:pPr>
            <w:proofErr w:type="gramStart"/>
            <w:r w:rsidRPr="003636D9">
              <w:t>para(</w:t>
            </w:r>
            <w:proofErr w:type="spellStart"/>
            <w:proofErr w:type="gramEnd"/>
            <w:r w:rsidRPr="003636D9">
              <w:t>Numero</w:t>
            </w:r>
            <w:proofErr w:type="spellEnd"/>
            <w:r w:rsidRPr="003636D9">
              <w:t xml:space="preserve"> x = 0; x &lt;= 10; x++){</w:t>
            </w:r>
          </w:p>
          <w:p w14:paraId="17A6D1BC" w14:textId="77777777" w:rsidR="003636D9" w:rsidRPr="003636D9" w:rsidRDefault="003636D9" w:rsidP="008B4879">
            <w:pPr>
              <w:pStyle w:val="SemEspaamento"/>
            </w:pPr>
            <w:r w:rsidRPr="003636D9">
              <w:t xml:space="preserve">     //Bloco a ser repetido;</w:t>
            </w:r>
          </w:p>
          <w:p w14:paraId="75C8C726" w14:textId="77777777" w:rsidR="003636D9" w:rsidRPr="003636D9" w:rsidRDefault="003636D9" w:rsidP="008B4879">
            <w:pPr>
              <w:pStyle w:val="SemEspaamento"/>
            </w:pPr>
            <w:r w:rsidRPr="003636D9">
              <w:t>}</w:t>
            </w:r>
          </w:p>
        </w:tc>
      </w:tr>
    </w:tbl>
    <w:p w14:paraId="66C47C9C" w14:textId="77777777" w:rsidR="003636D9" w:rsidRPr="005E26E9" w:rsidRDefault="003636D9" w:rsidP="003636D9">
      <w:pPr>
        <w:pStyle w:val="NormalWeb"/>
        <w:shd w:val="clear" w:color="auto" w:fill="FFFFFF"/>
        <w:spacing w:before="0" w:beforeAutospacing="0" w:after="30" w:afterAutospacing="0"/>
        <w:rPr>
          <w:color w:val="000000"/>
        </w:rPr>
      </w:pPr>
    </w:p>
    <w:p w14:paraId="374A5A75" w14:textId="77777777" w:rsidR="00126321" w:rsidRPr="005E26E9" w:rsidRDefault="00126321" w:rsidP="003636D9">
      <w:pPr>
        <w:pStyle w:val="NormalWeb"/>
        <w:shd w:val="clear" w:color="auto" w:fill="FFFFFF"/>
        <w:spacing w:before="0" w:beforeAutospacing="0" w:after="30" w:afterAutospacing="0"/>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8B4879">
      <w:pPr>
        <w:pStyle w:val="SemEspaamento"/>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rPr>
          <w:color w:val="000000"/>
        </w:rPr>
      </w:pPr>
    </w:p>
    <w:p w14:paraId="4BC8AA05" w14:textId="34468CB7" w:rsidR="003636D9" w:rsidRPr="003636D9" w:rsidRDefault="003636D9" w:rsidP="003636D9">
      <w:pPr>
        <w:pStyle w:val="NormalWeb"/>
        <w:shd w:val="clear" w:color="auto" w:fill="FFFFFF"/>
        <w:spacing w:before="0" w:beforeAutospacing="0" w:after="30" w:afterAutospacing="0"/>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rPr>
          <w:color w:val="000000"/>
        </w:rPr>
      </w:pPr>
    </w:p>
    <w:p w14:paraId="3A7D19E3" w14:textId="77777777" w:rsidR="00126321" w:rsidRPr="003636D9" w:rsidRDefault="00126321" w:rsidP="003636D9">
      <w:pPr>
        <w:pStyle w:val="NormalWeb"/>
        <w:shd w:val="clear" w:color="auto" w:fill="FFFFFF"/>
        <w:spacing w:before="0" w:beforeAutospacing="0" w:after="30" w:afterAutospacing="0"/>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Funções</w:t>
      </w:r>
      <w:ins w:id="224"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rPr>
          <w:ins w:id="225"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8B4879">
            <w:pPr>
              <w:pStyle w:val="SemEspaamento"/>
            </w:pPr>
            <w:proofErr w:type="spellStart"/>
            <w:r w:rsidRPr="003636D9">
              <w:t>TipoDeRetorno</w:t>
            </w:r>
            <w:proofErr w:type="spellEnd"/>
            <w:r w:rsidRPr="003636D9">
              <w:t xml:space="preserve"> &lt;nome</w:t>
            </w:r>
            <w:proofErr w:type="gramStart"/>
            <w:r w:rsidRPr="003636D9">
              <w:t>&gt;(</w:t>
            </w:r>
            <w:proofErr w:type="spellStart"/>
            <w:proofErr w:type="gramEnd"/>
            <w:r w:rsidRPr="003636D9">
              <w:t>TipoDeVariável</w:t>
            </w:r>
            <w:proofErr w:type="spellEnd"/>
            <w:r w:rsidRPr="003636D9">
              <w:t xml:space="preserve"> &lt;nome_argumento_1&gt;, ..., argumento n){</w:t>
            </w:r>
          </w:p>
          <w:p w14:paraId="452AB2D1" w14:textId="77777777" w:rsidR="003636D9" w:rsidRPr="003636D9" w:rsidRDefault="003636D9" w:rsidP="008B4879">
            <w:pPr>
              <w:pStyle w:val="SemEspaamento"/>
            </w:pPr>
            <w:r w:rsidRPr="003636D9">
              <w:t xml:space="preserve">     // Bloco de instruções da função ou método.</w:t>
            </w:r>
          </w:p>
          <w:p w14:paraId="121AC895" w14:textId="77777777" w:rsidR="003636D9" w:rsidRPr="003636D9" w:rsidRDefault="003636D9" w:rsidP="008B4879">
            <w:pPr>
              <w:pStyle w:val="SemEspaamento"/>
            </w:pPr>
            <w:r w:rsidRPr="003636D9">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43C964BE"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lastRenderedPageBreak/>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8B4879">
            <w:pPr>
              <w:pStyle w:val="SemEspaamento"/>
            </w:pPr>
            <w:proofErr w:type="spellStart"/>
            <w:proofErr w:type="gramStart"/>
            <w:r w:rsidRPr="003636D9">
              <w:t>Configuracao</w:t>
            </w:r>
            <w:proofErr w:type="spellEnd"/>
            <w:r w:rsidRPr="003636D9">
              <w:t>(</w:t>
            </w:r>
            <w:proofErr w:type="gramEnd"/>
            <w:r w:rsidRPr="003636D9">
              <w:t>){</w:t>
            </w:r>
          </w:p>
          <w:p w14:paraId="428E9846" w14:textId="77777777" w:rsidR="003636D9" w:rsidRPr="003636D9" w:rsidRDefault="003636D9" w:rsidP="008B4879">
            <w:pPr>
              <w:pStyle w:val="SemEspaamento"/>
            </w:pPr>
            <w:r w:rsidRPr="003636D9">
              <w:t>// Esse bloco é repetido apenas uma vez na inicialização.</w:t>
            </w:r>
          </w:p>
          <w:p w14:paraId="737481B4" w14:textId="77777777" w:rsidR="003636D9" w:rsidRPr="003636D9" w:rsidRDefault="003636D9" w:rsidP="008B4879">
            <w:pPr>
              <w:pStyle w:val="SemEspaamento"/>
            </w:pPr>
            <w:r w:rsidRPr="003636D9">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8B4879">
            <w:pPr>
              <w:pStyle w:val="SemEspaamento"/>
            </w:pPr>
            <w:proofErr w:type="gramStart"/>
            <w:r w:rsidRPr="003636D9">
              <w:t>Principal(</w:t>
            </w:r>
            <w:proofErr w:type="gramEnd"/>
            <w:r w:rsidRPr="003636D9">
              <w:t>){</w:t>
            </w:r>
          </w:p>
          <w:p w14:paraId="308738E4" w14:textId="77777777" w:rsidR="003636D9" w:rsidRPr="003636D9" w:rsidRDefault="003636D9" w:rsidP="008B4879">
            <w:pPr>
              <w:pStyle w:val="SemEspaamento"/>
            </w:pPr>
            <w:r w:rsidRPr="003636D9">
              <w:t>// Esse bloco é repetido continuamente.</w:t>
            </w:r>
          </w:p>
          <w:p w14:paraId="4E9E5D91" w14:textId="77777777" w:rsidR="003636D9" w:rsidRPr="003636D9" w:rsidRDefault="003636D9" w:rsidP="008B4879">
            <w:pPr>
              <w:pStyle w:val="SemEspaamento"/>
            </w:pPr>
            <w:r w:rsidRPr="003636D9">
              <w:t>}</w:t>
            </w:r>
          </w:p>
        </w:tc>
      </w:tr>
    </w:tbl>
    <w:p w14:paraId="207784D3" w14:textId="77777777" w:rsidR="003636D9" w:rsidRPr="005E26E9" w:rsidRDefault="003636D9" w:rsidP="003636D9">
      <w:pPr>
        <w:pStyle w:val="NormalWeb"/>
        <w:shd w:val="clear" w:color="auto" w:fill="FFFFFF"/>
        <w:spacing w:before="0" w:beforeAutospacing="0" w:after="30" w:afterAutospacing="0"/>
        <w:rPr>
          <w:color w:val="000000"/>
        </w:rPr>
      </w:pPr>
    </w:p>
    <w:p w14:paraId="5211B110" w14:textId="77777777" w:rsidR="003636D9" w:rsidRPr="005E26E9" w:rsidRDefault="003636D9" w:rsidP="003636D9">
      <w:pPr>
        <w:pStyle w:val="NormalWeb"/>
        <w:shd w:val="clear" w:color="auto" w:fill="FFFFFF"/>
        <w:spacing w:before="0" w:beforeAutospacing="0" w:after="30" w:afterAutospacing="0"/>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pPr>
    </w:p>
    <w:p w14:paraId="236512E3" w14:textId="44CF18ED" w:rsidR="00D45940" w:rsidRPr="003636D9" w:rsidRDefault="00D45940" w:rsidP="00D45940">
      <w:pPr>
        <w:pStyle w:val="NormalWeb"/>
        <w:shd w:val="clear" w:color="auto" w:fill="FFFFFF"/>
        <w:spacing w:before="0" w:beforeAutospacing="0" w:after="30" w:afterAutospacing="0"/>
      </w:pPr>
      <w:r w:rsidRPr="003636D9">
        <w:tab/>
        <w:t>Uma parte muito importante da robótica é a eletrônica</w:t>
      </w:r>
      <w:ins w:id="226"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w:t>
      </w:r>
      <w:r w:rsidR="009516A1">
        <w:t xml:space="preserve"> </w:t>
      </w:r>
      <w:r w:rsidRPr="003636D9">
        <w:t>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w:t>
      </w:r>
      <w:r w:rsidR="009516A1">
        <w:t xml:space="preserve">ório, só abordaremos as partes </w:t>
      </w:r>
      <w:r w:rsidRPr="003636D9">
        <w:t>necessárias como:</w:t>
      </w:r>
    </w:p>
    <w:p w14:paraId="7792495B" w14:textId="1745F7F5" w:rsidR="00D45940" w:rsidRPr="003636D9" w:rsidRDefault="00D45940" w:rsidP="00D45940">
      <w:pPr>
        <w:pStyle w:val="NormalWeb"/>
        <w:numPr>
          <w:ilvl w:val="0"/>
          <w:numId w:val="5"/>
        </w:numPr>
        <w:shd w:val="clear" w:color="auto" w:fill="FFFFFF"/>
        <w:spacing w:before="0" w:beforeAutospacing="0" w:after="30" w:afterAutospacing="0"/>
      </w:pPr>
      <w:r w:rsidRPr="003636D9">
        <w:t>Grandezas</w:t>
      </w:r>
    </w:p>
    <w:p w14:paraId="238ACC13" w14:textId="360CA7BF" w:rsidR="00303294" w:rsidRPr="003636D9" w:rsidRDefault="009516A1" w:rsidP="00303294">
      <w:pPr>
        <w:pStyle w:val="NormalWeb"/>
        <w:numPr>
          <w:ilvl w:val="1"/>
          <w:numId w:val="5"/>
        </w:numPr>
        <w:shd w:val="clear" w:color="auto" w:fill="FFFFFF"/>
        <w:spacing w:before="0" w:beforeAutospacing="0" w:after="30" w:afterAutospacing="0"/>
      </w:pPr>
      <w:r>
        <w:t>Corrente Elétrica (I)</w:t>
      </w:r>
    </w:p>
    <w:p w14:paraId="3F633359" w14:textId="3053BB52" w:rsidR="00D45940" w:rsidRPr="003636D9" w:rsidRDefault="009516A1" w:rsidP="00D45940">
      <w:pPr>
        <w:pStyle w:val="NormalWeb"/>
        <w:numPr>
          <w:ilvl w:val="1"/>
          <w:numId w:val="5"/>
        </w:numPr>
        <w:shd w:val="clear" w:color="auto" w:fill="FFFFFF"/>
        <w:spacing w:before="0" w:beforeAutospacing="0" w:after="30" w:afterAutospacing="0"/>
      </w:pPr>
      <w:r>
        <w:t>Resistência (R)</w:t>
      </w:r>
    </w:p>
    <w:p w14:paraId="5BB5B140" w14:textId="08CDC936" w:rsidR="00D45940" w:rsidRPr="003636D9" w:rsidRDefault="009516A1" w:rsidP="00D45940">
      <w:pPr>
        <w:pStyle w:val="NormalWeb"/>
        <w:numPr>
          <w:ilvl w:val="1"/>
          <w:numId w:val="5"/>
        </w:numPr>
        <w:shd w:val="clear" w:color="auto" w:fill="FFFFFF"/>
        <w:spacing w:before="0" w:beforeAutospacing="0" w:after="30" w:afterAutospacing="0"/>
      </w:pPr>
      <w:r>
        <w:t>Tensão (U)</w:t>
      </w:r>
    </w:p>
    <w:p w14:paraId="488EAA71" w14:textId="0324B3C5" w:rsidR="00F4688D" w:rsidRDefault="00F4688D" w:rsidP="00D45940">
      <w:pPr>
        <w:pStyle w:val="NormalWeb"/>
        <w:numPr>
          <w:ilvl w:val="0"/>
          <w:numId w:val="5"/>
        </w:numPr>
        <w:shd w:val="clear" w:color="auto" w:fill="FFFFFF"/>
        <w:spacing w:before="0" w:beforeAutospacing="0" w:after="30" w:afterAutospacing="0"/>
      </w:pPr>
      <w:r>
        <w:t>Conceitos</w:t>
      </w:r>
    </w:p>
    <w:p w14:paraId="242D911C" w14:textId="5B3D12E2" w:rsidR="00F4688D" w:rsidRDefault="00F4688D" w:rsidP="00F4688D">
      <w:pPr>
        <w:pStyle w:val="NormalWeb"/>
        <w:numPr>
          <w:ilvl w:val="1"/>
          <w:numId w:val="5"/>
        </w:numPr>
        <w:shd w:val="clear" w:color="auto" w:fill="FFFFFF"/>
        <w:spacing w:before="0" w:beforeAutospacing="0" w:after="30" w:afterAutospacing="0"/>
      </w:pPr>
      <w:r>
        <w:t>Circuito aberto/fechado</w:t>
      </w:r>
    </w:p>
    <w:p w14:paraId="321142D1" w14:textId="510A5978" w:rsidR="00F4688D" w:rsidRDefault="00F4688D" w:rsidP="00F4688D">
      <w:pPr>
        <w:pStyle w:val="NormalWeb"/>
        <w:numPr>
          <w:ilvl w:val="1"/>
          <w:numId w:val="5"/>
        </w:numPr>
        <w:shd w:val="clear" w:color="auto" w:fill="FFFFFF"/>
        <w:spacing w:before="0" w:beforeAutospacing="0" w:after="30" w:afterAutospacing="0"/>
      </w:pPr>
      <w:r>
        <w:t>Ponte H</w:t>
      </w:r>
    </w:p>
    <w:p w14:paraId="645DCEDF" w14:textId="56FFABA5" w:rsidR="00D45940" w:rsidRPr="003636D9" w:rsidRDefault="009516A1" w:rsidP="00D45940">
      <w:pPr>
        <w:pStyle w:val="NormalWeb"/>
        <w:numPr>
          <w:ilvl w:val="0"/>
          <w:numId w:val="5"/>
        </w:numPr>
        <w:shd w:val="clear" w:color="auto" w:fill="FFFFFF"/>
        <w:spacing w:before="0" w:beforeAutospacing="0" w:after="30" w:afterAutospacing="0"/>
      </w:pPr>
      <w:r>
        <w:t>Componentes</w:t>
      </w:r>
    </w:p>
    <w:p w14:paraId="7DD62D0E" w14:textId="34E3C32F" w:rsidR="00D45940" w:rsidRPr="003636D9" w:rsidRDefault="00D45940" w:rsidP="00D45940">
      <w:pPr>
        <w:pStyle w:val="NormalWeb"/>
        <w:numPr>
          <w:ilvl w:val="1"/>
          <w:numId w:val="5"/>
        </w:numPr>
        <w:shd w:val="clear" w:color="auto" w:fill="FFFFFF"/>
        <w:spacing w:before="0" w:beforeAutospacing="0" w:after="30" w:afterAutospacing="0"/>
      </w:pPr>
      <w:r w:rsidRPr="003636D9">
        <w:t>Resi</w:t>
      </w:r>
      <w:r w:rsidR="009516A1">
        <w:t>stores</w:t>
      </w:r>
    </w:p>
    <w:p w14:paraId="1C8B6F72" w14:textId="11040690" w:rsidR="00D45940" w:rsidRDefault="009516A1" w:rsidP="00D45940">
      <w:pPr>
        <w:pStyle w:val="NormalWeb"/>
        <w:numPr>
          <w:ilvl w:val="2"/>
          <w:numId w:val="5"/>
        </w:numPr>
        <w:shd w:val="clear" w:color="auto" w:fill="FFFFFF"/>
        <w:spacing w:before="0" w:beforeAutospacing="0" w:after="30" w:afterAutospacing="0"/>
      </w:pPr>
      <w:r>
        <w:t>LDR</w:t>
      </w:r>
    </w:p>
    <w:p w14:paraId="1649BE23" w14:textId="5A4FA89B" w:rsidR="00303294" w:rsidRPr="003636D9" w:rsidRDefault="009516A1" w:rsidP="00D45940">
      <w:pPr>
        <w:pStyle w:val="NormalWeb"/>
        <w:numPr>
          <w:ilvl w:val="2"/>
          <w:numId w:val="5"/>
        </w:numPr>
        <w:shd w:val="clear" w:color="auto" w:fill="FFFFFF"/>
        <w:spacing w:before="0" w:beforeAutospacing="0" w:after="30" w:afterAutospacing="0"/>
      </w:pPr>
      <w:r>
        <w:t>Potenciômetro</w:t>
      </w:r>
    </w:p>
    <w:p w14:paraId="2C3F178C" w14:textId="65F73E97" w:rsidR="00D45940" w:rsidRPr="003636D9" w:rsidRDefault="009516A1" w:rsidP="00D45940">
      <w:pPr>
        <w:pStyle w:val="NormalWeb"/>
        <w:numPr>
          <w:ilvl w:val="1"/>
          <w:numId w:val="5"/>
        </w:numPr>
        <w:shd w:val="clear" w:color="auto" w:fill="FFFFFF"/>
        <w:spacing w:before="0" w:beforeAutospacing="0" w:after="30" w:afterAutospacing="0"/>
      </w:pPr>
      <w:proofErr w:type="spellStart"/>
      <w:r>
        <w:t>Buzzer</w:t>
      </w:r>
      <w:proofErr w:type="spellEnd"/>
    </w:p>
    <w:p w14:paraId="0B771301" w14:textId="173FE4FE" w:rsidR="00D45940" w:rsidRDefault="009516A1" w:rsidP="00D45940">
      <w:pPr>
        <w:pStyle w:val="NormalWeb"/>
        <w:numPr>
          <w:ilvl w:val="1"/>
          <w:numId w:val="5"/>
        </w:numPr>
        <w:shd w:val="clear" w:color="auto" w:fill="FFFFFF"/>
        <w:spacing w:before="0" w:beforeAutospacing="0" w:after="30" w:afterAutospacing="0"/>
      </w:pPr>
      <w:r>
        <w:lastRenderedPageBreak/>
        <w:t>Interruptores</w:t>
      </w:r>
    </w:p>
    <w:p w14:paraId="44AD85DB" w14:textId="0DA8B6D3" w:rsidR="00303294" w:rsidRPr="003636D9" w:rsidRDefault="009516A1" w:rsidP="00303294">
      <w:pPr>
        <w:pStyle w:val="NormalWeb"/>
        <w:numPr>
          <w:ilvl w:val="0"/>
          <w:numId w:val="121"/>
        </w:numPr>
        <w:shd w:val="clear" w:color="auto" w:fill="FFFFFF"/>
        <w:spacing w:before="0" w:beforeAutospacing="0" w:after="30" w:afterAutospacing="0"/>
      </w:pPr>
      <w:r>
        <w:t>Relés</w:t>
      </w:r>
    </w:p>
    <w:p w14:paraId="7220C93A" w14:textId="1E1B8B75" w:rsidR="00D45940" w:rsidRDefault="009516A1" w:rsidP="00D45940">
      <w:pPr>
        <w:pStyle w:val="NormalWeb"/>
        <w:numPr>
          <w:ilvl w:val="1"/>
          <w:numId w:val="5"/>
        </w:numPr>
        <w:shd w:val="clear" w:color="auto" w:fill="FFFFFF"/>
        <w:spacing w:before="0" w:beforeAutospacing="0" w:after="30" w:afterAutospacing="0"/>
      </w:pPr>
      <w:r>
        <w:t>Capacitores</w:t>
      </w:r>
    </w:p>
    <w:p w14:paraId="3BB5AB69" w14:textId="24848EF0" w:rsidR="00303294" w:rsidRDefault="009516A1" w:rsidP="00303294">
      <w:pPr>
        <w:pStyle w:val="NormalWeb"/>
        <w:numPr>
          <w:ilvl w:val="0"/>
          <w:numId w:val="121"/>
        </w:numPr>
        <w:shd w:val="clear" w:color="auto" w:fill="FFFFFF"/>
        <w:spacing w:before="0" w:beforeAutospacing="0" w:after="30" w:afterAutospacing="0"/>
      </w:pPr>
      <w:r>
        <w:t>Cerâmica</w:t>
      </w:r>
    </w:p>
    <w:p w14:paraId="4469DE1B" w14:textId="32FBE8C5" w:rsidR="00303294" w:rsidRPr="003636D9" w:rsidRDefault="009516A1" w:rsidP="00303294">
      <w:pPr>
        <w:pStyle w:val="NormalWeb"/>
        <w:numPr>
          <w:ilvl w:val="0"/>
          <w:numId w:val="121"/>
        </w:numPr>
        <w:shd w:val="clear" w:color="auto" w:fill="FFFFFF"/>
        <w:spacing w:before="0" w:beforeAutospacing="0" w:after="30" w:afterAutospacing="0"/>
      </w:pPr>
      <w:r>
        <w:t>Eletrolítico</w:t>
      </w:r>
    </w:p>
    <w:p w14:paraId="6ED4BB4A" w14:textId="5ED14543" w:rsidR="00D45940" w:rsidRPr="003636D9" w:rsidRDefault="009516A1" w:rsidP="00D45940">
      <w:pPr>
        <w:pStyle w:val="NormalWeb"/>
        <w:numPr>
          <w:ilvl w:val="1"/>
          <w:numId w:val="5"/>
        </w:numPr>
        <w:shd w:val="clear" w:color="auto" w:fill="FFFFFF"/>
        <w:spacing w:before="0" w:beforeAutospacing="0" w:after="30" w:afterAutospacing="0"/>
      </w:pPr>
      <w:r>
        <w:t>Diodos</w:t>
      </w:r>
    </w:p>
    <w:p w14:paraId="72220495" w14:textId="45AAB550" w:rsidR="00D45940" w:rsidRDefault="009516A1" w:rsidP="00D45940">
      <w:pPr>
        <w:pStyle w:val="NormalWeb"/>
        <w:numPr>
          <w:ilvl w:val="2"/>
          <w:numId w:val="5"/>
        </w:numPr>
        <w:shd w:val="clear" w:color="auto" w:fill="FFFFFF"/>
        <w:spacing w:before="0" w:beforeAutospacing="0" w:after="30" w:afterAutospacing="0"/>
      </w:pPr>
      <w:proofErr w:type="spellStart"/>
      <w:r>
        <w:t>LEDs</w:t>
      </w:r>
      <w:proofErr w:type="spellEnd"/>
    </w:p>
    <w:p w14:paraId="7E8D78DA" w14:textId="0B68B2F0" w:rsidR="00D45940" w:rsidRDefault="00D45940" w:rsidP="00D45940">
      <w:pPr>
        <w:pStyle w:val="NormalWeb"/>
        <w:numPr>
          <w:ilvl w:val="1"/>
          <w:numId w:val="5"/>
        </w:numPr>
        <w:shd w:val="clear" w:color="auto" w:fill="FFFFFF"/>
        <w:spacing w:before="0" w:beforeAutospacing="0" w:after="30" w:afterAutospacing="0"/>
      </w:pPr>
      <w:r>
        <w:t>Motores</w:t>
      </w:r>
    </w:p>
    <w:p w14:paraId="64E51496" w14:textId="6A2EF8BE" w:rsidR="00303294" w:rsidRDefault="009516A1" w:rsidP="00303294">
      <w:pPr>
        <w:pStyle w:val="NormalWeb"/>
        <w:numPr>
          <w:ilvl w:val="0"/>
          <w:numId w:val="122"/>
        </w:numPr>
        <w:shd w:val="clear" w:color="auto" w:fill="FFFFFF"/>
        <w:spacing w:before="0" w:beforeAutospacing="0" w:after="30" w:afterAutospacing="0"/>
      </w:pPr>
      <w:r>
        <w:t>CC simples</w:t>
      </w:r>
    </w:p>
    <w:p w14:paraId="7379AC7F" w14:textId="3046E718" w:rsidR="00303294" w:rsidRDefault="009516A1" w:rsidP="00303294">
      <w:pPr>
        <w:pStyle w:val="NormalWeb"/>
        <w:numPr>
          <w:ilvl w:val="0"/>
          <w:numId w:val="122"/>
        </w:numPr>
        <w:shd w:val="clear" w:color="auto" w:fill="FFFFFF"/>
        <w:spacing w:before="0" w:beforeAutospacing="0" w:after="30" w:afterAutospacing="0"/>
      </w:pPr>
      <w:r>
        <w:t>Servo</w:t>
      </w:r>
    </w:p>
    <w:p w14:paraId="02A25365" w14:textId="7A0A4AF2" w:rsidR="00303294" w:rsidRDefault="009516A1" w:rsidP="00303294">
      <w:pPr>
        <w:pStyle w:val="NormalWeb"/>
        <w:numPr>
          <w:ilvl w:val="0"/>
          <w:numId w:val="122"/>
        </w:numPr>
        <w:shd w:val="clear" w:color="auto" w:fill="FFFFFF"/>
        <w:spacing w:before="0" w:beforeAutospacing="0" w:after="30" w:afterAutospacing="0"/>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pPr>
      <w:r>
        <w:t>Baterias</w:t>
      </w:r>
    </w:p>
    <w:p w14:paraId="2C2C4717" w14:textId="0BE158CA" w:rsidR="00D45940" w:rsidRDefault="009516A1" w:rsidP="00D45940">
      <w:pPr>
        <w:pStyle w:val="NormalWeb"/>
        <w:numPr>
          <w:ilvl w:val="0"/>
          <w:numId w:val="5"/>
        </w:numPr>
        <w:shd w:val="clear" w:color="auto" w:fill="FFFFFF"/>
        <w:spacing w:before="0" w:beforeAutospacing="0" w:after="30" w:afterAutospacing="0"/>
      </w:pPr>
      <w:r>
        <w:t>Associação de componentes</w:t>
      </w:r>
    </w:p>
    <w:p w14:paraId="77EA231E" w14:textId="2634F4C0" w:rsidR="009516A1" w:rsidRDefault="009516A1" w:rsidP="009516A1">
      <w:pPr>
        <w:pStyle w:val="NormalWeb"/>
        <w:numPr>
          <w:ilvl w:val="1"/>
          <w:numId w:val="5"/>
        </w:numPr>
        <w:shd w:val="clear" w:color="auto" w:fill="FFFFFF"/>
        <w:spacing w:before="0" w:beforeAutospacing="0" w:after="30" w:afterAutospacing="0"/>
      </w:pPr>
      <w:r>
        <w:t>Resistores</w:t>
      </w:r>
    </w:p>
    <w:p w14:paraId="6C5223D1" w14:textId="47077265" w:rsidR="009516A1" w:rsidRDefault="009516A1" w:rsidP="009516A1">
      <w:pPr>
        <w:pStyle w:val="NormalWeb"/>
        <w:numPr>
          <w:ilvl w:val="1"/>
          <w:numId w:val="5"/>
        </w:numPr>
        <w:shd w:val="clear" w:color="auto" w:fill="FFFFFF"/>
        <w:spacing w:before="0" w:beforeAutospacing="0" w:after="30" w:afterAutospacing="0"/>
      </w:pPr>
      <w:r>
        <w:t>Capacitores</w:t>
      </w:r>
    </w:p>
    <w:p w14:paraId="589E2BE9" w14:textId="03BC63FD" w:rsidR="009516A1" w:rsidRDefault="009516A1" w:rsidP="009516A1">
      <w:pPr>
        <w:pStyle w:val="NormalWeb"/>
        <w:numPr>
          <w:ilvl w:val="1"/>
          <w:numId w:val="5"/>
        </w:numPr>
        <w:shd w:val="clear" w:color="auto" w:fill="FFFFFF"/>
        <w:spacing w:before="0" w:beforeAutospacing="0" w:after="30" w:afterAutospacing="0"/>
      </w:pPr>
      <w:r>
        <w:t>Pilhas/Baterias</w:t>
      </w:r>
    </w:p>
    <w:p w14:paraId="2EF89053" w14:textId="066C7999" w:rsidR="00D45940" w:rsidRDefault="00D45940" w:rsidP="00D45940">
      <w:pPr>
        <w:pStyle w:val="NormalWeb"/>
        <w:shd w:val="clear" w:color="auto" w:fill="FFFFFF"/>
        <w:spacing w:before="0" w:beforeAutospacing="0" w:after="30" w:afterAutospacing="0"/>
        <w:ind w:left="2160"/>
      </w:pPr>
    </w:p>
    <w:p w14:paraId="0A819BC2" w14:textId="77777777" w:rsidR="00D026A2" w:rsidRDefault="00D026A2" w:rsidP="00D45940">
      <w:pPr>
        <w:pStyle w:val="NormalWeb"/>
        <w:shd w:val="clear" w:color="auto" w:fill="FFFFFF"/>
        <w:spacing w:before="0" w:beforeAutospacing="0" w:after="30" w:afterAutospacing="0"/>
        <w:ind w:left="2160"/>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pPr>
    </w:p>
    <w:p w14:paraId="5E0D8FBC" w14:textId="77777777" w:rsidR="00D45940" w:rsidRDefault="00D45940" w:rsidP="00D45940">
      <w:pPr>
        <w:pStyle w:val="NormalWeb"/>
        <w:shd w:val="clear" w:color="auto" w:fill="FFFFFF"/>
        <w:spacing w:before="0" w:beforeAutospacing="0" w:after="30" w:afterAutospacing="0"/>
        <w:ind w:firstLine="720"/>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rPr>
          <w:b/>
          <w:sz w:val="32"/>
          <w:szCs w:val="32"/>
        </w:rPr>
      </w:pPr>
      <w:r w:rsidRPr="003636D9">
        <w:rPr>
          <w:b/>
          <w:sz w:val="32"/>
          <w:szCs w:val="32"/>
        </w:rPr>
        <w:t>Corrente Elétrica (I):</w:t>
      </w:r>
    </w:p>
    <w:p w14:paraId="1E3D6C8F" w14:textId="038FDB5B" w:rsidR="00D45940" w:rsidRDefault="00D45940" w:rsidP="004B5BAB">
      <w:pPr>
        <w:pStyle w:val="NormalWeb"/>
        <w:shd w:val="clear" w:color="auto" w:fill="FFFFFF"/>
        <w:tabs>
          <w:tab w:val="left" w:pos="3449"/>
        </w:tabs>
        <w:spacing w:before="0" w:beforeAutospacing="0" w:after="30" w:afterAutospacing="0"/>
        <w:ind w:firstLine="709"/>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rPr>
          <w:b/>
          <w:sz w:val="28"/>
          <w:szCs w:val="28"/>
        </w:rPr>
      </w:pPr>
      <w:r w:rsidRPr="003636D9">
        <w:rPr>
          <w:b/>
          <w:sz w:val="28"/>
          <w:szCs w:val="28"/>
        </w:rPr>
        <w:t>Contínua (C.C.):</w:t>
      </w:r>
    </w:p>
    <w:p w14:paraId="34759837" w14:textId="5DB23235" w:rsidR="00D45940" w:rsidRPr="003636D9" w:rsidRDefault="00303294" w:rsidP="004B5BAB">
      <w:pPr>
        <w:pStyle w:val="NormalWeb"/>
        <w:shd w:val="clear" w:color="auto" w:fill="FFFFFF"/>
        <w:tabs>
          <w:tab w:val="left" w:pos="3449"/>
        </w:tabs>
        <w:spacing w:before="0" w:beforeAutospacing="0" w:after="30" w:afterAutospacing="0"/>
        <w:ind w:firstLine="709"/>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F4688D" w:rsidRDefault="00D026A2" w:rsidP="00D45940">
      <w:pPr>
        <w:pStyle w:val="NormalWeb"/>
        <w:shd w:val="clear" w:color="auto" w:fill="FFFFFF"/>
        <w:tabs>
          <w:tab w:val="left" w:pos="3449"/>
        </w:tabs>
        <w:spacing w:before="0" w:beforeAutospacing="0" w:after="30" w:afterAutospacing="0"/>
        <w:ind w:left="720"/>
        <w:rPr>
          <w:noProof/>
          <w:szCs w:val="27"/>
        </w:rPr>
      </w:pPr>
    </w:p>
    <w:p w14:paraId="1E5D501F" w14:textId="667B47E4" w:rsidR="00D45940" w:rsidRDefault="00D45940" w:rsidP="004B5BAB">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lastRenderedPageBreak/>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pPr>
    </w:p>
    <w:p w14:paraId="20DA115F" w14:textId="77777777" w:rsidR="00D026A2" w:rsidRDefault="00D026A2" w:rsidP="00303294">
      <w:pPr>
        <w:pStyle w:val="NormalWeb"/>
        <w:shd w:val="clear" w:color="auto" w:fill="FFFFFF"/>
        <w:tabs>
          <w:tab w:val="left" w:pos="3449"/>
        </w:tabs>
        <w:spacing w:before="0" w:beforeAutospacing="0" w:after="30" w:afterAutospacing="0"/>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rPr>
          <w:ins w:id="227"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lastRenderedPageBreak/>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1"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241E8E">
        <w:fldChar w:fldCharType="begin"/>
      </w:r>
      <w:r w:rsidR="00241E8E">
        <w:instrText xml:space="preserve"> HYPERLINK "https://pt.wikipedia.org/wiki/Alessandro_Volta" \o "Alessandro Volta" </w:instrText>
      </w:r>
      <w:r w:rsidR="00241E8E">
        <w:fldChar w:fldCharType="separate"/>
      </w:r>
      <w:r w:rsidRPr="003636D9">
        <w:rPr>
          <w:rStyle w:val="Hyperlink"/>
          <w:color w:val="auto"/>
          <w:u w:val="none"/>
          <w:lang w:val="pt-PT"/>
        </w:rPr>
        <w:t>Alessandro Volta</w:t>
      </w:r>
      <w:r w:rsidR="00241E8E">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0D1077F6" w14:textId="77777777" w:rsidR="007128B9" w:rsidRDefault="007128B9" w:rsidP="00126321">
      <w:pPr>
        <w:pStyle w:val="NormalWeb"/>
        <w:shd w:val="clear" w:color="auto" w:fill="FFFFFF"/>
        <w:spacing w:before="0" w:beforeAutospacing="0" w:after="30" w:afterAutospacing="0"/>
        <w:ind w:firstLine="720"/>
      </w:pP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pPr>
      <w:r w:rsidRPr="003636D9">
        <w:rPr>
          <w:b/>
        </w:rPr>
        <w:t>U= (V+) – (V-)</w:t>
      </w:r>
    </w:p>
    <w:p w14:paraId="3FA99769" w14:textId="4F670D1F" w:rsidR="00D45940" w:rsidRPr="005E26E9" w:rsidRDefault="004B5BAB" w:rsidP="00D45940">
      <w:pPr>
        <w:pStyle w:val="NormalWeb"/>
        <w:shd w:val="clear" w:color="auto" w:fill="FFFFFF"/>
        <w:spacing w:before="0" w:beforeAutospacing="0" w:after="30" w:afterAutospacing="0"/>
        <w:ind w:firstLine="720"/>
      </w:pPr>
      <w:r w:rsidRPr="009516A1">
        <w:t>Onde V+ representa a tensão do polo de maior potencial, o positivo, menos o de menor, o negativo. É comum que o potencial do negativo seja 0V.</w:t>
      </w:r>
    </w:p>
    <w:p w14:paraId="682271A8" w14:textId="77777777" w:rsidR="00D45940" w:rsidRPr="003636D9" w:rsidRDefault="00D45940" w:rsidP="00D45940">
      <w:pPr>
        <w:pStyle w:val="NormalWeb"/>
        <w:shd w:val="clear" w:color="auto" w:fill="FFFFFF"/>
        <w:spacing w:before="0" w:beforeAutospacing="0" w:after="30" w:afterAutospacing="0"/>
        <w:ind w:firstLine="720"/>
      </w:pPr>
    </w:p>
    <w:p w14:paraId="1517239E" w14:textId="20222CFA" w:rsidR="00F4688D" w:rsidRDefault="00F4688D" w:rsidP="00131C56">
      <w:pPr>
        <w:pStyle w:val="NormalWeb"/>
        <w:numPr>
          <w:ilvl w:val="1"/>
          <w:numId w:val="123"/>
        </w:numPr>
        <w:shd w:val="clear" w:color="auto" w:fill="FFFFFF"/>
        <w:spacing w:before="0" w:beforeAutospacing="0" w:after="30" w:afterAutospacing="0"/>
        <w:ind w:left="709" w:hanging="566"/>
        <w:rPr>
          <w:b/>
          <w:sz w:val="32"/>
          <w:szCs w:val="32"/>
        </w:rPr>
      </w:pPr>
      <w:r>
        <w:rPr>
          <w:b/>
          <w:sz w:val="32"/>
          <w:szCs w:val="32"/>
        </w:rPr>
        <w:t>Conceitos</w:t>
      </w:r>
    </w:p>
    <w:p w14:paraId="33BE21C4" w14:textId="093648C6" w:rsidR="00F4688D" w:rsidRDefault="00F4688D" w:rsidP="00F4688D">
      <w:pPr>
        <w:pStyle w:val="NormalWeb"/>
        <w:numPr>
          <w:ilvl w:val="2"/>
          <w:numId w:val="123"/>
        </w:numPr>
        <w:shd w:val="clear" w:color="auto" w:fill="FFFFFF"/>
        <w:spacing w:before="0" w:beforeAutospacing="0" w:after="30" w:afterAutospacing="0"/>
        <w:rPr>
          <w:b/>
          <w:sz w:val="32"/>
          <w:szCs w:val="32"/>
        </w:rPr>
      </w:pPr>
      <w:r>
        <w:rPr>
          <w:b/>
          <w:sz w:val="32"/>
          <w:szCs w:val="32"/>
        </w:rPr>
        <w:t>Circuito aberto/fechado</w:t>
      </w:r>
    </w:p>
    <w:p w14:paraId="0292780D" w14:textId="77777777" w:rsidR="00F4688D" w:rsidRDefault="00F4688D" w:rsidP="00F4688D">
      <w:pPr>
        <w:spacing w:after="30"/>
        <w:ind w:firstLine="720"/>
        <w:rPr>
          <w:rFonts w:cs="Times New Roman"/>
          <w:szCs w:val="24"/>
        </w:rPr>
      </w:pPr>
    </w:p>
    <w:p w14:paraId="0C3BC481" w14:textId="77777777" w:rsidR="00F4688D" w:rsidRPr="00F4688D" w:rsidRDefault="00F4688D" w:rsidP="00F4688D">
      <w:pPr>
        <w:spacing w:after="30"/>
        <w:ind w:firstLine="720"/>
        <w:rPr>
          <w:rFonts w:cs="Times New Roman"/>
          <w:szCs w:val="24"/>
        </w:rPr>
      </w:pPr>
      <w:r w:rsidRPr="00F4688D">
        <w:rPr>
          <w:rFonts w:cs="Times New Roman"/>
          <w:szCs w:val="24"/>
        </w:rPr>
        <w:t xml:space="preserve">Uma das maneiras mais simples de controlar um circuito elétrico é o ligando e desligando. Para isso pode ser utilizado um interruptor que abre e fecha o circuito, ou seja, permite ou não a passagem de corrente. O circuito aberto bloqueia a passagem da corrente, ou seja, existe uma descontinuidade no “caminho” da energia. </w:t>
      </w:r>
    </w:p>
    <w:p w14:paraId="6BEE3E36" w14:textId="77777777" w:rsidR="00F4688D" w:rsidRPr="00F4688D" w:rsidRDefault="00F4688D" w:rsidP="00F4688D">
      <w:pPr>
        <w:spacing w:after="30"/>
        <w:ind w:firstLine="720"/>
        <w:rPr>
          <w:rFonts w:cs="Times New Roman"/>
          <w:szCs w:val="24"/>
        </w:rPr>
      </w:pPr>
      <w:r w:rsidRPr="00F4688D">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 “lanterna” simples abaixo, em que o da esquerda representa o circuito aberto (sem a passagem da corrente e, consequente mente, sem brilho na lâmpada) e o da direita o circuito fechado (com a lâmpada brilhante).</w:t>
      </w:r>
    </w:p>
    <w:p w14:paraId="2DD5840C" w14:textId="77777777" w:rsidR="00F4688D" w:rsidRPr="00F4688D" w:rsidRDefault="00F4688D" w:rsidP="00F4688D">
      <w:pPr>
        <w:spacing w:after="30"/>
        <w:rPr>
          <w:rFonts w:cs="Times New Roman"/>
          <w:szCs w:val="24"/>
        </w:rPr>
      </w:pPr>
    </w:p>
    <w:p w14:paraId="73377F85" w14:textId="77777777" w:rsidR="00F4688D" w:rsidRPr="00F4688D" w:rsidRDefault="00F4688D" w:rsidP="00F4688D">
      <w:pPr>
        <w:spacing w:after="30"/>
        <w:jc w:val="center"/>
        <w:rPr>
          <w:rFonts w:cs="Times New Roman"/>
          <w:szCs w:val="24"/>
        </w:rPr>
      </w:pPr>
      <w:r w:rsidRPr="003636D9">
        <w:rPr>
          <w:noProof/>
          <w:lang w:eastAsia="pt-BR"/>
        </w:rPr>
        <w:lastRenderedPageBreak/>
        <w:drawing>
          <wp:inline distT="0" distB="0" distL="0" distR="0" wp14:anchorId="0A7604FF" wp14:editId="6CAA4E26">
            <wp:extent cx="1836420" cy="1224280"/>
            <wp:effectExtent l="0" t="0" r="0" b="0"/>
            <wp:docPr id="56" name="Imagem 56" descr="http://tecnologiadoglobo.com/wp-content/imagens/2013/07/Circuito-de-Lanterna-com-interruptor-aberto-lampada-apagada.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noProof/>
          <w:lang w:eastAsia="pt-BR"/>
        </w:rPr>
        <w:drawing>
          <wp:inline distT="0" distB="0" distL="0" distR="0" wp14:anchorId="5C850BC1" wp14:editId="7720C001">
            <wp:extent cx="1889760" cy="1243263"/>
            <wp:effectExtent l="0" t="0" r="0" b="0"/>
            <wp:docPr id="61" name="Imagem 61" descr="http://tecnologiadoglobo.com/wp-content/imagens/2013/07/Circuito-de-Lanterna-com-interruptor-fechado-lampada-acesa.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3324163E" w14:textId="77777777" w:rsidR="00F4688D" w:rsidRPr="00F4688D" w:rsidRDefault="00F4688D" w:rsidP="00F4688D">
      <w:pPr>
        <w:shd w:val="clear" w:color="auto" w:fill="FFFFFF"/>
        <w:spacing w:after="30" w:line="240" w:lineRule="auto"/>
        <w:rPr>
          <w:rFonts w:cs="Times New Roman"/>
          <w:szCs w:val="24"/>
        </w:rPr>
      </w:pPr>
    </w:p>
    <w:p w14:paraId="0A5041C3" w14:textId="77777777" w:rsidR="00F4688D" w:rsidRPr="00F4688D" w:rsidRDefault="00F4688D" w:rsidP="00F4688D">
      <w:pPr>
        <w:pStyle w:val="NormalWeb"/>
        <w:shd w:val="clear" w:color="auto" w:fill="FFFFFF"/>
        <w:spacing w:before="0" w:beforeAutospacing="0" w:after="30" w:afterAutospacing="0"/>
        <w:rPr>
          <w:szCs w:val="32"/>
        </w:rPr>
      </w:pPr>
    </w:p>
    <w:p w14:paraId="39D9D8B7" w14:textId="71550188" w:rsidR="00F4688D" w:rsidRDefault="00F4688D" w:rsidP="00F4688D">
      <w:pPr>
        <w:pStyle w:val="NormalWeb"/>
        <w:numPr>
          <w:ilvl w:val="2"/>
          <w:numId w:val="123"/>
        </w:numPr>
        <w:shd w:val="clear" w:color="auto" w:fill="FFFFFF"/>
        <w:spacing w:before="0" w:beforeAutospacing="0" w:after="30" w:afterAutospacing="0"/>
        <w:rPr>
          <w:b/>
          <w:sz w:val="32"/>
          <w:szCs w:val="32"/>
        </w:rPr>
      </w:pPr>
      <w:r>
        <w:rPr>
          <w:b/>
          <w:sz w:val="32"/>
          <w:szCs w:val="32"/>
        </w:rPr>
        <w:t>Ponte H</w:t>
      </w:r>
    </w:p>
    <w:p w14:paraId="3158D55A" w14:textId="77777777" w:rsidR="00F4688D" w:rsidRDefault="00F4688D" w:rsidP="00F4688D">
      <w:pPr>
        <w:ind w:firstLine="720"/>
        <w:rPr>
          <w:rFonts w:eastAsia="Times New Roman" w:cs="Times New Roman"/>
          <w:szCs w:val="24"/>
        </w:rPr>
      </w:pPr>
    </w:p>
    <w:p w14:paraId="6528A847" w14:textId="77777777" w:rsidR="00F4688D" w:rsidRPr="00F4688D" w:rsidRDefault="00F4688D" w:rsidP="00F4688D">
      <w:pPr>
        <w:ind w:firstLine="720"/>
        <w:rPr>
          <w:rFonts w:cs="Times New Roman"/>
          <w:szCs w:val="24"/>
        </w:rPr>
      </w:pPr>
      <w:r w:rsidRPr="00F4688D">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63CCAA7F" w14:textId="72BED8BC" w:rsidR="00F4688D" w:rsidRPr="00F4688D" w:rsidRDefault="00F4688D" w:rsidP="00F4688D">
      <w:pPr>
        <w:ind w:firstLine="720"/>
        <w:rPr>
          <w:rFonts w:cs="Times New Roman"/>
          <w:noProof/>
          <w:szCs w:val="27"/>
          <w:lang w:eastAsia="pt-BR"/>
        </w:rPr>
      </w:pPr>
      <w:r w:rsidRPr="00F4688D">
        <w:rPr>
          <w:rFonts w:eastAsia="Times New Roman" w:cs="Times New Roman"/>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p>
    <w:p w14:paraId="3DB5A9E5" w14:textId="77777777" w:rsidR="00F4688D" w:rsidRPr="00F4688D" w:rsidRDefault="00F4688D" w:rsidP="00F4688D">
      <w:pPr>
        <w:ind w:firstLine="720"/>
        <w:rPr>
          <w:rFonts w:eastAsia="Times New Roman" w:cs="Times New Roman"/>
          <w:szCs w:val="24"/>
        </w:rPr>
      </w:pPr>
      <w:r w:rsidRPr="00F4688D">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7D439546" w14:textId="77777777" w:rsidR="00F4688D" w:rsidRPr="00F4688D" w:rsidRDefault="00F4688D" w:rsidP="00F4688D">
      <w:pPr>
        <w:rPr>
          <w:rFonts w:cs="Times New Roman"/>
          <w:szCs w:val="24"/>
        </w:rPr>
      </w:pPr>
    </w:p>
    <w:p w14:paraId="24C28B87" w14:textId="77777777" w:rsidR="00F4688D" w:rsidRPr="00F4688D" w:rsidRDefault="00F4688D" w:rsidP="00F4688D">
      <w:pPr>
        <w:jc w:val="center"/>
        <w:rPr>
          <w:rFonts w:cs="Times New Roman"/>
          <w:szCs w:val="24"/>
        </w:rPr>
      </w:pPr>
      <w:r w:rsidRPr="00F9512D">
        <w:rPr>
          <w:noProof/>
          <w:lang w:eastAsia="pt-BR"/>
        </w:rPr>
        <w:drawing>
          <wp:inline distT="0" distB="0" distL="0" distR="0" wp14:anchorId="286B010F" wp14:editId="2C1477DD">
            <wp:extent cx="2543077" cy="2734583"/>
            <wp:effectExtent l="0" t="0" r="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66F7F80" w14:textId="77777777" w:rsidR="00F4688D" w:rsidRPr="00F4688D" w:rsidRDefault="00F4688D" w:rsidP="00F4688D">
      <w:pPr>
        <w:rPr>
          <w:rFonts w:cs="Times New Roman"/>
          <w:szCs w:val="24"/>
        </w:rPr>
      </w:pPr>
    </w:p>
    <w:p w14:paraId="0E7B39F4" w14:textId="77777777" w:rsidR="00F4688D" w:rsidRPr="00F4688D" w:rsidRDefault="00F4688D" w:rsidP="00F4688D">
      <w:pPr>
        <w:rPr>
          <w:rFonts w:eastAsia="Times New Roman" w:cs="Times New Roman"/>
          <w:szCs w:val="24"/>
        </w:rPr>
      </w:pPr>
      <w:r w:rsidRPr="00F4688D">
        <w:rPr>
          <w:rFonts w:cs="Times New Roman"/>
          <w:szCs w:val="24"/>
        </w:rPr>
        <w:tab/>
      </w:r>
      <w:r w:rsidRPr="00F4688D">
        <w:rPr>
          <w:rFonts w:eastAsia="Times New Roman" w:cs="Times New Roman"/>
          <w:b/>
          <w:bCs/>
          <w:szCs w:val="24"/>
        </w:rPr>
        <w:t xml:space="preserve">Nota: </w:t>
      </w:r>
      <w:r w:rsidRPr="00F4688D">
        <w:rPr>
          <w:rFonts w:eastAsia="Times New Roman" w:cs="Times New Roman"/>
          <w:szCs w:val="24"/>
        </w:rPr>
        <w:t>O funcionamento interno desse dispositivo pode ser melhor entendido ao se observar o projeto 8 da apostila.</w:t>
      </w:r>
    </w:p>
    <w:p w14:paraId="00CDC6EC" w14:textId="77777777" w:rsidR="00F4688D" w:rsidRDefault="00F4688D" w:rsidP="00F4688D">
      <w:pPr>
        <w:pStyle w:val="NormalWeb"/>
        <w:shd w:val="clear" w:color="auto" w:fill="FFFFFF"/>
        <w:spacing w:before="0" w:beforeAutospacing="0" w:after="30" w:afterAutospacing="0"/>
        <w:rPr>
          <w:szCs w:val="32"/>
        </w:rPr>
      </w:pPr>
    </w:p>
    <w:p w14:paraId="2DD580E7" w14:textId="77777777" w:rsidR="00F4688D" w:rsidRPr="00F4688D" w:rsidRDefault="00F4688D" w:rsidP="00F4688D">
      <w:pPr>
        <w:pStyle w:val="NormalWeb"/>
        <w:shd w:val="clear" w:color="auto" w:fill="FFFFFF"/>
        <w:spacing w:before="0" w:beforeAutospacing="0" w:after="30" w:afterAutospacing="0"/>
        <w:rPr>
          <w:szCs w:val="32"/>
        </w:rPr>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Resistores:</w:t>
      </w:r>
    </w:p>
    <w:p w14:paraId="6D93B100" w14:textId="48C94D8C" w:rsidR="00D45940" w:rsidRDefault="00D45940" w:rsidP="00D45940">
      <w:pPr>
        <w:pStyle w:val="NormalWeb"/>
        <w:shd w:val="clear" w:color="auto" w:fill="FFFFFF"/>
        <w:spacing w:before="0" w:beforeAutospacing="0" w:after="30" w:afterAutospacing="0"/>
        <w:ind w:firstLine="720"/>
      </w:pPr>
      <w:r w:rsidRPr="003636D9">
        <w:t>Um resistor é um componente que apresenta uma certa dificuldade ou resistência à passagem de corrente. Os resistores são amplamente utilizados em circuitos, seja para regular a tensão ou a corrente. A resistência de um resistor é medida em ohms</w:t>
      </w:r>
      <w:r w:rsidR="004B5BAB">
        <w:t xml:space="preserve">, representado pela letra grega </w:t>
      </w:r>
      <w:r w:rsidR="004A68EC">
        <w:rPr>
          <w:lang w:val="pt-PT"/>
        </w:rPr>
        <w:t>Ω</w:t>
      </w:r>
      <w:r w:rsidRPr="003636D9">
        <w:t xml:space="preserve">.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pPr>
    </w:p>
    <w:p w14:paraId="55FA3EBD" w14:textId="7A7F7B8C" w:rsidR="00D45940" w:rsidRPr="003636D9" w:rsidRDefault="00D45940" w:rsidP="00D45940">
      <w:pPr>
        <w:pStyle w:val="NormalWeb"/>
        <w:shd w:val="clear" w:color="auto" w:fill="FFFFFF"/>
        <w:spacing w:before="0" w:beforeAutospacing="0" w:after="30" w:afterAutospacing="0"/>
        <w:ind w:firstLine="720"/>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pPr>
    </w:p>
    <w:p w14:paraId="7C45CEAB" w14:textId="682EFA8C" w:rsidR="00D45940" w:rsidRPr="003636D9" w:rsidRDefault="00D45940" w:rsidP="00D45940">
      <w:pPr>
        <w:pStyle w:val="NormalWeb"/>
        <w:shd w:val="clear" w:color="auto" w:fill="FFFFFF"/>
        <w:spacing w:before="0" w:beforeAutospacing="0" w:after="30" w:afterAutospacing="0"/>
        <w:ind w:firstLine="720"/>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pPr>
    </w:p>
    <w:p w14:paraId="0241BA6B" w14:textId="77777777" w:rsidR="00D45940" w:rsidRPr="003636D9" w:rsidRDefault="00D45940" w:rsidP="00D45940">
      <w:pPr>
        <w:pStyle w:val="NormalWeb"/>
        <w:shd w:val="clear" w:color="auto" w:fill="FFFFFF"/>
        <w:spacing w:before="0" w:beforeAutospacing="0" w:after="30" w:afterAutospacing="0"/>
        <w:ind w:firstLine="720"/>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LDR:</w:t>
      </w:r>
    </w:p>
    <w:p w14:paraId="48C331BC" w14:textId="57864923" w:rsidR="00D45940" w:rsidRPr="003636D9" w:rsidRDefault="00D45940" w:rsidP="00D45940">
      <w:pPr>
        <w:spacing w:after="30"/>
        <w:ind w:firstLine="720"/>
        <w:rPr>
          <w:rFonts w:eastAsia="Times New Roman" w:cs="Times New Roman"/>
          <w:color w:val="222222"/>
          <w:szCs w:val="24"/>
          <w:lang w:eastAsia="pt-BR"/>
        </w:rPr>
      </w:pPr>
      <w:r w:rsidRPr="003636D9">
        <w:rPr>
          <w:rFonts w:eastAsia="Times New Roman" w:cs="Times New Roman"/>
          <w:color w:val="222222"/>
          <w:szCs w:val="24"/>
          <w:lang w:eastAsia="pt-BR"/>
        </w:rPr>
        <w:t>Um LDR (</w:t>
      </w:r>
      <w:r w:rsidRPr="003636D9">
        <w:rPr>
          <w:rFonts w:cs="Times New Roman"/>
          <w:bCs/>
          <w:iCs/>
          <w:szCs w:val="24"/>
        </w:rPr>
        <w:t>L</w:t>
      </w:r>
      <w:r w:rsidR="00131C56">
        <w:rPr>
          <w:rFonts w:cs="Times New Roman"/>
          <w:iCs/>
          <w:szCs w:val="24"/>
        </w:rPr>
        <w:t xml:space="preserve">ight </w:t>
      </w:r>
      <w:proofErr w:type="spellStart"/>
      <w:ins w:id="228" w:author="Mateus Berardo de Souza Terra" w:date="2016-02-08T19:26:00Z">
        <w:r w:rsidRPr="003636D9">
          <w:rPr>
            <w:rFonts w:cs="Times New Roman"/>
            <w:bCs/>
            <w:iCs/>
            <w:szCs w:val="24"/>
          </w:rPr>
          <w:t>D</w:t>
        </w:r>
        <w:r w:rsidRPr="003636D9">
          <w:rPr>
            <w:rFonts w:cs="Times New Roman"/>
            <w:iCs/>
            <w:szCs w:val="24"/>
          </w:rPr>
          <w:t>ependent</w:t>
        </w:r>
      </w:ins>
      <w:proofErr w:type="spellEnd"/>
      <w:r w:rsidRPr="003636D9">
        <w:rPr>
          <w:rFonts w:cs="Times New Roman"/>
          <w:iCs/>
          <w:szCs w:val="24"/>
        </w:rPr>
        <w:t xml:space="preserve"> </w:t>
      </w:r>
      <w:r w:rsidRPr="003636D9">
        <w:rPr>
          <w:rFonts w:cs="Times New Roman"/>
          <w:bCs/>
          <w:iCs/>
          <w:szCs w:val="24"/>
        </w:rPr>
        <w:t>R</w:t>
      </w:r>
      <w:r w:rsidRPr="003636D9">
        <w:rPr>
          <w:rFonts w:cs="Times New Roman"/>
          <w:iCs/>
          <w:szCs w:val="24"/>
        </w:rPr>
        <w:t xml:space="preserve">esistor) é um </w:t>
      </w:r>
      <w:r w:rsidRPr="003636D9">
        <w:rPr>
          <w:rStyle w:val="no-conversion"/>
          <w:rFonts w:cs="Times New Roman"/>
          <w:bCs/>
          <w:szCs w:val="24"/>
        </w:rPr>
        <w:t>Resistor Dependente de Luz</w:t>
      </w:r>
      <w:r w:rsidRPr="003636D9">
        <w:rPr>
          <w:rStyle w:val="no-conversion"/>
          <w:rFonts w:cs="Times New Roman"/>
          <w:szCs w:val="24"/>
        </w:rPr>
        <w:t xml:space="preserve"> ou </w:t>
      </w:r>
      <w:proofErr w:type="spellStart"/>
      <w:r w:rsidR="00131C56">
        <w:rPr>
          <w:rStyle w:val="no-conversion"/>
          <w:rFonts w:cs="Times New Roman"/>
          <w:bCs/>
          <w:szCs w:val="24"/>
        </w:rPr>
        <w:t>Fotorresistor</w:t>
      </w:r>
      <w:proofErr w:type="spellEnd"/>
      <w:r w:rsidRPr="003636D9">
        <w:rPr>
          <w:rStyle w:val="no-conversion"/>
          <w:rFonts w:cs="Times New Roman"/>
          <w:bCs/>
          <w:szCs w:val="24"/>
        </w:rPr>
        <w:t xml:space="preserve">. Ele tem a capacidade de variar a sua resistência em função da luz que incide sobre si. </w:t>
      </w:r>
      <w:r w:rsidRPr="003636D9">
        <w:rPr>
          <w:rFonts w:cs="Times New Roman"/>
          <w:szCs w:val="24"/>
        </w:rPr>
        <w:t>Tipicamente, à medida que a intensidade da luz aumenta, a sua resistência diminui, permitindo que mais corrente flua por ele. O LDR pode ser usado para confecção de sensore</w:t>
      </w:r>
      <w:r w:rsidR="00131C56">
        <w:rPr>
          <w:rFonts w:cs="Times New Roman"/>
          <w:szCs w:val="24"/>
        </w:rPr>
        <w:t>s de luminosidade</w:t>
      </w:r>
      <w:ins w:id="229" w:author="granix pacheco" w:date="2016-02-08T14:35:00Z">
        <w:r w:rsidRPr="003636D9">
          <w:rPr>
            <w:rFonts w:cs="Times New Roman"/>
            <w:szCs w:val="24"/>
          </w:rPr>
          <w:t>.</w:t>
        </w:r>
      </w:ins>
      <w:r w:rsidRPr="003636D9">
        <w:rPr>
          <w:rFonts w:cs="Times New Roman"/>
          <w:szCs w:val="24"/>
        </w:rPr>
        <w:t xml:space="preserve"> Abaixo podemos ver a imagem de um LDR e seu símbolo esquemático.</w:t>
      </w:r>
    </w:p>
    <w:p w14:paraId="0357D7DC" w14:textId="77777777" w:rsidR="00D45940" w:rsidRPr="003636D9" w:rsidRDefault="00D45940" w:rsidP="00D026A2">
      <w:pPr>
        <w:spacing w:after="30"/>
        <w:jc w:val="center"/>
        <w:rPr>
          <w:rFonts w:eastAsia="Times New Roman" w:cs="Times New Roman"/>
          <w:color w:val="222222"/>
          <w:sz w:val="27"/>
          <w:szCs w:val="27"/>
          <w:lang w:eastAsia="pt-BR"/>
        </w:rPr>
      </w:pPr>
      <w:r w:rsidRPr="003636D9">
        <w:rPr>
          <w:rFonts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eastAsia="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rPr>
          <w:rFonts w:cs="Times New Roman"/>
          <w:b/>
          <w:sz w:val="32"/>
          <w:szCs w:val="32"/>
        </w:rPr>
      </w:pPr>
    </w:p>
    <w:p w14:paraId="261B3978" w14:textId="6A254890" w:rsidR="00D45940" w:rsidRPr="00400643" w:rsidRDefault="00D45940" w:rsidP="00400643">
      <w:pPr>
        <w:pStyle w:val="PargrafodaLista"/>
        <w:numPr>
          <w:ilvl w:val="3"/>
          <w:numId w:val="132"/>
        </w:numPr>
        <w:spacing w:after="30"/>
        <w:rPr>
          <w:rFonts w:cs="Times New Roman"/>
          <w:b/>
          <w:sz w:val="32"/>
          <w:szCs w:val="32"/>
        </w:rPr>
      </w:pPr>
      <w:r w:rsidRPr="00400643">
        <w:rPr>
          <w:rFonts w:cs="Times New Roman"/>
          <w:b/>
          <w:sz w:val="32"/>
          <w:szCs w:val="32"/>
        </w:rPr>
        <w:t>Potenciômetro:</w:t>
      </w:r>
    </w:p>
    <w:p w14:paraId="7D78700E" w14:textId="6847150B" w:rsidR="00D45940" w:rsidRPr="003636D9" w:rsidRDefault="00D45940" w:rsidP="00D45940">
      <w:pPr>
        <w:spacing w:after="30"/>
        <w:ind w:firstLine="708"/>
        <w:rPr>
          <w:rFonts w:cs="Times New Roman"/>
          <w:szCs w:val="24"/>
        </w:rPr>
      </w:pPr>
      <w:r w:rsidRPr="003636D9">
        <w:rPr>
          <w:rFonts w:cs="Times New Roman"/>
          <w:szCs w:val="24"/>
        </w:rPr>
        <w:t>Esse tipo de resistor possui sua resistência interna que varia em função d</w:t>
      </w:r>
      <w:r w:rsidR="00131C56">
        <w:rPr>
          <w:rFonts w:cs="Times New Roman"/>
          <w:szCs w:val="24"/>
        </w:rPr>
        <w:t>e uma parte mecânica, ou seja, à</w:t>
      </w:r>
      <w:r w:rsidRPr="003636D9">
        <w:rPr>
          <w:rFonts w:cs="Times New Roman"/>
          <w:szCs w:val="24"/>
        </w:rPr>
        <w:t xml:space="preserve"> medida que seu eixo gira, ele altera sua resistência. Tal característica o torna </w:t>
      </w:r>
      <w:r w:rsidRPr="003636D9">
        <w:rPr>
          <w:rFonts w:cs="Times New Roman"/>
          <w:szCs w:val="24"/>
        </w:rPr>
        <w:lastRenderedPageBreak/>
        <w:t>muito útil em interações homem/máquina ou como sensor para definir a posição de uma parte mecânica. Sua simbologia em esquemáticos está re</w:t>
      </w:r>
      <w:r w:rsidR="00131C56">
        <w:rPr>
          <w:rFonts w:cs="Times New Roman"/>
          <w:szCs w:val="24"/>
        </w:rPr>
        <w:t>presentada a seguir (à</w:t>
      </w:r>
      <w:r w:rsidRPr="003636D9">
        <w:rPr>
          <w:rFonts w:cs="Times New Roman"/>
          <w:szCs w:val="24"/>
        </w:rPr>
        <w:t xml:space="preserve"> esquerda):</w:t>
      </w:r>
    </w:p>
    <w:p w14:paraId="106FC386" w14:textId="77777777" w:rsidR="00D45940" w:rsidRPr="003636D9" w:rsidRDefault="00D45940" w:rsidP="00D026A2">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pPr>
    </w:p>
    <w:p w14:paraId="420D389D" w14:textId="77777777" w:rsidR="00D026A2" w:rsidRPr="005E26E9" w:rsidRDefault="00D026A2" w:rsidP="00D45940">
      <w:pPr>
        <w:pStyle w:val="NormalWeb"/>
        <w:shd w:val="clear" w:color="auto" w:fill="FFFFFF"/>
        <w:spacing w:before="0" w:beforeAutospacing="0" w:after="30" w:afterAutospacing="0"/>
        <w:ind w:left="720"/>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eastAsia="Times New Roman" w:cs="Times New Roman"/>
          <w:color w:val="222222"/>
          <w:szCs w:val="24"/>
          <w:lang w:eastAsia="pt-BR"/>
        </w:rPr>
      </w:pPr>
    </w:p>
    <w:p w14:paraId="0D773575" w14:textId="6048765B" w:rsidR="00D45940" w:rsidRPr="005E26E9" w:rsidRDefault="00D45940" w:rsidP="00D026A2">
      <w:pPr>
        <w:spacing w:after="30"/>
        <w:jc w:val="center"/>
        <w:rPr>
          <w:rFonts w:eastAsia="Times New Roman" w:cs="Times New Roman"/>
          <w:color w:val="222222"/>
          <w:szCs w:val="24"/>
          <w:lang w:eastAsia="pt-BR"/>
        </w:rPr>
      </w:pPr>
      <w:r w:rsidRPr="005E26E9">
        <w:rPr>
          <w:rFonts w:cs="Times New Roman"/>
          <w:noProof/>
          <w:color w:val="0000FF"/>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eastAsia="Times New Roman" w:cs="Times New Roman"/>
          <w:noProof/>
          <w:color w:val="0000FF"/>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pPr>
    </w:p>
    <w:p w14:paraId="13AC03B6" w14:textId="77777777" w:rsidR="00D45940" w:rsidRPr="005E26E9" w:rsidRDefault="00D45940" w:rsidP="00D45940">
      <w:pPr>
        <w:pStyle w:val="NormalWeb"/>
        <w:shd w:val="clear" w:color="auto" w:fill="FFFFFF"/>
        <w:spacing w:before="0" w:beforeAutospacing="0" w:after="30" w:afterAutospacing="0"/>
      </w:pPr>
    </w:p>
    <w:p w14:paraId="49170760" w14:textId="4661B3BC" w:rsidR="00D45940" w:rsidRDefault="00131C56" w:rsidP="00400643">
      <w:pPr>
        <w:pStyle w:val="NormalWeb"/>
        <w:numPr>
          <w:ilvl w:val="2"/>
          <w:numId w:val="132"/>
        </w:numPr>
        <w:shd w:val="clear" w:color="auto" w:fill="FFFFFF"/>
        <w:spacing w:before="0" w:beforeAutospacing="0" w:after="30" w:afterAutospacing="0"/>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pPr>
    </w:p>
    <w:p w14:paraId="1382D8CD" w14:textId="77777777" w:rsidR="00D45940" w:rsidRDefault="00D45940" w:rsidP="00D45940">
      <w:pPr>
        <w:pStyle w:val="NormalWeb"/>
        <w:shd w:val="clear" w:color="auto" w:fill="FFFFFF"/>
        <w:spacing w:before="0" w:beforeAutospacing="0" w:after="30" w:afterAutospacing="0"/>
        <w:ind w:firstLine="720"/>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rPr>
          <w:rFonts w:cs="Times New Roman"/>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pPr>
    </w:p>
    <w:p w14:paraId="6EF39342" w14:textId="77777777" w:rsidR="00D45940" w:rsidRPr="003636D9" w:rsidRDefault="00D45940" w:rsidP="00D45940">
      <w:pPr>
        <w:pStyle w:val="NormalWeb"/>
        <w:shd w:val="clear" w:color="auto" w:fill="FFFFFF"/>
        <w:spacing w:before="0" w:beforeAutospacing="0" w:after="30" w:afterAutospacing="0"/>
        <w:ind w:firstLine="708"/>
      </w:pPr>
      <w:r w:rsidRPr="003636D9">
        <w:lastRenderedPageBreak/>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Default="00D45940" w:rsidP="007128B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88E0F76" w14:textId="77777777" w:rsidR="00F4688D" w:rsidRDefault="00F4688D" w:rsidP="007128B9">
      <w:pPr>
        <w:pStyle w:val="NormalWeb"/>
        <w:shd w:val="clear" w:color="auto" w:fill="FFFFFF"/>
        <w:spacing w:before="0" w:beforeAutospacing="0" w:after="30" w:afterAutospacing="0"/>
        <w:jc w:val="center"/>
      </w:pPr>
    </w:p>
    <w:p w14:paraId="3CF3EE72" w14:textId="77777777" w:rsidR="00F4688D" w:rsidRPr="003636D9" w:rsidRDefault="00F4688D" w:rsidP="007128B9">
      <w:pPr>
        <w:pStyle w:val="NormalWeb"/>
        <w:shd w:val="clear" w:color="auto" w:fill="FFFFFF"/>
        <w:spacing w:before="0" w:beforeAutospacing="0" w:after="30" w:afterAutospacing="0"/>
        <w:jc w:val="center"/>
      </w:pPr>
    </w:p>
    <w:p w14:paraId="68580A51" w14:textId="1930F0A3" w:rsidR="00C40927" w:rsidRDefault="00C40927">
      <w:pPr>
        <w:pStyle w:val="PargrafodaLista"/>
        <w:numPr>
          <w:ilvl w:val="2"/>
          <w:numId w:val="132"/>
        </w:numPr>
        <w:rPr>
          <w:ins w:id="230" w:author="granix pacheco" w:date="2016-07-30T14:27:00Z"/>
          <w:rFonts w:cs="Times New Roman"/>
          <w:b/>
          <w:sz w:val="28"/>
          <w:szCs w:val="28"/>
        </w:rPr>
        <w:pPrChange w:id="231" w:author="granix pacheco" w:date="2016-07-30T14:27:00Z">
          <w:pPr>
            <w:pStyle w:val="PargrafodaLista"/>
            <w:numPr>
              <w:ilvl w:val="3"/>
              <w:numId w:val="132"/>
            </w:numPr>
            <w:ind w:left="2268" w:hanging="938"/>
          </w:pPr>
        </w:pPrChange>
      </w:pPr>
      <w:ins w:id="232" w:author="granix pacheco" w:date="2016-07-30T14:27:00Z">
        <w:r>
          <w:rPr>
            <w:rFonts w:cs="Times New Roman"/>
            <w:b/>
            <w:sz w:val="28"/>
            <w:szCs w:val="28"/>
          </w:rPr>
          <w:t>Circuitos integrados</w:t>
        </w:r>
      </w:ins>
      <w:r>
        <w:rPr>
          <w:rFonts w:cs="Times New Roman"/>
          <w:b/>
          <w:sz w:val="28"/>
          <w:szCs w:val="28"/>
        </w:rPr>
        <w:t xml:space="preserve"> (</w:t>
      </w:r>
      <w:proofErr w:type="spellStart"/>
      <w:r>
        <w:rPr>
          <w:rFonts w:cs="Times New Roman"/>
          <w:b/>
          <w:sz w:val="28"/>
          <w:szCs w:val="28"/>
        </w:rPr>
        <w:t>CIs</w:t>
      </w:r>
      <w:proofErr w:type="spellEnd"/>
      <w:r>
        <w:rPr>
          <w:rFonts w:cs="Times New Roman"/>
          <w:b/>
          <w:sz w:val="28"/>
          <w:szCs w:val="28"/>
        </w:rPr>
        <w:t>)</w:t>
      </w:r>
    </w:p>
    <w:p w14:paraId="7C46FA88" w14:textId="77777777" w:rsidR="005E26E9" w:rsidRPr="00AB7CD3" w:rsidRDefault="005E26E9" w:rsidP="00AB7CD3">
      <w:pPr>
        <w:rPr>
          <w:rFonts w:cs="Times New Roman"/>
          <w:szCs w:val="24"/>
        </w:rPr>
      </w:pPr>
    </w:p>
    <w:p w14:paraId="5A9A06C1" w14:textId="6BF06E9A" w:rsidR="00E0144B" w:rsidRDefault="00E0144B">
      <w:pPr>
        <w:ind w:firstLine="720"/>
        <w:rPr>
          <w:ins w:id="233" w:author="granix pacheco" w:date="2016-07-30T14:28:00Z"/>
        </w:rPr>
        <w:pPrChange w:id="234" w:author="granix pacheco" w:date="2016-07-30T14:30:00Z">
          <w:pPr>
            <w:pStyle w:val="PargrafodaLista"/>
            <w:numPr>
              <w:numId w:val="132"/>
            </w:numPr>
            <w:ind w:left="645" w:hanging="645"/>
          </w:pPr>
        </w:pPrChange>
      </w:pPr>
      <w:ins w:id="235" w:author="granix pacheco" w:date="2016-07-30T14:28:00Z">
        <w:r>
          <w:t xml:space="preserve">Circuitos integrados, também denominados </w:t>
        </w:r>
        <w:proofErr w:type="spellStart"/>
        <w:r>
          <w:t>CI's</w:t>
        </w:r>
        <w:proofErr w:type="spellEnd"/>
        <w:r>
          <w:t xml:space="preserve">, microchip ou chip são componentes essenciais na eletrônica moderna. Esses pequenos componentes são miniaturas de circuitos maiores. Miniaturas de transistores, resistores, capacitores, diodos </w:t>
        </w:r>
      </w:ins>
      <w:ins w:id="236" w:author="granix pacheco" w:date="2016-07-30T14:31:00Z">
        <w:r>
          <w:t>qu</w:t>
        </w:r>
      </w:ins>
      <w:ins w:id="237" w:author="granix pacheco" w:date="2016-07-30T14:30:00Z">
        <w:r>
          <w:t xml:space="preserve">e </w:t>
        </w:r>
      </w:ins>
      <w:ins w:id="238" w:author="granix pacheco" w:date="2016-07-30T14:28:00Z">
        <w:r>
          <w:t>são "gravados" em uma pequena lâmina de silício (chip) e então encapsulado e selado, dando origem ao CI.</w:t>
        </w:r>
      </w:ins>
    </w:p>
    <w:p w14:paraId="6201EEA1" w14:textId="4F89E676" w:rsidR="00E0144B" w:rsidRDefault="00E0144B">
      <w:pPr>
        <w:ind w:firstLine="720"/>
        <w:rPr>
          <w:ins w:id="239" w:author="granix pacheco" w:date="2016-07-30T14:28:00Z"/>
        </w:rPr>
        <w:pPrChange w:id="240" w:author="granix pacheco" w:date="2016-07-30T14:31:00Z">
          <w:pPr>
            <w:pStyle w:val="PargrafodaLista"/>
            <w:numPr>
              <w:numId w:val="132"/>
            </w:numPr>
            <w:ind w:left="645" w:hanging="645"/>
          </w:pPr>
        </w:pPrChange>
      </w:pPr>
      <w:ins w:id="241" w:author="granix pacheco" w:date="2016-07-30T14:28:00Z">
        <w:r>
          <w:t xml:space="preserve">A integração de um grande número de pequenos transistores em um chip pequeno foi uma enorme melhoria </w:t>
        </w:r>
      </w:ins>
      <w:ins w:id="242" w:author="granix pacheco" w:date="2016-07-30T14:32:00Z">
        <w:r>
          <w:t>em</w:t>
        </w:r>
      </w:ins>
      <w:ins w:id="243" w:author="granix pacheco" w:date="2016-07-30T14:33:00Z">
        <w:r>
          <w:t xml:space="preserve"> termos espaciais e de eficiência quando comparado</w:t>
        </w:r>
      </w:ins>
      <w:ins w:id="244" w:author="granix pacheco" w:date="2016-07-30T14:34:00Z">
        <w:r>
          <w:t xml:space="preserve"> com</w:t>
        </w:r>
      </w:ins>
      <w:ins w:id="245" w:author="granix pacheco" w:date="2016-07-30T14:33:00Z">
        <w:r>
          <w:t xml:space="preserve"> a</w:t>
        </w:r>
      </w:ins>
      <w:ins w:id="246" w:author="granix pacheco" w:date="2016-07-30T14:28:00Z">
        <w:r>
          <w:t xml:space="preserve"> montagem de circuitos com componentes eletrônicos discretos (aqueles componentes comuns que compramos nas lojas e utilizamos em nossos projetos). A capacidade do circuito integrado de produção em massa, a confiabilidade e a construção de bloco de abordagem para projeto de circuito assegurou a sua rápida </w:t>
        </w:r>
      </w:ins>
      <w:r>
        <w:t>ascensão.</w:t>
      </w:r>
      <w:ins w:id="247" w:author="granix pacheco" w:date="2016-07-30T14:28:00Z">
        <w:r>
          <w:t> </w:t>
        </w:r>
      </w:ins>
    </w:p>
    <w:p w14:paraId="7F2C927E" w14:textId="76EAB488" w:rsidR="00E0144B" w:rsidRDefault="00E0144B">
      <w:pPr>
        <w:ind w:firstLine="720"/>
        <w:rPr>
          <w:ins w:id="248" w:author="granix pacheco" w:date="2016-07-30T14:28:00Z"/>
        </w:rPr>
        <w:pPrChange w:id="249" w:author="granix pacheco" w:date="2016-07-30T14:31:00Z">
          <w:pPr>
            <w:pStyle w:val="PargrafodaLista"/>
            <w:numPr>
              <w:numId w:val="132"/>
            </w:numPr>
            <w:ind w:left="645" w:hanging="645"/>
          </w:pPr>
        </w:pPrChange>
      </w:pPr>
      <w:ins w:id="250" w:author="granix pacheco" w:date="2016-07-30T14:28:00Z">
        <w:r>
          <w:t xml:space="preserve">Há duas principais vantagens de circuitos integrados sobre circuitos discretos: custo e desempenho. O custo é baixo porque os chips, com todos os seus componentes, são impressos como uma unidade por fotolitografia: um puro cristal de silício que é colocado em uma câmara. Uma fina camada de dióxido de silício é depositada sobre o cristal, seguida por outra camada química, chamada de </w:t>
        </w:r>
        <w:proofErr w:type="spellStart"/>
        <w:r>
          <w:t>fotoresiste</w:t>
        </w:r>
        <w:proofErr w:type="spellEnd"/>
        <w:r>
          <w:t xml:space="preserve">. Além disso, muito menos material é usado para construir um circuito como um circuito integrado do que como um circuito discreto. O desempenho é alto, visto que os componentes </w:t>
        </w:r>
      </w:ins>
      <w:r w:rsidR="00F065C4">
        <w:t>se comunicam</w:t>
      </w:r>
      <w:ins w:id="251" w:author="granix pacheco" w:date="2016-07-30T14:28:00Z">
        <w:r>
          <w:t xml:space="preserve"> rapidamente</w:t>
        </w:r>
      </w:ins>
      <w:r w:rsidR="00F065C4">
        <w:t>,</w:t>
      </w:r>
      <w:ins w:id="252" w:author="granix pacheco" w:date="2016-07-30T14:28:00Z">
        <w:r>
          <w:t xml:space="preserve"> </w:t>
        </w:r>
      </w:ins>
      <w:r w:rsidR="00F065C4">
        <w:t xml:space="preserve">tendo em vista sua proximidade, </w:t>
      </w:r>
      <w:ins w:id="253" w:author="granix pacheco" w:date="2016-07-30T14:28:00Z">
        <w:r>
          <w:t>e consomem pouca energia (em comparação com os seus homólogos discretos) porque os componentes são pequenos e estão próximos. A partir de 2006, as áreas de chips variam de poucos milímetros quadrados para cerca de 350 mm², com até 1 milhão de transístores por mm².</w:t>
        </w:r>
      </w:ins>
    </w:p>
    <w:p w14:paraId="7672D5A0" w14:textId="27D53BC8" w:rsidR="00E61F06" w:rsidRDefault="00E0144B" w:rsidP="00E61F06">
      <w:pPr>
        <w:ind w:firstLine="720"/>
        <w:rPr>
          <w:noProof/>
          <w:lang w:eastAsia="pt-BR"/>
        </w:rPr>
      </w:pPr>
      <w:ins w:id="254" w:author="granix pacheco" w:date="2016-07-30T14:28:00Z">
        <w:r>
          <w:t xml:space="preserve">É possível ter aceso na internet aos </w:t>
        </w:r>
        <w:proofErr w:type="spellStart"/>
        <w:r>
          <w:t>datasheet</w:t>
        </w:r>
        <w:proofErr w:type="spellEnd"/>
        <w:r>
          <w:t xml:space="preserve"> dos mais diversos </w:t>
        </w:r>
        <w:proofErr w:type="spellStart"/>
        <w:r>
          <w:t>CI's</w:t>
        </w:r>
        <w:proofErr w:type="spellEnd"/>
        <w:r>
          <w:t xml:space="preserve">. O </w:t>
        </w:r>
        <w:proofErr w:type="spellStart"/>
        <w:r>
          <w:t>datasheet</w:t>
        </w:r>
        <w:proofErr w:type="spellEnd"/>
        <w:r>
          <w:t xml:space="preserve"> de um componente funciona como um manual de instruções que explana tudo sobre ele, </w:t>
        </w:r>
      </w:ins>
      <w:r w:rsidR="00F065C4">
        <w:t xml:space="preserve">incluindo </w:t>
      </w:r>
      <w:ins w:id="255" w:author="granix pacheco" w:date="2016-07-30T14:28:00Z">
        <w:r>
          <w:t xml:space="preserve">suas </w:t>
        </w:r>
        <w:r>
          <w:lastRenderedPageBreak/>
          <w:t xml:space="preserve">dimensões até o seu funcionamento. Com o </w:t>
        </w:r>
        <w:proofErr w:type="spellStart"/>
        <w:r>
          <w:t>datasheet</w:t>
        </w:r>
        <w:proofErr w:type="spellEnd"/>
        <w:r>
          <w:t xml:space="preserve"> podemos contar as pernas utilizando um padrão que nos ajudará a trabalhar com esses circuitos</w:t>
        </w:r>
      </w:ins>
      <w:r w:rsidR="00E61F06">
        <w:t>, o padrão é o mesmo independendo do número de pernas do componente</w:t>
      </w:r>
      <w:ins w:id="256" w:author="granix pacheco" w:date="2016-07-30T14:28:00Z">
        <w:r>
          <w:t>.</w:t>
        </w:r>
      </w:ins>
    </w:p>
    <w:p w14:paraId="2215B3F4" w14:textId="3A632C71" w:rsidR="00E61F06" w:rsidRDefault="007E60F7" w:rsidP="00E61F06">
      <w:pPr>
        <w:ind w:firstLine="720"/>
        <w:rPr>
          <w:ins w:id="257" w:author="granix pacheco" w:date="2016-07-30T14:28:00Z"/>
        </w:rPr>
      </w:pPr>
      <w:r>
        <w:rPr>
          <w:b/>
          <w:noProof/>
          <w:lang w:eastAsia="pt-BR"/>
        </w:rPr>
        <w:drawing>
          <wp:anchor distT="0" distB="0" distL="114300" distR="114300" simplePos="0" relativeHeight="251678720" behindDoc="0" locked="0" layoutInCell="1" allowOverlap="1" wp14:anchorId="1BB66703" wp14:editId="01AEDF4C">
            <wp:simplePos x="0" y="0"/>
            <wp:positionH relativeFrom="column">
              <wp:posOffset>4223385</wp:posOffset>
            </wp:positionH>
            <wp:positionV relativeFrom="paragraph">
              <wp:posOffset>117516</wp:posOffset>
            </wp:positionV>
            <wp:extent cx="1710055" cy="1664335"/>
            <wp:effectExtent l="0" t="0" r="4445" b="0"/>
            <wp:wrapSquare wrapText="bothSides"/>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4">
                      <a:extLst>
                        <a:ext uri="{28A0092B-C50C-407E-A947-70E740481C1C}">
                          <a14:useLocalDpi xmlns:a14="http://schemas.microsoft.com/office/drawing/2010/main" val="0"/>
                        </a:ext>
                      </a:extLst>
                    </a:blip>
                    <a:srcRect l="2913" r="2977"/>
                    <a:stretch/>
                  </pic:blipFill>
                  <pic:spPr bwMode="auto">
                    <a:xfrm>
                      <a:off x="0" y="0"/>
                      <a:ext cx="1710055" cy="1664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77696" behindDoc="0" locked="0" layoutInCell="1" allowOverlap="1" wp14:anchorId="64D70605" wp14:editId="0904F03D">
            <wp:simplePos x="0" y="0"/>
            <wp:positionH relativeFrom="column">
              <wp:posOffset>5715</wp:posOffset>
            </wp:positionH>
            <wp:positionV relativeFrom="paragraph">
              <wp:posOffset>32058</wp:posOffset>
            </wp:positionV>
            <wp:extent cx="1468755" cy="1750060"/>
            <wp:effectExtent l="0" t="0" r="0" b="254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5">
                      <a:extLst>
                        <a:ext uri="{28A0092B-C50C-407E-A947-70E740481C1C}">
                          <a14:useLocalDpi xmlns:a14="http://schemas.microsoft.com/office/drawing/2010/main" val="0"/>
                        </a:ext>
                      </a:extLst>
                    </a:blip>
                    <a:srcRect l="4710" r="10141"/>
                    <a:stretch/>
                  </pic:blipFill>
                  <pic:spPr bwMode="auto">
                    <a:xfrm>
                      <a:off x="0" y="0"/>
                      <a:ext cx="1468755" cy="175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F611E" w14:textId="3605FA60" w:rsidR="00E0144B" w:rsidRPr="00E61F06" w:rsidRDefault="00E61F06">
      <w:pPr>
        <w:rPr>
          <w:ins w:id="258" w:author="granix pacheco" w:date="2016-07-30T14:28:00Z"/>
        </w:rPr>
        <w:pPrChange w:id="259" w:author="granix pacheco" w:date="2016-07-30T14:29:00Z">
          <w:pPr>
            <w:pStyle w:val="PargrafodaLista"/>
            <w:numPr>
              <w:numId w:val="132"/>
            </w:numPr>
            <w:ind w:left="645" w:hanging="645"/>
          </w:pPr>
        </w:pPrChange>
      </w:pPr>
      <w:r>
        <w:rPr>
          <w:b/>
        </w:rPr>
        <w:t xml:space="preserve">Nota: </w:t>
      </w:r>
      <w:r>
        <w:t>A contagem começa a partir da marcação moldada no CI (circulada em vermelho na i</w:t>
      </w:r>
      <w:r w:rsidR="007E60F7">
        <w:t>magem</w:t>
      </w:r>
      <w:r>
        <w:t xml:space="preserve"> </w:t>
      </w:r>
      <w:r w:rsidR="00D620A7">
        <w:t>à</w:t>
      </w:r>
      <w:r>
        <w:t xml:space="preserve"> direita) ou </w:t>
      </w:r>
      <w:r w:rsidR="00D620A7">
        <w:t xml:space="preserve">de </w:t>
      </w:r>
      <w:r>
        <w:t>uma semiesfera (</w:t>
      </w:r>
      <w:r w:rsidR="00D620A7">
        <w:t>circulada em vermelho na imagem</w:t>
      </w:r>
      <w:r>
        <w:t xml:space="preserve"> </w:t>
      </w:r>
      <w:r w:rsidR="00D620A7">
        <w:t>à</w:t>
      </w:r>
      <w:r>
        <w:t xml:space="preserve"> esquerda) e segue no sentido anti-horário</w:t>
      </w:r>
      <w:r w:rsidR="00D620A7">
        <w:t xml:space="preserve"> quando observado de cima</w:t>
      </w:r>
      <w:r>
        <w:t xml:space="preserve">. </w:t>
      </w:r>
    </w:p>
    <w:p w14:paraId="209DA883" w14:textId="77777777" w:rsidR="00E0144B" w:rsidRDefault="00E0144B">
      <w:pPr>
        <w:rPr>
          <w:ins w:id="260" w:author="granix pacheco" w:date="2016-07-30T14:29:00Z"/>
          <w:rFonts w:cs="Times New Roman"/>
          <w:b/>
          <w:sz w:val="28"/>
          <w:szCs w:val="28"/>
        </w:rPr>
        <w:pPrChange w:id="261" w:author="granix pacheco" w:date="2016-07-30T14:29:00Z">
          <w:pPr>
            <w:pStyle w:val="PargrafodaLista"/>
            <w:numPr>
              <w:ilvl w:val="3"/>
              <w:numId w:val="132"/>
            </w:numPr>
            <w:ind w:left="2268" w:hanging="938"/>
          </w:pPr>
        </w:pPrChange>
      </w:pPr>
    </w:p>
    <w:p w14:paraId="25EF91EA" w14:textId="77777777" w:rsidR="00E0144B" w:rsidRPr="00E0144B" w:rsidRDefault="00E0144B">
      <w:pPr>
        <w:rPr>
          <w:ins w:id="262" w:author="granix pacheco" w:date="2016-07-30T14:26:00Z"/>
          <w:rFonts w:cs="Times New Roman"/>
          <w:b/>
          <w:sz w:val="28"/>
          <w:szCs w:val="28"/>
          <w:rPrChange w:id="263" w:author="granix pacheco" w:date="2016-07-30T14:27:00Z">
            <w:rPr>
              <w:ins w:id="264" w:author="granix pacheco" w:date="2016-07-30T14:26:00Z"/>
              <w:rFonts w:eastAsia="Times New Roman" w:cs="Times New Roman"/>
              <w:b/>
              <w:bCs/>
              <w:sz w:val="28"/>
              <w:szCs w:val="28"/>
            </w:rPr>
          </w:rPrChange>
        </w:rPr>
        <w:pPrChange w:id="265" w:author="granix pacheco" w:date="2016-07-30T14:29:00Z">
          <w:pPr>
            <w:pStyle w:val="PargrafodaLista"/>
            <w:numPr>
              <w:ilvl w:val="3"/>
              <w:numId w:val="132"/>
            </w:numPr>
            <w:ind w:left="2268" w:hanging="938"/>
          </w:pPr>
        </w:pPrChange>
      </w:pPr>
    </w:p>
    <w:p w14:paraId="12516288" w14:textId="77777777" w:rsidR="00AB7CD3" w:rsidRPr="00AB7CD3" w:rsidRDefault="00AB7CD3" w:rsidP="00C40927">
      <w:pPr>
        <w:pStyle w:val="PargrafodaLista"/>
        <w:numPr>
          <w:ilvl w:val="3"/>
          <w:numId w:val="132"/>
        </w:numPr>
        <w:ind w:left="2268" w:hanging="938"/>
        <w:rPr>
          <w:rFonts w:cs="Times New Roman"/>
          <w:b/>
          <w:sz w:val="28"/>
          <w:szCs w:val="28"/>
        </w:rPr>
      </w:pPr>
      <w:r w:rsidRPr="00AB7CD3">
        <w:rPr>
          <w:rFonts w:eastAsia="Times New Roman" w:cs="Times New Roman"/>
          <w:b/>
          <w:bCs/>
          <w:sz w:val="28"/>
          <w:szCs w:val="28"/>
        </w:rPr>
        <w:t>L293D:</w:t>
      </w:r>
    </w:p>
    <w:p w14:paraId="573DAEA8" w14:textId="7DFFF957" w:rsidR="00AB7CD3" w:rsidRPr="00323931" w:rsidRDefault="00AB7CD3" w:rsidP="00AB7CD3">
      <w:pPr>
        <w:rPr>
          <w:rFonts w:eastAsia="Times New Roman" w:cs="Times New Roman"/>
          <w:szCs w:val="24"/>
        </w:rPr>
      </w:pPr>
      <w:r w:rsidRPr="00E31766">
        <w:rPr>
          <w:rFonts w:cs="Times New Roman"/>
          <w:szCs w:val="24"/>
        </w:rPr>
        <w:tab/>
      </w:r>
      <w:r w:rsidRPr="00E31766">
        <w:rPr>
          <w:rFonts w:eastAsia="Times New Roman" w:cs="Times New Roman"/>
          <w:szCs w:val="24"/>
        </w:rPr>
        <w:t>O L293D é um Circuito Integrado (CI) utilizado para o co</w:t>
      </w:r>
      <w:r w:rsidR="00323931">
        <w:rPr>
          <w:rFonts w:eastAsia="Times New Roman" w:cs="Times New Roman"/>
          <w:szCs w:val="24"/>
        </w:rPr>
        <w:t>ntrole de motores CC. Essa ferramenta é uma ponte H dupla, ou seja, com ela</w:t>
      </w:r>
      <w:r w:rsidRPr="00E31766">
        <w:rPr>
          <w:rFonts w:eastAsia="Times New Roman" w:cs="Times New Roman"/>
          <w:szCs w:val="24"/>
        </w:rPr>
        <w:t xml:space="preserve"> pode</w:t>
      </w:r>
      <w:r w:rsidR="00323931">
        <w:rPr>
          <w:rFonts w:eastAsia="Times New Roman" w:cs="Times New Roman"/>
          <w:szCs w:val="24"/>
        </w:rPr>
        <w:t>-se</w:t>
      </w:r>
      <w:r w:rsidRPr="00E31766">
        <w:rPr>
          <w:rFonts w:eastAsia="Times New Roman" w:cs="Times New Roman"/>
          <w:szCs w:val="24"/>
        </w:rPr>
        <w:t xml:space="preserve"> controlar </w:t>
      </w:r>
      <w:r w:rsidR="00323931">
        <w:rPr>
          <w:rFonts w:eastAsia="Times New Roman" w:cs="Times New Roman"/>
          <w:szCs w:val="24"/>
        </w:rPr>
        <w:t>o sentido de rotação de até</w:t>
      </w:r>
      <w:r w:rsidRPr="00E31766">
        <w:rPr>
          <w:rFonts w:eastAsia="Times New Roman" w:cs="Times New Roman"/>
          <w:szCs w:val="24"/>
        </w:rPr>
        <w:t xml:space="preserve"> dois motores. </w:t>
      </w:r>
      <w:r w:rsidR="00323931">
        <w:rPr>
          <w:rFonts w:eastAsia="Times New Roman" w:cs="Times New Roman"/>
          <w:szCs w:val="24"/>
        </w:rPr>
        <w:t xml:space="preserve">Além disso, normalmente a </w:t>
      </w:r>
      <w:r w:rsidRPr="00E31766">
        <w:rPr>
          <w:rFonts w:eastAsia="Times New Roman" w:cs="Times New Roman"/>
          <w:szCs w:val="24"/>
        </w:rPr>
        <w:t>corrente exigida p</w:t>
      </w:r>
      <w:r w:rsidR="00323931">
        <w:rPr>
          <w:rFonts w:eastAsia="Times New Roman" w:cs="Times New Roman"/>
          <w:szCs w:val="24"/>
        </w:rPr>
        <w:t xml:space="preserve">ara alimentar os motores é superior àquela </w:t>
      </w:r>
      <w:r w:rsidRPr="00E31766">
        <w:rPr>
          <w:rFonts w:eastAsia="Times New Roman" w:cs="Times New Roman"/>
          <w:szCs w:val="24"/>
        </w:rPr>
        <w:t>fornecida pel</w:t>
      </w:r>
      <w:r w:rsidR="00323931">
        <w:rPr>
          <w:rFonts w:eastAsia="Times New Roman" w:cs="Times New Roman"/>
          <w:szCs w:val="24"/>
        </w:rPr>
        <w:t xml:space="preserve">a maioria dos </w:t>
      </w:r>
      <w:proofErr w:type="spellStart"/>
      <w:r w:rsidR="00323931">
        <w:rPr>
          <w:rFonts w:eastAsia="Times New Roman" w:cs="Times New Roman"/>
          <w:szCs w:val="24"/>
        </w:rPr>
        <w:t>Arduinos</w:t>
      </w:r>
      <w:proofErr w:type="spellEnd"/>
      <w:r w:rsidR="00323931">
        <w:rPr>
          <w:rFonts w:eastAsia="Times New Roman" w:cs="Times New Roman"/>
          <w:szCs w:val="24"/>
        </w:rPr>
        <w:t>, fato que torna a presença de</w:t>
      </w:r>
      <w:r w:rsidRPr="00E31766">
        <w:rPr>
          <w:rFonts w:eastAsia="Times New Roman" w:cs="Times New Roman"/>
          <w:szCs w:val="24"/>
        </w:rPr>
        <w:t xml:space="preserve"> um regulador de tensão ou outro tipo de alimentação externa </w:t>
      </w:r>
      <w:r w:rsidR="00323931">
        <w:rPr>
          <w:rFonts w:eastAsia="Times New Roman" w:cs="Times New Roman"/>
          <w:szCs w:val="24"/>
        </w:rPr>
        <w:t xml:space="preserve">necessária </w:t>
      </w:r>
      <w:r w:rsidRPr="00E31766">
        <w:rPr>
          <w:rFonts w:eastAsia="Times New Roman" w:cs="Times New Roman"/>
          <w:szCs w:val="24"/>
        </w:rPr>
        <w:t>para o seu correto funcionamento.</w:t>
      </w:r>
    </w:p>
    <w:p w14:paraId="74624629" w14:textId="77777777" w:rsidR="00AB7CD3" w:rsidRPr="00F9512D" w:rsidRDefault="00AB7CD3" w:rsidP="00AB7CD3">
      <w:pPr>
        <w:ind w:firstLine="708"/>
        <w:rPr>
          <w:rFonts w:cs="Times New Roman"/>
          <w:szCs w:val="24"/>
        </w:rPr>
      </w:pPr>
      <w:r w:rsidRPr="00E31766">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sidRPr="00E31766">
        <w:rPr>
          <w:rFonts w:eastAsia="Times New Roman" w:cs="Times New Roman"/>
          <w:szCs w:val="24"/>
        </w:rPr>
        <w:t>Vcc</w:t>
      </w:r>
      <w:proofErr w:type="spellEnd"/>
      <w:r w:rsidRPr="00E31766">
        <w:rPr>
          <w:rFonts w:eastAsia="Times New Roman" w:cs="Times New Roman"/>
          <w:szCs w:val="24"/>
        </w:rPr>
        <w:t xml:space="preserve"> 1 </w:t>
      </w:r>
      <w:r w:rsidRPr="00F9512D">
        <w:rPr>
          <w:rFonts w:eastAsia="Times New Roman" w:cs="Times New Roman"/>
          <w:szCs w:val="24"/>
        </w:rPr>
        <w:t xml:space="preserve">e </w:t>
      </w:r>
      <w:proofErr w:type="spellStart"/>
      <w:r w:rsidRPr="00F9512D">
        <w:rPr>
          <w:rFonts w:eastAsia="Times New Roman" w:cs="Times New Roman"/>
          <w:szCs w:val="24"/>
        </w:rPr>
        <w:t>Vcc</w:t>
      </w:r>
      <w:proofErr w:type="spellEnd"/>
      <w:r w:rsidRPr="00F9512D">
        <w:rPr>
          <w:rFonts w:eastAsia="Times New Roman" w:cs="Times New Roman"/>
          <w:szCs w:val="24"/>
        </w:rPr>
        <w:t xml:space="preserve"> 2 são as </w:t>
      </w:r>
      <w:r w:rsidRPr="00E31766">
        <w:rPr>
          <w:rFonts w:eastAsia="Times New Roman" w:cs="Times New Roman"/>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pPr>
    </w:p>
    <w:p w14:paraId="3F1AFEA3" w14:textId="77777777" w:rsidR="00AB7CD3" w:rsidRPr="005E26E9" w:rsidRDefault="00AB7CD3" w:rsidP="00AB7CD3">
      <w:pPr>
        <w:pStyle w:val="NormalWeb"/>
        <w:shd w:val="clear" w:color="auto" w:fill="FFFFFF"/>
        <w:spacing w:before="0" w:beforeAutospacing="0" w:after="30" w:afterAutospacing="0"/>
        <w:ind w:left="698"/>
      </w:pPr>
    </w:p>
    <w:p w14:paraId="1AFE67F5" w14:textId="744B5C6B" w:rsidR="00AB7CD3" w:rsidRPr="00AB7CD3" w:rsidRDefault="00AB7CD3" w:rsidP="00C40927">
      <w:pPr>
        <w:pStyle w:val="NormalWeb"/>
        <w:numPr>
          <w:ilvl w:val="2"/>
          <w:numId w:val="132"/>
        </w:numPr>
        <w:shd w:val="clear" w:color="auto" w:fill="FFFFFF"/>
        <w:spacing w:before="0" w:beforeAutospacing="0" w:after="30" w:afterAutospacing="0"/>
        <w:ind w:left="1418"/>
        <w:rPr>
          <w:b/>
          <w:sz w:val="32"/>
          <w:szCs w:val="32"/>
        </w:rPr>
      </w:pPr>
      <w:r>
        <w:rPr>
          <w:b/>
          <w:sz w:val="32"/>
          <w:szCs w:val="32"/>
        </w:rPr>
        <w:t>C</w:t>
      </w:r>
      <w:ins w:id="266"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pPr>
    </w:p>
    <w:p w14:paraId="528E856C" w14:textId="77777777"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058C66B9" w:rsidR="00D45940" w:rsidRPr="003636D9" w:rsidRDefault="00D45940" w:rsidP="007128B9">
      <w:pPr>
        <w:pStyle w:val="NormalWeb"/>
        <w:shd w:val="clear" w:color="auto" w:fill="FFFFFF"/>
        <w:spacing w:before="0" w:beforeAutospacing="0" w:after="30" w:afterAutospacing="0"/>
        <w:ind w:left="993"/>
        <w:jc w:val="center"/>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00C40927">
        <w:rPr>
          <w:b/>
          <w:sz w:val="32"/>
          <w:szCs w:val="32"/>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9"/>
                    </pic:cNvP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pPr>
    </w:p>
    <w:p w14:paraId="1ACE9EE8" w14:textId="77777777" w:rsidR="00126321" w:rsidRPr="005E26E9" w:rsidRDefault="00126321" w:rsidP="00D45940">
      <w:pPr>
        <w:pStyle w:val="NormalWeb"/>
        <w:shd w:val="clear" w:color="auto" w:fill="FFFFFF"/>
        <w:spacing w:before="0" w:beforeAutospacing="0" w:after="30" w:afterAutospacing="0"/>
      </w:pPr>
    </w:p>
    <w:p w14:paraId="3737A7EB" w14:textId="5039C8E3" w:rsidR="000472F9" w:rsidRDefault="00D45940" w:rsidP="00C40927">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pPr>
    </w:p>
    <w:p w14:paraId="1053D94B" w14:textId="4ABF4107" w:rsidR="00D45940" w:rsidRDefault="00D45940" w:rsidP="00D026A2">
      <w:pPr>
        <w:pStyle w:val="NormalWeb"/>
        <w:shd w:val="clear" w:color="auto" w:fill="FFFFFF"/>
        <w:spacing w:before="0" w:beforeAutospacing="0" w:after="30" w:afterAutospacing="0"/>
        <w:ind w:firstLine="720"/>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pPr>
    </w:p>
    <w:p w14:paraId="651AB5AC" w14:textId="57A52547" w:rsidR="00131C56" w:rsidRDefault="00131C56" w:rsidP="00D45940">
      <w:pPr>
        <w:pStyle w:val="NormalWeb"/>
        <w:shd w:val="clear" w:color="auto" w:fill="FFFFFF"/>
        <w:spacing w:before="0" w:beforeAutospacing="0" w:after="30" w:afterAutospacing="0"/>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pPr>
    </w:p>
    <w:p w14:paraId="7D63EAE1" w14:textId="15986F4F" w:rsidR="000472F9" w:rsidRDefault="00D45940" w:rsidP="00C40927">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pPr>
    </w:p>
    <w:p w14:paraId="7BC3CBB6" w14:textId="538BBBE4" w:rsidR="00D45940" w:rsidRPr="003636D9" w:rsidRDefault="00D45940" w:rsidP="00D026A2">
      <w:pPr>
        <w:pStyle w:val="NormalWeb"/>
        <w:shd w:val="clear" w:color="auto" w:fill="FFFFFF"/>
        <w:spacing w:before="0" w:beforeAutospacing="0" w:after="30" w:afterAutospacing="0"/>
        <w:ind w:firstLine="576"/>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pPr>
    </w:p>
    <w:p w14:paraId="03B2E8DA" w14:textId="4C444414" w:rsidR="00126321" w:rsidRPr="00400643" w:rsidRDefault="00D45940" w:rsidP="00C40927">
      <w:pPr>
        <w:pStyle w:val="PargrafodaLista"/>
        <w:numPr>
          <w:ilvl w:val="2"/>
          <w:numId w:val="132"/>
        </w:numPr>
        <w:shd w:val="clear" w:color="auto" w:fill="FFFFFF"/>
        <w:spacing w:after="30" w:line="240" w:lineRule="auto"/>
        <w:rPr>
          <w:rFonts w:cs="Times New Roman"/>
          <w:b/>
          <w:sz w:val="32"/>
          <w:szCs w:val="32"/>
        </w:rPr>
      </w:pPr>
      <w:r w:rsidRPr="00400643">
        <w:rPr>
          <w:rFonts w:cs="Times New Roman"/>
          <w:b/>
          <w:sz w:val="32"/>
          <w:szCs w:val="32"/>
          <w:rPrChange w:id="267" w:author="Mateus Berardo de Souza Terra" w:date="2016-02-08T20:05:00Z">
            <w:rPr>
              <w:rFonts w:eastAsia="Times New Roman" w:cs="Times New Roman"/>
              <w:szCs w:val="24"/>
            </w:rPr>
          </w:rPrChange>
        </w:rPr>
        <w:t>Diodos:</w:t>
      </w:r>
    </w:p>
    <w:p w14:paraId="6C6E8BE2" w14:textId="77777777" w:rsidR="00126321" w:rsidRPr="005E26E9" w:rsidRDefault="00126321" w:rsidP="00126321">
      <w:pPr>
        <w:shd w:val="clear" w:color="auto" w:fill="FFFFFF"/>
        <w:spacing w:after="30" w:line="240" w:lineRule="auto"/>
        <w:rPr>
          <w:szCs w:val="24"/>
        </w:rPr>
      </w:pPr>
    </w:p>
    <w:p w14:paraId="5ED2702D" w14:textId="77777777" w:rsidR="00D45940" w:rsidRDefault="00D45940">
      <w:pPr>
        <w:pStyle w:val="NormalWeb"/>
        <w:shd w:val="clear" w:color="auto" w:fill="FFFFFF"/>
        <w:spacing w:before="0" w:beforeAutospacing="0" w:after="30" w:afterAutospacing="0"/>
        <w:ind w:firstLine="720"/>
        <w:rPr>
          <w:bCs/>
        </w:rPr>
        <w:pPrChange w:id="268" w:author="granix pacheco" w:date="2016-02-08T13:11:00Z">
          <w:pPr>
            <w:pStyle w:val="NormalWeb"/>
            <w:numPr>
              <w:numId w:val="25"/>
            </w:numPr>
            <w:shd w:val="clear" w:color="auto" w:fill="FFFFFF"/>
            <w:spacing w:before="0" w:beforeAutospacing="0" w:after="160" w:afterAutospacing="0"/>
            <w:ind w:left="720" w:hanging="360"/>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269"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270"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rPr>
          <w:bCs/>
        </w:rPr>
      </w:pPr>
    </w:p>
    <w:p w14:paraId="4A264B09" w14:textId="6A22E2CE" w:rsidR="00D45940" w:rsidRDefault="00D45940" w:rsidP="00D45940">
      <w:pPr>
        <w:pStyle w:val="NormalWeb"/>
        <w:shd w:val="clear" w:color="auto" w:fill="FFFFFF"/>
        <w:spacing w:before="0" w:beforeAutospacing="0" w:after="30" w:afterAutospacing="0"/>
        <w:ind w:firstLine="720"/>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rPr>
          <w:bCs/>
        </w:rPr>
      </w:pPr>
    </w:p>
    <w:p w14:paraId="3A196632" w14:textId="510ECA32" w:rsidR="00D45940" w:rsidRPr="003636D9" w:rsidRDefault="005E26E9" w:rsidP="005E26E9">
      <w:pPr>
        <w:spacing w:after="30"/>
        <w:jc w:val="center"/>
        <w:rPr>
          <w:rFonts w:cs="Times New Roman"/>
          <w:color w:val="222222"/>
          <w:sz w:val="27"/>
          <w:szCs w:val="27"/>
          <w:rPrChange w:id="271" w:author="Mateus Berardo de Souza Terra" w:date="2016-02-08T20:05:00Z">
            <w:rPr>
              <w:rFonts w:ascii="Arial" w:hAnsi="Arial" w:cs="Arial"/>
              <w:color w:val="222222"/>
              <w:sz w:val="27"/>
              <w:szCs w:val="27"/>
              <w:lang w:val="pt-PT"/>
            </w:rPr>
          </w:rPrChange>
        </w:rPr>
      </w:pPr>
      <w:r w:rsidRPr="003636D9">
        <w:rPr>
          <w:rFonts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rPr>
          <w:rFonts w:cs="Times New Roman"/>
          <w:color w:val="222222"/>
          <w:sz w:val="27"/>
          <w:szCs w:val="27"/>
        </w:rPr>
      </w:pPr>
    </w:p>
    <w:p w14:paraId="055D4EA8" w14:textId="77777777" w:rsidR="00465B8D" w:rsidRDefault="00465B8D" w:rsidP="00D45940">
      <w:pPr>
        <w:spacing w:after="30"/>
        <w:rPr>
          <w:rFonts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rPr>
          <w:b/>
          <w:sz w:val="32"/>
          <w:szCs w:val="32"/>
        </w:rPr>
        <w:pPrChange w:id="272" w:author="Mateus Berardo de Souza Terra" w:date="2016-02-08T22:28:00Z">
          <w:pPr>
            <w:pStyle w:val="NormalWeb"/>
            <w:shd w:val="clear" w:color="auto" w:fill="FFFFFF"/>
            <w:spacing w:before="0" w:beforeAutospacing="0" w:after="160" w:afterAutospacing="0"/>
          </w:pPr>
        </w:pPrChange>
      </w:pPr>
      <w:proofErr w:type="spellStart"/>
      <w:r w:rsidRPr="003636D9">
        <w:rPr>
          <w:b/>
          <w:sz w:val="32"/>
          <w:szCs w:val="32"/>
          <w:rPrChange w:id="273" w:author="Mateus Berardo de Souza Terra" w:date="2016-02-08T20:05:00Z">
            <w:rPr/>
          </w:rPrChange>
        </w:rPr>
        <w:t>LEDs</w:t>
      </w:r>
      <w:proofErr w:type="spellEnd"/>
      <w:r w:rsidRPr="003636D9">
        <w:rPr>
          <w:b/>
          <w:sz w:val="32"/>
          <w:szCs w:val="32"/>
          <w:rPrChange w:id="274"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rPr>
          <w:rStyle w:val="Forte"/>
          <w:b w:val="0"/>
        </w:rPr>
        <w:pPrChange w:id="275" w:author="granix pacheco" w:date="2016-02-08T12:11:00Z">
          <w:pPr>
            <w:pStyle w:val="NormalWeb"/>
            <w:shd w:val="clear" w:color="auto" w:fill="FFFFFF"/>
            <w:spacing w:before="0" w:beforeAutospacing="0" w:after="160" w:afterAutospacing="0"/>
          </w:pPr>
        </w:pPrChange>
      </w:pPr>
      <w:r w:rsidRPr="003636D9">
        <w:rPr>
          <w:rPrChange w:id="276" w:author="Mateus Berardo de Souza Terra" w:date="2016-02-08T20:05:00Z">
            <w:rPr>
              <w:b/>
              <w:bCs/>
            </w:rPr>
          </w:rPrChange>
        </w:rPr>
        <w:t xml:space="preserve">Um </w:t>
      </w:r>
      <w:r w:rsidRPr="003636D9">
        <w:t>LED (</w:t>
      </w:r>
      <w:ins w:id="277" w:author="Mateus Berardo de Souza Terra" w:date="2016-02-08T19:11:00Z">
        <w:r w:rsidRPr="003636D9">
          <w:rPr>
            <w:rStyle w:val="Forte"/>
            <w:b w:val="0"/>
          </w:rPr>
          <w:t>L</w:t>
        </w:r>
      </w:ins>
      <w:ins w:id="278" w:author="granix pacheco" w:date="2016-02-08T11:48:00Z">
        <w:del w:id="279" w:author="Mateus Berardo de Souza Terra" w:date="2016-02-08T19:11:00Z">
          <w:r w:rsidRPr="003636D9" w:rsidDel="006D3AB1">
            <w:rPr>
              <w:rStyle w:val="Forte"/>
              <w:b w:val="0"/>
              <w:rPrChange w:id="280" w:author="Mateus Berardo de Souza Terra" w:date="2016-02-08T20:05:00Z">
                <w:rPr>
                  <w:rStyle w:val="Forte"/>
                </w:rPr>
              </w:rPrChange>
            </w:rPr>
            <w:delText>l</w:delText>
          </w:r>
        </w:del>
        <w:r w:rsidRPr="003636D9">
          <w:rPr>
            <w:rStyle w:val="Forte"/>
            <w:b w:val="0"/>
            <w:rPrChange w:id="281" w:author="Mateus Berardo de Souza Terra" w:date="2016-02-08T20:05:00Z">
              <w:rPr>
                <w:rStyle w:val="Forte"/>
              </w:rPr>
            </w:rPrChange>
          </w:rPr>
          <w:t xml:space="preserve">ight </w:t>
        </w:r>
      </w:ins>
      <w:proofErr w:type="spellStart"/>
      <w:ins w:id="282" w:author="Mateus Berardo de Souza Terra" w:date="2016-02-08T19:11:00Z">
        <w:r w:rsidRPr="003636D9">
          <w:rPr>
            <w:rStyle w:val="Forte"/>
            <w:b w:val="0"/>
          </w:rPr>
          <w:t>E</w:t>
        </w:r>
      </w:ins>
      <w:ins w:id="283" w:author="granix pacheco" w:date="2016-02-08T11:48:00Z">
        <w:del w:id="284" w:author="Mateus Berardo de Souza Terra" w:date="2016-02-08T19:11:00Z">
          <w:r w:rsidRPr="003636D9" w:rsidDel="006D3AB1">
            <w:rPr>
              <w:rStyle w:val="Forte"/>
              <w:b w:val="0"/>
              <w:rPrChange w:id="285" w:author="Mateus Berardo de Souza Terra" w:date="2016-02-08T20:05:00Z">
                <w:rPr>
                  <w:rStyle w:val="Forte"/>
                </w:rPr>
              </w:rPrChange>
            </w:rPr>
            <w:delText>e</w:delText>
          </w:r>
        </w:del>
        <w:r w:rsidRPr="003636D9">
          <w:rPr>
            <w:rStyle w:val="Forte"/>
            <w:b w:val="0"/>
            <w:rPrChange w:id="286" w:author="Mateus Berardo de Souza Terra" w:date="2016-02-08T20:05:00Z">
              <w:rPr>
                <w:rStyle w:val="Forte"/>
              </w:rPr>
            </w:rPrChange>
          </w:rPr>
          <w:t>mitting</w:t>
        </w:r>
        <w:proofErr w:type="spellEnd"/>
        <w:r w:rsidRPr="003636D9">
          <w:rPr>
            <w:rStyle w:val="Forte"/>
            <w:b w:val="0"/>
            <w:rPrChange w:id="287" w:author="Mateus Berardo de Souza Terra" w:date="2016-02-08T20:05:00Z">
              <w:rPr>
                <w:rStyle w:val="Forte"/>
              </w:rPr>
            </w:rPrChange>
          </w:rPr>
          <w:t xml:space="preserve"> </w:t>
        </w:r>
      </w:ins>
      <w:proofErr w:type="spellStart"/>
      <w:ins w:id="288" w:author="Mateus Berardo de Souza Terra" w:date="2016-02-08T19:11:00Z">
        <w:r w:rsidRPr="003636D9">
          <w:rPr>
            <w:rStyle w:val="Forte"/>
            <w:b w:val="0"/>
          </w:rPr>
          <w:t>D</w:t>
        </w:r>
      </w:ins>
      <w:del w:id="289" w:author="Mateus Berardo de Souza Terra" w:date="2016-02-08T19:11:00Z">
        <w:r w:rsidRPr="003636D9" w:rsidDel="006D3AB1">
          <w:rPr>
            <w:rStyle w:val="Forte"/>
            <w:b w:val="0"/>
            <w:rPrChange w:id="290" w:author="Mateus Berardo de Souza Terra" w:date="2016-02-08T20:05:00Z">
              <w:rPr>
                <w:rStyle w:val="Forte"/>
              </w:rPr>
            </w:rPrChange>
          </w:rPr>
          <w:delText>d</w:delText>
        </w:r>
      </w:del>
      <w:r w:rsidRPr="003636D9">
        <w:rPr>
          <w:rStyle w:val="Forte"/>
          <w:b w:val="0"/>
          <w:rPrChange w:id="291" w:author="Mateus Berardo de Souza Terra" w:date="2016-02-08T20:05:00Z">
            <w:rPr>
              <w:rStyle w:val="Forte"/>
            </w:rPr>
          </w:rPrChange>
        </w:rPr>
        <w:t>iode</w:t>
      </w:r>
      <w:proofErr w:type="spellEnd"/>
      <w:r w:rsidRPr="003636D9">
        <w:rPr>
          <w:rStyle w:val="Forte"/>
          <w:b w:val="0"/>
          <w:rPrChange w:id="292"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7128B9">
      <w:pPr>
        <w:pStyle w:val="NormalWeb"/>
        <w:shd w:val="clear" w:color="auto" w:fill="FFFFFF"/>
        <w:tabs>
          <w:tab w:val="left" w:pos="3449"/>
        </w:tabs>
        <w:spacing w:before="0" w:beforeAutospacing="0" w:after="30" w:afterAutospacing="0"/>
        <w:jc w:val="center"/>
        <w:rPr>
          <w:bCs/>
          <w:u w:val="single"/>
        </w:rPr>
      </w:pPr>
      <w:ins w:id="293" w:author="granix pacheco" w:date="2016-02-08T12:11:00Z">
        <w:r w:rsidRPr="003636D9">
          <w:rPr>
            <w:noProof/>
            <w:lang w:eastAsia="pt-BR"/>
            <w:rPrChange w:id="294"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pPr>
    </w:p>
    <w:p w14:paraId="4567CAA1" w14:textId="39D5665E" w:rsidR="000472F9" w:rsidRPr="000472F9" w:rsidRDefault="000472F9" w:rsidP="000472F9">
      <w:pPr>
        <w:spacing w:after="30"/>
        <w:ind w:left="1800"/>
        <w:rPr>
          <w:rFonts w:cs="Times New Roman"/>
          <w:b/>
          <w:sz w:val="32"/>
          <w:szCs w:val="32"/>
          <w:u w:val="single"/>
        </w:rPr>
      </w:pPr>
      <w:proofErr w:type="spellStart"/>
      <w:r w:rsidRPr="000472F9">
        <w:rPr>
          <w:rFonts w:cs="Times New Roman"/>
          <w:b/>
          <w:szCs w:val="24"/>
          <w:u w:val="single"/>
        </w:rPr>
        <w:t>R</w:t>
      </w:r>
      <w:r w:rsidR="00D45940" w:rsidRPr="000472F9">
        <w:rPr>
          <w:rFonts w:cs="Times New Roman"/>
          <w:b/>
          <w:szCs w:val="24"/>
          <w:u w:val="single"/>
        </w:rPr>
        <w:t>GBs</w:t>
      </w:r>
      <w:proofErr w:type="spellEnd"/>
      <w:r w:rsidR="00D45940" w:rsidRPr="000472F9">
        <w:rPr>
          <w:rFonts w:cs="Times New Roman"/>
          <w:b/>
          <w:sz w:val="32"/>
          <w:szCs w:val="32"/>
          <w:u w:val="single"/>
        </w:rPr>
        <w:t>:</w:t>
      </w:r>
    </w:p>
    <w:p w14:paraId="6F0D005B" w14:textId="77777777" w:rsidR="00D45940" w:rsidRPr="005E26E9" w:rsidRDefault="00D45940" w:rsidP="005E26E9">
      <w:pPr>
        <w:spacing w:after="30"/>
        <w:rPr>
          <w:rFonts w:cs="Times New Roman"/>
          <w:szCs w:val="24"/>
        </w:rPr>
      </w:pPr>
    </w:p>
    <w:p w14:paraId="5065A498" w14:textId="272FCA29" w:rsidR="00D45940" w:rsidRDefault="00D45940" w:rsidP="00D45940">
      <w:pPr>
        <w:spacing w:after="30"/>
        <w:ind w:firstLine="708"/>
        <w:rPr>
          <w:rFonts w:cs="Times New Roman"/>
          <w:szCs w:val="24"/>
        </w:rPr>
      </w:pPr>
      <w:proofErr w:type="spellStart"/>
      <w:r w:rsidRPr="003636D9">
        <w:rPr>
          <w:rFonts w:cs="Times New Roman"/>
          <w:szCs w:val="24"/>
        </w:rPr>
        <w:t>LEDs</w:t>
      </w:r>
      <w:proofErr w:type="spellEnd"/>
      <w:r w:rsidRPr="003636D9">
        <w:rPr>
          <w:rFonts w:cs="Times New Roman"/>
          <w:szCs w:val="24"/>
        </w:rPr>
        <w:t xml:space="preserve"> </w:t>
      </w:r>
      <w:proofErr w:type="spellStart"/>
      <w:r w:rsidRPr="003636D9">
        <w:rPr>
          <w:rFonts w:cs="Times New Roman"/>
          <w:szCs w:val="24"/>
        </w:rPr>
        <w:t>RGBs</w:t>
      </w:r>
      <w:proofErr w:type="spellEnd"/>
      <w:r w:rsidRPr="003636D9">
        <w:rPr>
          <w:rFonts w:cs="Times New Roman"/>
          <w:szCs w:val="24"/>
        </w:rPr>
        <w:t xml:space="preserve"> são basicamente três </w:t>
      </w:r>
      <w:proofErr w:type="spellStart"/>
      <w:r w:rsidRPr="003636D9">
        <w:rPr>
          <w:rFonts w:cs="Times New Roman"/>
          <w:szCs w:val="24"/>
        </w:rPr>
        <w:t>LEDs</w:t>
      </w:r>
      <w:proofErr w:type="spellEnd"/>
      <w:r w:rsidRPr="003636D9">
        <w:rPr>
          <w:rFonts w:cs="Times New Roman"/>
          <w:szCs w:val="24"/>
        </w:rPr>
        <w:t xml:space="preserve"> associados, sendo </w:t>
      </w:r>
      <w:r w:rsidR="000472F9">
        <w:rPr>
          <w:rFonts w:cs="Times New Roman"/>
          <w:szCs w:val="24"/>
        </w:rPr>
        <w:t>um deles</w:t>
      </w:r>
      <w:r w:rsidRPr="003636D9">
        <w:rPr>
          <w:rFonts w:cs="Times New Roman"/>
          <w:szCs w:val="24"/>
        </w:rPr>
        <w:t xml:space="preserve"> vermelho, um verde e um azul. Com esse componente podemos emitir luzes de cores distintas, basta regular a intensidade de cada LED presente </w:t>
      </w:r>
      <w:r w:rsidR="000472F9">
        <w:rPr>
          <w:rFonts w:cs="Times New Roman"/>
          <w:szCs w:val="24"/>
        </w:rPr>
        <w:t>no RGB. Este</w:t>
      </w:r>
      <w:r w:rsidRPr="003636D9">
        <w:rPr>
          <w:rFonts w:cs="Times New Roman"/>
          <w:szCs w:val="24"/>
        </w:rPr>
        <w:t xml:space="preserve"> possui quatro pernas </w:t>
      </w:r>
      <w:r w:rsidR="000472F9">
        <w:rPr>
          <w:rFonts w:cs="Times New Roman"/>
          <w:szCs w:val="24"/>
        </w:rPr>
        <w:t xml:space="preserve">sendo a mais longa o </w:t>
      </w:r>
      <w:r w:rsidRPr="003636D9">
        <w:rPr>
          <w:rFonts w:cs="Times New Roman"/>
          <w:szCs w:val="24"/>
        </w:rPr>
        <w:t>cátodo ou o ânodo</w:t>
      </w:r>
      <w:r>
        <w:rPr>
          <w:rFonts w:cs="Times New Roman"/>
          <w:szCs w:val="24"/>
        </w:rPr>
        <w:t xml:space="preserve"> comum</w:t>
      </w:r>
      <w:r w:rsidRPr="003636D9">
        <w:rPr>
          <w:rFonts w:cs="Times New Roman"/>
          <w:szCs w:val="24"/>
        </w:rPr>
        <w:t>.</w:t>
      </w:r>
    </w:p>
    <w:p w14:paraId="0A3835F4" w14:textId="77777777" w:rsidR="005E26E9" w:rsidRPr="003636D9" w:rsidRDefault="005E26E9" w:rsidP="00D45940">
      <w:pPr>
        <w:spacing w:after="30"/>
        <w:ind w:firstLine="708"/>
        <w:rPr>
          <w:rFonts w:cs="Times New Roman"/>
          <w:szCs w:val="24"/>
        </w:rPr>
      </w:pPr>
    </w:p>
    <w:p w14:paraId="3226F9A8" w14:textId="2AAC2A5E" w:rsidR="00D45940" w:rsidRDefault="00D45940" w:rsidP="007128B9">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295"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rPr>
          <w:b/>
          <w:sz w:val="36"/>
          <w:szCs w:val="36"/>
        </w:rPr>
      </w:pPr>
      <w:r w:rsidRPr="00D45940">
        <w:rPr>
          <w:b/>
          <w:sz w:val="32"/>
          <w:szCs w:val="32"/>
        </w:rPr>
        <w:lastRenderedPageBreak/>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6FDB22B3" w:rsidR="00D45940" w:rsidRPr="003636D9" w:rsidRDefault="009516A1"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 xml:space="preserve">Servo </w:t>
      </w:r>
      <w:r w:rsidR="00D45940" w:rsidRPr="003636D9">
        <w:rPr>
          <w:rFonts w:ascii="Times New Roman" w:hAnsi="Times New Roman" w:cs="Times New Roman"/>
          <w:b/>
          <w:sz w:val="32"/>
          <w:szCs w:val="32"/>
        </w:rPr>
        <w:t>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4CF7749A"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w:t>
      </w:r>
      <w:r w:rsidR="003624FD" w:rsidRPr="003624FD">
        <w:rPr>
          <w:rFonts w:ascii="Times New Roman" w:hAnsi="Times New Roman" w:cs="Times New Roman"/>
          <w:highlight w:val="yellow"/>
        </w:rPr>
        <w:t>, então ao se falar apenas de servo motor está se referindo a ele</w:t>
      </w:r>
      <w:r w:rsidR="000472F9" w:rsidRPr="003624FD">
        <w:rPr>
          <w:rFonts w:ascii="Times New Roman" w:hAnsi="Times New Roman" w:cs="Times New Roman"/>
          <w:highlight w:val="yellow"/>
        </w:rPr>
        <w:t>.</w:t>
      </w:r>
      <w:r w:rsidR="000472F9">
        <w:rPr>
          <w:rFonts w:ascii="Times New Roman" w:hAnsi="Times New Roman" w:cs="Times New Roman"/>
        </w:rPr>
        <w:t xml:space="preserve">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textAlignment w:val="baseline"/>
        <w:rPr>
          <w:rFonts w:eastAsia="Droid Sans Fallback"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textAlignment w:val="baseline"/>
        <w:rPr>
          <w:rFonts w:eastAsia="Droid Sans Fallback" w:cs="Times New Roman"/>
          <w:b/>
          <w:vanish/>
          <w:kern w:val="3"/>
          <w:sz w:val="32"/>
          <w:szCs w:val="32"/>
          <w:lang w:eastAsia="zh-CN" w:bidi="hi-IN"/>
        </w:rPr>
      </w:pPr>
      <w:r w:rsidRPr="00400643">
        <w:rPr>
          <w:rFonts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pPr>
    </w:p>
    <w:p w14:paraId="448983EE" w14:textId="77777777" w:rsidR="005E26E9" w:rsidRPr="005E26E9" w:rsidRDefault="005E26E9" w:rsidP="00D45940">
      <w:pPr>
        <w:pStyle w:val="NormalWeb"/>
        <w:shd w:val="clear" w:color="auto" w:fill="FFFFFF"/>
        <w:spacing w:before="0" w:beforeAutospacing="0" w:after="30" w:afterAutospacing="0"/>
        <w:ind w:left="360"/>
      </w:pPr>
    </w:p>
    <w:p w14:paraId="07E654CF" w14:textId="7DD4EF89" w:rsidR="00D45940" w:rsidRDefault="00D45940" w:rsidP="00400643">
      <w:pPr>
        <w:pStyle w:val="NormalWeb"/>
        <w:numPr>
          <w:ilvl w:val="2"/>
          <w:numId w:val="134"/>
        </w:numPr>
        <w:shd w:val="clear" w:color="auto" w:fill="FFFFFF"/>
        <w:spacing w:before="0" w:beforeAutospacing="0" w:after="30" w:afterAutospacing="0"/>
        <w:rPr>
          <w:b/>
          <w:sz w:val="32"/>
          <w:szCs w:val="32"/>
        </w:rPr>
      </w:pPr>
      <w:r w:rsidRPr="000D7193">
        <w:rPr>
          <w:b/>
          <w:sz w:val="32"/>
          <w:szCs w:val="32"/>
        </w:rPr>
        <w:t>Baterias</w:t>
      </w:r>
    </w:p>
    <w:p w14:paraId="2A504DC3" w14:textId="77777777" w:rsidR="00D45940" w:rsidRPr="003636D9" w:rsidRDefault="00D45940" w:rsidP="00126321">
      <w:pPr>
        <w:spacing w:after="30"/>
        <w:rPr>
          <w:rFonts w:cs="Times New Roman"/>
          <w:szCs w:val="24"/>
        </w:rPr>
      </w:pPr>
    </w:p>
    <w:p w14:paraId="65C3ED08" w14:textId="77777777" w:rsidR="00D45940" w:rsidRDefault="00D45940" w:rsidP="00D45940">
      <w:pPr>
        <w:spacing w:after="30"/>
        <w:ind w:firstLine="708"/>
        <w:rPr>
          <w:rFonts w:cs="Times New Roman"/>
          <w:szCs w:val="24"/>
        </w:rPr>
      </w:pPr>
      <w:r w:rsidRPr="003636D9">
        <w:rPr>
          <w:rFonts w:cs="Times New Roman"/>
          <w:szCs w:val="24"/>
        </w:rPr>
        <w:lastRenderedPageBreak/>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rPr>
          <w:rFonts w:cs="Times New Roman"/>
          <w:szCs w:val="24"/>
        </w:rPr>
      </w:pPr>
    </w:p>
    <w:p w14:paraId="286938C7"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Corrente;</w:t>
      </w:r>
    </w:p>
    <w:p w14:paraId="67B40135"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Tensão;</w:t>
      </w:r>
    </w:p>
    <w:p w14:paraId="7F9F4310"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Peso;</w:t>
      </w:r>
    </w:p>
    <w:p w14:paraId="1BDCC3D6" w14:textId="1B2D80C9" w:rsidR="00D45940" w:rsidRDefault="000472F9" w:rsidP="00D45940">
      <w:pPr>
        <w:pStyle w:val="PargrafodaLista"/>
        <w:numPr>
          <w:ilvl w:val="0"/>
          <w:numId w:val="95"/>
        </w:numPr>
        <w:spacing w:after="30"/>
        <w:rPr>
          <w:rFonts w:cs="Times New Roman"/>
          <w:szCs w:val="24"/>
        </w:rPr>
      </w:pPr>
      <w:r>
        <w:rPr>
          <w:rFonts w:cs="Times New Roman"/>
          <w:szCs w:val="24"/>
        </w:rPr>
        <w:t>Custo;</w:t>
      </w:r>
    </w:p>
    <w:p w14:paraId="0F8617B1" w14:textId="77777777" w:rsidR="000D7193" w:rsidRPr="005E26E9" w:rsidRDefault="000D7193" w:rsidP="005E26E9">
      <w:pPr>
        <w:spacing w:after="30"/>
        <w:rPr>
          <w:rFonts w:cs="Times New Roman"/>
          <w:szCs w:val="24"/>
        </w:rPr>
      </w:pPr>
    </w:p>
    <w:p w14:paraId="7F51A881" w14:textId="77777777" w:rsidR="00D45940" w:rsidRPr="003636D9" w:rsidRDefault="00D45940" w:rsidP="00D45940">
      <w:pPr>
        <w:spacing w:after="30"/>
        <w:ind w:firstLine="708"/>
        <w:rPr>
          <w:rFonts w:cs="Times New Roman"/>
          <w:szCs w:val="24"/>
        </w:rPr>
      </w:pPr>
      <w:r w:rsidRPr="003636D9">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rPr>
          <w:rFonts w:cs="Times New Roman"/>
          <w:szCs w:val="24"/>
        </w:rPr>
      </w:pPr>
      <w:r w:rsidRPr="003636D9">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rPr>
          <w:rFonts w:cs="Times New Roman"/>
          <w:szCs w:val="24"/>
        </w:rPr>
      </w:pPr>
    </w:p>
    <w:p w14:paraId="5821630F"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rPr>
          <w:rFonts w:cs="Times New Roman"/>
          <w:b/>
          <w:szCs w:val="24"/>
        </w:rPr>
      </w:pPr>
    </w:p>
    <w:p w14:paraId="13E229C4" w14:textId="5C8DD030"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Vale a pena lembrar que as pilhas e baterias do mesmo tipo podem ser associadas com o fim de obter maior tensão ou maior corr</w:t>
      </w:r>
      <w:r w:rsidR="00180C79">
        <w:rPr>
          <w:rFonts w:cs="Times New Roman"/>
          <w:szCs w:val="24"/>
        </w:rPr>
        <w:t>ente/autonomia. O capítulo 4.3</w:t>
      </w:r>
      <w:r w:rsidRPr="003636D9">
        <w:rPr>
          <w:rFonts w:cs="Times New Roman"/>
          <w:szCs w:val="24"/>
        </w:rPr>
        <w:t xml:space="preserve"> aborda esse tema.</w:t>
      </w:r>
    </w:p>
    <w:p w14:paraId="66690C95" w14:textId="77777777" w:rsidR="00D45940" w:rsidRDefault="00D45940" w:rsidP="00D45940">
      <w:pPr>
        <w:spacing w:after="30"/>
        <w:ind w:firstLine="708"/>
        <w:rPr>
          <w:rFonts w:cs="Times New Roman"/>
          <w:szCs w:val="24"/>
        </w:rPr>
      </w:pPr>
    </w:p>
    <w:p w14:paraId="6503A6A7" w14:textId="77777777" w:rsidR="005E26E9" w:rsidRPr="003636D9" w:rsidRDefault="005E26E9" w:rsidP="00D45940">
      <w:pPr>
        <w:spacing w:after="30"/>
        <w:ind w:firstLine="708"/>
        <w:rPr>
          <w:rFonts w:cs="Times New Roman"/>
          <w:szCs w:val="24"/>
        </w:rPr>
      </w:pPr>
    </w:p>
    <w:p w14:paraId="67149BCC" w14:textId="77777777" w:rsidR="00D45940" w:rsidRPr="003636D9" w:rsidRDefault="00D45940" w:rsidP="00D45940">
      <w:pPr>
        <w:spacing w:after="30"/>
        <w:ind w:firstLine="708"/>
        <w:rPr>
          <w:rStyle w:val="Forte"/>
          <w:rFonts w:cs="Times New Roman"/>
          <w:sz w:val="28"/>
          <w:szCs w:val="28"/>
          <w:bdr w:val="none" w:sz="0" w:space="0" w:color="auto" w:frame="1"/>
        </w:rPr>
      </w:pPr>
      <w:r w:rsidRPr="003636D9">
        <w:rPr>
          <w:rStyle w:val="Forte"/>
          <w:rFonts w:cs="Times New Roman"/>
          <w:sz w:val="28"/>
          <w:szCs w:val="28"/>
          <w:bdr w:val="none" w:sz="0" w:space="0" w:color="auto" w:frame="1"/>
        </w:rPr>
        <w:t>Níquel Cádmio (</w:t>
      </w:r>
      <w:proofErr w:type="spellStart"/>
      <w:r w:rsidRPr="003636D9">
        <w:rPr>
          <w:rStyle w:val="Forte"/>
          <w:rFonts w:cs="Times New Roman"/>
          <w:sz w:val="28"/>
          <w:szCs w:val="28"/>
          <w:bdr w:val="none" w:sz="0" w:space="0" w:color="auto" w:frame="1"/>
        </w:rPr>
        <w:t>NiCa</w:t>
      </w:r>
      <w:proofErr w:type="spellEnd"/>
      <w:r w:rsidRPr="003636D9">
        <w:rPr>
          <w:rStyle w:val="Forte"/>
          <w:rFonts w:cs="Times New Roman"/>
          <w:sz w:val="28"/>
          <w:szCs w:val="28"/>
          <w:bdr w:val="none" w:sz="0" w:space="0" w:color="auto" w:frame="1"/>
        </w:rPr>
        <w:t>):</w:t>
      </w:r>
    </w:p>
    <w:p w14:paraId="1CA9E1FD" w14:textId="27DB1ADE" w:rsidR="00D45940" w:rsidRDefault="00180C79" w:rsidP="00D45940">
      <w:pPr>
        <w:spacing w:after="30"/>
        <w:ind w:firstLine="708"/>
        <w:rPr>
          <w:rStyle w:val="Forte"/>
          <w:rFonts w:cs="Times New Roman"/>
          <w:b w:val="0"/>
          <w:szCs w:val="24"/>
          <w:bdr w:val="none" w:sz="0" w:space="0" w:color="auto" w:frame="1"/>
        </w:rPr>
      </w:pPr>
      <w:r>
        <w:rPr>
          <w:rStyle w:val="Forte"/>
          <w:rFonts w:cs="Times New Roman"/>
          <w:b w:val="0"/>
          <w:szCs w:val="24"/>
          <w:bdr w:val="none" w:sz="0" w:space="0" w:color="auto" w:frame="1"/>
        </w:rPr>
        <w:t>Esse tipo de bateria já reinou</w:t>
      </w:r>
      <w:r w:rsidR="00D45940" w:rsidRPr="000D7193">
        <w:rPr>
          <w:rStyle w:val="Forte"/>
          <w:rFonts w:cs="Times New Roman"/>
          <w:b w:val="0"/>
          <w:szCs w:val="24"/>
          <w:bdr w:val="none" w:sz="0" w:space="0" w:color="auto" w:frame="1"/>
        </w:rPr>
        <w:t xml:space="preserve"> o mercado e</w:t>
      </w:r>
      <w:r>
        <w:rPr>
          <w:rStyle w:val="Forte"/>
          <w:rFonts w:cs="Times New Roman"/>
          <w:b w:val="0"/>
          <w:szCs w:val="24"/>
          <w:bdr w:val="none" w:sz="0" w:space="0" w:color="auto" w:frame="1"/>
        </w:rPr>
        <w:t>ntre os anos de 1990 e 2000, poré</w:t>
      </w:r>
      <w:r w:rsidR="00D45940" w:rsidRPr="000D7193">
        <w:rPr>
          <w:rStyle w:val="Forte"/>
          <w:rFonts w:cs="Times New Roman"/>
          <w:b w:val="0"/>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rPr>
          <w:rStyle w:val="Forte"/>
          <w:rFonts w:cs="Times New Roman"/>
          <w:b w:val="0"/>
          <w:szCs w:val="24"/>
          <w:bdr w:val="none" w:sz="0" w:space="0" w:color="auto" w:frame="1"/>
        </w:rPr>
      </w:pPr>
    </w:p>
    <w:p w14:paraId="3C4F6A92" w14:textId="77777777" w:rsidR="00D45940" w:rsidRPr="003636D9" w:rsidRDefault="00D45940" w:rsidP="00465B8D">
      <w:pPr>
        <w:spacing w:after="30"/>
        <w:jc w:val="center"/>
        <w:rPr>
          <w:rFonts w:cs="Times New Roman"/>
          <w:szCs w:val="24"/>
        </w:rPr>
      </w:pPr>
      <w:r w:rsidRPr="003636D9">
        <w:rPr>
          <w:rFonts w:cs="Times New Roman"/>
          <w:noProof/>
          <w:color w:val="0000FF"/>
          <w:sz w:val="27"/>
          <w:szCs w:val="27"/>
          <w:lang w:eastAsia="pt-BR"/>
        </w:rPr>
        <w:lastRenderedPageBreak/>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rPr>
          <w:rFonts w:cs="Times New Roman"/>
          <w:szCs w:val="24"/>
        </w:rPr>
      </w:pPr>
    </w:p>
    <w:p w14:paraId="74D588A4" w14:textId="77777777" w:rsidR="005E26E9" w:rsidRPr="005E26E9" w:rsidRDefault="005E26E9" w:rsidP="00D45940">
      <w:pPr>
        <w:spacing w:after="30"/>
        <w:rPr>
          <w:rFonts w:cs="Times New Roman"/>
          <w:szCs w:val="24"/>
        </w:rPr>
      </w:pPr>
    </w:p>
    <w:p w14:paraId="4DB83DB4" w14:textId="7A6F4BC7" w:rsidR="00D45940" w:rsidRPr="003636D9" w:rsidRDefault="00D45940" w:rsidP="000D7193">
      <w:pPr>
        <w:spacing w:after="30"/>
        <w:ind w:firstLine="708"/>
        <w:rPr>
          <w:rFonts w:cs="Times New Roman"/>
          <w:b/>
          <w:sz w:val="28"/>
          <w:szCs w:val="28"/>
        </w:rPr>
      </w:pPr>
      <w:r w:rsidRPr="003636D9">
        <w:rPr>
          <w:rFonts w:cs="Times New Roman"/>
          <w:b/>
          <w:sz w:val="28"/>
          <w:szCs w:val="28"/>
        </w:rPr>
        <w:t>Hidreto metálico de níquel (</w:t>
      </w:r>
      <w:proofErr w:type="spellStart"/>
      <w:r w:rsidRPr="003636D9">
        <w:rPr>
          <w:rFonts w:cs="Times New Roman"/>
          <w:b/>
          <w:sz w:val="28"/>
          <w:szCs w:val="28"/>
        </w:rPr>
        <w:t>Ni</w:t>
      </w:r>
      <w:proofErr w:type="spellEnd"/>
      <w:r w:rsidRPr="003636D9">
        <w:rPr>
          <w:rFonts w:cs="Times New Roman"/>
          <w:b/>
          <w:sz w:val="28"/>
          <w:szCs w:val="28"/>
        </w:rPr>
        <w:t>-MH):</w:t>
      </w:r>
    </w:p>
    <w:p w14:paraId="3023F3FD" w14:textId="77777777" w:rsidR="00D45940" w:rsidRPr="003636D9" w:rsidRDefault="00D45940" w:rsidP="00D45940">
      <w:pPr>
        <w:spacing w:after="30"/>
        <w:ind w:firstLine="708"/>
        <w:rPr>
          <w:rFonts w:cs="Times New Roman"/>
          <w:szCs w:val="24"/>
        </w:rPr>
      </w:pPr>
      <w:r w:rsidRPr="003636D9">
        <w:rPr>
          <w:rFonts w:cs="Times New Roman"/>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rPr>
          <w:rFonts w:cs="Times New Roman"/>
          <w:b/>
          <w:sz w:val="28"/>
          <w:szCs w:val="28"/>
        </w:rPr>
      </w:pPr>
      <w:r w:rsidRPr="003636D9">
        <w:rPr>
          <w:rFonts w:cs="Times New Roman"/>
          <w:b/>
          <w:sz w:val="28"/>
          <w:szCs w:val="28"/>
        </w:rPr>
        <w:t>Chumbo-Ácido:</w:t>
      </w:r>
    </w:p>
    <w:p w14:paraId="65BE4D4C" w14:textId="77777777" w:rsidR="005E26E9" w:rsidRPr="005E26E9" w:rsidRDefault="005E26E9" w:rsidP="00D45940">
      <w:pPr>
        <w:spacing w:after="30"/>
        <w:ind w:firstLine="708"/>
        <w:rPr>
          <w:rFonts w:cs="Times New Roman"/>
          <w:szCs w:val="24"/>
        </w:rPr>
      </w:pPr>
    </w:p>
    <w:p w14:paraId="21C5CA86" w14:textId="488174B0" w:rsidR="00D45940" w:rsidRDefault="00D45940" w:rsidP="00D45940">
      <w:pPr>
        <w:spacing w:after="30"/>
        <w:ind w:firstLine="708"/>
        <w:rPr>
          <w:rFonts w:cs="Times New Roman"/>
          <w:szCs w:val="24"/>
        </w:rPr>
      </w:pPr>
      <w:r w:rsidRPr="003636D9">
        <w:rPr>
          <w:rFonts w:cs="Times New Roman"/>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cs="Times New Roman"/>
          <w:szCs w:val="24"/>
        </w:rPr>
        <w:t xml:space="preserve">em carros possuem 12V de tensão e </w:t>
      </w:r>
      <w:r w:rsidR="004A68EC">
        <w:rPr>
          <w:rFonts w:cs="Times New Roman"/>
          <w:szCs w:val="24"/>
        </w:rPr>
        <w:t>correntes de até 70A</w:t>
      </w:r>
      <w:r w:rsidR="00180C79">
        <w:rPr>
          <w:rFonts w:cs="Times New Roman"/>
          <w:szCs w:val="24"/>
        </w:rPr>
        <w:t>.</w:t>
      </w:r>
    </w:p>
    <w:p w14:paraId="50A85CBC" w14:textId="77777777" w:rsidR="005E26E9" w:rsidRPr="003636D9" w:rsidRDefault="005E26E9" w:rsidP="00D45940">
      <w:pPr>
        <w:spacing w:after="30"/>
        <w:ind w:firstLine="708"/>
        <w:rPr>
          <w:rFonts w:cs="Times New Roman"/>
          <w:szCs w:val="24"/>
        </w:rPr>
      </w:pPr>
    </w:p>
    <w:p w14:paraId="3BF74D26" w14:textId="77777777" w:rsidR="00D45940" w:rsidRDefault="00D45940" w:rsidP="007128B9">
      <w:pPr>
        <w:spacing w:after="30"/>
        <w:jc w:val="center"/>
        <w:rPr>
          <w:rFonts w:cs="Times New Roman"/>
          <w:szCs w:val="24"/>
        </w:rPr>
      </w:pPr>
      <w:r w:rsidRPr="003636D9">
        <w:rPr>
          <w:rFonts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cs="Times New Roman"/>
          <w:szCs w:val="24"/>
        </w:rPr>
      </w:pPr>
    </w:p>
    <w:p w14:paraId="195775D0" w14:textId="77777777" w:rsidR="00D45940" w:rsidRPr="003636D9" w:rsidRDefault="00D45940" w:rsidP="00D45940">
      <w:pPr>
        <w:spacing w:after="30"/>
        <w:ind w:firstLine="708"/>
        <w:rPr>
          <w:rFonts w:cs="Times New Roman"/>
          <w:b/>
          <w:sz w:val="28"/>
          <w:szCs w:val="28"/>
        </w:rPr>
      </w:pPr>
      <w:r w:rsidRPr="003636D9">
        <w:rPr>
          <w:rFonts w:cs="Times New Roman"/>
          <w:b/>
          <w:sz w:val="28"/>
          <w:szCs w:val="28"/>
        </w:rPr>
        <w:t>Íons de lítio (Li-</w:t>
      </w:r>
      <w:proofErr w:type="spellStart"/>
      <w:r w:rsidRPr="003636D9">
        <w:rPr>
          <w:rFonts w:cs="Times New Roman"/>
          <w:b/>
          <w:sz w:val="28"/>
          <w:szCs w:val="28"/>
        </w:rPr>
        <w:t>Ion</w:t>
      </w:r>
      <w:proofErr w:type="spellEnd"/>
      <w:r w:rsidRPr="003636D9">
        <w:rPr>
          <w:rFonts w:cs="Times New Roman"/>
          <w:b/>
          <w:sz w:val="28"/>
          <w:szCs w:val="28"/>
        </w:rPr>
        <w:t>):</w:t>
      </w:r>
    </w:p>
    <w:p w14:paraId="4B4F5938" w14:textId="77777777" w:rsidR="00D45940" w:rsidRPr="003636D9" w:rsidRDefault="00D45940" w:rsidP="00D45940">
      <w:pPr>
        <w:spacing w:after="30"/>
        <w:ind w:firstLine="708"/>
        <w:rPr>
          <w:rFonts w:cs="Times New Roman"/>
          <w:szCs w:val="24"/>
        </w:rPr>
      </w:pPr>
      <w:r w:rsidRPr="003636D9">
        <w:rPr>
          <w:rFonts w:cs="Times New Roman"/>
          <w:szCs w:val="24"/>
        </w:rPr>
        <w:t xml:space="preserve">Essas baterias são modernas e não sofrem com o efeito memória. Estão presentes em quase todos celulares e aparelhos portáteis atuais por serem leves e poderem armazenar grandes quantidades de energia. Elas possuem diversos tamanhos e as apresentadas abaixo possuem tensão </w:t>
      </w:r>
      <w:r w:rsidRPr="003636D9">
        <w:rPr>
          <w:rFonts w:cs="Times New Roman"/>
          <w:szCs w:val="24"/>
        </w:rPr>
        <w:lastRenderedPageBreak/>
        <w:t>média de 3,7V. Uma desvantagem é o seu custo que é mais elevado que os dos modelos anteriormente citados.</w:t>
      </w:r>
    </w:p>
    <w:p w14:paraId="3E1E9D13" w14:textId="77777777" w:rsidR="00D45940" w:rsidRDefault="00D45940" w:rsidP="00AB7CD3">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cs="Times New Roman"/>
          <w:szCs w:val="24"/>
        </w:rPr>
      </w:pPr>
    </w:p>
    <w:p w14:paraId="377CB2AD" w14:textId="77777777" w:rsidR="00D45940" w:rsidRPr="003636D9" w:rsidRDefault="00D45940" w:rsidP="000D7193">
      <w:pPr>
        <w:spacing w:after="30"/>
        <w:ind w:firstLine="708"/>
        <w:rPr>
          <w:rFonts w:cs="Times New Roman"/>
          <w:b/>
          <w:sz w:val="28"/>
          <w:szCs w:val="28"/>
        </w:rPr>
      </w:pPr>
      <w:r w:rsidRPr="003636D9">
        <w:rPr>
          <w:rFonts w:cs="Times New Roman"/>
          <w:b/>
          <w:sz w:val="28"/>
          <w:szCs w:val="28"/>
        </w:rPr>
        <w:t>Polímeros de Lítio (</w:t>
      </w:r>
      <w:proofErr w:type="spellStart"/>
      <w:r w:rsidRPr="003636D9">
        <w:rPr>
          <w:rFonts w:cs="Times New Roman"/>
          <w:b/>
          <w:sz w:val="28"/>
          <w:szCs w:val="28"/>
        </w:rPr>
        <w:t>Li-Po</w:t>
      </w:r>
      <w:proofErr w:type="spellEnd"/>
      <w:r w:rsidRPr="003636D9">
        <w:rPr>
          <w:rFonts w:cs="Times New Roman"/>
          <w:b/>
          <w:sz w:val="28"/>
          <w:szCs w:val="28"/>
        </w:rPr>
        <w:t>):</w:t>
      </w:r>
    </w:p>
    <w:p w14:paraId="45DF6958" w14:textId="2C1FE2B3" w:rsidR="00D45940" w:rsidRDefault="00D45940" w:rsidP="00D45940">
      <w:pPr>
        <w:spacing w:after="30"/>
        <w:ind w:firstLine="708"/>
        <w:rPr>
          <w:rFonts w:cs="Times New Roman"/>
          <w:szCs w:val="24"/>
        </w:rPr>
      </w:pPr>
      <w:r w:rsidRPr="003636D9">
        <w:rPr>
          <w:rFonts w:cs="Times New Roman"/>
          <w:szCs w:val="24"/>
        </w:rPr>
        <w:t>Muitos as consideram as mais avançadas do mercado atual e são mais leves e potentes que suas rivais de Li-</w:t>
      </w:r>
      <w:proofErr w:type="spellStart"/>
      <w:r w:rsidRPr="003636D9">
        <w:rPr>
          <w:rFonts w:cs="Times New Roman"/>
          <w:szCs w:val="24"/>
        </w:rPr>
        <w:t>Ion</w:t>
      </w:r>
      <w:proofErr w:type="spellEnd"/>
      <w:r w:rsidRPr="003636D9">
        <w:rPr>
          <w:rFonts w:cs="Times New Roman"/>
          <w:szCs w:val="24"/>
        </w:rPr>
        <w:t>. Elas não sofrem com o efeito memória, mas pos</w:t>
      </w:r>
      <w:r w:rsidR="00180C79">
        <w:rPr>
          <w:rFonts w:cs="Times New Roman"/>
          <w:szCs w:val="24"/>
        </w:rPr>
        <w:t>suem um custo muito elevado em função de</w:t>
      </w:r>
      <w:r w:rsidRPr="003636D9">
        <w:rPr>
          <w:rFonts w:cs="Times New Roman"/>
          <w:szCs w:val="24"/>
        </w:rPr>
        <w:t xml:space="preserve"> seu custo de produção.</w:t>
      </w:r>
    </w:p>
    <w:p w14:paraId="2E1D3B76" w14:textId="77777777" w:rsidR="005E26E9" w:rsidRPr="003636D9" w:rsidRDefault="005E26E9" w:rsidP="00D45940">
      <w:pPr>
        <w:spacing w:after="30"/>
        <w:ind w:firstLine="708"/>
        <w:rPr>
          <w:rFonts w:cs="Times New Roman"/>
          <w:szCs w:val="24"/>
        </w:rPr>
      </w:pPr>
    </w:p>
    <w:p w14:paraId="26D92E49" w14:textId="77777777" w:rsidR="00D45940"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cs="Times New Roman"/>
          <w:szCs w:val="24"/>
        </w:rPr>
      </w:pPr>
    </w:p>
    <w:p w14:paraId="74D16DC6" w14:textId="77777777" w:rsidR="00D45940" w:rsidRPr="003636D9" w:rsidRDefault="00D45940" w:rsidP="00D45940">
      <w:pPr>
        <w:spacing w:after="30"/>
        <w:ind w:left="708" w:firstLine="708"/>
        <w:rPr>
          <w:rFonts w:cs="Times New Roman"/>
          <w:szCs w:val="24"/>
        </w:rPr>
      </w:pPr>
    </w:p>
    <w:p w14:paraId="216D3B2B"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rPr>
          <w:rFonts w:cs="Times New Roman"/>
          <w:szCs w:val="24"/>
        </w:rPr>
      </w:pPr>
    </w:p>
    <w:p w14:paraId="4A5C5EA9" w14:textId="77777777" w:rsidR="005E26E9" w:rsidRDefault="005E26E9" w:rsidP="00465B8D">
      <w:pPr>
        <w:spacing w:after="30"/>
        <w:ind w:firstLine="708"/>
        <w:jc w:val="center"/>
        <w:rPr>
          <w:rFonts w:cs="Times New Roman"/>
          <w:noProof/>
          <w:color w:val="0000FF"/>
          <w:szCs w:val="24"/>
          <w:lang w:eastAsia="pt-BR"/>
        </w:rPr>
      </w:pPr>
    </w:p>
    <w:p w14:paraId="3478AADA" w14:textId="77777777" w:rsidR="00D45940" w:rsidRPr="003636D9" w:rsidRDefault="00D45940" w:rsidP="007128B9">
      <w:pPr>
        <w:spacing w:after="30"/>
        <w:jc w:val="center"/>
        <w:rPr>
          <w:rFonts w:cs="Times New Roman"/>
          <w:noProof/>
          <w:color w:val="0000FF"/>
          <w:sz w:val="27"/>
          <w:szCs w:val="27"/>
          <w:lang w:eastAsia="pt-BR"/>
        </w:rPr>
      </w:pPr>
      <w:r w:rsidRPr="003636D9">
        <w:rPr>
          <w:rFonts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8" tgtFrame="&quot;_blank&quot;"/>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rPr>
          <w:rFonts w:cs="Times New Roman"/>
          <w:noProof/>
          <w:color w:val="0000FF"/>
          <w:szCs w:val="24"/>
          <w:lang w:eastAsia="pt-BR"/>
        </w:rPr>
      </w:pPr>
    </w:p>
    <w:p w14:paraId="5BA8E986" w14:textId="254E2F02" w:rsidR="00D45940" w:rsidRPr="00180C79" w:rsidRDefault="00D45940" w:rsidP="00D45940">
      <w:pPr>
        <w:spacing w:after="30"/>
        <w:ind w:firstLine="708"/>
        <w:rPr>
          <w:rFonts w:cs="Times New Roman"/>
          <w:noProof/>
          <w:color w:val="FF0000"/>
          <w:szCs w:val="24"/>
          <w:lang w:eastAsia="pt-BR"/>
        </w:rPr>
      </w:pPr>
      <w:r w:rsidRPr="00180C79">
        <w:rPr>
          <w:rFonts w:cs="Times New Roman"/>
          <w:b/>
          <w:noProof/>
          <w:color w:val="FF0000"/>
          <w:szCs w:val="24"/>
          <w:highlight w:val="yellow"/>
          <w:lang w:eastAsia="pt-BR"/>
        </w:rPr>
        <w:lastRenderedPageBreak/>
        <w:t>Aviso: Use sempre fontes próprias para o seu tipo de bateria com a tensão e corrente indicada pelo fabricante</w:t>
      </w:r>
      <w:r w:rsidRPr="00180C79">
        <w:rPr>
          <w:rFonts w:cs="Times New Roman"/>
          <w:noProof/>
          <w:color w:val="FF0000"/>
          <w:szCs w:val="24"/>
          <w:highlight w:val="yellow"/>
          <w:lang w:eastAsia="pt-BR"/>
        </w:rPr>
        <w:t xml:space="preserve"> </w:t>
      </w:r>
      <w:r w:rsidRPr="00180C79">
        <w:rPr>
          <w:rFonts w:cs="Times New Roman"/>
          <w:b/>
          <w:noProof/>
          <w:color w:val="FF0000"/>
          <w:szCs w:val="24"/>
          <w:highlight w:val="yellow"/>
          <w:lang w:eastAsia="pt-BR"/>
        </w:rPr>
        <w:t xml:space="preserve">para evitar acidentes e prolongar a vida </w:t>
      </w:r>
      <w:r w:rsidR="000D7193" w:rsidRPr="00180C79">
        <w:rPr>
          <w:rFonts w:cs="Times New Roman"/>
          <w:b/>
          <w:noProof/>
          <w:color w:val="FF0000"/>
          <w:szCs w:val="24"/>
          <w:highlight w:val="yellow"/>
          <w:lang w:eastAsia="pt-BR"/>
        </w:rPr>
        <w:t>ú</w:t>
      </w:r>
      <w:r w:rsidRPr="00180C79">
        <w:rPr>
          <w:rFonts w:cs="Times New Roman"/>
          <w:b/>
          <w:noProof/>
          <w:color w:val="FF0000"/>
          <w:szCs w:val="24"/>
          <w:highlight w:val="yellow"/>
          <w:lang w:eastAsia="pt-BR"/>
        </w:rPr>
        <w:t>til do produto</w:t>
      </w:r>
      <w:r w:rsidRPr="00180C79">
        <w:rPr>
          <w:rFonts w:cs="Times New Roman"/>
          <w:noProof/>
          <w:color w:val="FF0000"/>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pPr>
    </w:p>
    <w:p w14:paraId="54A85867" w14:textId="77777777" w:rsidR="005E26E9" w:rsidRPr="005E26E9" w:rsidRDefault="005E26E9" w:rsidP="00D45940">
      <w:pPr>
        <w:pStyle w:val="NormalWeb"/>
        <w:shd w:val="clear" w:color="auto" w:fill="FFFFFF"/>
        <w:spacing w:before="0" w:beforeAutospacing="0" w:after="30" w:afterAutospacing="0"/>
        <w:ind w:left="720"/>
      </w:pPr>
    </w:p>
    <w:p w14:paraId="5FF1BA3D" w14:textId="6397EE0E" w:rsidR="00D45940" w:rsidRPr="000D7193" w:rsidRDefault="00D45940" w:rsidP="00400643">
      <w:pPr>
        <w:pStyle w:val="PargrafodaLista"/>
        <w:numPr>
          <w:ilvl w:val="1"/>
          <w:numId w:val="113"/>
        </w:numPr>
        <w:spacing w:after="30"/>
        <w:rPr>
          <w:rFonts w:cs="Times New Roman"/>
          <w:b/>
          <w:sz w:val="32"/>
          <w:szCs w:val="32"/>
        </w:rPr>
      </w:pPr>
      <w:r w:rsidRPr="000D7193">
        <w:rPr>
          <w:rFonts w:cs="Times New Roman"/>
          <w:b/>
          <w:sz w:val="32"/>
          <w:szCs w:val="32"/>
        </w:rPr>
        <w:t>Associações:</w:t>
      </w:r>
    </w:p>
    <w:p w14:paraId="27164FA5" w14:textId="77777777" w:rsidR="000D7193" w:rsidRPr="005E26E9" w:rsidRDefault="000D7193" w:rsidP="000D7193">
      <w:pPr>
        <w:pStyle w:val="PargrafodaLista"/>
        <w:spacing w:after="30"/>
        <w:ind w:left="1605"/>
        <w:rPr>
          <w:rFonts w:cs="Times New Roman"/>
          <w:szCs w:val="24"/>
        </w:rPr>
      </w:pPr>
    </w:p>
    <w:p w14:paraId="5782AF78" w14:textId="77777777" w:rsidR="00D45940" w:rsidRDefault="00D45940" w:rsidP="00D45940">
      <w:pPr>
        <w:spacing w:after="30"/>
        <w:ind w:firstLine="708"/>
        <w:rPr>
          <w:rFonts w:cs="Times New Roman"/>
          <w:szCs w:val="24"/>
        </w:rPr>
      </w:pPr>
      <w:r w:rsidRPr="003636D9">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rPr>
          <w:rFonts w:cs="Times New Roman"/>
          <w:szCs w:val="24"/>
        </w:rPr>
      </w:pPr>
    </w:p>
    <w:p w14:paraId="4B926B5B"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 xml:space="preserve">Série: </w:t>
      </w:r>
      <w:r w:rsidRPr="003636D9">
        <w:rPr>
          <w:rFonts w:cs="Times New Roman"/>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Paralelo:</w:t>
      </w:r>
      <w:r w:rsidRPr="003636D9">
        <w:rPr>
          <w:rFonts w:cs="Times New Roman"/>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Mistas:</w:t>
      </w:r>
      <w:r w:rsidRPr="003636D9">
        <w:rPr>
          <w:rFonts w:cs="Times New Roman"/>
          <w:szCs w:val="24"/>
        </w:rPr>
        <w:t xml:space="preserve"> C</w:t>
      </w:r>
      <w:r w:rsidR="00180C79">
        <w:rPr>
          <w:rFonts w:cs="Times New Roman"/>
          <w:szCs w:val="24"/>
        </w:rPr>
        <w:t>onsiste no uso de ambas as combinações</w:t>
      </w:r>
      <w:r w:rsidRPr="003636D9">
        <w:rPr>
          <w:rFonts w:cs="Times New Roman"/>
          <w:szCs w:val="24"/>
        </w:rPr>
        <w:t xml:space="preserve"> anteriores ao mesmo tempo.</w:t>
      </w:r>
    </w:p>
    <w:p w14:paraId="79BD35AC" w14:textId="77777777" w:rsidR="00D45940" w:rsidRPr="003636D9" w:rsidRDefault="00D45940" w:rsidP="00D45940">
      <w:pPr>
        <w:spacing w:after="30"/>
        <w:ind w:firstLine="708"/>
        <w:rPr>
          <w:rFonts w:cs="Times New Roman"/>
          <w:szCs w:val="24"/>
        </w:rPr>
      </w:pPr>
      <w:r w:rsidRPr="003636D9">
        <w:rPr>
          <w:rFonts w:cs="Times New Roman"/>
          <w:szCs w:val="24"/>
        </w:rPr>
        <w:t>As características e as formas de associações serão melhores explicadas abaixo, quando cada componente for abordado.</w:t>
      </w:r>
    </w:p>
    <w:p w14:paraId="64D61B1E" w14:textId="77777777" w:rsidR="00465B8D" w:rsidRDefault="00465B8D" w:rsidP="00465B8D">
      <w:pPr>
        <w:spacing w:after="30"/>
        <w:ind w:left="1068"/>
        <w:rPr>
          <w:rFonts w:cs="Times New Roman"/>
          <w:szCs w:val="24"/>
        </w:rPr>
      </w:pPr>
    </w:p>
    <w:p w14:paraId="59544D8B" w14:textId="77777777" w:rsidR="005E26E9" w:rsidRPr="005E26E9" w:rsidRDefault="005E26E9" w:rsidP="00465B8D">
      <w:pPr>
        <w:spacing w:after="30"/>
        <w:ind w:left="1068"/>
        <w:rPr>
          <w:rFonts w:cs="Times New Roman"/>
          <w:szCs w:val="24"/>
        </w:rPr>
      </w:pPr>
    </w:p>
    <w:p w14:paraId="6AC109B5" w14:textId="06948DF5" w:rsidR="00D45940" w:rsidRPr="00465B8D" w:rsidRDefault="00D45940" w:rsidP="00465B8D">
      <w:pPr>
        <w:pStyle w:val="PargrafodaLista"/>
        <w:numPr>
          <w:ilvl w:val="2"/>
          <w:numId w:val="126"/>
        </w:numPr>
        <w:spacing w:after="30"/>
        <w:rPr>
          <w:rFonts w:cs="Times New Roman"/>
          <w:szCs w:val="24"/>
        </w:rPr>
      </w:pPr>
      <w:r w:rsidRPr="00465B8D">
        <w:rPr>
          <w:rFonts w:cs="Times New Roman"/>
          <w:b/>
          <w:sz w:val="28"/>
          <w:szCs w:val="28"/>
        </w:rPr>
        <w:t>Resistores:</w:t>
      </w:r>
    </w:p>
    <w:p w14:paraId="0C16A3A3" w14:textId="77777777" w:rsidR="00465B8D" w:rsidRPr="00465B8D" w:rsidRDefault="00465B8D" w:rsidP="00465B8D">
      <w:pPr>
        <w:pStyle w:val="PargrafodaLista"/>
        <w:spacing w:after="30"/>
        <w:ind w:left="2160"/>
        <w:rPr>
          <w:rFonts w:cs="Times New Roman"/>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pPr>
    </w:p>
    <w:p w14:paraId="209C630F" w14:textId="77777777" w:rsidR="005E26E9" w:rsidRPr="003636D9" w:rsidRDefault="005E26E9" w:rsidP="00D45940">
      <w:pPr>
        <w:pStyle w:val="NormalWeb"/>
        <w:shd w:val="clear" w:color="auto" w:fill="FFFFFF"/>
        <w:spacing w:before="0" w:beforeAutospacing="0" w:after="30" w:afterAutospacing="0"/>
        <w:ind w:left="1440"/>
      </w:pPr>
    </w:p>
    <w:p w14:paraId="19422C48" w14:textId="77777777" w:rsidR="00D45940" w:rsidRDefault="00D45940" w:rsidP="00D45940">
      <w:pPr>
        <w:pStyle w:val="NormalWeb"/>
        <w:numPr>
          <w:ilvl w:val="0"/>
          <w:numId w:val="22"/>
        </w:numPr>
        <w:shd w:val="clear" w:color="auto" w:fill="FFFFFF"/>
        <w:spacing w:before="0" w:beforeAutospacing="0" w:after="30" w:afterAutospacing="0"/>
      </w:pPr>
      <w:r w:rsidRPr="003636D9">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lastRenderedPageBreak/>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pPr>
    </w:p>
    <w:p w14:paraId="0DACB25E" w14:textId="77777777" w:rsidR="00D45940" w:rsidRPr="003636D9" w:rsidRDefault="00D45940" w:rsidP="00D45940">
      <w:pPr>
        <w:pStyle w:val="NormalWeb"/>
        <w:shd w:val="clear" w:color="auto" w:fill="FFFFFF"/>
        <w:spacing w:before="0" w:beforeAutospacing="0" w:after="30" w:afterAutospacing="0"/>
        <w:ind w:firstLine="720"/>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pPr>
    </w:p>
    <w:p w14:paraId="13F6B073" w14:textId="77777777" w:rsidR="00D45940" w:rsidRPr="003636D9" w:rsidRDefault="00D45940" w:rsidP="00D45940">
      <w:pPr>
        <w:pStyle w:val="NormalWeb"/>
        <w:shd w:val="clear" w:color="auto" w:fill="FFFFFF"/>
        <w:spacing w:before="0" w:beforeAutospacing="0" w:after="30" w:afterAutospacing="0"/>
        <w:ind w:firstLine="720"/>
      </w:pPr>
    </w:p>
    <w:p w14:paraId="79DBEDC9" w14:textId="673B016A" w:rsidR="00D45940"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Capacitores:</w:t>
      </w:r>
    </w:p>
    <w:p w14:paraId="5DB23106" w14:textId="77777777" w:rsidR="00465B8D" w:rsidRPr="005E26E9" w:rsidRDefault="00465B8D" w:rsidP="00465B8D">
      <w:pPr>
        <w:pStyle w:val="PargrafodaLista"/>
        <w:spacing w:after="30"/>
        <w:ind w:left="2160"/>
        <w:rPr>
          <w:rFonts w:cs="Times New Roman"/>
          <w:szCs w:val="28"/>
        </w:rPr>
      </w:pPr>
    </w:p>
    <w:p w14:paraId="053E3933" w14:textId="69E301CB" w:rsidR="00D45940" w:rsidRDefault="00D45940" w:rsidP="00D45940">
      <w:pPr>
        <w:spacing w:after="30"/>
        <w:ind w:firstLine="708"/>
        <w:rPr>
          <w:rFonts w:cs="Times New Roman"/>
          <w:szCs w:val="24"/>
        </w:rPr>
      </w:pPr>
      <w:r w:rsidRPr="003636D9">
        <w:rPr>
          <w:rFonts w:cs="Times New Roman"/>
          <w:szCs w:val="24"/>
        </w:rPr>
        <w:t>A associação de capacitores ocorre de maneira muito semelhante à de resisto</w:t>
      </w:r>
      <w:r w:rsidR="00180C79">
        <w:rPr>
          <w:rFonts w:cs="Times New Roman"/>
          <w:szCs w:val="24"/>
        </w:rPr>
        <w:t xml:space="preserve">res, porém, deve-se usar a fórmula de associação em </w:t>
      </w:r>
      <w:r w:rsidRPr="003636D9">
        <w:rPr>
          <w:rFonts w:cs="Times New Roman"/>
          <w:szCs w:val="24"/>
        </w:rPr>
        <w:t>paralelo de resistores para a associação em série de capac</w:t>
      </w:r>
      <w:r w:rsidR="00180C79">
        <w:rPr>
          <w:rFonts w:cs="Times New Roman"/>
          <w:szCs w:val="24"/>
        </w:rPr>
        <w:t xml:space="preserve">itores e vice-versa, invertendo, </w:t>
      </w:r>
      <w:r w:rsidRPr="003636D9">
        <w:rPr>
          <w:rFonts w:cs="Times New Roman"/>
          <w:szCs w:val="24"/>
        </w:rPr>
        <w:t>assim</w:t>
      </w:r>
      <w:r w:rsidR="00180C79">
        <w:rPr>
          <w:rFonts w:cs="Times New Roman"/>
          <w:szCs w:val="24"/>
        </w:rPr>
        <w:t>,</w:t>
      </w:r>
      <w:r w:rsidRPr="003636D9">
        <w:rPr>
          <w:rFonts w:cs="Times New Roman"/>
          <w:szCs w:val="24"/>
        </w:rPr>
        <w:t xml:space="preserve"> os casos.</w:t>
      </w:r>
      <w:r w:rsidR="00A95C52">
        <w:rPr>
          <w:rFonts w:cs="Times New Roman"/>
          <w:szCs w:val="24"/>
        </w:rPr>
        <w:t xml:space="preserve"> Ou seja, no caso de cima, que são capacitores em paralelo, basta soma a capacitância de cada capacitor. Já no segundo caso deve-se utilizar a formula que está ao lado da imagem.</w:t>
      </w:r>
    </w:p>
    <w:p w14:paraId="182ED9DC" w14:textId="77777777" w:rsidR="00F959A6" w:rsidRDefault="00A95C52" w:rsidP="00F959A6">
      <w:pPr>
        <w:ind w:left="720" w:firstLine="720"/>
        <w:jc w:val="left"/>
      </w:pPr>
      <w:r w:rsidRPr="00F959A6">
        <w:rPr>
          <w:rFonts w:cs="Times New Roman"/>
          <w:noProof/>
          <w:color w:val="0000FF"/>
          <w:szCs w:val="24"/>
          <w:shd w:val="clear" w:color="auto" w:fill="B9BCB9"/>
          <w:lang w:eastAsia="pt-BR"/>
        </w:rPr>
        <w:drawing>
          <wp:anchor distT="0" distB="0" distL="114300" distR="114300" simplePos="0" relativeHeight="251674624" behindDoc="0" locked="0" layoutInCell="1" allowOverlap="1" wp14:anchorId="15EAD5D6" wp14:editId="06E8486B">
            <wp:simplePos x="0" y="0"/>
            <wp:positionH relativeFrom="column">
              <wp:posOffset>914400</wp:posOffset>
            </wp:positionH>
            <wp:positionV relativeFrom="paragraph">
              <wp:posOffset>-93</wp:posOffset>
            </wp:positionV>
            <wp:extent cx="2325370" cy="1283794"/>
            <wp:effectExtent l="0" t="0" r="0" b="0"/>
            <wp:wrapSquare wrapText="bothSides"/>
            <wp:docPr id="90" name="Imagem 90" descr="Resultado de imagem para associaçao capacitore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associaçao capacitores">
                      <a:hlinkClick r:id="rId93"/>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4500"/>
                    <a:stretch/>
                  </pic:blipFill>
                  <pic:spPr bwMode="auto">
                    <a:xfrm>
                      <a:off x="0" y="0"/>
                      <a:ext cx="2325370" cy="1283794"/>
                    </a:xfrm>
                    <a:prstGeom prst="rect">
                      <a:avLst/>
                    </a:prstGeom>
                    <a:noFill/>
                    <a:ln>
                      <a:noFill/>
                    </a:ln>
                    <a:extLst>
                      <a:ext uri="{53640926-AAD7-44D8-BBD7-CCE9431645EC}">
                        <a14:shadowObscured xmlns:a14="http://schemas.microsoft.com/office/drawing/2010/main"/>
                      </a:ext>
                    </a:extLst>
                  </pic:spPr>
                </pic:pic>
              </a:graphicData>
            </a:graphic>
          </wp:anchor>
        </w:drawing>
      </w:r>
      <w:r w:rsidR="00F959A6">
        <w:t xml:space="preserve">   </w:t>
      </w:r>
    </w:p>
    <w:p w14:paraId="3E20A30F" w14:textId="77777777" w:rsidR="00F959A6" w:rsidRDefault="00F959A6" w:rsidP="00F959A6">
      <w:pPr>
        <w:ind w:left="720" w:firstLine="720"/>
        <w:jc w:val="left"/>
      </w:pPr>
    </w:p>
    <w:p w14:paraId="2C26C2B3" w14:textId="77777777" w:rsidR="00F959A6" w:rsidRDefault="00F959A6" w:rsidP="00F959A6">
      <w:pPr>
        <w:ind w:left="720" w:firstLine="720"/>
        <w:jc w:val="left"/>
      </w:pPr>
    </w:p>
    <w:p w14:paraId="75DDEEDD" w14:textId="58688E1C" w:rsidR="00A95C52" w:rsidRPr="00F959A6" w:rsidRDefault="00A95C52" w:rsidP="00F959A6">
      <w:pPr>
        <w:ind w:left="720" w:firstLine="720"/>
        <w:jc w:val="left"/>
      </w:pPr>
      <w:r w:rsidRPr="00A95C52">
        <w:t>C = C</w:t>
      </w:r>
      <w:r w:rsidRPr="00A95C52">
        <w:rPr>
          <w:vertAlign w:val="subscript"/>
        </w:rPr>
        <w:t>1</w:t>
      </w:r>
      <w:r w:rsidRPr="00A95C52">
        <w:t>+C</w:t>
      </w:r>
      <w:r w:rsidRPr="00A95C52">
        <w:rPr>
          <w:vertAlign w:val="subscript"/>
        </w:rPr>
        <w:t>2</w:t>
      </w:r>
      <w:r w:rsidRPr="00A95C52">
        <w:t>+...+</w:t>
      </w:r>
      <w:proofErr w:type="spellStart"/>
      <w:r w:rsidRPr="00A95C52">
        <w:t>C</w:t>
      </w:r>
      <w:r w:rsidRPr="00A95C52">
        <w:rPr>
          <w:vertAlign w:val="subscript"/>
        </w:rPr>
        <w:t>n</w:t>
      </w:r>
      <w:proofErr w:type="spellEnd"/>
    </w:p>
    <w:p w14:paraId="0E056765" w14:textId="6608207F" w:rsidR="00A95C52" w:rsidRDefault="00A95C52" w:rsidP="00F959A6">
      <w:pPr>
        <w:spacing w:after="30"/>
        <w:ind w:left="720" w:firstLine="720"/>
        <w:rPr>
          <w:rFonts w:cs="Times New Roman"/>
          <w:szCs w:val="24"/>
        </w:rPr>
      </w:pPr>
      <w:r w:rsidRPr="00A95C52">
        <w:rPr>
          <w:rFonts w:ascii="Arial" w:hAnsi="Arial" w:cs="Arial"/>
          <w:color w:val="000000"/>
          <w:sz w:val="21"/>
          <w:szCs w:val="21"/>
        </w:rPr>
        <w:lastRenderedPageBreak/>
        <w:t xml:space="preserve"> </w:t>
      </w:r>
      <w:r>
        <w:rPr>
          <w:rFonts w:ascii="Arial" w:hAnsi="Arial" w:cs="Arial"/>
          <w:noProof/>
          <w:color w:val="787878"/>
          <w:sz w:val="21"/>
          <w:szCs w:val="21"/>
          <w:lang w:eastAsia="pt-BR"/>
        </w:rPr>
        <w:drawing>
          <wp:inline distT="0" distB="0" distL="0" distR="0" wp14:anchorId="2EE82BAA" wp14:editId="16DEF63C">
            <wp:extent cx="2216150" cy="1332230"/>
            <wp:effectExtent l="0" t="0" r="0" b="1270"/>
            <wp:docPr id="91" name="Imagem 91" descr="Capacitores em Série">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acitores em Série">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16150" cy="1332230"/>
                    </a:xfrm>
                    <a:prstGeom prst="rect">
                      <a:avLst/>
                    </a:prstGeom>
                    <a:noFill/>
                    <a:ln>
                      <a:noFill/>
                    </a:ln>
                  </pic:spPr>
                </pic:pic>
              </a:graphicData>
            </a:graphic>
          </wp:inline>
        </w:drawing>
      </w:r>
      <w:r w:rsidR="00F959A6">
        <w:rPr>
          <w:rFonts w:ascii="Arial" w:hAnsi="Arial" w:cs="Arial"/>
          <w:color w:val="000000"/>
          <w:sz w:val="21"/>
          <w:szCs w:val="21"/>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C</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n</m:t>
                </m:r>
              </m:sub>
            </m:sSub>
          </m:den>
        </m:f>
      </m:oMath>
    </w:p>
    <w:p w14:paraId="7C2EE4CF" w14:textId="77777777" w:rsidR="00465B8D" w:rsidRDefault="00465B8D" w:rsidP="00D45940">
      <w:pPr>
        <w:spacing w:after="30"/>
        <w:ind w:firstLine="708"/>
        <w:rPr>
          <w:rFonts w:cs="Times New Roman"/>
          <w:szCs w:val="24"/>
        </w:rPr>
      </w:pPr>
    </w:p>
    <w:p w14:paraId="0344B793" w14:textId="77777777" w:rsidR="005E26E9" w:rsidRPr="003636D9" w:rsidRDefault="005E26E9" w:rsidP="00D45940">
      <w:pPr>
        <w:spacing w:after="30"/>
        <w:ind w:firstLine="708"/>
        <w:rPr>
          <w:rFonts w:cs="Times New Roman"/>
          <w:szCs w:val="24"/>
        </w:rPr>
      </w:pPr>
    </w:p>
    <w:p w14:paraId="3F2512B3" w14:textId="0DF9F586" w:rsidR="00D45940" w:rsidRPr="00465B8D"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Pilhas</w:t>
      </w:r>
      <w:r w:rsidR="00465B8D">
        <w:rPr>
          <w:rFonts w:cs="Times New Roman"/>
          <w:b/>
          <w:sz w:val="28"/>
          <w:szCs w:val="28"/>
        </w:rPr>
        <w:t>/Baterias</w:t>
      </w:r>
      <w:r w:rsidRPr="00465B8D">
        <w:rPr>
          <w:rFonts w:cs="Times New Roman"/>
          <w:b/>
          <w:sz w:val="28"/>
          <w:szCs w:val="28"/>
        </w:rPr>
        <w:t>:</w:t>
      </w:r>
    </w:p>
    <w:p w14:paraId="69B725B1" w14:textId="77777777" w:rsidR="00465B8D" w:rsidRDefault="00465B8D" w:rsidP="00E651ED">
      <w:pPr>
        <w:spacing w:after="30"/>
        <w:ind w:firstLine="720"/>
        <w:rPr>
          <w:rFonts w:cs="Times New Roman"/>
          <w:szCs w:val="24"/>
        </w:rPr>
      </w:pPr>
    </w:p>
    <w:p w14:paraId="270A8412" w14:textId="7593E44F" w:rsidR="00465B8D" w:rsidRPr="005E26E9" w:rsidRDefault="00D45940" w:rsidP="005E26E9">
      <w:pPr>
        <w:spacing w:after="30"/>
        <w:ind w:firstLine="720"/>
        <w:rPr>
          <w:rFonts w:cs="Times New Roman"/>
          <w:szCs w:val="24"/>
        </w:rPr>
      </w:pPr>
      <w:r w:rsidRPr="003636D9">
        <w:rPr>
          <w:rFonts w:cs="Times New Roman"/>
          <w:szCs w:val="24"/>
        </w:rPr>
        <w:t>Um conjunto de pilhas pode ser chamado de bateria e a sua associação deve ser feita</w:t>
      </w:r>
      <w:r w:rsidR="00180C79">
        <w:rPr>
          <w:rFonts w:cs="Times New Roman"/>
          <w:szCs w:val="24"/>
        </w:rPr>
        <w:t xml:space="preserve"> com cautela. Ao associar, </w:t>
      </w:r>
      <w:r w:rsidRPr="003636D9">
        <w:rPr>
          <w:rFonts w:cs="Times New Roman"/>
          <w:szCs w:val="24"/>
        </w:rPr>
        <w:t xml:space="preserve">use apenas pilhas de mesma idade e de mesmo material e estude mais profundamente sobre como deve ser feito o carregamento que, muitas vezes, </w:t>
      </w:r>
      <w:r w:rsidR="00180C79">
        <w:rPr>
          <w:rFonts w:cs="Times New Roman"/>
          <w:szCs w:val="24"/>
        </w:rPr>
        <w:t>deve ocorrer</w:t>
      </w:r>
      <w:r w:rsidRPr="003636D9">
        <w:rPr>
          <w:rFonts w:cs="Times New Roman"/>
          <w:szCs w:val="24"/>
        </w:rPr>
        <w:t xml:space="preserve"> de m</w:t>
      </w:r>
      <w:r w:rsidR="00180C79">
        <w:rPr>
          <w:rFonts w:cs="Times New Roman"/>
          <w:szCs w:val="24"/>
        </w:rPr>
        <w:t>aneira individual para cad</w:t>
      </w:r>
      <w:r w:rsidRPr="003636D9">
        <w:rPr>
          <w:rFonts w:cs="Times New Roman"/>
          <w:szCs w:val="24"/>
        </w:rPr>
        <w:t>a célula da bateria.</w:t>
      </w:r>
    </w:p>
    <w:p w14:paraId="16E9EE1A" w14:textId="77777777" w:rsidR="00465B8D" w:rsidRPr="00465B8D" w:rsidRDefault="00465B8D" w:rsidP="00465B8D">
      <w:pPr>
        <w:pStyle w:val="PargrafodaLista"/>
        <w:spacing w:after="30"/>
        <w:ind w:left="1800"/>
        <w:rPr>
          <w:rFonts w:cs="Times New Roman"/>
          <w:szCs w:val="24"/>
        </w:rPr>
      </w:pPr>
    </w:p>
    <w:p w14:paraId="3A2BEF5A" w14:textId="5803DB8D"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Série:</w:t>
      </w:r>
    </w:p>
    <w:p w14:paraId="6896E79D" w14:textId="77777777" w:rsidR="00465B8D" w:rsidRDefault="00465B8D" w:rsidP="00D45940">
      <w:pPr>
        <w:pStyle w:val="PargrafodaLista"/>
        <w:spacing w:after="30"/>
        <w:ind w:left="2148"/>
        <w:rPr>
          <w:rFonts w:cs="Times New Roman"/>
          <w:szCs w:val="24"/>
        </w:rPr>
      </w:pPr>
    </w:p>
    <w:p w14:paraId="428A1408" w14:textId="696F2979" w:rsidR="00D45940" w:rsidRPr="003636D9" w:rsidRDefault="00D45940" w:rsidP="005E26E9">
      <w:pPr>
        <w:pStyle w:val="PargrafodaLista"/>
        <w:spacing w:after="30"/>
        <w:ind w:left="2160" w:firstLine="720"/>
        <w:rPr>
          <w:rFonts w:cs="Times New Roman"/>
          <w:szCs w:val="24"/>
        </w:rPr>
      </w:pPr>
      <w:r w:rsidRPr="003636D9">
        <w:rPr>
          <w:rFonts w:cs="Times New Roman"/>
          <w:szCs w:val="24"/>
        </w:rPr>
        <w:t>A associação em série de pilhas possibilita um aumento da tensão proveniente delas, ou seja, se o polo positivo de uma pilha é ligado ao negativo da seguinte a voltagem de ambas é somada.</w:t>
      </w:r>
    </w:p>
    <w:p w14:paraId="02F3CEBD" w14:textId="77777777" w:rsidR="005E26E9" w:rsidRPr="006B14AE" w:rsidRDefault="005E26E9" w:rsidP="006B14AE">
      <w:pPr>
        <w:spacing w:after="30"/>
        <w:rPr>
          <w:rFonts w:cs="Times New Roman"/>
          <w:szCs w:val="24"/>
        </w:rPr>
      </w:pPr>
    </w:p>
    <w:p w14:paraId="1E3F97D3" w14:textId="0C084D3D" w:rsidR="00D45940" w:rsidRPr="00465B8D" w:rsidRDefault="00D45940" w:rsidP="00465B8D">
      <w:pPr>
        <w:pStyle w:val="PargrafodaLista"/>
        <w:numPr>
          <w:ilvl w:val="0"/>
          <w:numId w:val="22"/>
        </w:numPr>
        <w:spacing w:after="30"/>
        <w:rPr>
          <w:rFonts w:cs="Times New Roman"/>
          <w:szCs w:val="24"/>
        </w:rPr>
      </w:pPr>
      <w:r w:rsidRPr="00465B8D">
        <w:rPr>
          <w:rFonts w:cs="Times New Roman"/>
          <w:b/>
          <w:szCs w:val="24"/>
        </w:rPr>
        <w:t>Paralelo:</w:t>
      </w:r>
    </w:p>
    <w:p w14:paraId="0D02B25F" w14:textId="77777777" w:rsidR="00465B8D" w:rsidRDefault="00465B8D" w:rsidP="00D45940">
      <w:pPr>
        <w:pStyle w:val="PargrafodaLista"/>
        <w:spacing w:after="30"/>
        <w:ind w:left="2148"/>
        <w:rPr>
          <w:rFonts w:cs="Times New Roman"/>
          <w:szCs w:val="24"/>
        </w:rPr>
      </w:pPr>
    </w:p>
    <w:p w14:paraId="08B02916" w14:textId="07456A11" w:rsidR="00D45940" w:rsidRPr="003636D9" w:rsidRDefault="00D45940" w:rsidP="005E26E9">
      <w:pPr>
        <w:pStyle w:val="PargrafodaLista"/>
        <w:spacing w:after="30"/>
        <w:ind w:left="2160" w:firstLine="720"/>
        <w:rPr>
          <w:rFonts w:cs="Times New Roman"/>
          <w:szCs w:val="24"/>
        </w:rPr>
      </w:pPr>
      <w:r w:rsidRPr="003636D9">
        <w:rPr>
          <w:rFonts w:cs="Times New Roman"/>
          <w:szCs w:val="24"/>
        </w:rPr>
        <w:t>Por outro lado, a associação em paralelo não aumenta a tensão resultante, mas sim a</w:t>
      </w:r>
      <w:r w:rsidR="00180C79">
        <w:rPr>
          <w:rFonts w:cs="Times New Roman"/>
          <w:szCs w:val="24"/>
        </w:rPr>
        <w:t xml:space="preserve"> </w:t>
      </w:r>
      <w:r w:rsidRPr="003636D9">
        <w:rPr>
          <w:rFonts w:cs="Times New Roman"/>
          <w:szCs w:val="24"/>
        </w:rPr>
        <w:t>corrente/duração das pilhas utilizadas.</w:t>
      </w:r>
    </w:p>
    <w:p w14:paraId="6924E3A4" w14:textId="77777777" w:rsidR="00D45940" w:rsidRPr="003636D9" w:rsidRDefault="00D45940" w:rsidP="00D45940">
      <w:pPr>
        <w:pStyle w:val="PargrafodaLista"/>
        <w:spacing w:after="30"/>
        <w:ind w:left="2148"/>
        <w:rPr>
          <w:rFonts w:cs="Times New Roman"/>
          <w:szCs w:val="24"/>
        </w:rPr>
      </w:pPr>
    </w:p>
    <w:p w14:paraId="473E02B0" w14:textId="0E824ED9"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Mista:</w:t>
      </w:r>
    </w:p>
    <w:p w14:paraId="5FD48F34" w14:textId="77777777" w:rsidR="005E26E9" w:rsidRPr="006B14AE" w:rsidRDefault="005E26E9" w:rsidP="006B14AE">
      <w:pPr>
        <w:spacing w:after="30"/>
        <w:rPr>
          <w:rFonts w:cs="Times New Roman"/>
          <w:szCs w:val="24"/>
        </w:rPr>
      </w:pPr>
    </w:p>
    <w:p w14:paraId="30F9FA4C" w14:textId="7EBBC7A4" w:rsidR="00D45940" w:rsidRPr="003636D9" w:rsidRDefault="00D45940" w:rsidP="005E26E9">
      <w:pPr>
        <w:pStyle w:val="PargrafodaLista"/>
        <w:spacing w:after="30"/>
        <w:ind w:left="2160" w:firstLine="720"/>
        <w:rPr>
          <w:rFonts w:cs="Times New Roman"/>
          <w:szCs w:val="24"/>
        </w:rPr>
      </w:pPr>
      <w:r w:rsidRPr="003636D9">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rPr>
          <w:color w:val="000000"/>
        </w:rPr>
      </w:pPr>
    </w:p>
    <w:p w14:paraId="63D1C152" w14:textId="4C29E8F4" w:rsidR="00465B8D" w:rsidRDefault="00180C79" w:rsidP="005E26E9">
      <w:pPr>
        <w:pStyle w:val="NormalWeb"/>
        <w:shd w:val="clear" w:color="auto" w:fill="FFFFFF"/>
        <w:spacing w:before="0" w:beforeAutospacing="0" w:after="30" w:afterAutospacing="0"/>
        <w:ind w:firstLine="720"/>
        <w:rPr>
          <w:color w:val="000000"/>
        </w:rPr>
      </w:pPr>
      <w:r>
        <w:rPr>
          <w:b/>
          <w:color w:val="000000"/>
        </w:rPr>
        <w:t xml:space="preserve">Nota: </w:t>
      </w:r>
      <w:r>
        <w:rPr>
          <w:color w:val="000000"/>
        </w:rPr>
        <w:t xml:space="preserve">Todos os códigos dos projetos estão disponíveis em: </w:t>
      </w:r>
      <w:hyperlink r:id="rId97"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rPr>
          <w:color w:val="000000"/>
        </w:rPr>
      </w:pPr>
    </w:p>
    <w:p w14:paraId="1173EE41" w14:textId="6321D625" w:rsidR="00465B8D" w:rsidRPr="00180C79" w:rsidRDefault="00465B8D" w:rsidP="003636D9">
      <w:pPr>
        <w:pStyle w:val="NormalWeb"/>
        <w:shd w:val="clear" w:color="auto" w:fill="FFFFFF"/>
        <w:spacing w:before="0" w:beforeAutospacing="0" w:after="30" w:afterAutospacing="0"/>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8B4879">
            <w:pPr>
              <w:pStyle w:val="SemEspaamento"/>
            </w:pPr>
            <w:r w:rsidRPr="003636D9">
              <w:t>//</w:t>
            </w:r>
            <w:r w:rsidR="00A74FCE" w:rsidRPr="003636D9">
              <w:t xml:space="preserve"> Projeto 1 – Piscar</w:t>
            </w:r>
          </w:p>
          <w:p w14:paraId="4315E1EC" w14:textId="77777777" w:rsidR="00863488" w:rsidRPr="003636D9" w:rsidRDefault="00863488" w:rsidP="008B4879">
            <w:pPr>
              <w:pStyle w:val="SemEspaamento"/>
            </w:pPr>
          </w:p>
          <w:p w14:paraId="06F370F7" w14:textId="111A9013" w:rsidR="00A74FCE" w:rsidRPr="003636D9" w:rsidRDefault="00A74FCE" w:rsidP="008B4879">
            <w:pPr>
              <w:pStyle w:val="SemEspaamento"/>
            </w:pPr>
            <w:proofErr w:type="spellStart"/>
            <w:r w:rsidRPr="003636D9">
              <w:t>Numero</w:t>
            </w:r>
            <w:proofErr w:type="spellEnd"/>
            <w:r w:rsidRPr="003636D9">
              <w:t xml:space="preserve"> </w:t>
            </w:r>
            <w:proofErr w:type="spellStart"/>
            <w:r w:rsidRPr="003636D9">
              <w:t>pinoLed</w:t>
            </w:r>
            <w:proofErr w:type="spellEnd"/>
            <w:r w:rsidRPr="003636D9">
              <w:t xml:space="preserve"> = 13; </w:t>
            </w:r>
          </w:p>
          <w:p w14:paraId="1A8EC009" w14:textId="147AF34E" w:rsidR="00A74FCE" w:rsidRPr="003636D9" w:rsidRDefault="00A74FCE" w:rsidP="008B4879">
            <w:pPr>
              <w:pStyle w:val="SemEspaamento"/>
            </w:pPr>
          </w:p>
          <w:p w14:paraId="575314A6" w14:textId="2F5A642C" w:rsidR="00863488" w:rsidRPr="003636D9" w:rsidRDefault="00863488" w:rsidP="008B4879">
            <w:pPr>
              <w:pStyle w:val="SemEspaamento"/>
            </w:pPr>
            <w:proofErr w:type="spellStart"/>
            <w:proofErr w:type="gramStart"/>
            <w:r w:rsidRPr="003636D9">
              <w:t>Configuracao</w:t>
            </w:r>
            <w:proofErr w:type="spellEnd"/>
            <w:r w:rsidRPr="003636D9">
              <w:t>(</w:t>
            </w:r>
            <w:proofErr w:type="gramEnd"/>
            <w:r w:rsidRPr="003636D9">
              <w:t>){</w:t>
            </w:r>
          </w:p>
          <w:p w14:paraId="1ACC0890" w14:textId="6A73FE6C" w:rsidR="00863488" w:rsidRPr="003636D9" w:rsidRDefault="00863488" w:rsidP="008B4879">
            <w:pPr>
              <w:pStyle w:val="SemEspaamento"/>
            </w:pPr>
            <w:proofErr w:type="spellStart"/>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p>
          <w:p w14:paraId="1BD0FDB5" w14:textId="62323EAF" w:rsidR="00863488" w:rsidRPr="003636D9" w:rsidRDefault="00863488" w:rsidP="008B4879">
            <w:pPr>
              <w:pStyle w:val="SemEspaamento"/>
            </w:pPr>
            <w:r w:rsidRPr="003636D9">
              <w:t>}</w:t>
            </w:r>
          </w:p>
          <w:p w14:paraId="3C9BB9EF" w14:textId="3D38D10D" w:rsidR="00863488" w:rsidRPr="003636D9" w:rsidRDefault="00863488" w:rsidP="008B4879">
            <w:pPr>
              <w:pStyle w:val="SemEspaamento"/>
            </w:pPr>
          </w:p>
          <w:p w14:paraId="5A68E926" w14:textId="77777777" w:rsidR="00863488" w:rsidRPr="003636D9" w:rsidRDefault="00863488" w:rsidP="008B4879">
            <w:pPr>
              <w:pStyle w:val="SemEspaamento"/>
            </w:pPr>
            <w:proofErr w:type="gramStart"/>
            <w:r w:rsidRPr="003636D9">
              <w:t>Principal(</w:t>
            </w:r>
            <w:proofErr w:type="gramEnd"/>
            <w:r w:rsidRPr="003636D9">
              <w:t>){</w:t>
            </w:r>
          </w:p>
          <w:p w14:paraId="5ECC9F99" w14:textId="77777777" w:rsidR="00000343" w:rsidRPr="003636D9" w:rsidRDefault="00863488" w:rsidP="008B4879">
            <w:pPr>
              <w:pStyle w:val="SemEspaamento"/>
            </w:pPr>
            <w:proofErr w:type="spellStart"/>
            <w:r w:rsidRPr="003636D9">
              <w:t>Pino.ligar</w:t>
            </w:r>
            <w:proofErr w:type="spellEnd"/>
            <w:r w:rsidRPr="003636D9">
              <w:t>(</w:t>
            </w:r>
            <w:proofErr w:type="spellStart"/>
            <w:r w:rsidR="005A0323" w:rsidRPr="003636D9">
              <w:t>Digital.</w:t>
            </w:r>
            <w:r w:rsidRPr="003636D9">
              <w:t>pinoLed</w:t>
            </w:r>
            <w:proofErr w:type="spellEnd"/>
            <w:r w:rsidRPr="003636D9">
              <w:t xml:space="preserve">); </w:t>
            </w:r>
          </w:p>
          <w:p w14:paraId="12AB803E" w14:textId="77777777" w:rsidR="00000343" w:rsidRPr="003636D9" w:rsidRDefault="00000343" w:rsidP="008B4879">
            <w:pPr>
              <w:pStyle w:val="SemEspaamento"/>
            </w:pPr>
            <w:proofErr w:type="gramStart"/>
            <w:r w:rsidRPr="003636D9">
              <w:t>esperar(</w:t>
            </w:r>
            <w:proofErr w:type="gramEnd"/>
            <w:r w:rsidRPr="003636D9">
              <w:t>2000);</w:t>
            </w:r>
          </w:p>
          <w:p w14:paraId="0EE63234" w14:textId="77777777" w:rsidR="00000343" w:rsidRPr="003636D9" w:rsidRDefault="00863488" w:rsidP="008B4879">
            <w:pPr>
              <w:pStyle w:val="SemEspaamento"/>
            </w:pPr>
            <w:proofErr w:type="spellStart"/>
            <w:r w:rsidRPr="003636D9">
              <w:t>Pino.desligar</w:t>
            </w:r>
            <w:proofErr w:type="spellEnd"/>
            <w:r w:rsidRPr="003636D9">
              <w:t>(</w:t>
            </w:r>
            <w:proofErr w:type="spellStart"/>
            <w:r w:rsidR="005A0323" w:rsidRPr="003636D9">
              <w:t>Digital.</w:t>
            </w:r>
            <w:r w:rsidR="00000343" w:rsidRPr="003636D9">
              <w:t>pinoLed</w:t>
            </w:r>
            <w:proofErr w:type="spellEnd"/>
            <w:r w:rsidR="00000343" w:rsidRPr="003636D9">
              <w:t>);</w:t>
            </w:r>
          </w:p>
          <w:p w14:paraId="3E32BAAF" w14:textId="3020A406" w:rsidR="00863488" w:rsidRPr="003636D9" w:rsidRDefault="00863488" w:rsidP="008B4879">
            <w:pPr>
              <w:pStyle w:val="SemEspaamento"/>
            </w:pPr>
            <w:proofErr w:type="gramStart"/>
            <w:r w:rsidRPr="003636D9">
              <w:t>esperar(</w:t>
            </w:r>
            <w:proofErr w:type="gramEnd"/>
            <w:r w:rsidRPr="003636D9">
              <w:t>2000);</w:t>
            </w:r>
          </w:p>
          <w:p w14:paraId="79FF29FF" w14:textId="3B30B081" w:rsidR="00863488" w:rsidRPr="003636D9" w:rsidRDefault="00863488" w:rsidP="008B4879">
            <w:pPr>
              <w:pStyle w:val="SemEspaamento"/>
            </w:pPr>
            <w:r w:rsidRPr="003636D9">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8F24D8C" w14:textId="14B7AB85" w:rsidR="00863488" w:rsidRPr="003636D9" w:rsidRDefault="005A0323"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rPr>
          <w:color w:val="000000"/>
        </w:rPr>
      </w:pPr>
    </w:p>
    <w:p w14:paraId="4DBED4A6" w14:textId="3DC75330" w:rsidR="005A0323" w:rsidRPr="008B4879" w:rsidRDefault="005A0323" w:rsidP="008B4879">
      <w:pPr>
        <w:pStyle w:val="SemEspaamento"/>
        <w:rPr>
          <w:i/>
        </w:rPr>
      </w:pPr>
      <w:r w:rsidRPr="003636D9">
        <w:tab/>
      </w:r>
      <w:r w:rsidRPr="008B4879">
        <w:rPr>
          <w:i/>
        </w:rPr>
        <w:t xml:space="preserve">//Projeto 1 </w:t>
      </w:r>
      <w:r w:rsidR="003636D9" w:rsidRPr="008B4879">
        <w:rPr>
          <w:i/>
        </w:rPr>
        <w:t>–</w:t>
      </w:r>
      <w:r w:rsidRPr="008B4879">
        <w:rPr>
          <w:i/>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rPr>
          <w:color w:val="000000"/>
        </w:rPr>
      </w:pPr>
      <w:r w:rsidRPr="003636D9">
        <w:rPr>
          <w:color w:val="000000"/>
        </w:rPr>
        <w:lastRenderedPageBreak/>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rPr>
          <w:color w:val="000000"/>
        </w:rPr>
      </w:pPr>
    </w:p>
    <w:p w14:paraId="0531357B" w14:textId="12BAE015" w:rsidR="005A0323" w:rsidRPr="008B4879" w:rsidRDefault="005A0323" w:rsidP="008B4879">
      <w:pPr>
        <w:pStyle w:val="SemEspaamento"/>
        <w:rPr>
          <w:i/>
        </w:rPr>
      </w:pPr>
      <w:r w:rsidRPr="003636D9">
        <w:tab/>
      </w:r>
      <w:proofErr w:type="spellStart"/>
      <w:r w:rsidRPr="008B4879">
        <w:rPr>
          <w:i/>
        </w:rPr>
        <w:t>Numero</w:t>
      </w:r>
      <w:proofErr w:type="spellEnd"/>
      <w:r w:rsidRPr="008B4879">
        <w:rPr>
          <w:i/>
        </w:rPr>
        <w:t xml:space="preserve"> </w:t>
      </w:r>
      <w:proofErr w:type="spellStart"/>
      <w:r w:rsidRPr="008B4879">
        <w:rPr>
          <w:i/>
        </w:rPr>
        <w:t>pinoLed</w:t>
      </w:r>
      <w:proofErr w:type="spellEnd"/>
      <w:r w:rsidRPr="008B4879">
        <w:rPr>
          <w:i/>
        </w:rPr>
        <w:t xml:space="preserve"> = 13;</w:t>
      </w:r>
    </w:p>
    <w:p w14:paraId="78D6CE3C" w14:textId="77777777" w:rsidR="003636D9" w:rsidRPr="003636D9" w:rsidRDefault="003636D9" w:rsidP="003636D9">
      <w:pPr>
        <w:pStyle w:val="NormalWeb"/>
        <w:shd w:val="clear" w:color="auto" w:fill="FFFFFF"/>
        <w:spacing w:before="0" w:beforeAutospacing="0" w:after="30" w:afterAutospacing="0"/>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8B4879" w:rsidRDefault="003636D9" w:rsidP="003636D9">
      <w:pPr>
        <w:pStyle w:val="NormalWeb"/>
        <w:shd w:val="clear" w:color="auto" w:fill="FFFFFF"/>
        <w:spacing w:before="0" w:beforeAutospacing="0" w:after="30" w:afterAutospacing="0"/>
        <w:rPr>
          <w:rFonts w:asciiTheme="minorHAnsi" w:hAnsiTheme="minorHAnsi"/>
          <w:color w:val="000000"/>
        </w:rPr>
      </w:pPr>
    </w:p>
    <w:p w14:paraId="57C0FB91" w14:textId="5E6EC2B6" w:rsidR="005A0323" w:rsidRPr="008B4879" w:rsidRDefault="005A0323" w:rsidP="008B4879">
      <w:pPr>
        <w:pStyle w:val="SemEspaamento"/>
        <w:rPr>
          <w:i/>
        </w:rPr>
      </w:pPr>
      <w:r w:rsidRPr="008B4879">
        <w:tab/>
      </w:r>
      <w:proofErr w:type="spellStart"/>
      <w:proofErr w:type="gramStart"/>
      <w:r w:rsidRPr="008B4879">
        <w:rPr>
          <w:i/>
        </w:rPr>
        <w:t>Configuracao</w:t>
      </w:r>
      <w:proofErr w:type="spellEnd"/>
      <w:r w:rsidRPr="008B4879">
        <w:rPr>
          <w:i/>
        </w:rPr>
        <w:t>(</w:t>
      </w:r>
      <w:proofErr w:type="gramEnd"/>
      <w:r w:rsidRPr="008B4879">
        <w:rPr>
          <w:i/>
        </w:rPr>
        <w:t>){</w:t>
      </w:r>
    </w:p>
    <w:p w14:paraId="5A30BA2D" w14:textId="75A9E765" w:rsidR="005A0323" w:rsidRPr="008B4879" w:rsidRDefault="005A0323" w:rsidP="008B4879">
      <w:pPr>
        <w:pStyle w:val="SemEspaamento"/>
        <w:rPr>
          <w:i/>
        </w:rPr>
      </w:pPr>
      <w:r w:rsidRPr="008B4879">
        <w:rPr>
          <w:i/>
        </w:rPr>
        <w:tab/>
      </w:r>
      <w:r w:rsidRPr="008B4879">
        <w:rPr>
          <w:i/>
        </w:rPr>
        <w:tab/>
      </w:r>
      <w:proofErr w:type="spellStart"/>
      <w:r w:rsidRPr="008B4879">
        <w:rPr>
          <w:i/>
        </w:rPr>
        <w:t>Pino.definirModo</w:t>
      </w:r>
      <w:proofErr w:type="spellEnd"/>
      <w:r w:rsidRPr="008B4879">
        <w:rPr>
          <w:i/>
        </w:rPr>
        <w:t>(</w:t>
      </w:r>
      <w:proofErr w:type="spellStart"/>
      <w:r w:rsidRPr="008B4879">
        <w:rPr>
          <w:i/>
        </w:rPr>
        <w:t>pinoLed</w:t>
      </w:r>
      <w:proofErr w:type="spellEnd"/>
      <w:r w:rsidRPr="008B4879">
        <w:rPr>
          <w:i/>
        </w:rPr>
        <w:t xml:space="preserve">, </w:t>
      </w:r>
      <w:proofErr w:type="spellStart"/>
      <w:r w:rsidRPr="008B4879">
        <w:rPr>
          <w:i/>
        </w:rPr>
        <w:t>Saida</w:t>
      </w:r>
      <w:proofErr w:type="spellEnd"/>
      <w:r w:rsidRPr="008B4879">
        <w:rPr>
          <w:i/>
        </w:rPr>
        <w:t>);</w:t>
      </w:r>
    </w:p>
    <w:p w14:paraId="121F0056" w14:textId="65EA5EAE" w:rsidR="005A0323" w:rsidRPr="008B4879" w:rsidRDefault="005A0323" w:rsidP="008B4879">
      <w:pPr>
        <w:pStyle w:val="SemEspaamento"/>
        <w:rPr>
          <w:i/>
        </w:rPr>
      </w:pPr>
      <w:r w:rsidRPr="008B4879">
        <w:rPr>
          <w:i/>
        </w:rPr>
        <w:tab/>
        <w:t>}</w:t>
      </w:r>
    </w:p>
    <w:p w14:paraId="58447EBD" w14:textId="77777777" w:rsidR="003636D9" w:rsidRPr="008B4879" w:rsidRDefault="003636D9" w:rsidP="003636D9">
      <w:pPr>
        <w:pStyle w:val="NormalWeb"/>
        <w:shd w:val="clear" w:color="auto" w:fill="FFFFFF"/>
        <w:spacing w:before="0" w:beforeAutospacing="0" w:after="30" w:afterAutospacing="0"/>
        <w:rPr>
          <w:rFonts w:asciiTheme="minorHAnsi" w:hAnsiTheme="minorHAnsi"/>
          <w:i/>
          <w:color w:val="000000"/>
        </w:rPr>
      </w:pPr>
    </w:p>
    <w:p w14:paraId="6B3F1D76" w14:textId="70F2DD32"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rPr>
          <w:color w:val="000000"/>
        </w:rPr>
      </w:pPr>
    </w:p>
    <w:p w14:paraId="301CC006" w14:textId="276444F1" w:rsidR="005A0323" w:rsidRPr="008B4879" w:rsidRDefault="005A0323" w:rsidP="008B4879">
      <w:pPr>
        <w:pStyle w:val="SemEspaamento"/>
      </w:pPr>
      <w:r w:rsidRPr="003636D9">
        <w:tab/>
      </w:r>
      <w:proofErr w:type="spellStart"/>
      <w:r w:rsidRPr="008B4879">
        <w:t>Pino.</w:t>
      </w:r>
      <w:r w:rsidRPr="008B4879">
        <w:rPr>
          <w:i/>
        </w:rPr>
        <w:t>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w:t>
      </w:r>
    </w:p>
    <w:p w14:paraId="0D990FCF" w14:textId="77777777" w:rsidR="003636D9" w:rsidRPr="003636D9" w:rsidRDefault="003636D9" w:rsidP="003636D9">
      <w:pPr>
        <w:pStyle w:val="NormalWeb"/>
        <w:shd w:val="clear" w:color="auto" w:fill="FFFFFF"/>
        <w:spacing w:before="0" w:beforeAutospacing="0" w:after="30" w:afterAutospacing="0"/>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pPr>
    </w:p>
    <w:p w14:paraId="7DC98C39" w14:textId="095FF811" w:rsidR="00DF4B6A" w:rsidRPr="008B4879" w:rsidRDefault="00DF4B6A" w:rsidP="008B4879">
      <w:pPr>
        <w:pStyle w:val="SemEspaamento"/>
        <w:rPr>
          <w:i/>
          <w:color w:val="000000"/>
        </w:rPr>
      </w:pPr>
      <w:r w:rsidRPr="003636D9">
        <w:tab/>
      </w:r>
      <w:proofErr w:type="gramStart"/>
      <w:r w:rsidRPr="008B4879">
        <w:rPr>
          <w:i/>
        </w:rPr>
        <w:t>Principal(</w:t>
      </w:r>
      <w:proofErr w:type="gramEnd"/>
      <w:r w:rsidRPr="008B4879">
        <w:rPr>
          <w:i/>
        </w:rPr>
        <w:t>){</w:t>
      </w:r>
      <w:r w:rsidRPr="008B4879">
        <w:rPr>
          <w:i/>
          <w:color w:val="000000"/>
        </w:rPr>
        <w:t xml:space="preserve"> </w:t>
      </w:r>
    </w:p>
    <w:p w14:paraId="08657416" w14:textId="50B4C668"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Pino.ligar</w:t>
      </w:r>
      <w:proofErr w:type="spellEnd"/>
      <w:r w:rsidRPr="008B4879">
        <w:rPr>
          <w:i/>
          <w:color w:val="000000"/>
        </w:rPr>
        <w:t>(</w:t>
      </w:r>
      <w:proofErr w:type="spellStart"/>
      <w:r w:rsidRPr="008B4879">
        <w:rPr>
          <w:i/>
          <w:color w:val="000000"/>
        </w:rPr>
        <w:t>Digital.pinoLed</w:t>
      </w:r>
      <w:proofErr w:type="spellEnd"/>
      <w:r w:rsidRPr="008B4879">
        <w:rPr>
          <w:i/>
          <w:color w:val="000000"/>
        </w:rPr>
        <w:t xml:space="preserve">); </w:t>
      </w:r>
    </w:p>
    <w:p w14:paraId="37233706" w14:textId="3D83123E"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5D02C283" w14:textId="373893E9"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Pino.desligar</w:t>
      </w:r>
      <w:proofErr w:type="spellEnd"/>
      <w:r w:rsidRPr="008B4879">
        <w:rPr>
          <w:i/>
          <w:color w:val="000000"/>
        </w:rPr>
        <w:t>(</w:t>
      </w:r>
      <w:proofErr w:type="spellStart"/>
      <w:r w:rsidRPr="008B4879">
        <w:rPr>
          <w:i/>
          <w:color w:val="000000"/>
        </w:rPr>
        <w:t>Digital.pinoLed</w:t>
      </w:r>
      <w:proofErr w:type="spellEnd"/>
      <w:r w:rsidRPr="008B4879">
        <w:rPr>
          <w:i/>
          <w:color w:val="000000"/>
        </w:rPr>
        <w:t>);</w:t>
      </w:r>
    </w:p>
    <w:p w14:paraId="4DECF38E" w14:textId="557FFE72"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2A512DB0" w14:textId="507BAFA2" w:rsidR="00DF4B6A" w:rsidRPr="008B4879" w:rsidRDefault="00DF4B6A" w:rsidP="008B4879">
      <w:pPr>
        <w:pStyle w:val="SemEspaamento"/>
        <w:rPr>
          <w:i/>
          <w:color w:val="000000"/>
        </w:rPr>
      </w:pPr>
      <w:r w:rsidRPr="008B4879">
        <w:rPr>
          <w:i/>
          <w:color w:val="000000"/>
        </w:rPr>
        <w:tab/>
        <w:t>}</w:t>
      </w:r>
    </w:p>
    <w:p w14:paraId="6C1D8573" w14:textId="77777777" w:rsidR="003636D9" w:rsidRPr="003636D9" w:rsidRDefault="003636D9" w:rsidP="003636D9">
      <w:pPr>
        <w:pStyle w:val="NormalWeb"/>
        <w:spacing w:before="0" w:beforeAutospacing="0" w:after="30" w:afterAutospacing="0"/>
        <w:rPr>
          <w:i/>
          <w:color w:val="000000"/>
        </w:rPr>
      </w:pPr>
    </w:p>
    <w:p w14:paraId="340DB44B" w14:textId="774240A3" w:rsidR="00DF4B6A" w:rsidRPr="003636D9" w:rsidRDefault="00180C79" w:rsidP="003636D9">
      <w:pPr>
        <w:pStyle w:val="NormalWeb"/>
        <w:spacing w:before="0" w:beforeAutospacing="0" w:after="30" w:afterAutospacing="0"/>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8B4879" w:rsidRDefault="003636D9" w:rsidP="008B4879">
      <w:pPr>
        <w:pStyle w:val="SemEspaamento"/>
        <w:rPr>
          <w:i/>
        </w:rPr>
      </w:pPr>
    </w:p>
    <w:p w14:paraId="1EEDF600" w14:textId="51418B5D" w:rsidR="00DF4B6A" w:rsidRPr="008B4879" w:rsidRDefault="00DF4B6A" w:rsidP="008B4879">
      <w:pPr>
        <w:pStyle w:val="SemEspaamento"/>
        <w:rPr>
          <w:i/>
        </w:rPr>
      </w:pPr>
      <w:r w:rsidRPr="008B4879">
        <w:rPr>
          <w:i/>
        </w:rPr>
        <w:tab/>
      </w:r>
      <w:proofErr w:type="spellStart"/>
      <w:r w:rsidRPr="008B4879">
        <w:rPr>
          <w:i/>
        </w:rPr>
        <w:t>Pino.ligar</w:t>
      </w:r>
      <w:proofErr w:type="spellEnd"/>
      <w:r w:rsidRPr="008B4879">
        <w:rPr>
          <w:i/>
        </w:rPr>
        <w:t>(</w:t>
      </w:r>
      <w:proofErr w:type="spellStart"/>
      <w:r w:rsidRPr="008B4879">
        <w:rPr>
          <w:i/>
        </w:rPr>
        <w:t>Digital.pinoLed</w:t>
      </w:r>
      <w:proofErr w:type="spellEnd"/>
      <w:r w:rsidRPr="008B4879">
        <w:rPr>
          <w:i/>
        </w:rPr>
        <w:t>);</w:t>
      </w:r>
    </w:p>
    <w:p w14:paraId="7156F331" w14:textId="77777777" w:rsidR="003636D9" w:rsidRPr="003636D9" w:rsidRDefault="003636D9" w:rsidP="003636D9">
      <w:pPr>
        <w:pStyle w:val="NormalWeb"/>
        <w:spacing w:before="0" w:beforeAutospacing="0" w:after="30" w:afterAutospacing="0"/>
        <w:rPr>
          <w:i/>
          <w:color w:val="000000"/>
        </w:rPr>
      </w:pPr>
    </w:p>
    <w:p w14:paraId="58D0391F" w14:textId="2C5912D7" w:rsidR="00A41E22" w:rsidRPr="003636D9" w:rsidRDefault="00DF4B6A" w:rsidP="003636D9">
      <w:pPr>
        <w:pStyle w:val="NormalWeb"/>
        <w:spacing w:before="0" w:beforeAutospacing="0" w:after="30" w:afterAutospacing="0"/>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rPr>
          <w:color w:val="000000"/>
        </w:rPr>
      </w:pPr>
    </w:p>
    <w:p w14:paraId="11E67D7E" w14:textId="2D695621" w:rsidR="00A41E22" w:rsidRPr="008B4879" w:rsidRDefault="00A41E22" w:rsidP="008B4879">
      <w:pPr>
        <w:pStyle w:val="SemEspaamento"/>
        <w:rPr>
          <w:i/>
        </w:rPr>
      </w:pPr>
      <w:r w:rsidRPr="003636D9">
        <w:tab/>
      </w:r>
      <w:proofErr w:type="gramStart"/>
      <w:r w:rsidRPr="008B4879">
        <w:rPr>
          <w:i/>
        </w:rPr>
        <w:t>esperar(</w:t>
      </w:r>
      <w:proofErr w:type="gramEnd"/>
      <w:r w:rsidRPr="008B4879">
        <w:rPr>
          <w:i/>
        </w:rPr>
        <w:t>2000);</w:t>
      </w:r>
    </w:p>
    <w:p w14:paraId="2C4BD80E" w14:textId="77777777" w:rsidR="003636D9" w:rsidRPr="003636D9" w:rsidRDefault="003636D9" w:rsidP="003636D9">
      <w:pPr>
        <w:pStyle w:val="NormalWeb"/>
        <w:spacing w:before="0" w:beforeAutospacing="0" w:after="30" w:afterAutospacing="0"/>
        <w:rPr>
          <w:i/>
          <w:color w:val="000000"/>
        </w:rPr>
      </w:pPr>
    </w:p>
    <w:p w14:paraId="18A0ED66" w14:textId="6715DFFC" w:rsidR="00A41E22" w:rsidRPr="003636D9" w:rsidRDefault="00A41E22" w:rsidP="003636D9">
      <w:pPr>
        <w:pStyle w:val="NormalWeb"/>
        <w:spacing w:before="0" w:beforeAutospacing="0" w:after="30" w:afterAutospacing="0"/>
        <w:rPr>
          <w:color w:val="000000"/>
        </w:rPr>
      </w:pPr>
      <w:r w:rsidRPr="003636D9">
        <w:rPr>
          <w:color w:val="000000"/>
        </w:rPr>
        <w:lastRenderedPageBreak/>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rPr>
          <w:color w:val="000000"/>
        </w:rPr>
      </w:pPr>
    </w:p>
    <w:p w14:paraId="34B2FB62" w14:textId="3825D862" w:rsidR="00A41E22" w:rsidRPr="008B4879" w:rsidRDefault="00A41E22" w:rsidP="008B4879">
      <w:pPr>
        <w:pStyle w:val="SemEspaamento"/>
        <w:rPr>
          <w:i/>
        </w:rPr>
      </w:pPr>
      <w:r w:rsidRPr="003636D9">
        <w:tab/>
      </w:r>
      <w:proofErr w:type="spellStart"/>
      <w:r w:rsidRPr="008B4879">
        <w:rPr>
          <w:i/>
        </w:rPr>
        <w:t>Pino.desligar</w:t>
      </w:r>
      <w:proofErr w:type="spellEnd"/>
      <w:r w:rsidRPr="008B4879">
        <w:rPr>
          <w:i/>
        </w:rPr>
        <w:t>(</w:t>
      </w:r>
      <w:proofErr w:type="spellStart"/>
      <w:r w:rsidRPr="008B4879">
        <w:rPr>
          <w:i/>
        </w:rPr>
        <w:t>Digital.pinoLed</w:t>
      </w:r>
      <w:proofErr w:type="spellEnd"/>
      <w:r w:rsidRPr="008B4879">
        <w:rPr>
          <w:i/>
        </w:rPr>
        <w:t>);</w:t>
      </w:r>
    </w:p>
    <w:p w14:paraId="20C90C55" w14:textId="77777777" w:rsidR="003636D9" w:rsidRPr="003636D9" w:rsidRDefault="003636D9" w:rsidP="003636D9">
      <w:pPr>
        <w:pStyle w:val="NormalWeb"/>
        <w:spacing w:before="0" w:beforeAutospacing="0" w:after="30" w:afterAutospacing="0"/>
        <w:rPr>
          <w:color w:val="000000"/>
        </w:rPr>
      </w:pPr>
    </w:p>
    <w:p w14:paraId="1EEAF78D" w14:textId="270E8932" w:rsidR="00A41E22" w:rsidRPr="003636D9" w:rsidRDefault="00A41E22" w:rsidP="003636D9">
      <w:pPr>
        <w:pStyle w:val="NormalWeb"/>
        <w:spacing w:before="0" w:beforeAutospacing="0" w:after="30" w:afterAutospacing="0"/>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rPr>
          <w:color w:val="000000"/>
        </w:rPr>
      </w:pPr>
    </w:p>
    <w:p w14:paraId="62D13CCC" w14:textId="25596A7E" w:rsidR="00A37853" w:rsidRDefault="004D2F72" w:rsidP="003636D9">
      <w:pPr>
        <w:pStyle w:val="NormalWeb"/>
        <w:shd w:val="clear" w:color="auto" w:fill="FFFFFF"/>
        <w:spacing w:before="0" w:beforeAutospacing="0" w:after="30" w:afterAutospacing="0"/>
        <w:ind w:firstLine="360"/>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rPr>
          <w:color w:val="000000"/>
        </w:rPr>
      </w:pPr>
    </w:p>
    <w:p w14:paraId="5D90E4BA" w14:textId="1406B22F" w:rsidR="00CC1F25" w:rsidRDefault="00CC1F25" w:rsidP="003636D9">
      <w:pPr>
        <w:pStyle w:val="NormalWeb"/>
        <w:numPr>
          <w:ilvl w:val="0"/>
          <w:numId w:val="23"/>
        </w:numPr>
        <w:shd w:val="clear" w:color="auto" w:fill="FFFFFF"/>
        <w:spacing w:before="0" w:beforeAutospacing="0" w:after="30" w:afterAutospacing="0"/>
        <w:rPr>
          <w:color w:val="000000"/>
        </w:rPr>
      </w:pPr>
      <w:r>
        <w:rPr>
          <w:color w:val="000000"/>
        </w:rPr>
        <w:t>Uma placa Arduino</w:t>
      </w:r>
    </w:p>
    <w:p w14:paraId="10164344" w14:textId="77777777" w:rsidR="00A37853" w:rsidRDefault="00A37853" w:rsidP="003636D9">
      <w:pPr>
        <w:pStyle w:val="NormalWeb"/>
        <w:numPr>
          <w:ilvl w:val="0"/>
          <w:numId w:val="23"/>
        </w:numPr>
        <w:shd w:val="clear" w:color="auto" w:fill="FFFFFF"/>
        <w:spacing w:before="0" w:beforeAutospacing="0" w:after="30" w:afterAutospacing="0"/>
        <w:rPr>
          <w:color w:val="000000"/>
        </w:rPr>
      </w:pPr>
      <w:proofErr w:type="spellStart"/>
      <w:r w:rsidRPr="003636D9">
        <w:rPr>
          <w:color w:val="000000"/>
        </w:rPr>
        <w:t>Protoboard</w:t>
      </w:r>
      <w:proofErr w:type="spellEnd"/>
    </w:p>
    <w:p w14:paraId="25ABD4B3" w14:textId="10614220" w:rsidR="00CC1F25" w:rsidRPr="003636D9" w:rsidRDefault="00CC1F25" w:rsidP="003636D9">
      <w:pPr>
        <w:pStyle w:val="NormalWeb"/>
        <w:numPr>
          <w:ilvl w:val="0"/>
          <w:numId w:val="23"/>
        </w:numPr>
        <w:shd w:val="clear" w:color="auto" w:fill="FFFFFF"/>
        <w:spacing w:before="0" w:beforeAutospacing="0" w:after="30" w:afterAutospacing="0"/>
        <w:rPr>
          <w:color w:val="000000"/>
        </w:rPr>
      </w:pPr>
      <w:r>
        <w:rPr>
          <w:color w:val="000000"/>
        </w:rPr>
        <w:t>Jumpers</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 xml:space="preserve">LED </w:t>
      </w:r>
    </w:p>
    <w:p w14:paraId="759E79F6" w14:textId="51903E1E" w:rsidR="00A37853" w:rsidRPr="00CC1F25" w:rsidRDefault="00AF34D7" w:rsidP="00CC1F25">
      <w:pPr>
        <w:pStyle w:val="NormalWeb"/>
        <w:numPr>
          <w:ilvl w:val="0"/>
          <w:numId w:val="23"/>
        </w:numPr>
        <w:shd w:val="clear" w:color="auto" w:fill="FFFFFF"/>
        <w:spacing w:before="0" w:beforeAutospacing="0" w:after="30" w:afterAutospacing="0"/>
        <w:rPr>
          <w:ins w:id="296" w:author="Mateus Berardo de Souza Terra" w:date="2016-02-09T11:40:00Z"/>
          <w:color w:val="000000"/>
        </w:rPr>
      </w:pPr>
      <w:r>
        <w:rPr>
          <w:color w:val="000000"/>
        </w:rPr>
        <w:t>Resistor de 470</w:t>
      </w:r>
      <w:r w:rsidRPr="00AF34D7">
        <w:rPr>
          <w:rStyle w:val="tgc"/>
          <w:color w:val="222222"/>
          <w:lang w:val="pt-PT"/>
        </w:rPr>
        <w:t>Ω</w:t>
      </w:r>
      <w:r w:rsidR="00A37853" w:rsidRPr="003636D9">
        <w:rPr>
          <w:color w:val="000000"/>
        </w:rPr>
        <w:t xml:space="preserve"> (amarelo, lilás, marrom) </w:t>
      </w:r>
    </w:p>
    <w:p w14:paraId="73B211B0" w14:textId="77777777" w:rsidR="00180C79" w:rsidRDefault="00180C79" w:rsidP="003636D9">
      <w:pPr>
        <w:pStyle w:val="NormalWeb"/>
        <w:spacing w:before="0" w:beforeAutospacing="0" w:after="30" w:afterAutospacing="0"/>
        <w:rPr>
          <w:color w:val="000000"/>
        </w:rPr>
      </w:pPr>
    </w:p>
    <w:p w14:paraId="5821E57A" w14:textId="432281DE" w:rsidR="00170C77" w:rsidRPr="003636D9" w:rsidRDefault="00170C77" w:rsidP="003636D9">
      <w:pPr>
        <w:pStyle w:val="NormalWeb"/>
        <w:spacing w:before="0" w:beforeAutospacing="0" w:after="30" w:afterAutospacing="0"/>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rPr>
          <w:color w:val="000000"/>
        </w:rPr>
      </w:pPr>
    </w:p>
    <w:p w14:paraId="25BD1478" w14:textId="77777777" w:rsidR="00C00A6F" w:rsidRPr="003636D9" w:rsidRDefault="00C00A6F" w:rsidP="003636D9">
      <w:pPr>
        <w:pStyle w:val="NormalWeb"/>
        <w:spacing w:before="0" w:beforeAutospacing="0" w:after="30" w:afterAutospacing="0"/>
        <w:rPr>
          <w:noProof/>
          <w:color w:val="000000"/>
        </w:rPr>
      </w:pPr>
    </w:p>
    <w:p w14:paraId="76B9352D" w14:textId="77777777" w:rsidR="007F2A97" w:rsidRDefault="007F2A97" w:rsidP="00575A1C">
      <w:pPr>
        <w:pStyle w:val="NormalWeb"/>
        <w:spacing w:before="0" w:beforeAutospacing="0" w:after="30" w:afterAutospacing="0"/>
        <w:jc w:val="center"/>
        <w:rPr>
          <w:noProof/>
          <w:color w:val="000000" w:themeColor="text1"/>
          <w:lang w:eastAsia="pt-BR"/>
        </w:rPr>
      </w:pPr>
    </w:p>
    <w:p w14:paraId="110F58D4" w14:textId="77777777" w:rsidR="007F2A97" w:rsidRDefault="007F2A97" w:rsidP="00575A1C">
      <w:pPr>
        <w:pStyle w:val="NormalWeb"/>
        <w:spacing w:before="0" w:beforeAutospacing="0" w:after="30" w:afterAutospacing="0"/>
        <w:jc w:val="center"/>
        <w:rPr>
          <w:noProof/>
          <w:color w:val="000000" w:themeColor="text1"/>
          <w:lang w:eastAsia="pt-BR"/>
        </w:rPr>
      </w:pPr>
    </w:p>
    <w:p w14:paraId="2376F5A1" w14:textId="39F71C2B" w:rsidR="00575A1C" w:rsidRDefault="007F2A97" w:rsidP="00575A1C">
      <w:pPr>
        <w:pStyle w:val="NormalWeb"/>
        <w:spacing w:before="0" w:beforeAutospacing="0" w:after="30" w:afterAutospacing="0"/>
        <w:jc w:val="center"/>
        <w:rPr>
          <w:color w:val="000000" w:themeColor="text1"/>
        </w:rPr>
      </w:pPr>
      <w:r w:rsidRPr="007F2A97">
        <w:rPr>
          <w:noProof/>
          <w:color w:val="000000" w:themeColor="text1"/>
          <w:lang w:eastAsia="pt-BR"/>
        </w:rPr>
        <w:drawing>
          <wp:inline distT="0" distB="0" distL="0" distR="0" wp14:anchorId="0883D0B4" wp14:editId="5C324F0C">
            <wp:extent cx="2481209" cy="2286000"/>
            <wp:effectExtent l="0" t="0" r="0" b="0"/>
            <wp:docPr id="59"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5.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8254"/>
                    <a:stretch/>
                  </pic:blipFill>
                  <pic:spPr bwMode="auto">
                    <a:xfrm>
                      <a:off x="0" y="0"/>
                      <a:ext cx="248120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lastRenderedPageBreak/>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rPr>
          <w:color w:val="000000"/>
        </w:rPr>
      </w:pPr>
    </w:p>
    <w:p w14:paraId="0EDD71D7" w14:textId="3BED8FB0" w:rsidR="006D23EC" w:rsidRPr="003636D9" w:rsidRDefault="006D23EC" w:rsidP="003636D9">
      <w:pPr>
        <w:pStyle w:val="NormalWeb"/>
        <w:shd w:val="clear" w:color="auto" w:fill="FFFFFF"/>
        <w:spacing w:before="0" w:beforeAutospacing="0" w:after="30" w:afterAutospacing="0"/>
        <w:rPr>
          <w:color w:val="000000"/>
        </w:rPr>
      </w:pPr>
    </w:p>
    <w:p w14:paraId="4412D748" w14:textId="3B37AE13" w:rsidR="009C1A64" w:rsidRPr="003636D9" w:rsidRDefault="006D23EC"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rPr>
          <w:color w:val="000000"/>
          <w:szCs w:val="28"/>
        </w:rPr>
      </w:pPr>
    </w:p>
    <w:p w14:paraId="62BBD5BE" w14:textId="43A54803" w:rsidR="00170C77" w:rsidRDefault="006D23EC" w:rsidP="003636D9">
      <w:pPr>
        <w:pStyle w:val="NormalWeb"/>
        <w:shd w:val="clear" w:color="auto" w:fill="FFFFFF"/>
        <w:spacing w:before="0" w:beforeAutospacing="0" w:after="30" w:afterAutospacing="0"/>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5E8903A" w14:textId="57FC0527"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r w:rsidR="009516A1">
        <w:rPr>
          <w:color w:val="000000"/>
        </w:rPr>
        <w:t>.</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5FEE72D0" w14:textId="59B7892D" w:rsidR="00CC1F25" w:rsidRDefault="00CC1F25" w:rsidP="003636D9">
      <w:pPr>
        <w:pStyle w:val="NormalWeb"/>
        <w:numPr>
          <w:ilvl w:val="0"/>
          <w:numId w:val="63"/>
        </w:numPr>
        <w:shd w:val="clear" w:color="auto" w:fill="FFFFFF"/>
        <w:spacing w:before="0" w:beforeAutospacing="0" w:after="30" w:afterAutospacing="0"/>
        <w:rPr>
          <w:color w:val="000000"/>
        </w:rPr>
      </w:pPr>
      <w:r>
        <w:rPr>
          <w:color w:val="000000"/>
        </w:rPr>
        <w:t>Uma placa Arduino</w:t>
      </w:r>
    </w:p>
    <w:p w14:paraId="5DBC92D1" w14:textId="3057E7D0" w:rsidR="004A7414" w:rsidRDefault="004A7414" w:rsidP="003636D9">
      <w:pPr>
        <w:pStyle w:val="NormalWeb"/>
        <w:numPr>
          <w:ilvl w:val="0"/>
          <w:numId w:val="63"/>
        </w:numPr>
        <w:shd w:val="clear" w:color="auto" w:fill="FFFFFF"/>
        <w:spacing w:before="0" w:beforeAutospacing="0" w:after="30" w:afterAutospacing="0"/>
        <w:rPr>
          <w:color w:val="000000"/>
        </w:rPr>
      </w:pPr>
      <w:proofErr w:type="spellStart"/>
      <w:r w:rsidRPr="003636D9">
        <w:rPr>
          <w:color w:val="000000"/>
        </w:rPr>
        <w:lastRenderedPageBreak/>
        <w:t>Protoboard</w:t>
      </w:r>
      <w:proofErr w:type="spellEnd"/>
    </w:p>
    <w:p w14:paraId="7E3276B3" w14:textId="7100B041" w:rsidR="00CC1F25" w:rsidRPr="003636D9" w:rsidRDefault="00CC1F25" w:rsidP="003636D9">
      <w:pPr>
        <w:pStyle w:val="NormalWeb"/>
        <w:numPr>
          <w:ilvl w:val="0"/>
          <w:numId w:val="63"/>
        </w:numPr>
        <w:shd w:val="clear" w:color="auto" w:fill="FFFFFF"/>
        <w:spacing w:before="0" w:beforeAutospacing="0" w:after="30" w:afterAutospacing="0"/>
        <w:rPr>
          <w:color w:val="000000"/>
        </w:rPr>
      </w:pPr>
      <w:r>
        <w:rPr>
          <w:color w:val="000000"/>
        </w:rPr>
        <w:t>Jumpers</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LED</w:t>
      </w:r>
    </w:p>
    <w:p w14:paraId="43A5E255" w14:textId="5D468908"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Resistor de 470</w:t>
      </w:r>
      <w:r w:rsidR="00AF34D7" w:rsidRPr="00AF34D7">
        <w:rPr>
          <w:rStyle w:val="tgc"/>
          <w:color w:val="222222"/>
          <w:lang w:val="pt-PT"/>
        </w:rPr>
        <w:t>Ω</w:t>
      </w:r>
    </w:p>
    <w:p w14:paraId="208C71F5" w14:textId="4DA603BD" w:rsidR="004A7414" w:rsidRPr="003636D9" w:rsidRDefault="00AF34D7" w:rsidP="003636D9">
      <w:pPr>
        <w:pStyle w:val="NormalWeb"/>
        <w:numPr>
          <w:ilvl w:val="0"/>
          <w:numId w:val="63"/>
        </w:numPr>
        <w:shd w:val="clear" w:color="auto" w:fill="FFFFFF"/>
        <w:spacing w:before="0" w:beforeAutospacing="0" w:after="30" w:afterAutospacing="0"/>
        <w:rPr>
          <w:color w:val="000000"/>
        </w:rPr>
      </w:pPr>
      <w:r>
        <w:rPr>
          <w:color w:val="000000"/>
        </w:rPr>
        <w:t>Resistor de 1K</w:t>
      </w:r>
      <w:r w:rsidRPr="00AF34D7">
        <w:rPr>
          <w:rStyle w:val="tgc"/>
          <w:color w:val="222222"/>
          <w:lang w:val="pt-PT"/>
        </w:rPr>
        <w:t>Ω</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rPr>
          <w:color w:val="000000"/>
        </w:rPr>
      </w:pPr>
    </w:p>
    <w:p w14:paraId="3FF60AB2" w14:textId="5B7D3FF3" w:rsidR="003636D9" w:rsidRPr="003636D9" w:rsidRDefault="00624DED"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297" w:author="Mateus Berardo de Souza Terra" w:date="2016-02-09T11:42:00Z">
        <w:r w:rsidRPr="003636D9">
          <w:rPr>
            <w:color w:val="000000"/>
          </w:rPr>
          <w:t xml:space="preserve"> </w:t>
        </w:r>
      </w:ins>
    </w:p>
    <w:p w14:paraId="29B44A8F" w14:textId="77777777" w:rsidR="0054030B" w:rsidRDefault="0054030B" w:rsidP="00575A1C">
      <w:pPr>
        <w:pStyle w:val="NormalWeb"/>
        <w:shd w:val="clear" w:color="auto" w:fill="FFFFFF"/>
        <w:spacing w:before="0" w:beforeAutospacing="0" w:after="30" w:afterAutospacing="0"/>
        <w:jc w:val="center"/>
        <w:rPr>
          <w:strike/>
          <w:noProof/>
          <w:color w:val="C00000"/>
          <w:lang w:eastAsia="pt-BR"/>
        </w:rPr>
      </w:pPr>
    </w:p>
    <w:p w14:paraId="3806A133" w14:textId="756040E7" w:rsidR="00125819" w:rsidRPr="003636D9" w:rsidRDefault="0054030B" w:rsidP="00575A1C">
      <w:pPr>
        <w:pStyle w:val="NormalWeb"/>
        <w:shd w:val="clear" w:color="auto" w:fill="FFFFFF"/>
        <w:spacing w:before="0" w:beforeAutospacing="0" w:after="30" w:afterAutospacing="0"/>
        <w:jc w:val="center"/>
        <w:rPr>
          <w:strike/>
          <w:color w:val="C00000"/>
        </w:rPr>
      </w:pPr>
      <w:r w:rsidRPr="0054030B">
        <w:rPr>
          <w:strike/>
          <w:noProof/>
          <w:color w:val="C00000"/>
          <w:lang w:eastAsia="pt-BR"/>
        </w:rPr>
        <w:drawing>
          <wp:inline distT="0" distB="0" distL="0" distR="0" wp14:anchorId="3A313A9A" wp14:editId="005721B2">
            <wp:extent cx="3169578" cy="2378710"/>
            <wp:effectExtent l="0" t="0" r="0" b="2540"/>
            <wp:docPr id="57"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6672"/>
                    <a:stretch/>
                  </pic:blipFill>
                  <pic:spPr bwMode="auto">
                    <a:xfrm>
                      <a:off x="0" y="0"/>
                      <a:ext cx="3169578" cy="2378710"/>
                    </a:xfrm>
                    <a:prstGeom prst="rect">
                      <a:avLst/>
                    </a:prstGeom>
                    <a:noFill/>
                    <a:ln>
                      <a:noFill/>
                    </a:ln>
                    <a:extLst>
                      <a:ext uri="{53640926-AAD7-44D8-BBD7-CCE9431645EC}">
                        <a14:shadowObscured xmlns:a14="http://schemas.microsoft.com/office/drawing/2010/main"/>
                      </a:ext>
                    </a:extLst>
                  </pic:spPr>
                </pic:pic>
              </a:graphicData>
            </a:graphic>
          </wp:inline>
        </w:drawing>
      </w:r>
      <w:r w:rsidR="00BC0A11" w:rsidRPr="003636D9">
        <w:rPr>
          <w:noProof/>
          <w:color w:val="000000"/>
          <w:lang w:eastAsia="pt-BR"/>
        </w:rPr>
        <w:drawing>
          <wp:inline distT="0" distB="0" distL="0" distR="0" wp14:anchorId="6D5E38C0" wp14:editId="5C442ADF">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102">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rPr>
          <w:ins w:id="298" w:author="Mateus Berardo de Souza Terra" w:date="2016-02-09T11:44:00Z"/>
          <w:b/>
          <w:sz w:val="28"/>
          <w:szCs w:val="28"/>
          <w:u w:val="single"/>
        </w:rPr>
      </w:pPr>
      <w:ins w:id="299"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rPr>
          <w:color w:val="000000"/>
        </w:rPr>
      </w:pPr>
    </w:p>
    <w:p w14:paraId="6EBF2D09" w14:textId="3636D9D0" w:rsidR="00624DED" w:rsidRDefault="00624DED">
      <w:pPr>
        <w:pStyle w:val="NormalWeb"/>
        <w:shd w:val="clear" w:color="auto" w:fill="FFFFFF"/>
        <w:spacing w:before="0" w:beforeAutospacing="0" w:after="30" w:afterAutospacing="0"/>
        <w:ind w:firstLine="720"/>
        <w:rPr>
          <w:color w:val="000000"/>
        </w:rPr>
        <w:pPrChange w:id="300" w:author="Mateus Berardo de Souza Terra" w:date="2016-02-09T11:45:00Z">
          <w:pPr>
            <w:pStyle w:val="NormalWeb"/>
            <w:shd w:val="clear" w:color="auto" w:fill="FFFFFF"/>
            <w:spacing w:before="0" w:beforeAutospacing="0" w:after="160" w:afterAutospacing="0"/>
          </w:pPr>
        </w:pPrChange>
      </w:pPr>
      <w:ins w:id="301"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302" w:author="Mateus Berardo de Souza Terra" w:date="2016-02-09T11:44:00Z">
        <w:r w:rsidRPr="003636D9">
          <w:rPr>
            <w:color w:val="000000"/>
          </w:rPr>
          <w:t xml:space="preserve"> da página do </w:t>
        </w:r>
      </w:ins>
      <w:proofErr w:type="spellStart"/>
      <w:r w:rsidR="00301F06" w:rsidRPr="003636D9">
        <w:rPr>
          <w:color w:val="000000"/>
        </w:rPr>
        <w:t>G</w:t>
      </w:r>
      <w:ins w:id="303" w:author="Mateus Berardo de Souza Terra" w:date="2016-02-09T11:44:00Z">
        <w:r w:rsidRPr="003636D9">
          <w:rPr>
            <w:color w:val="000000"/>
          </w:rPr>
          <w:t>ithub</w:t>
        </w:r>
        <w:proofErr w:type="spellEnd"/>
        <w:r w:rsidRPr="003636D9">
          <w:rPr>
            <w:color w:val="000000"/>
          </w:rPr>
          <w:t xml:space="preserve"> da apostila</w:t>
        </w:r>
      </w:ins>
      <w:ins w:id="304"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rPr>
          <w:ins w:id="305"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306" w:author="Mateus Berardo de Souza Terra" w:date="2016-02-09T11:45:00Z"/>
        </w:trPr>
        <w:tc>
          <w:tcPr>
            <w:tcW w:w="9350" w:type="dxa"/>
          </w:tcPr>
          <w:p w14:paraId="1D9D91A6" w14:textId="126B2E68" w:rsidR="00624DED" w:rsidRPr="003636D9" w:rsidRDefault="00624DED">
            <w:pPr>
              <w:pStyle w:val="SemEspaamento"/>
              <w:rPr>
                <w:ins w:id="307" w:author="Mateus Berardo de Souza Terra" w:date="2016-02-09T11:46:00Z"/>
              </w:rPr>
              <w:pPrChange w:id="308" w:author="Mateus Berardo de Souza Terra" w:date="2016-02-09T11:46:00Z">
                <w:pPr>
                  <w:pStyle w:val="NormalWeb"/>
                  <w:spacing w:before="0" w:beforeAutospacing="0" w:after="160" w:afterAutospacing="0"/>
                </w:pPr>
              </w:pPrChange>
            </w:pPr>
            <w:ins w:id="309" w:author="Mateus Berardo de Souza Terra" w:date="2016-02-09T11:45:00Z">
              <w:r w:rsidRPr="003636D9">
                <w:t xml:space="preserve">//Projeto 2 </w:t>
              </w:r>
            </w:ins>
            <w:ins w:id="310" w:author="Mateus Berardo de Souza Terra" w:date="2016-02-09T11:46:00Z">
              <w:r w:rsidRPr="003636D9">
                <w:t>–</w:t>
              </w:r>
            </w:ins>
            <w:ins w:id="311" w:author="Mateus Berardo de Souza Terra" w:date="2016-02-09T11:45:00Z">
              <w:r w:rsidRPr="003636D9">
                <w:t xml:space="preserve"> </w:t>
              </w:r>
            </w:ins>
            <w:ins w:id="312" w:author="Mateus Berardo de Souza Terra" w:date="2016-02-09T11:46:00Z">
              <w:r w:rsidRPr="003636D9">
                <w:t>Ligar luz com botão</w:t>
              </w:r>
            </w:ins>
          </w:p>
          <w:p w14:paraId="34E00F98" w14:textId="77777777" w:rsidR="00624DED" w:rsidRPr="003636D9" w:rsidRDefault="00624DED">
            <w:pPr>
              <w:pStyle w:val="SemEspaamento"/>
              <w:rPr>
                <w:ins w:id="313" w:author="Mateus Berardo de Souza Terra" w:date="2016-02-09T11:46:00Z"/>
              </w:rPr>
              <w:pPrChange w:id="314" w:author="Mateus Berardo de Souza Terra" w:date="2016-02-09T11:46:00Z">
                <w:pPr>
                  <w:pStyle w:val="NormalWeb"/>
                  <w:spacing w:before="0" w:beforeAutospacing="0" w:after="160" w:afterAutospacing="0"/>
                </w:pPr>
              </w:pPrChange>
            </w:pPr>
          </w:p>
          <w:p w14:paraId="67BA795F" w14:textId="0426324C" w:rsidR="00624DED" w:rsidRPr="003636D9" w:rsidRDefault="00352657">
            <w:pPr>
              <w:pStyle w:val="SemEspaamento"/>
              <w:rPr>
                <w:ins w:id="315" w:author="Mateus Berardo de Souza Terra" w:date="2016-02-09T11:46:00Z"/>
              </w:rPr>
              <w:pPrChange w:id="316"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317" w:author="Mateus Berardo de Souza Terra" w:date="2016-02-09T11:46:00Z">
              <w:r w:rsidR="00624DED" w:rsidRPr="003636D9">
                <w:t>Numero</w:t>
              </w:r>
              <w:proofErr w:type="spellEnd"/>
              <w:proofErr w:type="gramEnd"/>
              <w:r w:rsidR="00624DED" w:rsidRPr="003636D9">
                <w:t xml:space="preserve"> </w:t>
              </w:r>
              <w:proofErr w:type="spellStart"/>
              <w:r w:rsidR="00624DED" w:rsidRPr="003636D9">
                <w:t>pinoLed</w:t>
              </w:r>
              <w:proofErr w:type="spellEnd"/>
              <w:r w:rsidR="00624DED" w:rsidRPr="003636D9">
                <w:t xml:space="preserve"> = 13;</w:t>
              </w:r>
            </w:ins>
          </w:p>
          <w:p w14:paraId="3C66C74B" w14:textId="60332DC2" w:rsidR="00624DED" w:rsidRPr="003636D9" w:rsidRDefault="00352657">
            <w:pPr>
              <w:pStyle w:val="SemEspaamento"/>
              <w:pPrChange w:id="318" w:author="Mateus Berardo de Souza Terra" w:date="2016-02-09T11:46:00Z">
                <w:pPr>
                  <w:pStyle w:val="NormalWeb"/>
                  <w:spacing w:before="0" w:beforeAutospacing="0" w:after="160" w:afterAutospacing="0"/>
                </w:pPr>
              </w:pPrChange>
            </w:pPr>
            <w:r w:rsidRPr="003636D9">
              <w:lastRenderedPageBreak/>
              <w:t xml:space="preserve">Constante </w:t>
            </w:r>
            <w:proofErr w:type="spellStart"/>
            <w:proofErr w:type="gramStart"/>
            <w:ins w:id="319" w:author="Mateus Berardo de Souza Terra" w:date="2016-02-09T11:46:00Z">
              <w:r w:rsidR="00624DED" w:rsidRPr="003636D9">
                <w:t>Numero</w:t>
              </w:r>
              <w:proofErr w:type="spellEnd"/>
              <w:r w:rsidR="00624DED" w:rsidRPr="003636D9">
                <w:t xml:space="preserve"> </w:t>
              </w:r>
            </w:ins>
            <w:ins w:id="320" w:author="Mateus Berardo de Souza Terra" w:date="2016-02-09T11:45:00Z">
              <w:r w:rsidR="00624DED" w:rsidRPr="003636D9">
                <w:t xml:space="preserve"> </w:t>
              </w:r>
            </w:ins>
            <w:proofErr w:type="spellStart"/>
            <w:ins w:id="321" w:author="Mateus Berardo de Souza Terra" w:date="2016-02-09T11:46:00Z">
              <w:r w:rsidR="00624DED" w:rsidRPr="003636D9">
                <w:t>botao</w:t>
              </w:r>
              <w:proofErr w:type="spellEnd"/>
              <w:proofErr w:type="gramEnd"/>
              <w:r w:rsidR="00624DED" w:rsidRPr="003636D9">
                <w:t xml:space="preserve"> = 2;</w:t>
              </w:r>
            </w:ins>
          </w:p>
          <w:p w14:paraId="684D22FF" w14:textId="77777777" w:rsidR="00624DED" w:rsidRPr="003636D9" w:rsidRDefault="00624DED">
            <w:pPr>
              <w:pStyle w:val="SemEspaamento"/>
              <w:rPr>
                <w:ins w:id="322" w:author="Mateus Berardo de Souza Terra" w:date="2016-02-09T11:47:00Z"/>
              </w:rPr>
              <w:pPrChange w:id="323" w:author="Mateus Berardo de Souza Terra" w:date="2016-02-09T11:46:00Z">
                <w:pPr>
                  <w:pStyle w:val="NormalWeb"/>
                  <w:spacing w:before="0" w:beforeAutospacing="0" w:after="160" w:afterAutospacing="0"/>
                </w:pPr>
              </w:pPrChange>
            </w:pPr>
          </w:p>
          <w:p w14:paraId="764B9DE3" w14:textId="77777777" w:rsidR="00624DED" w:rsidRPr="003636D9" w:rsidRDefault="00624DED">
            <w:pPr>
              <w:pStyle w:val="SemEspaamento"/>
              <w:rPr>
                <w:ins w:id="324" w:author="Mateus Berardo de Souza Terra" w:date="2016-02-09T11:47:00Z"/>
              </w:rPr>
              <w:pPrChange w:id="325" w:author="Mateus Berardo de Souza Terra" w:date="2016-02-09T11:46:00Z">
                <w:pPr>
                  <w:pStyle w:val="NormalWeb"/>
                  <w:spacing w:before="0" w:beforeAutospacing="0" w:after="160" w:afterAutospacing="0"/>
                </w:pPr>
              </w:pPrChange>
            </w:pPr>
            <w:proofErr w:type="spellStart"/>
            <w:proofErr w:type="gramStart"/>
            <w:ins w:id="326" w:author="Mateus Berardo de Souza Terra" w:date="2016-02-09T11:47:00Z">
              <w:r w:rsidRPr="003636D9">
                <w:t>Configuracao</w:t>
              </w:r>
              <w:proofErr w:type="spellEnd"/>
              <w:r w:rsidRPr="003636D9">
                <w:t>(</w:t>
              </w:r>
              <w:proofErr w:type="gramEnd"/>
              <w:r w:rsidRPr="003636D9">
                <w:t>){</w:t>
              </w:r>
            </w:ins>
          </w:p>
          <w:p w14:paraId="427B5307" w14:textId="77777777" w:rsidR="00624DED" w:rsidRPr="003636D9" w:rsidRDefault="0073287A">
            <w:pPr>
              <w:pStyle w:val="SemEspaamento"/>
              <w:rPr>
                <w:ins w:id="327" w:author="Mateus Berardo de Souza Terra" w:date="2016-02-09T11:47:00Z"/>
              </w:rPr>
              <w:pPrChange w:id="328" w:author="Mateus Berardo de Souza Terra" w:date="2016-02-09T11:47:00Z">
                <w:pPr>
                  <w:pStyle w:val="NormalWeb"/>
                  <w:spacing w:before="0" w:beforeAutospacing="0" w:after="160" w:afterAutospacing="0"/>
                </w:pPr>
              </w:pPrChange>
            </w:pPr>
            <w:proofErr w:type="spellStart"/>
            <w:ins w:id="329"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249B20E5" w14:textId="77777777" w:rsidR="0073287A" w:rsidRPr="003636D9" w:rsidRDefault="0073287A">
            <w:pPr>
              <w:pStyle w:val="SemEspaamento"/>
              <w:pPrChange w:id="330" w:author="Mateus Berardo de Souza Terra" w:date="2016-02-09T11:47:00Z">
                <w:pPr>
                  <w:pStyle w:val="NormalWeb"/>
                  <w:spacing w:before="0" w:beforeAutospacing="0" w:after="160" w:afterAutospacing="0"/>
                </w:pPr>
              </w:pPrChange>
            </w:pPr>
            <w:proofErr w:type="spellStart"/>
            <w:ins w:id="331" w:author="Mateus Berardo de Souza Terra" w:date="2016-02-09T11:47:00Z">
              <w:r w:rsidRPr="003636D9">
                <w:t>Pino.definirModo</w:t>
              </w:r>
              <w:proofErr w:type="spellEnd"/>
              <w:r w:rsidRPr="003636D9">
                <w:t>(</w:t>
              </w:r>
              <w:proofErr w:type="spellStart"/>
              <w:r w:rsidRPr="003636D9">
                <w:t>botao</w:t>
              </w:r>
              <w:proofErr w:type="spellEnd"/>
              <w:r w:rsidRPr="003636D9">
                <w:t>, E</w:t>
              </w:r>
            </w:ins>
            <w:ins w:id="332" w:author="Mateus Berardo de Souza Terra" w:date="2016-02-09T11:48:00Z">
              <w:r w:rsidRPr="003636D9">
                <w:t>ntrada);</w:t>
              </w:r>
            </w:ins>
          </w:p>
          <w:p w14:paraId="1F84A234" w14:textId="77777777" w:rsidR="0073287A" w:rsidRPr="003636D9" w:rsidRDefault="0073287A" w:rsidP="008B4879">
            <w:pPr>
              <w:pStyle w:val="SemEspaamento"/>
            </w:pPr>
            <w:r w:rsidRPr="003636D9">
              <w:t>}</w:t>
            </w:r>
          </w:p>
          <w:p w14:paraId="6E153DE8" w14:textId="77777777" w:rsidR="0073287A" w:rsidRPr="003636D9" w:rsidRDefault="0073287A" w:rsidP="008B4879">
            <w:pPr>
              <w:pStyle w:val="SemEspaamento"/>
            </w:pPr>
          </w:p>
          <w:p w14:paraId="4D7847C1" w14:textId="77777777" w:rsidR="0073287A" w:rsidRPr="003636D9" w:rsidRDefault="0073287A" w:rsidP="008B4879">
            <w:pPr>
              <w:pStyle w:val="SemEspaamento"/>
            </w:pPr>
            <w:proofErr w:type="gramStart"/>
            <w:r w:rsidRPr="003636D9">
              <w:t>Principal(</w:t>
            </w:r>
            <w:proofErr w:type="gramEnd"/>
            <w:r w:rsidRPr="003636D9">
              <w:t>){</w:t>
            </w:r>
          </w:p>
          <w:p w14:paraId="41A9B240" w14:textId="304AFDA9" w:rsidR="0073287A" w:rsidRPr="003636D9" w:rsidRDefault="0073287A" w:rsidP="008B4879">
            <w:pPr>
              <w:pStyle w:val="SemEspaamento"/>
            </w:pPr>
            <w:proofErr w:type="spellStart"/>
            <w:r w:rsidRPr="003636D9">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159669C2" w14:textId="77777777" w:rsidR="0073287A" w:rsidRPr="003636D9" w:rsidRDefault="0073287A"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Ligado){</w:t>
            </w:r>
          </w:p>
          <w:p w14:paraId="5E3ABC5B"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40DA9FDA" w14:textId="77777777" w:rsidR="0073287A" w:rsidRPr="003636D9" w:rsidRDefault="0073287A" w:rsidP="008B4879">
            <w:pPr>
              <w:pStyle w:val="SemEspaamento"/>
            </w:pPr>
            <w:proofErr w:type="gramStart"/>
            <w:r w:rsidRPr="003636D9">
              <w:t>esperar(</w:t>
            </w:r>
            <w:proofErr w:type="gramEnd"/>
            <w:r w:rsidRPr="003636D9">
              <w:t>1000);</w:t>
            </w:r>
          </w:p>
          <w:p w14:paraId="5D0A7647" w14:textId="77777777" w:rsidR="0073287A" w:rsidRPr="003636D9" w:rsidRDefault="0073287A" w:rsidP="008B4879">
            <w:pPr>
              <w:pStyle w:val="SemEspaamento"/>
            </w:pPr>
            <w:r w:rsidRPr="003636D9">
              <w:t>}</w:t>
            </w:r>
          </w:p>
          <w:p w14:paraId="41526C86"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689ADC04" w14:textId="4A93EEEC" w:rsidR="0073287A" w:rsidRPr="003636D9" w:rsidRDefault="0073287A" w:rsidP="008B4879">
            <w:pPr>
              <w:pStyle w:val="SemEspaamento"/>
              <w:rPr>
                <w:ins w:id="333" w:author="Mateus Berardo de Souza Terra" w:date="2016-02-09T11:45:00Z"/>
              </w:rPr>
            </w:pPr>
            <w:r w:rsidRPr="003636D9">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rPr>
          <w:color w:val="000000"/>
        </w:rPr>
      </w:pPr>
    </w:p>
    <w:p w14:paraId="17E3757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rPr>
          <w:color w:val="000000"/>
        </w:rPr>
      </w:pPr>
    </w:p>
    <w:p w14:paraId="395B58EF" w14:textId="30C7D008" w:rsidR="00D45940" w:rsidRDefault="00352657" w:rsidP="00180C79">
      <w:pPr>
        <w:pStyle w:val="NormalWeb"/>
        <w:shd w:val="clear" w:color="auto" w:fill="FFFFFF"/>
        <w:spacing w:before="0" w:beforeAutospacing="0" w:after="30" w:afterAutospacing="0"/>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rPr>
          <w:color w:val="000000"/>
        </w:rPr>
      </w:pPr>
    </w:p>
    <w:p w14:paraId="7064490A" w14:textId="00AD2D7B" w:rsidR="00352657" w:rsidRPr="008B4879" w:rsidRDefault="00352657" w:rsidP="008B4879">
      <w:pPr>
        <w:pStyle w:val="SemEspaamento"/>
        <w:rPr>
          <w:i/>
        </w:rPr>
      </w:pPr>
      <w:r w:rsidRPr="003636D9">
        <w:tab/>
      </w:r>
      <w:proofErr w:type="gramStart"/>
      <w:r w:rsidRPr="008B4879">
        <w:rPr>
          <w:i/>
        </w:rPr>
        <w:t xml:space="preserve">Constante </w:t>
      </w:r>
      <w:proofErr w:type="spellStart"/>
      <w:r w:rsidRPr="008B4879">
        <w:rPr>
          <w:i/>
        </w:rPr>
        <w:t>Numero</w:t>
      </w:r>
      <w:proofErr w:type="spellEnd"/>
      <w:proofErr w:type="gramEnd"/>
      <w:r w:rsidRPr="008B4879">
        <w:rPr>
          <w:i/>
        </w:rPr>
        <w:t xml:space="preserve"> </w:t>
      </w:r>
      <w:proofErr w:type="spellStart"/>
      <w:r w:rsidRPr="008B4879">
        <w:rPr>
          <w:i/>
        </w:rPr>
        <w:t>pinoLed</w:t>
      </w:r>
      <w:proofErr w:type="spellEnd"/>
      <w:r w:rsidRPr="008B4879">
        <w:rPr>
          <w:i/>
        </w:rPr>
        <w:t xml:space="preserve"> = 13;</w:t>
      </w:r>
    </w:p>
    <w:p w14:paraId="5760F2AD" w14:textId="77777777" w:rsidR="00D45940" w:rsidRPr="003636D9" w:rsidRDefault="00D45940" w:rsidP="003636D9">
      <w:pPr>
        <w:pStyle w:val="NormalWeb"/>
        <w:shd w:val="clear" w:color="auto" w:fill="FFFFFF"/>
        <w:spacing w:before="0" w:beforeAutospacing="0" w:after="30" w:afterAutospacing="0"/>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rPr>
          <w:color w:val="000000"/>
        </w:rPr>
      </w:pPr>
    </w:p>
    <w:p w14:paraId="60D100B7" w14:textId="77C7B1C8" w:rsidR="00352657" w:rsidRPr="008B4879" w:rsidRDefault="00352657" w:rsidP="008B4879">
      <w:pPr>
        <w:pStyle w:val="SemEspaamento"/>
        <w:ind w:firstLine="720"/>
        <w:rPr>
          <w:i/>
        </w:rPr>
      </w:pPr>
      <w:proofErr w:type="spellStart"/>
      <w:r w:rsidRPr="008B4879">
        <w:rPr>
          <w:i/>
        </w:rPr>
        <w:t>Pino.definirModo</w:t>
      </w:r>
      <w:proofErr w:type="spellEnd"/>
      <w:r w:rsidRPr="008B4879">
        <w:rPr>
          <w:i/>
        </w:rPr>
        <w:t>(botão, Entrada);</w:t>
      </w:r>
    </w:p>
    <w:p w14:paraId="42FC4A34" w14:textId="77777777" w:rsidR="00D45940" w:rsidRPr="003636D9" w:rsidRDefault="00D45940" w:rsidP="00D45940">
      <w:pPr>
        <w:pStyle w:val="NormalWeb"/>
        <w:shd w:val="clear" w:color="auto" w:fill="FFFFFF"/>
        <w:spacing w:before="0" w:beforeAutospacing="0" w:after="30" w:afterAutospacing="0"/>
        <w:ind w:firstLine="720"/>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rPr>
          <w:color w:val="000000"/>
        </w:rPr>
      </w:pPr>
      <w:r w:rsidRPr="003636D9">
        <w:rPr>
          <w:color w:val="000000"/>
        </w:rPr>
        <w:tab/>
      </w:r>
    </w:p>
    <w:p w14:paraId="36BC4B9D" w14:textId="1495B024" w:rsidR="00352657" w:rsidRPr="008B4879" w:rsidRDefault="00352657" w:rsidP="008B4879">
      <w:pPr>
        <w:pStyle w:val="SemEspaamento"/>
        <w:ind w:firstLine="720"/>
        <w:rPr>
          <w:i/>
        </w:rPr>
      </w:pPr>
      <w:proofErr w:type="spellStart"/>
      <w:r w:rsidRPr="008B4879">
        <w:rPr>
          <w:i/>
        </w:rPr>
        <w:t>Numero</w:t>
      </w:r>
      <w:proofErr w:type="spellEnd"/>
      <w:r w:rsidRPr="008B4879">
        <w:rPr>
          <w:i/>
        </w:rPr>
        <w:t xml:space="preserve"> </w:t>
      </w:r>
      <w:proofErr w:type="spellStart"/>
      <w:r w:rsidRPr="008B4879">
        <w:rPr>
          <w:i/>
        </w:rPr>
        <w:t>estadoBotao</w:t>
      </w:r>
      <w:proofErr w:type="spellEnd"/>
      <w:r w:rsidRPr="008B4879">
        <w:rPr>
          <w:i/>
        </w:rPr>
        <w:t xml:space="preserve"> = </w:t>
      </w:r>
      <w:proofErr w:type="spellStart"/>
      <w:proofErr w:type="gramStart"/>
      <w:r w:rsidRPr="008B4879">
        <w:rPr>
          <w:i/>
        </w:rPr>
        <w:t>Pino.ler</w:t>
      </w:r>
      <w:proofErr w:type="spellEnd"/>
      <w:r w:rsidRPr="008B4879">
        <w:rPr>
          <w:i/>
        </w:rPr>
        <w:t>(</w:t>
      </w:r>
      <w:proofErr w:type="spellStart"/>
      <w:proofErr w:type="gramEnd"/>
      <w:r w:rsidRPr="008B4879">
        <w:rPr>
          <w:i/>
        </w:rPr>
        <w:t>Digital.botao</w:t>
      </w:r>
      <w:proofErr w:type="spellEnd"/>
      <w:r w:rsidRPr="008B4879">
        <w:rPr>
          <w:i/>
        </w:rPr>
        <w:t>);</w:t>
      </w:r>
    </w:p>
    <w:p w14:paraId="4D930E8C" w14:textId="77777777" w:rsidR="00D45940" w:rsidRDefault="00D45940" w:rsidP="003636D9">
      <w:pPr>
        <w:pStyle w:val="NormalWeb"/>
        <w:shd w:val="clear" w:color="auto" w:fill="FFFFFF"/>
        <w:spacing w:before="0" w:beforeAutospacing="0" w:after="30" w:afterAutospacing="0"/>
        <w:rPr>
          <w:color w:val="000000"/>
        </w:rPr>
      </w:pPr>
    </w:p>
    <w:p w14:paraId="10B551D1" w14:textId="596B700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rPr>
          <w:color w:val="000000"/>
        </w:rPr>
      </w:pPr>
    </w:p>
    <w:p w14:paraId="6F0FC0FC" w14:textId="073F6D96" w:rsidR="004A7414" w:rsidRPr="008B4879" w:rsidRDefault="00352657" w:rsidP="008B4879">
      <w:pPr>
        <w:pStyle w:val="SemEspaamento"/>
        <w:rPr>
          <w:i/>
        </w:rPr>
      </w:pPr>
      <w:r w:rsidRPr="003636D9">
        <w:tab/>
      </w:r>
      <w:proofErr w:type="gramStart"/>
      <w:r w:rsidRPr="008B4879">
        <w:rPr>
          <w:i/>
        </w:rPr>
        <w:t>se</w:t>
      </w:r>
      <w:proofErr w:type="gramEnd"/>
      <w:r w:rsidRPr="008B4879">
        <w:rPr>
          <w:i/>
        </w:rPr>
        <w:t xml:space="preserve"> (</w:t>
      </w:r>
      <w:proofErr w:type="spellStart"/>
      <w:r w:rsidRPr="008B4879">
        <w:rPr>
          <w:i/>
        </w:rPr>
        <w:t>estadoBotao</w:t>
      </w:r>
      <w:proofErr w:type="spellEnd"/>
      <w:r w:rsidRPr="008B4879">
        <w:rPr>
          <w:i/>
        </w:rPr>
        <w:t xml:space="preserve"> == Ligado){</w:t>
      </w:r>
    </w:p>
    <w:p w14:paraId="275BB7AF" w14:textId="2DF098C4" w:rsidR="00352657" w:rsidRPr="008B4879" w:rsidRDefault="00352657" w:rsidP="008B4879">
      <w:pPr>
        <w:pStyle w:val="SemEspaamento"/>
        <w:rPr>
          <w:i/>
        </w:rPr>
      </w:pPr>
      <w:r w:rsidRPr="008B4879">
        <w:rPr>
          <w:i/>
        </w:rPr>
        <w:tab/>
      </w:r>
      <w:r w:rsidRPr="008B4879">
        <w:rPr>
          <w:i/>
        </w:rPr>
        <w:tab/>
        <w:t>...</w:t>
      </w:r>
      <w:r w:rsidRPr="008B4879">
        <w:rPr>
          <w:i/>
        </w:rPr>
        <w:tab/>
      </w:r>
    </w:p>
    <w:p w14:paraId="022155C6" w14:textId="182C437E" w:rsidR="00352657" w:rsidRPr="008B4879" w:rsidRDefault="00352657" w:rsidP="008B4879">
      <w:pPr>
        <w:pStyle w:val="SemEspaamento"/>
        <w:rPr>
          <w:i/>
        </w:rPr>
      </w:pPr>
      <w:r w:rsidRPr="008B4879">
        <w:rPr>
          <w:i/>
        </w:rPr>
        <w:tab/>
        <w:t>}</w:t>
      </w:r>
    </w:p>
    <w:p w14:paraId="698A319E" w14:textId="77777777" w:rsidR="00D45940" w:rsidRDefault="00D45940" w:rsidP="003636D9">
      <w:pPr>
        <w:pStyle w:val="NormalWeb"/>
        <w:shd w:val="clear" w:color="auto" w:fill="FFFFFF"/>
        <w:spacing w:before="0" w:beforeAutospacing="0" w:after="30" w:afterAutospacing="0"/>
        <w:rPr>
          <w:color w:val="000000"/>
        </w:rPr>
      </w:pPr>
    </w:p>
    <w:p w14:paraId="752605F2" w14:textId="09B56010"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lastRenderedPageBreak/>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rPr>
          <w:color w:val="000000"/>
        </w:rPr>
      </w:pPr>
    </w:p>
    <w:p w14:paraId="29B0270E" w14:textId="685FC32F" w:rsidR="00470F0A" w:rsidRPr="008B4879" w:rsidRDefault="00470F0A" w:rsidP="008B4879">
      <w:pPr>
        <w:pStyle w:val="SemEspaamento"/>
        <w:rPr>
          <w:i/>
        </w:rPr>
      </w:pPr>
      <w:r w:rsidRPr="003636D9">
        <w:tab/>
      </w:r>
      <w:proofErr w:type="spellStart"/>
      <w:r w:rsidRPr="008B4879">
        <w:rPr>
          <w:i/>
        </w:rPr>
        <w:t>Pino.escrever</w:t>
      </w:r>
      <w:proofErr w:type="spellEnd"/>
      <w:r w:rsidRPr="008B4879">
        <w:rPr>
          <w:i/>
        </w:rPr>
        <w:t>(</w:t>
      </w:r>
      <w:proofErr w:type="spellStart"/>
      <w:r w:rsidRPr="008B4879">
        <w:rPr>
          <w:i/>
        </w:rPr>
        <w:t>Digital.pinoLed</w:t>
      </w:r>
      <w:proofErr w:type="spellEnd"/>
      <w:r w:rsidRPr="008B4879">
        <w:rPr>
          <w:i/>
        </w:rPr>
        <w:t>, Ligado);</w:t>
      </w:r>
    </w:p>
    <w:p w14:paraId="656EBD2A" w14:textId="77777777" w:rsidR="00E651ED" w:rsidRDefault="00E651ED" w:rsidP="003636D9">
      <w:pPr>
        <w:pStyle w:val="NormalWeb"/>
        <w:shd w:val="clear" w:color="auto" w:fill="FFFFFF"/>
        <w:spacing w:before="0" w:beforeAutospacing="0" w:after="30" w:afterAutospacing="0"/>
        <w:rPr>
          <w:color w:val="000000"/>
        </w:rPr>
      </w:pPr>
    </w:p>
    <w:p w14:paraId="3CCFD2EB" w14:textId="0E32FD0A" w:rsidR="00470F0A" w:rsidRPr="003636D9" w:rsidRDefault="00470F0A" w:rsidP="003636D9">
      <w:pPr>
        <w:pStyle w:val="NormalWeb"/>
        <w:shd w:val="clear" w:color="auto" w:fill="FFFFFF"/>
        <w:spacing w:before="0" w:beforeAutospacing="0" w:after="30" w:afterAutospacing="0"/>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rPr>
          <w:color w:val="000000"/>
        </w:rPr>
      </w:pPr>
    </w:p>
    <w:p w14:paraId="1139FB68" w14:textId="395D95D4" w:rsidR="00732EC2" w:rsidRPr="003636D9" w:rsidRDefault="00732EC2" w:rsidP="003636D9">
      <w:pPr>
        <w:pStyle w:val="NormalWeb"/>
        <w:shd w:val="clear" w:color="auto" w:fill="FFFFFF"/>
        <w:spacing w:before="0" w:beforeAutospacing="0" w:after="30" w:afterAutospacing="0"/>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rPr>
          <w:b/>
          <w:color w:val="000000"/>
          <w:sz w:val="28"/>
          <w:szCs w:val="28"/>
          <w:u w:val="single"/>
        </w:rPr>
      </w:pPr>
    </w:p>
    <w:p w14:paraId="4C01BAFD" w14:textId="77777777" w:rsidR="00744489" w:rsidRDefault="00744489" w:rsidP="00935953">
      <w:pPr>
        <w:pStyle w:val="NormalWeb"/>
        <w:shd w:val="clear" w:color="auto" w:fill="FFFFFF"/>
        <w:spacing w:before="0" w:beforeAutospacing="0" w:after="30" w:afterAutospacing="0"/>
        <w:jc w:val="center"/>
        <w:rPr>
          <w:noProof/>
          <w:color w:val="000000"/>
          <w:szCs w:val="28"/>
          <w:lang w:eastAsia="pt-BR"/>
        </w:rPr>
      </w:pPr>
    </w:p>
    <w:p w14:paraId="41A61917" w14:textId="62040D04" w:rsidR="00732EC2" w:rsidRPr="00744489" w:rsidRDefault="00744489" w:rsidP="00935953">
      <w:pPr>
        <w:pStyle w:val="NormalWeb"/>
        <w:shd w:val="clear" w:color="auto" w:fill="FFFFFF"/>
        <w:spacing w:before="0" w:beforeAutospacing="0" w:after="30" w:afterAutospacing="0"/>
        <w:jc w:val="center"/>
      </w:pPr>
      <w:r w:rsidRPr="00744489">
        <w:rPr>
          <w:noProof/>
          <w:color w:val="000000"/>
          <w:szCs w:val="28"/>
          <w:lang w:eastAsia="pt-BR"/>
        </w:rPr>
        <w:drawing>
          <wp:inline distT="0" distB="0" distL="0" distR="0" wp14:anchorId="57CC9086" wp14:editId="220C46B8">
            <wp:extent cx="2754351" cy="2286000"/>
            <wp:effectExtent l="0" t="0" r="8255" b="0"/>
            <wp:docPr id="84"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5.2.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3659"/>
                    <a:stretch/>
                  </pic:blipFill>
                  <pic:spPr bwMode="auto">
                    <a:xfrm>
                      <a:off x="0" y="0"/>
                      <a:ext cx="2754351"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SemEspaamento"/>
              <w:rPr>
                <w:ins w:id="334" w:author="Mateus Berardo de Souza Terra" w:date="2016-02-09T11:46:00Z"/>
              </w:rPr>
              <w:pPrChange w:id="335" w:author="Mateus Berardo de Souza Terra" w:date="2016-02-09T11:46:00Z">
                <w:pPr>
                  <w:pStyle w:val="NormalWeb"/>
                  <w:spacing w:before="0" w:beforeAutospacing="0" w:after="160" w:afterAutospacing="0"/>
                </w:pPr>
              </w:pPrChange>
            </w:pPr>
            <w:ins w:id="336" w:author="Mateus Berardo de Souza Terra" w:date="2016-02-09T11:45:00Z">
              <w:r w:rsidRPr="003636D9">
                <w:t>//Projeto 2</w:t>
              </w:r>
            </w:ins>
            <w:r w:rsidRPr="003636D9">
              <w:t>.1</w:t>
            </w:r>
            <w:ins w:id="337" w:author="Mateus Berardo de Souza Terra" w:date="2016-02-09T11:45:00Z">
              <w:r w:rsidRPr="003636D9">
                <w:t xml:space="preserve"> </w:t>
              </w:r>
            </w:ins>
            <w:ins w:id="338" w:author="Mateus Berardo de Souza Terra" w:date="2016-02-09T11:46:00Z">
              <w:r w:rsidRPr="003636D9">
                <w:t>–</w:t>
              </w:r>
            </w:ins>
            <w:ins w:id="339" w:author="Mateus Berardo de Souza Terra" w:date="2016-02-09T11:45:00Z">
              <w:r w:rsidRPr="003636D9">
                <w:t xml:space="preserve"> </w:t>
              </w:r>
            </w:ins>
            <w:ins w:id="340" w:author="Mateus Berardo de Souza Terra" w:date="2016-02-09T11:46:00Z">
              <w:r w:rsidRPr="003636D9">
                <w:t>Ligar luz com botão</w:t>
              </w:r>
            </w:ins>
            <w:r w:rsidRPr="003636D9">
              <w:t xml:space="preserve"> </w:t>
            </w:r>
            <w:proofErr w:type="spellStart"/>
            <w:r w:rsidRPr="003636D9">
              <w:t>pull-up</w:t>
            </w:r>
            <w:proofErr w:type="spellEnd"/>
          </w:p>
          <w:p w14:paraId="02533194" w14:textId="77777777" w:rsidR="00732EC2" w:rsidRPr="003636D9" w:rsidRDefault="00732EC2">
            <w:pPr>
              <w:pStyle w:val="SemEspaamento"/>
              <w:rPr>
                <w:ins w:id="341" w:author="Mateus Berardo de Souza Terra" w:date="2016-02-09T11:46:00Z"/>
              </w:rPr>
              <w:pPrChange w:id="342" w:author="Mateus Berardo de Souza Terra" w:date="2016-02-09T11:46:00Z">
                <w:pPr>
                  <w:pStyle w:val="NormalWeb"/>
                  <w:spacing w:before="0" w:beforeAutospacing="0" w:after="160" w:afterAutospacing="0"/>
                </w:pPr>
              </w:pPrChange>
            </w:pPr>
          </w:p>
          <w:p w14:paraId="4CA19CC8" w14:textId="77777777" w:rsidR="00732EC2" w:rsidRPr="003636D9" w:rsidRDefault="00732EC2">
            <w:pPr>
              <w:pStyle w:val="SemEspaamento"/>
              <w:rPr>
                <w:ins w:id="343" w:author="Mateus Berardo de Souza Terra" w:date="2016-02-09T11:46:00Z"/>
              </w:rPr>
              <w:pPrChange w:id="344"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345" w:author="Mateus Berardo de Souza Terra" w:date="2016-02-09T11:46:00Z">
              <w:r w:rsidRPr="003636D9">
                <w:t>Numero</w:t>
              </w:r>
              <w:proofErr w:type="spellEnd"/>
              <w:proofErr w:type="gramEnd"/>
              <w:r w:rsidRPr="003636D9">
                <w:t xml:space="preserve"> </w:t>
              </w:r>
              <w:proofErr w:type="spellStart"/>
              <w:r w:rsidRPr="003636D9">
                <w:t>pinoLed</w:t>
              </w:r>
              <w:proofErr w:type="spellEnd"/>
              <w:r w:rsidRPr="003636D9">
                <w:t xml:space="preserve"> = 13;</w:t>
              </w:r>
            </w:ins>
          </w:p>
          <w:p w14:paraId="6F089054" w14:textId="77777777" w:rsidR="00732EC2" w:rsidRPr="003636D9" w:rsidRDefault="00732EC2">
            <w:pPr>
              <w:pStyle w:val="SemEspaamento"/>
              <w:pPrChange w:id="346" w:author="Mateus Berardo de Souza Terra" w:date="2016-02-09T11:46:00Z">
                <w:pPr>
                  <w:pStyle w:val="NormalWeb"/>
                  <w:spacing w:before="0" w:beforeAutospacing="0" w:after="160" w:afterAutospacing="0"/>
                </w:pPr>
              </w:pPrChange>
            </w:pPr>
            <w:r w:rsidRPr="003636D9">
              <w:t xml:space="preserve">Constante </w:t>
            </w:r>
            <w:proofErr w:type="spellStart"/>
            <w:proofErr w:type="gramStart"/>
            <w:ins w:id="347" w:author="Mateus Berardo de Souza Terra" w:date="2016-02-09T11:46:00Z">
              <w:r w:rsidRPr="003636D9">
                <w:t>Numero</w:t>
              </w:r>
              <w:proofErr w:type="spellEnd"/>
              <w:r w:rsidRPr="003636D9">
                <w:t xml:space="preserve"> </w:t>
              </w:r>
            </w:ins>
            <w:ins w:id="348" w:author="Mateus Berardo de Souza Terra" w:date="2016-02-09T11:45:00Z">
              <w:r w:rsidRPr="003636D9">
                <w:t xml:space="preserve"> </w:t>
              </w:r>
            </w:ins>
            <w:proofErr w:type="spellStart"/>
            <w:ins w:id="349" w:author="Mateus Berardo de Souza Terra" w:date="2016-02-09T11:46:00Z">
              <w:r w:rsidRPr="003636D9">
                <w:t>botao</w:t>
              </w:r>
              <w:proofErr w:type="spellEnd"/>
              <w:proofErr w:type="gramEnd"/>
              <w:r w:rsidRPr="003636D9">
                <w:t xml:space="preserve"> = 2;</w:t>
              </w:r>
            </w:ins>
          </w:p>
          <w:p w14:paraId="3695D808" w14:textId="77777777" w:rsidR="00732EC2" w:rsidRPr="003636D9" w:rsidRDefault="00732EC2">
            <w:pPr>
              <w:pStyle w:val="SemEspaamento"/>
              <w:rPr>
                <w:ins w:id="350" w:author="Mateus Berardo de Souza Terra" w:date="2016-02-09T11:47:00Z"/>
              </w:rPr>
              <w:pPrChange w:id="351" w:author="Mateus Berardo de Souza Terra" w:date="2016-02-09T11:46:00Z">
                <w:pPr>
                  <w:pStyle w:val="NormalWeb"/>
                  <w:spacing w:before="0" w:beforeAutospacing="0" w:after="160" w:afterAutospacing="0"/>
                </w:pPr>
              </w:pPrChange>
            </w:pPr>
          </w:p>
          <w:p w14:paraId="2D8D8BF1" w14:textId="77777777" w:rsidR="00732EC2" w:rsidRPr="003636D9" w:rsidRDefault="00732EC2">
            <w:pPr>
              <w:pStyle w:val="SemEspaamento"/>
              <w:rPr>
                <w:ins w:id="352" w:author="Mateus Berardo de Souza Terra" w:date="2016-02-09T11:47:00Z"/>
              </w:rPr>
              <w:pPrChange w:id="353" w:author="Mateus Berardo de Souza Terra" w:date="2016-02-09T11:46:00Z">
                <w:pPr>
                  <w:pStyle w:val="NormalWeb"/>
                  <w:spacing w:before="0" w:beforeAutospacing="0" w:after="160" w:afterAutospacing="0"/>
                </w:pPr>
              </w:pPrChange>
            </w:pPr>
            <w:proofErr w:type="spellStart"/>
            <w:proofErr w:type="gramStart"/>
            <w:ins w:id="354" w:author="Mateus Berardo de Souza Terra" w:date="2016-02-09T11:47:00Z">
              <w:r w:rsidRPr="003636D9">
                <w:t>Configuracao</w:t>
              </w:r>
              <w:proofErr w:type="spellEnd"/>
              <w:r w:rsidRPr="003636D9">
                <w:t>(</w:t>
              </w:r>
              <w:proofErr w:type="gramEnd"/>
              <w:r w:rsidRPr="003636D9">
                <w:t>){</w:t>
              </w:r>
            </w:ins>
          </w:p>
          <w:p w14:paraId="2A3E58A5" w14:textId="77777777" w:rsidR="00732EC2" w:rsidRPr="003636D9" w:rsidRDefault="00732EC2">
            <w:pPr>
              <w:pStyle w:val="SemEspaamento"/>
              <w:rPr>
                <w:ins w:id="355" w:author="Mateus Berardo de Souza Terra" w:date="2016-02-09T11:47:00Z"/>
              </w:rPr>
              <w:pPrChange w:id="356" w:author="Mateus Berardo de Souza Terra" w:date="2016-02-09T11:47:00Z">
                <w:pPr>
                  <w:pStyle w:val="NormalWeb"/>
                  <w:spacing w:before="0" w:beforeAutospacing="0" w:after="160" w:afterAutospacing="0"/>
                </w:pPr>
              </w:pPrChange>
            </w:pPr>
            <w:proofErr w:type="spellStart"/>
            <w:ins w:id="357"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34DB7F58" w14:textId="3F6D87BF" w:rsidR="00732EC2" w:rsidRPr="003636D9" w:rsidRDefault="00732EC2">
            <w:pPr>
              <w:pStyle w:val="SemEspaamento"/>
              <w:pPrChange w:id="358" w:author="Mateus Berardo de Souza Terra" w:date="2016-02-09T11:47:00Z">
                <w:pPr>
                  <w:pStyle w:val="NormalWeb"/>
                  <w:spacing w:before="0" w:beforeAutospacing="0" w:after="160" w:afterAutospacing="0"/>
                </w:pPr>
              </w:pPrChange>
            </w:pPr>
            <w:proofErr w:type="spellStart"/>
            <w:ins w:id="359" w:author="Mateus Berardo de Souza Terra" w:date="2016-02-09T11:47:00Z">
              <w:r w:rsidRPr="003636D9">
                <w:t>Pino.definirModo</w:t>
              </w:r>
              <w:proofErr w:type="spellEnd"/>
              <w:r w:rsidRPr="003636D9">
                <w:t>(</w:t>
              </w:r>
              <w:proofErr w:type="spellStart"/>
              <w:r w:rsidRPr="003636D9">
                <w:t>botao</w:t>
              </w:r>
              <w:proofErr w:type="spellEnd"/>
              <w:r w:rsidRPr="003636D9">
                <w:t xml:space="preserve">, </w:t>
              </w:r>
              <w:proofErr w:type="spellStart"/>
              <w:r w:rsidRPr="003636D9">
                <w:t>E</w:t>
              </w:r>
            </w:ins>
            <w:ins w:id="360" w:author="Mateus Berardo de Souza Terra" w:date="2016-02-09T11:48:00Z">
              <w:r w:rsidRPr="003636D9">
                <w:t>ntrada</w:t>
              </w:r>
            </w:ins>
            <w:r w:rsidRPr="003636D9">
              <w:t>_PULLUP</w:t>
            </w:r>
            <w:proofErr w:type="spellEnd"/>
            <w:ins w:id="361" w:author="Mateus Berardo de Souza Terra" w:date="2016-02-09T11:48:00Z">
              <w:r w:rsidRPr="003636D9">
                <w:t>);</w:t>
              </w:r>
            </w:ins>
          </w:p>
          <w:p w14:paraId="63B11ECB" w14:textId="77777777" w:rsidR="00732EC2" w:rsidRPr="003636D9" w:rsidRDefault="00732EC2" w:rsidP="008B4879">
            <w:pPr>
              <w:pStyle w:val="SemEspaamento"/>
            </w:pPr>
            <w:r w:rsidRPr="003636D9">
              <w:t>}</w:t>
            </w:r>
          </w:p>
          <w:p w14:paraId="1CF74B0F" w14:textId="77777777" w:rsidR="00732EC2" w:rsidRPr="003636D9" w:rsidRDefault="00732EC2" w:rsidP="008B4879">
            <w:pPr>
              <w:pStyle w:val="SemEspaamento"/>
            </w:pPr>
          </w:p>
          <w:p w14:paraId="560734D9" w14:textId="77777777" w:rsidR="00732EC2" w:rsidRPr="003636D9" w:rsidRDefault="00732EC2" w:rsidP="008B4879">
            <w:pPr>
              <w:pStyle w:val="SemEspaamento"/>
            </w:pPr>
            <w:proofErr w:type="gramStart"/>
            <w:r w:rsidRPr="003636D9">
              <w:t>Principal(</w:t>
            </w:r>
            <w:proofErr w:type="gramEnd"/>
            <w:r w:rsidRPr="003636D9">
              <w:t>){</w:t>
            </w:r>
          </w:p>
          <w:p w14:paraId="6D833DB9" w14:textId="77777777" w:rsidR="00732EC2" w:rsidRPr="003636D9" w:rsidRDefault="00732EC2" w:rsidP="008B4879">
            <w:pPr>
              <w:pStyle w:val="SemEspaamento"/>
            </w:pPr>
            <w:proofErr w:type="spellStart"/>
            <w:r w:rsidRPr="003636D9">
              <w:lastRenderedPageBreak/>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5EE3DAB1" w14:textId="3AB8BAD3" w:rsidR="00732EC2" w:rsidRPr="003636D9" w:rsidRDefault="00732EC2"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Desligado){</w:t>
            </w:r>
          </w:p>
          <w:p w14:paraId="66499523"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2FEB3B94" w14:textId="77777777" w:rsidR="00732EC2" w:rsidRPr="003636D9" w:rsidRDefault="00732EC2" w:rsidP="008B4879">
            <w:pPr>
              <w:pStyle w:val="SemEspaamento"/>
              <w:rPr>
                <w:u w:val="single"/>
              </w:rPr>
            </w:pPr>
            <w:proofErr w:type="gramStart"/>
            <w:r w:rsidRPr="003636D9">
              <w:t>esperar(</w:t>
            </w:r>
            <w:proofErr w:type="gramEnd"/>
            <w:r w:rsidRPr="003636D9">
              <w:t>1000);</w:t>
            </w:r>
          </w:p>
          <w:p w14:paraId="6E596AC3" w14:textId="77777777" w:rsidR="00732EC2" w:rsidRPr="003636D9" w:rsidRDefault="00732EC2" w:rsidP="008B4879">
            <w:pPr>
              <w:pStyle w:val="SemEspaamento"/>
            </w:pPr>
            <w:r w:rsidRPr="003636D9">
              <w:t>}</w:t>
            </w:r>
          </w:p>
          <w:p w14:paraId="7761BE69"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296561D4" w14:textId="7BD2C0D8" w:rsidR="00732EC2" w:rsidRPr="003636D9" w:rsidRDefault="00732EC2" w:rsidP="008B4879">
            <w:pPr>
              <w:pStyle w:val="SemEspaamento"/>
              <w:rPr>
                <w:b/>
                <w:sz w:val="28"/>
                <w:szCs w:val="28"/>
                <w:u w:val="single"/>
              </w:rPr>
            </w:pPr>
            <w:r w:rsidRPr="003636D9">
              <w:t>}</w:t>
            </w:r>
          </w:p>
        </w:tc>
      </w:tr>
    </w:tbl>
    <w:p w14:paraId="55221716" w14:textId="77777777" w:rsidR="003636D9" w:rsidRPr="003636D9" w:rsidRDefault="003636D9" w:rsidP="003636D9">
      <w:pPr>
        <w:pStyle w:val="NormalWeb"/>
        <w:shd w:val="clear" w:color="auto" w:fill="FFFFFF"/>
        <w:spacing w:before="0" w:beforeAutospacing="0" w:after="30" w:afterAutospacing="0"/>
        <w:rPr>
          <w:color w:val="000000"/>
        </w:rPr>
      </w:pPr>
    </w:p>
    <w:p w14:paraId="4EA4DF3A" w14:textId="77777777" w:rsidR="002D455D" w:rsidRDefault="00732EC2" w:rsidP="002D455D">
      <w:pPr>
        <w:pStyle w:val="NormalWeb"/>
        <w:shd w:val="clear" w:color="auto" w:fill="FFFFFF"/>
        <w:spacing w:before="0" w:beforeAutospacing="0" w:after="30" w:afterAutospacing="0"/>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rPr>
          <w:color w:val="000000"/>
        </w:rPr>
      </w:pPr>
    </w:p>
    <w:p w14:paraId="0D4E905A" w14:textId="77777777" w:rsidR="00400643" w:rsidRDefault="00400643" w:rsidP="002D455D">
      <w:pPr>
        <w:pStyle w:val="NormalWeb"/>
        <w:shd w:val="clear" w:color="auto" w:fill="FFFFFF"/>
        <w:spacing w:before="0" w:beforeAutospacing="0" w:after="30" w:afterAutospacing="0"/>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rPr>
          <w:rFonts w:cs="Times New Roman"/>
          <w:szCs w:val="24"/>
        </w:rPr>
      </w:pPr>
    </w:p>
    <w:p w14:paraId="2C6D4DDA" w14:textId="1DA4408F" w:rsidR="00140C6A" w:rsidRPr="003636D9" w:rsidRDefault="00140C6A" w:rsidP="00935953">
      <w:pPr>
        <w:spacing w:after="30"/>
        <w:ind w:firstLine="720"/>
        <w:rPr>
          <w:rFonts w:cs="Times New Roman"/>
          <w:szCs w:val="24"/>
        </w:rPr>
      </w:pPr>
      <w:r w:rsidRPr="003636D9">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w:t>
      </w:r>
      <w:r w:rsidR="009516A1">
        <w:rPr>
          <w:rFonts w:cs="Times New Roman"/>
          <w:szCs w:val="24"/>
        </w:rPr>
        <w:t>rduino. Para desenvolvê-lo será preciso</w:t>
      </w:r>
      <w:r w:rsidRPr="003636D9">
        <w:rPr>
          <w:rFonts w:cs="Times New Roman"/>
          <w:szCs w:val="24"/>
        </w:rPr>
        <w:t>:</w:t>
      </w:r>
    </w:p>
    <w:p w14:paraId="7EE8AA86" w14:textId="77777777" w:rsidR="003636D9" w:rsidRPr="003636D9" w:rsidRDefault="003636D9" w:rsidP="003636D9">
      <w:pPr>
        <w:spacing w:after="30"/>
        <w:ind w:firstLine="360"/>
        <w:rPr>
          <w:rFonts w:cs="Times New Roman"/>
          <w:szCs w:val="24"/>
        </w:rPr>
      </w:pPr>
    </w:p>
    <w:p w14:paraId="71166799" w14:textId="03915A23" w:rsidR="00CC1F25" w:rsidRDefault="00CC1F25" w:rsidP="003636D9">
      <w:pPr>
        <w:pStyle w:val="PargrafodaLista"/>
        <w:numPr>
          <w:ilvl w:val="0"/>
          <w:numId w:val="92"/>
        </w:numPr>
        <w:spacing w:after="30"/>
        <w:rPr>
          <w:rFonts w:cs="Times New Roman"/>
          <w:szCs w:val="24"/>
        </w:rPr>
      </w:pPr>
      <w:r>
        <w:rPr>
          <w:rFonts w:cs="Times New Roman"/>
          <w:szCs w:val="24"/>
        </w:rPr>
        <w:t>Uma placa Arduino</w:t>
      </w:r>
    </w:p>
    <w:p w14:paraId="78506B99" w14:textId="40756FB8" w:rsidR="00140C6A" w:rsidRDefault="00060A40" w:rsidP="003636D9">
      <w:pPr>
        <w:pStyle w:val="PargrafodaLista"/>
        <w:numPr>
          <w:ilvl w:val="0"/>
          <w:numId w:val="92"/>
        </w:numPr>
        <w:spacing w:after="30"/>
        <w:rPr>
          <w:rFonts w:cs="Times New Roman"/>
          <w:szCs w:val="24"/>
        </w:rPr>
      </w:pPr>
      <w:proofErr w:type="spellStart"/>
      <w:r>
        <w:rPr>
          <w:rFonts w:cs="Times New Roman"/>
          <w:szCs w:val="24"/>
        </w:rPr>
        <w:t>Protoboard</w:t>
      </w:r>
      <w:proofErr w:type="spellEnd"/>
    </w:p>
    <w:p w14:paraId="427697F0" w14:textId="5AAFA26F" w:rsidR="00CC1F25" w:rsidRPr="003636D9" w:rsidRDefault="00CC1F25" w:rsidP="003636D9">
      <w:pPr>
        <w:pStyle w:val="PargrafodaLista"/>
        <w:numPr>
          <w:ilvl w:val="0"/>
          <w:numId w:val="92"/>
        </w:numPr>
        <w:spacing w:after="30"/>
        <w:rPr>
          <w:rFonts w:cs="Times New Roman"/>
          <w:szCs w:val="24"/>
        </w:rPr>
      </w:pPr>
      <w:r>
        <w:rPr>
          <w:rFonts w:cs="Times New Roman"/>
          <w:szCs w:val="24"/>
        </w:rPr>
        <w:t>Jumpers</w:t>
      </w:r>
    </w:p>
    <w:p w14:paraId="403CD0C1" w14:textId="1816D8FC" w:rsidR="00140C6A" w:rsidRPr="003636D9" w:rsidRDefault="00C50334" w:rsidP="003636D9">
      <w:pPr>
        <w:pStyle w:val="PargrafodaLista"/>
        <w:numPr>
          <w:ilvl w:val="0"/>
          <w:numId w:val="92"/>
        </w:numPr>
        <w:spacing w:after="30"/>
        <w:rPr>
          <w:rFonts w:cs="Times New Roman"/>
          <w:szCs w:val="24"/>
        </w:rPr>
      </w:pPr>
      <w:r w:rsidRPr="003636D9">
        <w:rPr>
          <w:rFonts w:cs="Times New Roman"/>
          <w:szCs w:val="24"/>
        </w:rPr>
        <w:t xml:space="preserve">LDR (Light </w:t>
      </w:r>
      <w:proofErr w:type="spellStart"/>
      <w:r w:rsidR="003636D9" w:rsidRPr="003636D9">
        <w:rPr>
          <w:rFonts w:cs="Times New Roman"/>
          <w:szCs w:val="24"/>
        </w:rPr>
        <w:t>Dependant</w:t>
      </w:r>
      <w:proofErr w:type="spellEnd"/>
      <w:r w:rsidR="003636D9" w:rsidRPr="003636D9">
        <w:rPr>
          <w:rFonts w:cs="Times New Roman"/>
          <w:szCs w:val="24"/>
        </w:rPr>
        <w:t xml:space="preserve"> Resisto</w:t>
      </w:r>
      <w:r w:rsidR="00060A40">
        <w:rPr>
          <w:rFonts w:cs="Times New Roman"/>
          <w:szCs w:val="24"/>
        </w:rPr>
        <w:t>r)</w:t>
      </w:r>
    </w:p>
    <w:p w14:paraId="782165D6" w14:textId="52314876" w:rsidR="00140C6A" w:rsidRPr="003636D9" w:rsidRDefault="00AF34D7" w:rsidP="003636D9">
      <w:pPr>
        <w:pStyle w:val="PargrafodaLista"/>
        <w:numPr>
          <w:ilvl w:val="0"/>
          <w:numId w:val="92"/>
        </w:numPr>
        <w:spacing w:after="30"/>
        <w:rPr>
          <w:rFonts w:cs="Times New Roman"/>
          <w:szCs w:val="24"/>
        </w:rPr>
      </w:pPr>
      <w:r>
        <w:rPr>
          <w:rFonts w:cs="Times New Roman"/>
          <w:szCs w:val="24"/>
        </w:rPr>
        <w:t>Resistor de 1K</w:t>
      </w:r>
      <w:r w:rsidRPr="00AF34D7">
        <w:rPr>
          <w:rStyle w:val="tgc"/>
          <w:rFonts w:cs="Times New Roman"/>
          <w:color w:val="222222"/>
          <w:szCs w:val="24"/>
          <w:lang w:val="pt-PT"/>
        </w:rPr>
        <w:t>Ω</w:t>
      </w:r>
      <w:r w:rsidR="003636D9" w:rsidRPr="003636D9">
        <w:rPr>
          <w:rFonts w:cs="Times New Roman"/>
          <w:szCs w:val="24"/>
        </w:rPr>
        <w:t xml:space="preserve"> (Marrom, Preto, Vermelho)</w:t>
      </w:r>
    </w:p>
    <w:p w14:paraId="71BEF922" w14:textId="10489EBA" w:rsidR="00EC3C71" w:rsidRDefault="00EC3C71" w:rsidP="003636D9">
      <w:pPr>
        <w:spacing w:after="30"/>
        <w:rPr>
          <w:rFonts w:cs="Times New Roman"/>
          <w:b/>
          <w:color w:val="000000"/>
          <w:sz w:val="28"/>
          <w:szCs w:val="28"/>
          <w:u w:val="single"/>
        </w:rPr>
      </w:pPr>
    </w:p>
    <w:p w14:paraId="7BD1DE6B" w14:textId="330A1FA2" w:rsidR="00140C6A" w:rsidRPr="003636D9" w:rsidRDefault="00140C6A" w:rsidP="003636D9">
      <w:pPr>
        <w:spacing w:after="30"/>
        <w:rPr>
          <w:rFonts w:cs="Times New Roman"/>
          <w:color w:val="000000"/>
          <w:sz w:val="28"/>
          <w:szCs w:val="28"/>
        </w:rPr>
      </w:pPr>
      <w:r w:rsidRPr="003636D9">
        <w:rPr>
          <w:rFonts w:cs="Times New Roman"/>
          <w:b/>
          <w:color w:val="000000"/>
          <w:sz w:val="28"/>
          <w:szCs w:val="28"/>
          <w:u w:val="single"/>
        </w:rPr>
        <w:t>Montando o hardware</w:t>
      </w:r>
      <w:r w:rsidRPr="003636D9">
        <w:rPr>
          <w:rFonts w:cs="Times New Roman"/>
          <w:color w:val="000000"/>
          <w:sz w:val="28"/>
          <w:szCs w:val="28"/>
        </w:rPr>
        <w:t xml:space="preserve"> </w:t>
      </w:r>
    </w:p>
    <w:p w14:paraId="0E72A106" w14:textId="77777777" w:rsidR="003636D9" w:rsidRPr="003636D9" w:rsidRDefault="003636D9" w:rsidP="003636D9">
      <w:pPr>
        <w:spacing w:after="30"/>
        <w:rPr>
          <w:rFonts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mostrado abaixo:</w:t>
      </w:r>
      <w:ins w:id="362" w:author="Mateus Berardo de Souza Terra" w:date="2016-02-09T11:42:00Z">
        <w:r w:rsidRPr="003636D9">
          <w:rPr>
            <w:color w:val="000000"/>
          </w:rPr>
          <w:t xml:space="preserve"> </w:t>
        </w:r>
      </w:ins>
    </w:p>
    <w:p w14:paraId="6A7D8035" w14:textId="77777777" w:rsidR="00140C6A" w:rsidRPr="00935953" w:rsidRDefault="00140C6A" w:rsidP="003636D9">
      <w:pPr>
        <w:spacing w:after="30"/>
        <w:rPr>
          <w:rFonts w:cs="Times New Roman"/>
          <w:b/>
          <w:noProof/>
          <w:szCs w:val="32"/>
          <w:lang w:eastAsia="pt-BR"/>
        </w:rPr>
      </w:pPr>
    </w:p>
    <w:p w14:paraId="48F06050" w14:textId="2F42A5B9" w:rsidR="00EC3C71" w:rsidRPr="000C6A16" w:rsidRDefault="00EC3C71" w:rsidP="00EC3C71">
      <w:pPr>
        <w:spacing w:after="30"/>
        <w:jc w:val="center"/>
        <w:rPr>
          <w:rFonts w:cs="Times New Roman"/>
          <w:b/>
          <w:noProof/>
          <w:sz w:val="32"/>
          <w:szCs w:val="32"/>
        </w:rPr>
      </w:pPr>
    </w:p>
    <w:p w14:paraId="43671947" w14:textId="66CAE373" w:rsidR="00EC3C71" w:rsidRPr="00935953" w:rsidRDefault="000C6A16" w:rsidP="000C6A16">
      <w:pPr>
        <w:spacing w:after="30"/>
        <w:jc w:val="center"/>
        <w:rPr>
          <w:rFonts w:cs="Times New Roman"/>
          <w:noProof/>
          <w:szCs w:val="32"/>
          <w:lang w:val="en-US"/>
        </w:rPr>
      </w:pPr>
      <w:r w:rsidRPr="000C6A16">
        <w:rPr>
          <w:rFonts w:cs="Times New Roman"/>
          <w:noProof/>
          <w:szCs w:val="32"/>
          <w:lang w:eastAsia="pt-BR"/>
        </w:rPr>
        <w:lastRenderedPageBreak/>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cs="Times New Roman"/>
          <w:b/>
          <w:noProof/>
          <w:sz w:val="32"/>
          <w:szCs w:val="32"/>
          <w:lang w:eastAsia="pt-BR"/>
        </w:rPr>
      </w:pPr>
      <w:r w:rsidRPr="000C6A16">
        <w:rPr>
          <w:rFonts w:cs="Times New Roman"/>
          <w:b/>
          <w:noProof/>
          <w:sz w:val="32"/>
          <w:szCs w:val="32"/>
          <w:lang w:eastAsia="pt-BR"/>
        </w:rPr>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cs="Times New Roman"/>
          <w:b/>
          <w:noProof/>
          <w:sz w:val="32"/>
          <w:szCs w:val="32"/>
          <w:lang w:eastAsia="pt-BR"/>
        </w:rPr>
      </w:pPr>
    </w:p>
    <w:p w14:paraId="5E9823C4" w14:textId="77777777" w:rsidR="003636D9" w:rsidRDefault="003636D9" w:rsidP="003636D9">
      <w:pPr>
        <w:spacing w:after="30"/>
        <w:rPr>
          <w:rFonts w:cs="Times New Roman"/>
          <w:color w:val="000000"/>
          <w:szCs w:val="24"/>
        </w:rPr>
      </w:pPr>
    </w:p>
    <w:p w14:paraId="3CD342E1" w14:textId="77777777" w:rsidR="00935953" w:rsidRPr="00935953" w:rsidRDefault="00935953" w:rsidP="003636D9">
      <w:pPr>
        <w:spacing w:after="30"/>
        <w:rPr>
          <w:rFonts w:cs="Times New Roman"/>
          <w:color w:val="000000"/>
          <w:szCs w:val="24"/>
        </w:rPr>
      </w:pPr>
    </w:p>
    <w:p w14:paraId="4C92E056" w14:textId="77777777" w:rsidR="00140C6A" w:rsidRPr="00EC3C71" w:rsidRDefault="00140C6A" w:rsidP="003636D9">
      <w:pPr>
        <w:spacing w:after="30"/>
        <w:rPr>
          <w:rFonts w:cs="Times New Roman"/>
          <w:b/>
          <w:noProof/>
          <w:sz w:val="28"/>
          <w:szCs w:val="28"/>
          <w:lang w:eastAsia="pt-BR"/>
        </w:rPr>
      </w:pPr>
      <w:r w:rsidRPr="00EC3C71">
        <w:rPr>
          <w:rFonts w:cs="Times New Roman"/>
          <w:b/>
          <w:color w:val="000000"/>
          <w:sz w:val="28"/>
          <w:szCs w:val="28"/>
          <w:u w:val="single"/>
        </w:rPr>
        <w:t>Analisando o hardware</w:t>
      </w:r>
    </w:p>
    <w:p w14:paraId="0DA10613" w14:textId="77777777" w:rsidR="003636D9" w:rsidRPr="003636D9" w:rsidRDefault="003636D9" w:rsidP="003636D9">
      <w:pPr>
        <w:spacing w:after="30"/>
        <w:rPr>
          <w:rFonts w:cs="Times New Roman"/>
          <w:szCs w:val="24"/>
        </w:rPr>
      </w:pPr>
    </w:p>
    <w:p w14:paraId="39B52F11" w14:textId="1705E202" w:rsidR="00140C6A" w:rsidRPr="003636D9" w:rsidRDefault="00140C6A" w:rsidP="003636D9">
      <w:pPr>
        <w:spacing w:after="30"/>
        <w:rPr>
          <w:rFonts w:cs="Times New Roman"/>
          <w:szCs w:val="24"/>
        </w:rPr>
      </w:pPr>
      <w:r w:rsidRPr="003636D9">
        <w:rPr>
          <w:rFonts w:cs="Times New Roman"/>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cs="Times New Roman"/>
          <w:szCs w:val="24"/>
        </w:rPr>
        <w:t>stabilizando a tensão de</w:t>
      </w:r>
      <w:r w:rsidRPr="003636D9">
        <w:rPr>
          <w:rFonts w:cs="Times New Roman"/>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rPr>
          <w:ins w:id="363" w:author="Mateus Berardo de Souza Terra" w:date="2016-02-09T11:44:00Z"/>
          <w:b/>
          <w:color w:val="000000"/>
          <w:sz w:val="28"/>
          <w:szCs w:val="28"/>
          <w:u w:val="single"/>
        </w:rPr>
      </w:pPr>
      <w:ins w:id="364" w:author="Mateus Berardo de Souza Terra" w:date="2016-02-09T11:44:00Z">
        <w:r w:rsidRPr="00EC3C71">
          <w:rPr>
            <w:b/>
            <w:color w:val="000000"/>
            <w:sz w:val="28"/>
            <w:szCs w:val="28"/>
            <w:u w:val="single"/>
          </w:rPr>
          <w:lastRenderedPageBreak/>
          <w:t>O Código</w:t>
        </w:r>
      </w:ins>
    </w:p>
    <w:p w14:paraId="4E7BC05D" w14:textId="77777777" w:rsidR="003636D9" w:rsidRPr="003636D9" w:rsidRDefault="003636D9" w:rsidP="003636D9">
      <w:pPr>
        <w:spacing w:after="30"/>
        <w:rPr>
          <w:rFonts w:cs="Times New Roman"/>
          <w:szCs w:val="24"/>
        </w:rPr>
      </w:pPr>
    </w:p>
    <w:p w14:paraId="592F291F" w14:textId="77777777" w:rsidR="00140C6A" w:rsidRDefault="00140C6A" w:rsidP="003636D9">
      <w:pPr>
        <w:spacing w:after="30"/>
        <w:rPr>
          <w:rFonts w:cs="Times New Roman"/>
          <w:color w:val="000000"/>
        </w:rPr>
      </w:pPr>
      <w:r w:rsidRPr="003636D9">
        <w:rPr>
          <w:rFonts w:cs="Times New Roman"/>
          <w:szCs w:val="24"/>
        </w:rPr>
        <w:tab/>
      </w:r>
      <w:ins w:id="365" w:author="Mateus Berardo de Souza Terra" w:date="2016-02-09T11:44:00Z">
        <w:r w:rsidRPr="003636D9">
          <w:rPr>
            <w:rFonts w:cs="Times New Roman"/>
            <w:color w:val="000000"/>
          </w:rPr>
          <w:t>Abra a IDE do Brino e digite o código abaixo ou baixe</w:t>
        </w:r>
      </w:ins>
      <w:r w:rsidRPr="003636D9">
        <w:rPr>
          <w:rFonts w:cs="Times New Roman"/>
          <w:color w:val="000000"/>
        </w:rPr>
        <w:t>-o</w:t>
      </w:r>
      <w:ins w:id="366" w:author="Mateus Berardo de Souza Terra" w:date="2016-02-09T11:44:00Z">
        <w:r w:rsidRPr="003636D9">
          <w:rPr>
            <w:rFonts w:cs="Times New Roman"/>
            <w:color w:val="000000"/>
          </w:rPr>
          <w:t xml:space="preserve"> da página do </w:t>
        </w:r>
      </w:ins>
      <w:r w:rsidRPr="003636D9">
        <w:rPr>
          <w:rFonts w:cs="Times New Roman"/>
          <w:color w:val="000000"/>
        </w:rPr>
        <w:t>GitHub</w:t>
      </w:r>
      <w:ins w:id="367" w:author="Mateus Berardo de Souza Terra" w:date="2016-02-09T11:44:00Z">
        <w:r w:rsidRPr="003636D9">
          <w:rPr>
            <w:rFonts w:cs="Times New Roman"/>
            <w:color w:val="000000"/>
          </w:rPr>
          <w:t xml:space="preserve"> da apostila</w:t>
        </w:r>
      </w:ins>
      <w:ins w:id="368" w:author="Mateus Berardo de Souza Terra" w:date="2016-02-09T11:45:00Z">
        <w:r w:rsidRPr="003636D9">
          <w:rPr>
            <w:rFonts w:cs="Times New Roman"/>
            <w:color w:val="000000"/>
          </w:rPr>
          <w:t>.</w:t>
        </w:r>
      </w:ins>
    </w:p>
    <w:p w14:paraId="7ED026CA" w14:textId="77777777" w:rsidR="00D45940" w:rsidRPr="00935953" w:rsidRDefault="00D45940" w:rsidP="003636D9">
      <w:pPr>
        <w:spacing w:after="30"/>
        <w:rPr>
          <w:rFonts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8B4879">
            <w:pPr>
              <w:pStyle w:val="SemEspaamento"/>
            </w:pPr>
            <w:r w:rsidRPr="003636D9">
              <w:t>//Projeto 3</w:t>
            </w:r>
            <w:r w:rsidR="00060A40">
              <w:t xml:space="preserve"> – Leitura Analógica Para USB</w:t>
            </w:r>
          </w:p>
          <w:p w14:paraId="652A2ED0" w14:textId="77777777" w:rsidR="003636D9" w:rsidRPr="003636D9" w:rsidRDefault="003636D9" w:rsidP="008B4879">
            <w:pPr>
              <w:pStyle w:val="SemEspaamento"/>
            </w:pPr>
          </w:p>
          <w:p w14:paraId="77D14845" w14:textId="7922BEE3" w:rsidR="00140C6A" w:rsidRPr="003636D9" w:rsidRDefault="00140C6A" w:rsidP="008B4879">
            <w:pPr>
              <w:pStyle w:val="SemEspaamento"/>
            </w:pPr>
            <w:proofErr w:type="spellStart"/>
            <w:r w:rsidRPr="003636D9">
              <w:t>Numero</w:t>
            </w:r>
            <w:proofErr w:type="spellEnd"/>
            <w:r w:rsidRPr="003636D9">
              <w:t xml:space="preserve"> Constante </w:t>
            </w:r>
            <w:r w:rsidR="003636D9" w:rsidRPr="003636D9">
              <w:t>A</w:t>
            </w:r>
            <w:r w:rsidR="00060A40">
              <w:t>LDR = 0;</w:t>
            </w:r>
          </w:p>
          <w:p w14:paraId="32CE70E3" w14:textId="45020F03" w:rsidR="00140C6A" w:rsidRPr="003636D9" w:rsidRDefault="00140C6A" w:rsidP="008B4879">
            <w:pPr>
              <w:pStyle w:val="SemEspaamento"/>
            </w:pPr>
            <w:proofErr w:type="spellStart"/>
            <w:r w:rsidRPr="003636D9">
              <w:t>Numero</w:t>
            </w:r>
            <w:proofErr w:type="spellEnd"/>
            <w:r w:rsidRPr="003636D9">
              <w:t xml:space="preserve"> leitura;</w:t>
            </w:r>
          </w:p>
          <w:p w14:paraId="34CD702F" w14:textId="77777777" w:rsidR="00140C6A" w:rsidRPr="003636D9" w:rsidRDefault="00140C6A" w:rsidP="008B4879">
            <w:pPr>
              <w:pStyle w:val="SemEspaamento"/>
            </w:pPr>
          </w:p>
          <w:p w14:paraId="48558BFF" w14:textId="77777777" w:rsidR="00140C6A" w:rsidRPr="003636D9" w:rsidRDefault="00140C6A" w:rsidP="008B4879">
            <w:pPr>
              <w:pStyle w:val="SemEspaamento"/>
            </w:pPr>
            <w:proofErr w:type="spellStart"/>
            <w:proofErr w:type="gramStart"/>
            <w:r w:rsidRPr="003636D9">
              <w:t>Configuracao</w:t>
            </w:r>
            <w:proofErr w:type="spellEnd"/>
            <w:r w:rsidRPr="003636D9">
              <w:t>(</w:t>
            </w:r>
            <w:proofErr w:type="gramEnd"/>
            <w:r w:rsidRPr="003636D9">
              <w:t>) {</w:t>
            </w:r>
          </w:p>
          <w:p w14:paraId="14E89613" w14:textId="4EDB09AA" w:rsidR="00140C6A" w:rsidRPr="003636D9" w:rsidRDefault="00140C6A" w:rsidP="008B4879">
            <w:pPr>
              <w:pStyle w:val="SemEspaamento"/>
            </w:pPr>
            <w:proofErr w:type="spellStart"/>
            <w:r w:rsidRPr="003636D9">
              <w:t>USB.conectar</w:t>
            </w:r>
            <w:proofErr w:type="spellEnd"/>
            <w:r w:rsidRPr="003636D9">
              <w:t>(9600);</w:t>
            </w:r>
          </w:p>
          <w:p w14:paraId="39D2019D" w14:textId="77777777" w:rsidR="00140C6A" w:rsidRPr="003636D9" w:rsidRDefault="00140C6A" w:rsidP="008B4879">
            <w:pPr>
              <w:pStyle w:val="SemEspaamento"/>
            </w:pPr>
            <w:r w:rsidRPr="003636D9">
              <w:t>}</w:t>
            </w:r>
          </w:p>
          <w:p w14:paraId="4894AC0B" w14:textId="77777777" w:rsidR="00140C6A" w:rsidRPr="003636D9" w:rsidRDefault="00140C6A" w:rsidP="008B4879">
            <w:pPr>
              <w:pStyle w:val="SemEspaamento"/>
            </w:pPr>
          </w:p>
          <w:p w14:paraId="0A98EAD4" w14:textId="77777777" w:rsidR="00140C6A" w:rsidRPr="003636D9" w:rsidRDefault="00140C6A" w:rsidP="008B4879">
            <w:pPr>
              <w:pStyle w:val="SemEspaamento"/>
            </w:pPr>
            <w:proofErr w:type="gramStart"/>
            <w:r w:rsidRPr="003636D9">
              <w:t>Principal(</w:t>
            </w:r>
            <w:proofErr w:type="gramEnd"/>
            <w:r w:rsidRPr="003636D9">
              <w:t>) {</w:t>
            </w:r>
          </w:p>
          <w:p w14:paraId="27758FC6" w14:textId="7FE6ECE7" w:rsidR="00140C6A" w:rsidRPr="003636D9" w:rsidRDefault="00140C6A" w:rsidP="008B4879">
            <w:pPr>
              <w:pStyle w:val="SemEspaamento"/>
            </w:pPr>
            <w:proofErr w:type="gramStart"/>
            <w:r w:rsidRPr="003636D9">
              <w:t>leitura</w:t>
            </w:r>
            <w:proofErr w:type="gramEnd"/>
            <w:r w:rsidRPr="003636D9">
              <w:t xml:space="preserve"> = </w:t>
            </w:r>
            <w:proofErr w:type="spellStart"/>
            <w:r w:rsidRPr="003636D9">
              <w:t>Pino.</w:t>
            </w:r>
            <w:r w:rsidR="003636D9" w:rsidRPr="003636D9">
              <w:t>ler</w:t>
            </w:r>
            <w:proofErr w:type="spellEnd"/>
            <w:r w:rsidRPr="003636D9">
              <w:t>(</w:t>
            </w:r>
            <w:r w:rsidR="003636D9" w:rsidRPr="003636D9">
              <w:t>A</w:t>
            </w:r>
            <w:r w:rsidRPr="003636D9">
              <w:t>LDR);</w:t>
            </w:r>
          </w:p>
          <w:p w14:paraId="641960B7" w14:textId="0BA1CEE3" w:rsidR="00140C6A" w:rsidRPr="003636D9" w:rsidRDefault="00140C6A" w:rsidP="008B4879">
            <w:pPr>
              <w:pStyle w:val="SemEspaamento"/>
            </w:pPr>
            <w:proofErr w:type="spellStart"/>
            <w:r w:rsidRPr="003636D9">
              <w:t>USB.enviar</w:t>
            </w:r>
            <w:r w:rsidR="00060A40">
              <w:t>ln</w:t>
            </w:r>
            <w:proofErr w:type="spellEnd"/>
            <w:r w:rsidRPr="003636D9">
              <w:t>(leitura);</w:t>
            </w:r>
          </w:p>
          <w:p w14:paraId="3CA038C1" w14:textId="3628E90E" w:rsidR="00140C6A" w:rsidRPr="003636D9" w:rsidRDefault="00140C6A" w:rsidP="008B4879">
            <w:pPr>
              <w:pStyle w:val="SemEspaamento"/>
            </w:pPr>
            <w:proofErr w:type="gramStart"/>
            <w:r w:rsidRPr="003636D9">
              <w:t>esperar(</w:t>
            </w:r>
            <w:proofErr w:type="gramEnd"/>
            <w:r w:rsidRPr="003636D9">
              <w:t>500);</w:t>
            </w:r>
          </w:p>
          <w:p w14:paraId="54B4EE5C" w14:textId="73B6872C" w:rsidR="00140C6A" w:rsidRPr="003636D9" w:rsidRDefault="00140C6A" w:rsidP="008B4879">
            <w:pPr>
              <w:pStyle w:val="SemEspaamento"/>
            </w:pPr>
            <w:r w:rsidRPr="003636D9">
              <w:t>}</w:t>
            </w:r>
          </w:p>
        </w:tc>
      </w:tr>
    </w:tbl>
    <w:p w14:paraId="0FB97660"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rPr>
          <w:rFonts w:cs="Times New Roman"/>
          <w:szCs w:val="24"/>
        </w:rPr>
      </w:pPr>
    </w:p>
    <w:p w14:paraId="3D240C40" w14:textId="2CE6EB09" w:rsidR="00140C6A" w:rsidRPr="003636D9" w:rsidRDefault="00140C6A" w:rsidP="003636D9">
      <w:pPr>
        <w:spacing w:after="30"/>
        <w:rPr>
          <w:rFonts w:cs="Times New Roman"/>
          <w:szCs w:val="24"/>
        </w:rPr>
      </w:pPr>
      <w:r w:rsidRPr="003636D9">
        <w:rPr>
          <w:rFonts w:cs="Times New Roman"/>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rPr>
          <w:rFonts w:cs="Times New Roman"/>
          <w:szCs w:val="24"/>
        </w:rPr>
      </w:pPr>
    </w:p>
    <w:p w14:paraId="2AF6CB38" w14:textId="77777777" w:rsidR="00140C6A" w:rsidRPr="008B4879" w:rsidRDefault="00140C6A" w:rsidP="008B4879">
      <w:pPr>
        <w:pStyle w:val="SemEspaamento"/>
        <w:rPr>
          <w:i/>
        </w:rPr>
      </w:pPr>
      <w:r w:rsidRPr="003636D9">
        <w:rPr>
          <w:szCs w:val="24"/>
        </w:rPr>
        <w:tab/>
      </w:r>
      <w:proofErr w:type="spellStart"/>
      <w:r w:rsidRPr="008B4879">
        <w:rPr>
          <w:i/>
        </w:rPr>
        <w:t>Numero</w:t>
      </w:r>
      <w:proofErr w:type="spellEnd"/>
      <w:r w:rsidRPr="008B4879">
        <w:rPr>
          <w:i/>
        </w:rPr>
        <w:t xml:space="preserve"> LDR = 0; </w:t>
      </w:r>
    </w:p>
    <w:p w14:paraId="58DEE042" w14:textId="77777777" w:rsidR="00140C6A" w:rsidRPr="008B4879" w:rsidRDefault="00140C6A" w:rsidP="008B4879">
      <w:pPr>
        <w:pStyle w:val="SemEspaamento"/>
        <w:ind w:firstLine="720"/>
        <w:rPr>
          <w:i/>
        </w:rPr>
      </w:pPr>
      <w:proofErr w:type="spellStart"/>
      <w:r w:rsidRPr="008B4879">
        <w:rPr>
          <w:i/>
        </w:rPr>
        <w:t>Numero</w:t>
      </w:r>
      <w:proofErr w:type="spellEnd"/>
      <w:r w:rsidRPr="008B4879">
        <w:rPr>
          <w:i/>
        </w:rPr>
        <w:t xml:space="preserve"> leitura = 0;</w:t>
      </w:r>
    </w:p>
    <w:p w14:paraId="7DE88F69" w14:textId="77777777" w:rsidR="00D45940" w:rsidRDefault="00D45940" w:rsidP="003636D9">
      <w:pPr>
        <w:spacing w:after="30"/>
        <w:rPr>
          <w:rFonts w:cs="Times New Roman"/>
          <w:szCs w:val="24"/>
        </w:rPr>
      </w:pPr>
    </w:p>
    <w:p w14:paraId="794E37AA" w14:textId="77777777" w:rsidR="00140C6A" w:rsidRDefault="00140C6A" w:rsidP="003636D9">
      <w:pPr>
        <w:spacing w:after="30"/>
        <w:rPr>
          <w:rFonts w:cs="Times New Roman"/>
          <w:szCs w:val="24"/>
        </w:rPr>
      </w:pPr>
      <w:r w:rsidRPr="003636D9">
        <w:rPr>
          <w:rFonts w:cs="Times New Roman"/>
          <w:szCs w:val="24"/>
        </w:rPr>
        <w:t>Depois, inicia-se a comunicação serial via USB para que seja possível apresentar os dados lidos pelo Arduino na tela do computador:</w:t>
      </w:r>
    </w:p>
    <w:p w14:paraId="5DD2AA7A" w14:textId="77777777" w:rsidR="00D45940" w:rsidRPr="008B4879" w:rsidRDefault="00D45940" w:rsidP="003636D9">
      <w:pPr>
        <w:spacing w:after="30"/>
        <w:rPr>
          <w:rFonts w:cs="Times New Roman"/>
          <w:i/>
          <w:szCs w:val="24"/>
        </w:rPr>
      </w:pPr>
    </w:p>
    <w:p w14:paraId="48BA5FFB" w14:textId="77777777" w:rsidR="00140C6A" w:rsidRPr="008B4879" w:rsidRDefault="00140C6A" w:rsidP="008B4879">
      <w:pPr>
        <w:pStyle w:val="SemEspaamento"/>
        <w:ind w:firstLine="720"/>
        <w:rPr>
          <w:i/>
        </w:rPr>
      </w:pPr>
      <w:proofErr w:type="spellStart"/>
      <w:r w:rsidRPr="008B4879">
        <w:rPr>
          <w:i/>
        </w:rPr>
        <w:t>USB.conectar</w:t>
      </w:r>
      <w:proofErr w:type="spellEnd"/>
      <w:r w:rsidRPr="008B4879">
        <w:rPr>
          <w:i/>
        </w:rPr>
        <w:t>(9600);</w:t>
      </w:r>
    </w:p>
    <w:p w14:paraId="75E2E38F" w14:textId="77777777" w:rsidR="00D45940" w:rsidRDefault="00D45940" w:rsidP="003636D9">
      <w:pPr>
        <w:spacing w:after="30"/>
        <w:rPr>
          <w:rFonts w:cs="Times New Roman"/>
          <w:szCs w:val="24"/>
        </w:rPr>
      </w:pPr>
    </w:p>
    <w:p w14:paraId="3100F754" w14:textId="77777777" w:rsidR="00140C6A" w:rsidRPr="003636D9" w:rsidRDefault="00140C6A" w:rsidP="003636D9">
      <w:pPr>
        <w:spacing w:after="30"/>
        <w:rPr>
          <w:rFonts w:cs="Times New Roman"/>
          <w:szCs w:val="24"/>
        </w:rPr>
      </w:pPr>
      <w:r w:rsidRPr="003636D9">
        <w:rPr>
          <w:rFonts w:cs="Times New Roman"/>
          <w:szCs w:val="24"/>
        </w:rPr>
        <w:t xml:space="preserve">A primeira linha do </w:t>
      </w:r>
      <w:proofErr w:type="gramStart"/>
      <w:r w:rsidRPr="003636D9">
        <w:rPr>
          <w:rFonts w:cs="Times New Roman"/>
          <w:szCs w:val="24"/>
        </w:rPr>
        <w:t>Principal(</w:t>
      </w:r>
      <w:proofErr w:type="gramEnd"/>
      <w:r w:rsidRPr="003636D9">
        <w:rPr>
          <w:rFonts w:cs="Times New Roman"/>
          <w:szCs w:val="24"/>
        </w:rPr>
        <w:t>) é:</w:t>
      </w:r>
    </w:p>
    <w:p w14:paraId="1C40CB9A" w14:textId="77777777" w:rsidR="00D45940" w:rsidRDefault="00D45940" w:rsidP="003636D9">
      <w:pPr>
        <w:spacing w:after="30"/>
        <w:ind w:firstLine="708"/>
        <w:rPr>
          <w:rFonts w:cs="Times New Roman"/>
          <w:i/>
          <w:color w:val="000000"/>
        </w:rPr>
      </w:pPr>
    </w:p>
    <w:p w14:paraId="0D1D0E83" w14:textId="02A20C40" w:rsidR="00140C6A" w:rsidRPr="008B4879" w:rsidRDefault="00140C6A" w:rsidP="008B4879">
      <w:pPr>
        <w:pStyle w:val="SemEspaamento"/>
        <w:ind w:firstLine="720"/>
        <w:rPr>
          <w:i/>
        </w:rPr>
      </w:pPr>
      <w:proofErr w:type="gramStart"/>
      <w:r w:rsidRPr="008B4879">
        <w:rPr>
          <w:i/>
        </w:rPr>
        <w:t>leitura</w:t>
      </w:r>
      <w:proofErr w:type="gramEnd"/>
      <w:r w:rsidRPr="008B4879">
        <w:rPr>
          <w:i/>
        </w:rPr>
        <w:t xml:space="preserve"> = </w:t>
      </w:r>
      <w:proofErr w:type="spellStart"/>
      <w:r w:rsidRPr="008B4879">
        <w:rPr>
          <w:i/>
        </w:rPr>
        <w:t>Pino.ler</w:t>
      </w:r>
      <w:proofErr w:type="spellEnd"/>
      <w:r w:rsidR="00060A40" w:rsidRPr="008B4879">
        <w:rPr>
          <w:i/>
        </w:rPr>
        <w:t>(ALDR)</w:t>
      </w:r>
      <w:r w:rsidRPr="008B4879">
        <w:rPr>
          <w:i/>
        </w:rPr>
        <w:t xml:space="preserve"> </w:t>
      </w:r>
    </w:p>
    <w:p w14:paraId="7CCFA716" w14:textId="77777777" w:rsidR="00D45940" w:rsidRDefault="00D45940" w:rsidP="003636D9">
      <w:pPr>
        <w:spacing w:after="30"/>
        <w:rPr>
          <w:rFonts w:cs="Times New Roman"/>
          <w:color w:val="000000"/>
          <w:szCs w:val="24"/>
        </w:rPr>
      </w:pPr>
    </w:p>
    <w:p w14:paraId="13D05072" w14:textId="77777777" w:rsidR="00E651ED" w:rsidRDefault="00140C6A" w:rsidP="003636D9">
      <w:pPr>
        <w:spacing w:after="30"/>
        <w:rPr>
          <w:rFonts w:cs="Times New Roman"/>
          <w:color w:val="000000"/>
          <w:szCs w:val="24"/>
        </w:rPr>
      </w:pPr>
      <w:r w:rsidRPr="003636D9">
        <w:rPr>
          <w:rFonts w:cs="Times New Roman"/>
          <w:color w:val="000000"/>
          <w:szCs w:val="24"/>
        </w:rPr>
        <w:t>Ela faz a leitura da porta analógica onde está conectado o LDR (no caso a porta A0) e atribui o</w:t>
      </w:r>
      <w:r w:rsidR="003636D9" w:rsidRPr="003636D9">
        <w:rPr>
          <w:rFonts w:cs="Times New Roman"/>
          <w:color w:val="000000"/>
          <w:szCs w:val="24"/>
        </w:rPr>
        <w:t xml:space="preserve"> valor dessa medida a variável “</w:t>
      </w:r>
      <w:r w:rsidRPr="003636D9">
        <w:rPr>
          <w:rFonts w:cs="Times New Roman"/>
          <w:i/>
          <w:color w:val="000000"/>
          <w:szCs w:val="24"/>
        </w:rPr>
        <w:t>leitura</w:t>
      </w:r>
      <w:r w:rsidR="003636D9" w:rsidRPr="003636D9">
        <w:rPr>
          <w:rFonts w:cs="Times New Roman"/>
          <w:color w:val="000000"/>
          <w:szCs w:val="24"/>
        </w:rPr>
        <w:t>”</w:t>
      </w:r>
      <w:r w:rsidRPr="003636D9">
        <w:rPr>
          <w:rFonts w:cs="Times New Roman"/>
          <w:color w:val="000000"/>
          <w:szCs w:val="24"/>
        </w:rPr>
        <w:t xml:space="preserve"> para que possa ser e</w:t>
      </w:r>
      <w:r w:rsidR="00E651ED">
        <w:rPr>
          <w:rFonts w:cs="Times New Roman"/>
          <w:color w:val="000000"/>
          <w:szCs w:val="24"/>
        </w:rPr>
        <w:t>xibida tela pela próxima linha.</w:t>
      </w:r>
    </w:p>
    <w:p w14:paraId="78EBE689" w14:textId="77777777" w:rsidR="00E651ED" w:rsidRDefault="00E651ED" w:rsidP="003636D9">
      <w:pPr>
        <w:spacing w:after="30"/>
        <w:rPr>
          <w:rFonts w:cs="Times New Roman"/>
          <w:color w:val="000000"/>
          <w:szCs w:val="24"/>
        </w:rPr>
      </w:pPr>
    </w:p>
    <w:p w14:paraId="2FF44D9E" w14:textId="17918FDC" w:rsidR="00E651ED" w:rsidRPr="008B4879" w:rsidRDefault="00E651ED" w:rsidP="008B4879">
      <w:pPr>
        <w:pStyle w:val="SemEspaamento"/>
        <w:rPr>
          <w:i/>
        </w:rPr>
      </w:pPr>
      <w:r>
        <w:tab/>
      </w:r>
      <w:proofErr w:type="spellStart"/>
      <w:r w:rsidRPr="008B4879">
        <w:rPr>
          <w:i/>
        </w:rPr>
        <w:t>USB.enviarln</w:t>
      </w:r>
      <w:proofErr w:type="spellEnd"/>
      <w:r w:rsidRPr="008B4879">
        <w:rPr>
          <w:i/>
        </w:rPr>
        <w:t>(leitura);</w:t>
      </w:r>
    </w:p>
    <w:p w14:paraId="51B4DE6B" w14:textId="33CE3FDA" w:rsidR="00E651ED" w:rsidRDefault="008B4879" w:rsidP="008B4879">
      <w:pPr>
        <w:tabs>
          <w:tab w:val="left" w:pos="1963"/>
        </w:tabs>
        <w:spacing w:after="30"/>
        <w:rPr>
          <w:rFonts w:cs="Times New Roman"/>
          <w:color w:val="000000"/>
          <w:szCs w:val="24"/>
        </w:rPr>
      </w:pPr>
      <w:r>
        <w:rPr>
          <w:rFonts w:cs="Times New Roman"/>
          <w:color w:val="000000"/>
          <w:szCs w:val="24"/>
        </w:rPr>
        <w:tab/>
      </w:r>
    </w:p>
    <w:p w14:paraId="459A8C8F" w14:textId="431FCB71" w:rsidR="00E651ED" w:rsidRDefault="00E651ED" w:rsidP="00E651ED">
      <w:pPr>
        <w:spacing w:after="30"/>
        <w:rPr>
          <w:rFonts w:cs="Times New Roman"/>
          <w:color w:val="000000"/>
          <w:szCs w:val="24"/>
        </w:rPr>
      </w:pPr>
      <w:r>
        <w:rPr>
          <w:rFonts w:cs="Times New Roman"/>
          <w:color w:val="000000"/>
          <w:szCs w:val="24"/>
        </w:rPr>
        <w:lastRenderedPageBreak/>
        <w:t>P</w:t>
      </w:r>
      <w:r w:rsidR="00140C6A" w:rsidRPr="003636D9">
        <w:rPr>
          <w:rFonts w:cs="Times New Roman"/>
          <w:color w:val="000000"/>
          <w:szCs w:val="24"/>
        </w:rPr>
        <w:t>or fim, o código possui uma pausa de meio segundo entre uma medida e outra, para facilitar o controle dos dados obtidos.</w:t>
      </w:r>
    </w:p>
    <w:p w14:paraId="35CC7D67" w14:textId="77777777" w:rsidR="002D455D" w:rsidRDefault="002D455D" w:rsidP="00E651ED">
      <w:pPr>
        <w:spacing w:after="30"/>
        <w:rPr>
          <w:rFonts w:cs="Times New Roman"/>
          <w:color w:val="000000"/>
          <w:szCs w:val="24"/>
        </w:rPr>
      </w:pPr>
    </w:p>
    <w:p w14:paraId="15742C9A" w14:textId="07243F65" w:rsidR="00E651ED" w:rsidRPr="008B4879" w:rsidRDefault="00E651ED" w:rsidP="008B4879">
      <w:pPr>
        <w:pStyle w:val="SemEspaamento"/>
        <w:rPr>
          <w:i/>
        </w:rPr>
      </w:pPr>
      <w:r>
        <w:tab/>
      </w:r>
      <w:proofErr w:type="gramStart"/>
      <w:r w:rsidRPr="008B4879">
        <w:rPr>
          <w:i/>
        </w:rPr>
        <w:t>esperar(</w:t>
      </w:r>
      <w:proofErr w:type="gramEnd"/>
      <w:r w:rsidRPr="008B4879">
        <w:rPr>
          <w:i/>
        </w:rPr>
        <w:t>500);</w:t>
      </w:r>
    </w:p>
    <w:p w14:paraId="648FC073" w14:textId="26374D74" w:rsidR="002D455D" w:rsidRPr="00935953" w:rsidRDefault="002D455D" w:rsidP="00935953">
      <w:pPr>
        <w:pStyle w:val="NormalWeb"/>
        <w:shd w:val="clear" w:color="auto" w:fill="FFFFFF"/>
        <w:spacing w:before="0" w:beforeAutospacing="0" w:after="30" w:afterAutospacing="0"/>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rPr>
          <w:color w:val="000000"/>
          <w:szCs w:val="32"/>
        </w:rPr>
      </w:pPr>
    </w:p>
    <w:p w14:paraId="0CB124E4" w14:textId="41CD4D21" w:rsidR="003636D9" w:rsidRPr="00400643" w:rsidRDefault="003F59EE" w:rsidP="00400643">
      <w:pPr>
        <w:pStyle w:val="PargrafodaLista"/>
        <w:numPr>
          <w:ilvl w:val="1"/>
          <w:numId w:val="135"/>
        </w:numPr>
        <w:spacing w:after="30"/>
        <w:rPr>
          <w:rFonts w:cs="Times New Roman"/>
          <w:b/>
          <w:sz w:val="32"/>
          <w:szCs w:val="32"/>
        </w:rPr>
      </w:pPr>
      <w:r w:rsidRPr="00400643">
        <w:rPr>
          <w:rFonts w:cs="Times New Roman"/>
          <w:b/>
          <w:sz w:val="32"/>
          <w:szCs w:val="32"/>
        </w:rPr>
        <w:t xml:space="preserve">Servo </w:t>
      </w:r>
      <w:r w:rsidR="003636D9" w:rsidRPr="00400643">
        <w:rPr>
          <w:rFonts w:cs="Times New Roman"/>
          <w:b/>
          <w:sz w:val="32"/>
          <w:szCs w:val="32"/>
        </w:rPr>
        <w:t>controlado por potenciômetro</w:t>
      </w:r>
    </w:p>
    <w:p w14:paraId="22665F94" w14:textId="77777777" w:rsidR="002D455D" w:rsidRPr="00935953" w:rsidRDefault="002D455D" w:rsidP="003636D9">
      <w:pPr>
        <w:spacing w:after="30"/>
        <w:rPr>
          <w:rFonts w:cs="Times New Roman"/>
          <w:szCs w:val="32"/>
        </w:rPr>
      </w:pPr>
    </w:p>
    <w:p w14:paraId="3EEED9F9" w14:textId="77777777" w:rsidR="003F59EE" w:rsidRPr="003636D9" w:rsidRDefault="003F59EE" w:rsidP="003636D9">
      <w:pPr>
        <w:spacing w:after="30"/>
        <w:rPr>
          <w:rFonts w:cs="Times New Roman"/>
          <w:szCs w:val="24"/>
        </w:rPr>
      </w:pPr>
      <w:r w:rsidRPr="003636D9">
        <w:rPr>
          <w:rFonts w:cs="Times New Roman"/>
          <w:b/>
          <w:sz w:val="32"/>
          <w:szCs w:val="32"/>
        </w:rPr>
        <w:tab/>
      </w:r>
      <w:r w:rsidRPr="003636D9">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rPr>
          <w:rFonts w:cs="Times New Roman"/>
          <w:szCs w:val="24"/>
        </w:rPr>
      </w:pPr>
    </w:p>
    <w:p w14:paraId="7A3BA66F" w14:textId="5D6CF997" w:rsidR="00CC1F25" w:rsidRDefault="00CC1F25" w:rsidP="003636D9">
      <w:pPr>
        <w:pStyle w:val="PargrafodaLista"/>
        <w:numPr>
          <w:ilvl w:val="0"/>
          <w:numId w:val="93"/>
        </w:numPr>
        <w:spacing w:after="30"/>
        <w:rPr>
          <w:rFonts w:cs="Times New Roman"/>
          <w:szCs w:val="24"/>
        </w:rPr>
      </w:pPr>
      <w:r>
        <w:rPr>
          <w:rFonts w:cs="Times New Roman"/>
          <w:szCs w:val="24"/>
        </w:rPr>
        <w:t>Uma placa Arduino</w:t>
      </w:r>
    </w:p>
    <w:p w14:paraId="6C2CED50" w14:textId="77777777" w:rsidR="003F59EE" w:rsidRPr="003636D9" w:rsidRDefault="003F59EE" w:rsidP="003636D9">
      <w:pPr>
        <w:pStyle w:val="PargrafodaLista"/>
        <w:numPr>
          <w:ilvl w:val="0"/>
          <w:numId w:val="93"/>
        </w:numPr>
        <w:spacing w:after="30"/>
        <w:rPr>
          <w:rFonts w:cs="Times New Roman"/>
          <w:szCs w:val="24"/>
        </w:rPr>
      </w:pPr>
      <w:r w:rsidRPr="003636D9">
        <w:rPr>
          <w:rFonts w:cs="Times New Roman"/>
          <w:szCs w:val="24"/>
        </w:rPr>
        <w:t>Sevo motor</w:t>
      </w:r>
    </w:p>
    <w:p w14:paraId="1298F753" w14:textId="77777777" w:rsidR="003F59EE" w:rsidRDefault="003F59EE" w:rsidP="003636D9">
      <w:pPr>
        <w:pStyle w:val="PargrafodaLista"/>
        <w:numPr>
          <w:ilvl w:val="0"/>
          <w:numId w:val="93"/>
        </w:numPr>
        <w:spacing w:after="30"/>
        <w:rPr>
          <w:rFonts w:cs="Times New Roman"/>
          <w:szCs w:val="24"/>
        </w:rPr>
      </w:pPr>
      <w:proofErr w:type="spellStart"/>
      <w:r w:rsidRPr="003636D9">
        <w:rPr>
          <w:rFonts w:cs="Times New Roman"/>
          <w:szCs w:val="24"/>
        </w:rPr>
        <w:t>Protoboard</w:t>
      </w:r>
      <w:proofErr w:type="spellEnd"/>
    </w:p>
    <w:p w14:paraId="1EF76AC5" w14:textId="14C7D75E" w:rsidR="00CC1F25" w:rsidRPr="003636D9" w:rsidRDefault="00CC1F25" w:rsidP="003636D9">
      <w:pPr>
        <w:pStyle w:val="PargrafodaLista"/>
        <w:numPr>
          <w:ilvl w:val="0"/>
          <w:numId w:val="93"/>
        </w:numPr>
        <w:spacing w:after="30"/>
        <w:rPr>
          <w:rFonts w:cs="Times New Roman"/>
          <w:szCs w:val="24"/>
        </w:rPr>
      </w:pPr>
      <w:r>
        <w:rPr>
          <w:rFonts w:cs="Times New Roman"/>
          <w:szCs w:val="24"/>
        </w:rPr>
        <w:t>Jumpers</w:t>
      </w:r>
    </w:p>
    <w:p w14:paraId="1154D5F1" w14:textId="3A141038" w:rsidR="003F59EE" w:rsidRPr="003636D9" w:rsidRDefault="00AF34D7" w:rsidP="003636D9">
      <w:pPr>
        <w:pStyle w:val="PargrafodaLista"/>
        <w:numPr>
          <w:ilvl w:val="0"/>
          <w:numId w:val="93"/>
        </w:numPr>
        <w:spacing w:after="30"/>
        <w:rPr>
          <w:rFonts w:cs="Times New Roman"/>
          <w:szCs w:val="24"/>
        </w:rPr>
      </w:pPr>
      <w:r>
        <w:rPr>
          <w:rFonts w:cs="Times New Roman"/>
          <w:szCs w:val="24"/>
        </w:rPr>
        <w:t>Potenciômetro de 10K</w:t>
      </w:r>
      <w:r w:rsidRPr="00AF34D7">
        <w:rPr>
          <w:rStyle w:val="tgc"/>
          <w:rFonts w:cs="Times New Roman"/>
          <w:color w:val="222222"/>
          <w:szCs w:val="24"/>
          <w:lang w:val="pt-PT"/>
        </w:rPr>
        <w:t>Ω</w:t>
      </w:r>
    </w:p>
    <w:p w14:paraId="0A0FF3C5" w14:textId="77777777" w:rsidR="003636D9" w:rsidRDefault="003636D9" w:rsidP="003636D9">
      <w:pPr>
        <w:pStyle w:val="PargrafodaLista"/>
        <w:spacing w:after="30"/>
        <w:rPr>
          <w:rFonts w:cs="Times New Roman"/>
          <w:szCs w:val="24"/>
        </w:rPr>
      </w:pPr>
    </w:p>
    <w:p w14:paraId="182EE680" w14:textId="77777777" w:rsidR="00935953" w:rsidRPr="003636D9" w:rsidRDefault="00935953" w:rsidP="003636D9">
      <w:pPr>
        <w:pStyle w:val="PargrafodaLista"/>
        <w:spacing w:after="30"/>
        <w:rPr>
          <w:rFonts w:cs="Times New Roman"/>
          <w:szCs w:val="24"/>
        </w:rPr>
      </w:pPr>
    </w:p>
    <w:p w14:paraId="7EA02729"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lastRenderedPageBreak/>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rPr>
          <w:color w:val="000000"/>
        </w:rPr>
      </w:pPr>
    </w:p>
    <w:p w14:paraId="0ECA64CD" w14:textId="2591B82D" w:rsidR="003F59EE" w:rsidRDefault="003F59EE" w:rsidP="003636D9">
      <w:pPr>
        <w:pStyle w:val="NormalWeb"/>
        <w:shd w:val="clear" w:color="auto" w:fill="FFFFFF"/>
        <w:spacing w:before="0" w:beforeAutospacing="0" w:after="30" w:afterAutospacing="0"/>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rPr>
          <w:color w:val="000000"/>
        </w:rPr>
      </w:pPr>
    </w:p>
    <w:p w14:paraId="0589D442" w14:textId="77777777" w:rsidR="003F59EE" w:rsidRPr="003636D9" w:rsidRDefault="003F59EE" w:rsidP="003636D9">
      <w:pPr>
        <w:pStyle w:val="NormalWeb"/>
        <w:shd w:val="clear" w:color="auto" w:fill="FFFFFF"/>
        <w:spacing w:before="0" w:beforeAutospacing="0" w:after="30" w:afterAutospacing="0"/>
        <w:rPr>
          <w:color w:val="000000"/>
        </w:rPr>
      </w:pPr>
    </w:p>
    <w:p w14:paraId="13A09BE8"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ins w:id="369"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8B4879">
            <w:pPr>
              <w:pStyle w:val="SemEspaamento"/>
            </w:pPr>
            <w:r>
              <w:t>//Projeto 4 – Servo Controlado por P</w:t>
            </w:r>
            <w:r w:rsidR="003636D9" w:rsidRPr="003636D9">
              <w:t xml:space="preserve">otenciômetro </w:t>
            </w:r>
          </w:p>
          <w:p w14:paraId="76427435" w14:textId="77777777" w:rsidR="003636D9" w:rsidRPr="003636D9" w:rsidRDefault="003636D9" w:rsidP="008B4879">
            <w:pPr>
              <w:pStyle w:val="SemEspaamento"/>
            </w:pPr>
          </w:p>
          <w:p w14:paraId="6E71124F" w14:textId="57733F42" w:rsidR="003636D9" w:rsidRPr="003636D9" w:rsidRDefault="003F59EE" w:rsidP="008B4879">
            <w:pPr>
              <w:pStyle w:val="SemEspaamento"/>
            </w:pPr>
            <w:proofErr w:type="gramStart"/>
            <w:r w:rsidRPr="003636D9">
              <w:t>usar</w:t>
            </w:r>
            <w:proofErr w:type="gramEnd"/>
            <w:r w:rsidRPr="003636D9">
              <w:t xml:space="preserve"> Servo</w:t>
            </w:r>
            <w:r w:rsidRPr="003636D9">
              <w:tab/>
            </w:r>
          </w:p>
          <w:p w14:paraId="26E5BA4C" w14:textId="7B4E98B8" w:rsidR="003F59EE" w:rsidRPr="003636D9" w:rsidRDefault="003F59EE" w:rsidP="008B4879">
            <w:pPr>
              <w:pStyle w:val="SemEspaamento"/>
            </w:pPr>
            <w:r w:rsidRPr="003636D9">
              <w:t xml:space="preserve">Servo </w:t>
            </w:r>
            <w:proofErr w:type="spellStart"/>
            <w:r w:rsidRPr="003636D9">
              <w:t>meuServo</w:t>
            </w:r>
            <w:proofErr w:type="spellEnd"/>
            <w:r w:rsidRPr="003636D9">
              <w:t>;</w:t>
            </w:r>
            <w:r w:rsidRPr="003636D9">
              <w:tab/>
            </w:r>
          </w:p>
          <w:p w14:paraId="66593021" w14:textId="77777777" w:rsidR="003636D9" w:rsidRPr="003636D9" w:rsidRDefault="003636D9" w:rsidP="008B4879">
            <w:pPr>
              <w:pStyle w:val="SemEspaamento"/>
            </w:pPr>
          </w:p>
          <w:p w14:paraId="5628C615" w14:textId="77777777" w:rsidR="003F59EE" w:rsidRPr="003636D9" w:rsidRDefault="003F59EE" w:rsidP="008B4879">
            <w:pPr>
              <w:pStyle w:val="SemEspaamento"/>
            </w:pPr>
            <w:proofErr w:type="spellStart"/>
            <w:r w:rsidRPr="003636D9">
              <w:t>Numero</w:t>
            </w:r>
            <w:proofErr w:type="spellEnd"/>
            <w:r w:rsidRPr="003636D9">
              <w:t xml:space="preserve"> Constante </w:t>
            </w:r>
            <w:proofErr w:type="spellStart"/>
            <w:r w:rsidRPr="003636D9">
              <w:t>Apotenciometro</w:t>
            </w:r>
            <w:proofErr w:type="spellEnd"/>
            <w:r w:rsidRPr="003636D9">
              <w:t xml:space="preserve"> = 0;</w:t>
            </w:r>
          </w:p>
          <w:p w14:paraId="7543F09D" w14:textId="77777777" w:rsidR="003F59EE" w:rsidRPr="003636D9" w:rsidRDefault="003F59EE" w:rsidP="008B4879">
            <w:pPr>
              <w:pStyle w:val="SemEspaamento"/>
            </w:pPr>
            <w:proofErr w:type="spellStart"/>
            <w:r w:rsidRPr="003636D9">
              <w:t>Numero</w:t>
            </w:r>
            <w:proofErr w:type="spellEnd"/>
            <w:r w:rsidRPr="003636D9">
              <w:t xml:space="preserve"> </w:t>
            </w:r>
            <w:proofErr w:type="spellStart"/>
            <w:r w:rsidRPr="003636D9">
              <w:t>valorPotenciometro</w:t>
            </w:r>
            <w:proofErr w:type="spellEnd"/>
            <w:r w:rsidRPr="003636D9">
              <w:t>;</w:t>
            </w:r>
          </w:p>
          <w:p w14:paraId="4A72A0D5" w14:textId="77777777" w:rsidR="003F59EE" w:rsidRPr="003636D9" w:rsidRDefault="003F59EE" w:rsidP="008B4879">
            <w:pPr>
              <w:pStyle w:val="SemEspaamento"/>
            </w:pPr>
            <w:proofErr w:type="spellStart"/>
            <w:r w:rsidRPr="003636D9">
              <w:t>Numero</w:t>
            </w:r>
            <w:proofErr w:type="spellEnd"/>
            <w:r w:rsidRPr="003636D9">
              <w:t xml:space="preserve"> angulo;</w:t>
            </w:r>
          </w:p>
          <w:p w14:paraId="1EED641F" w14:textId="77777777" w:rsidR="003636D9" w:rsidRPr="003636D9" w:rsidRDefault="003636D9" w:rsidP="008B4879">
            <w:pPr>
              <w:pStyle w:val="SemEspaamento"/>
            </w:pPr>
          </w:p>
          <w:p w14:paraId="2A90F781" w14:textId="77777777" w:rsidR="003F59EE" w:rsidRPr="003636D9" w:rsidRDefault="003F59EE" w:rsidP="008B4879">
            <w:pPr>
              <w:pStyle w:val="SemEspaamento"/>
            </w:pPr>
            <w:proofErr w:type="spellStart"/>
            <w:proofErr w:type="gramStart"/>
            <w:r w:rsidRPr="003636D9">
              <w:t>Configuracao</w:t>
            </w:r>
            <w:proofErr w:type="spellEnd"/>
            <w:r w:rsidRPr="003636D9">
              <w:t>(</w:t>
            </w:r>
            <w:proofErr w:type="gramEnd"/>
            <w:r w:rsidRPr="003636D9">
              <w:t>) {</w:t>
            </w:r>
          </w:p>
          <w:p w14:paraId="72B7CB29" w14:textId="1145D191" w:rsidR="003F59EE" w:rsidRDefault="003636D9" w:rsidP="008B4879">
            <w:pPr>
              <w:pStyle w:val="SemEspaamento"/>
            </w:pPr>
            <w:r w:rsidRPr="003636D9">
              <w:tab/>
            </w:r>
            <w:proofErr w:type="spellStart"/>
            <w:r w:rsidRPr="003636D9">
              <w:t>meuServo.conectar</w:t>
            </w:r>
            <w:proofErr w:type="spellEnd"/>
            <w:r w:rsidR="003F59EE" w:rsidRPr="003636D9">
              <w:t>(</w:t>
            </w:r>
            <w:r w:rsidRPr="003636D9">
              <w:t>Digital.</w:t>
            </w:r>
            <w:r w:rsidR="003F59EE" w:rsidRPr="003636D9">
              <w:t>5);</w:t>
            </w:r>
            <w:r w:rsidR="003F59EE" w:rsidRPr="003636D9">
              <w:tab/>
            </w:r>
          </w:p>
          <w:p w14:paraId="3E8571EE" w14:textId="20709187" w:rsidR="00060A40" w:rsidRPr="003636D9" w:rsidRDefault="00060A40" w:rsidP="008B4879">
            <w:pPr>
              <w:pStyle w:val="SemEspaamento"/>
            </w:pPr>
            <w:r>
              <w:t>}</w:t>
            </w:r>
          </w:p>
          <w:p w14:paraId="1426C0E5" w14:textId="77777777" w:rsidR="003636D9" w:rsidRPr="003636D9" w:rsidRDefault="003636D9" w:rsidP="008B4879">
            <w:pPr>
              <w:pStyle w:val="SemEspaamento"/>
            </w:pPr>
          </w:p>
          <w:p w14:paraId="0FF9E72C" w14:textId="77777777" w:rsidR="003F59EE" w:rsidRPr="003636D9" w:rsidRDefault="003F59EE" w:rsidP="008B4879">
            <w:pPr>
              <w:pStyle w:val="SemEspaamento"/>
            </w:pPr>
            <w:proofErr w:type="gramStart"/>
            <w:r w:rsidRPr="003636D9">
              <w:lastRenderedPageBreak/>
              <w:t>Principal(</w:t>
            </w:r>
            <w:proofErr w:type="gramEnd"/>
            <w:r w:rsidRPr="003636D9">
              <w:t>){</w:t>
            </w:r>
          </w:p>
          <w:p w14:paraId="01263F75" w14:textId="574BF70B" w:rsidR="003F59EE" w:rsidRPr="003636D9" w:rsidRDefault="003F59EE" w:rsidP="008B4879">
            <w:pPr>
              <w:pStyle w:val="SemEspaamento"/>
            </w:pPr>
            <w:r w:rsidRPr="003636D9">
              <w:tab/>
            </w:r>
            <w:proofErr w:type="spellStart"/>
            <w:proofErr w:type="gramStart"/>
            <w:r w:rsidRPr="003636D9">
              <w:t>valorPotenciometro</w:t>
            </w:r>
            <w:proofErr w:type="spellEnd"/>
            <w:proofErr w:type="gramEnd"/>
            <w:r w:rsidRPr="003636D9">
              <w:t xml:space="preserve"> = </w:t>
            </w:r>
            <w:proofErr w:type="spellStart"/>
            <w:r w:rsidRPr="003636D9">
              <w:t>Pino.ler</w:t>
            </w:r>
            <w:proofErr w:type="spellEnd"/>
            <w:r w:rsidRPr="003636D9">
              <w:t>(</w:t>
            </w:r>
            <w:proofErr w:type="spellStart"/>
            <w:r w:rsidRPr="003636D9">
              <w:t>A</w:t>
            </w:r>
            <w:r w:rsidR="003636D9" w:rsidRPr="003636D9">
              <w:t>potenciometro</w:t>
            </w:r>
            <w:proofErr w:type="spellEnd"/>
            <w:r w:rsidR="003636D9" w:rsidRPr="003636D9">
              <w:t xml:space="preserve">); </w:t>
            </w:r>
          </w:p>
          <w:p w14:paraId="335D0F05" w14:textId="02B36FAC" w:rsidR="003F59EE" w:rsidRPr="003636D9" w:rsidRDefault="003F59EE" w:rsidP="008B4879">
            <w:pPr>
              <w:pStyle w:val="SemEspaamento"/>
            </w:pPr>
            <w:r w:rsidRPr="003636D9">
              <w:tab/>
            </w:r>
            <w:proofErr w:type="gramStart"/>
            <w:r w:rsidRPr="003636D9">
              <w:t>angulo</w:t>
            </w:r>
            <w:proofErr w:type="gramEnd"/>
            <w:r w:rsidRPr="003636D9">
              <w:t xml:space="preserve"> = proporcionar(</w:t>
            </w:r>
            <w:proofErr w:type="spellStart"/>
            <w:r w:rsidRPr="003636D9">
              <w:t>valorP</w:t>
            </w:r>
            <w:r w:rsidR="003636D9" w:rsidRPr="003636D9">
              <w:t>otenciometro</w:t>
            </w:r>
            <w:proofErr w:type="spellEnd"/>
            <w:r w:rsidR="003636D9" w:rsidRPr="003636D9">
              <w:t xml:space="preserve">, 0, 1023, 0, 180); </w:t>
            </w:r>
          </w:p>
          <w:p w14:paraId="14161068" w14:textId="5F941EF7" w:rsidR="003F59EE" w:rsidRPr="003636D9" w:rsidRDefault="003F59EE" w:rsidP="008B4879">
            <w:pPr>
              <w:pStyle w:val="SemEspaamento"/>
            </w:pPr>
            <w:r w:rsidRPr="003636D9">
              <w:tab/>
            </w:r>
            <w:proofErr w:type="spellStart"/>
            <w:r w:rsidR="00060A40">
              <w:t>meuServo.escreverAngulo</w:t>
            </w:r>
            <w:proofErr w:type="spellEnd"/>
            <w:r w:rsidRPr="003636D9">
              <w:t>(angulo);</w:t>
            </w:r>
            <w:r w:rsidRPr="003636D9">
              <w:tab/>
            </w:r>
          </w:p>
          <w:p w14:paraId="2D801FBD" w14:textId="77777777" w:rsidR="003F59EE" w:rsidRPr="003636D9" w:rsidRDefault="003F59EE" w:rsidP="008B4879">
            <w:pPr>
              <w:pStyle w:val="SemEspaamento"/>
            </w:pPr>
            <w:r w:rsidRPr="003636D9">
              <w:tab/>
            </w:r>
            <w:proofErr w:type="gramStart"/>
            <w:r w:rsidRPr="003636D9">
              <w:t>esperar(</w:t>
            </w:r>
            <w:proofErr w:type="gramEnd"/>
            <w:r w:rsidRPr="003636D9">
              <w:t>15);</w:t>
            </w:r>
          </w:p>
          <w:p w14:paraId="274E6F77" w14:textId="77777777" w:rsidR="003F59EE" w:rsidRPr="003636D9" w:rsidRDefault="003F59EE" w:rsidP="008B4879">
            <w:pPr>
              <w:pStyle w:val="SemEspaamento"/>
            </w:pPr>
            <w:r w:rsidRPr="003636D9">
              <w:t>}</w:t>
            </w:r>
          </w:p>
        </w:tc>
      </w:tr>
    </w:tbl>
    <w:p w14:paraId="1418636E" w14:textId="77777777" w:rsidR="003F59EE" w:rsidRPr="00935953" w:rsidRDefault="003F59EE" w:rsidP="003636D9">
      <w:pPr>
        <w:pStyle w:val="NormalWeb"/>
        <w:shd w:val="clear" w:color="auto" w:fill="FFFFFF"/>
        <w:spacing w:before="0" w:beforeAutospacing="0" w:after="30" w:afterAutospacing="0"/>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rPr>
          <w:ins w:id="370"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2E96A83" w14:textId="78B803A1" w:rsidR="003F59EE" w:rsidRPr="003636D9" w:rsidRDefault="003F59EE" w:rsidP="003636D9">
      <w:pPr>
        <w:spacing w:after="30" w:line="256" w:lineRule="auto"/>
        <w:rPr>
          <w:rFonts w:cs="Times New Roman"/>
          <w:szCs w:val="24"/>
        </w:rPr>
      </w:pPr>
      <w:r w:rsidRPr="003636D9">
        <w:rPr>
          <w:rFonts w:cs="Times New Roman"/>
          <w:szCs w:val="24"/>
        </w:rPr>
        <w:t>O código desse projeto começa com a adição da biblioteca para contr</w:t>
      </w:r>
      <w:r w:rsidR="00060A40">
        <w:rPr>
          <w:rFonts w:cs="Times New Roman"/>
          <w:szCs w:val="24"/>
        </w:rPr>
        <w:t>ole de servos e, em seguida, nós</w:t>
      </w:r>
      <w:r w:rsidRPr="003636D9">
        <w:rPr>
          <w:rFonts w:cs="Times New Roman"/>
          <w:szCs w:val="24"/>
        </w:rPr>
        <w:t xml:space="preserve"> damos um nome ao servo:</w:t>
      </w:r>
    </w:p>
    <w:p w14:paraId="4549F685" w14:textId="77777777" w:rsidR="00D45940" w:rsidRDefault="00D45940" w:rsidP="003636D9">
      <w:pPr>
        <w:spacing w:after="30" w:line="256" w:lineRule="auto"/>
        <w:rPr>
          <w:rFonts w:cs="Times New Roman"/>
          <w:szCs w:val="24"/>
        </w:rPr>
      </w:pPr>
    </w:p>
    <w:p w14:paraId="7FA80D0C" w14:textId="77777777" w:rsidR="003F59EE" w:rsidRPr="008B4879" w:rsidRDefault="003F59EE" w:rsidP="008B4879">
      <w:pPr>
        <w:pStyle w:val="SemEspaamento"/>
        <w:rPr>
          <w:i/>
        </w:rPr>
      </w:pPr>
      <w:r w:rsidRPr="003636D9">
        <w:tab/>
      </w:r>
      <w:proofErr w:type="gramStart"/>
      <w:r w:rsidRPr="008B4879">
        <w:rPr>
          <w:i/>
        </w:rPr>
        <w:t>usar</w:t>
      </w:r>
      <w:proofErr w:type="gramEnd"/>
      <w:r w:rsidRPr="008B4879">
        <w:rPr>
          <w:i/>
        </w:rPr>
        <w:t xml:space="preserve"> Servo</w:t>
      </w:r>
    </w:p>
    <w:p w14:paraId="6D098BB4" w14:textId="77777777" w:rsidR="003F59EE" w:rsidRPr="008B4879" w:rsidRDefault="003F59EE" w:rsidP="008B4879">
      <w:pPr>
        <w:pStyle w:val="SemEspaamento"/>
        <w:rPr>
          <w:i/>
        </w:rPr>
      </w:pPr>
      <w:r w:rsidRPr="008B4879">
        <w:rPr>
          <w:i/>
        </w:rPr>
        <w:tab/>
        <w:t xml:space="preserve">Servo </w:t>
      </w:r>
      <w:proofErr w:type="spellStart"/>
      <w:r w:rsidRPr="008B4879">
        <w:rPr>
          <w:i/>
        </w:rPr>
        <w:t>meuServo</w:t>
      </w:r>
      <w:proofErr w:type="spellEnd"/>
      <w:r w:rsidRPr="008B4879">
        <w:rPr>
          <w:i/>
        </w:rPr>
        <w:t>;</w:t>
      </w:r>
    </w:p>
    <w:p w14:paraId="41832C26" w14:textId="77777777" w:rsidR="00D45940" w:rsidRDefault="00D45940" w:rsidP="003636D9">
      <w:pPr>
        <w:spacing w:after="30" w:line="256" w:lineRule="auto"/>
        <w:rPr>
          <w:rFonts w:cs="Times New Roman"/>
          <w:szCs w:val="24"/>
        </w:rPr>
      </w:pPr>
    </w:p>
    <w:p w14:paraId="22416C75" w14:textId="467020D6" w:rsidR="003F59EE" w:rsidRPr="003636D9" w:rsidRDefault="003F59EE" w:rsidP="003636D9">
      <w:pPr>
        <w:spacing w:after="30" w:line="256" w:lineRule="auto"/>
        <w:rPr>
          <w:rFonts w:cs="Times New Roman"/>
          <w:szCs w:val="24"/>
        </w:rPr>
      </w:pPr>
      <w:r w:rsidRPr="003636D9">
        <w:rPr>
          <w:rFonts w:cs="Times New Roman"/>
          <w:szCs w:val="24"/>
        </w:rPr>
        <w:t>Depois disso</w:t>
      </w:r>
      <w:r w:rsidR="00060A40">
        <w:rPr>
          <w:rFonts w:cs="Times New Roman"/>
          <w:szCs w:val="24"/>
        </w:rPr>
        <w:t>,</w:t>
      </w:r>
      <w:r w:rsidRPr="003636D9">
        <w:rPr>
          <w:rFonts w:cs="Times New Roman"/>
          <w:szCs w:val="24"/>
        </w:rPr>
        <w:t xml:space="preserve"> as variáveis que iremos usar são declaradas e o bloco de </w:t>
      </w:r>
      <w:proofErr w:type="spellStart"/>
      <w:proofErr w:type="gramStart"/>
      <w:r w:rsidRPr="003636D9">
        <w:rPr>
          <w:rFonts w:cs="Times New Roman"/>
          <w:szCs w:val="24"/>
        </w:rPr>
        <w:t>Configuracao</w:t>
      </w:r>
      <w:proofErr w:type="spellEnd"/>
      <w:r w:rsidRPr="003636D9">
        <w:rPr>
          <w:rFonts w:cs="Times New Roman"/>
          <w:szCs w:val="24"/>
        </w:rPr>
        <w:t>(</w:t>
      </w:r>
      <w:proofErr w:type="gramEnd"/>
      <w:r w:rsidRPr="003636D9">
        <w:rPr>
          <w:rFonts w:cs="Times New Roman"/>
          <w:szCs w:val="24"/>
        </w:rPr>
        <w:t>) possui apenas uma linha que é:</w:t>
      </w:r>
    </w:p>
    <w:p w14:paraId="604193DB" w14:textId="77777777" w:rsidR="00D45940" w:rsidRDefault="00D45940" w:rsidP="003636D9">
      <w:pPr>
        <w:spacing w:after="30" w:line="256" w:lineRule="auto"/>
        <w:rPr>
          <w:rFonts w:cs="Times New Roman"/>
          <w:szCs w:val="24"/>
        </w:rPr>
      </w:pPr>
    </w:p>
    <w:p w14:paraId="42EA85EB" w14:textId="22D1F863" w:rsidR="003F59EE" w:rsidRPr="008B4879" w:rsidRDefault="003F59EE" w:rsidP="008B4879">
      <w:pPr>
        <w:pStyle w:val="SemEspaamento"/>
        <w:rPr>
          <w:i/>
        </w:rPr>
      </w:pPr>
      <w:r w:rsidRPr="003636D9">
        <w:tab/>
      </w:r>
      <w:proofErr w:type="spellStart"/>
      <w:r w:rsidR="003636D9" w:rsidRPr="008B4879">
        <w:rPr>
          <w:i/>
        </w:rPr>
        <w:t>meuServo.conectar</w:t>
      </w:r>
      <w:proofErr w:type="spellEnd"/>
      <w:r w:rsidRPr="008B4879">
        <w:rPr>
          <w:i/>
        </w:rPr>
        <w:t>(</w:t>
      </w:r>
      <w:r w:rsidR="003636D9" w:rsidRPr="008B4879">
        <w:rPr>
          <w:i/>
        </w:rPr>
        <w:t>Digital.</w:t>
      </w:r>
      <w:r w:rsidRPr="008B4879">
        <w:rPr>
          <w:i/>
        </w:rPr>
        <w:t>5);</w:t>
      </w:r>
    </w:p>
    <w:p w14:paraId="4ED22188" w14:textId="77777777" w:rsidR="00D45940" w:rsidRDefault="00D45940" w:rsidP="003636D9">
      <w:pPr>
        <w:spacing w:after="30" w:line="256" w:lineRule="auto"/>
        <w:rPr>
          <w:rFonts w:cs="Times New Roman"/>
          <w:szCs w:val="24"/>
        </w:rPr>
      </w:pPr>
    </w:p>
    <w:p w14:paraId="3A2051CD" w14:textId="176931A2" w:rsidR="003F59EE" w:rsidRDefault="003F59EE" w:rsidP="003636D9">
      <w:pPr>
        <w:spacing w:after="30" w:line="256" w:lineRule="auto"/>
        <w:rPr>
          <w:rFonts w:cs="Times New Roman"/>
          <w:szCs w:val="24"/>
        </w:rPr>
      </w:pPr>
      <w:r w:rsidRPr="003636D9">
        <w:rPr>
          <w:rFonts w:cs="Times New Roman"/>
          <w:szCs w:val="24"/>
        </w:rPr>
        <w:t>Essa linha está associando o servo (</w:t>
      </w:r>
      <w:proofErr w:type="spellStart"/>
      <w:r w:rsidRPr="00060A40">
        <w:rPr>
          <w:rFonts w:cs="Times New Roman"/>
          <w:i/>
          <w:szCs w:val="24"/>
        </w:rPr>
        <w:t>meuServo</w:t>
      </w:r>
      <w:proofErr w:type="spellEnd"/>
      <w:r w:rsidRPr="003636D9">
        <w:rPr>
          <w:rFonts w:cs="Times New Roman"/>
          <w:szCs w:val="24"/>
        </w:rPr>
        <w:t>) a p</w:t>
      </w:r>
      <w:r w:rsidR="00060A40">
        <w:rPr>
          <w:rFonts w:cs="Times New Roman"/>
          <w:szCs w:val="24"/>
        </w:rPr>
        <w:t>orta 5 usando o comando conectar</w:t>
      </w:r>
      <w:r w:rsidRPr="003636D9">
        <w:rPr>
          <w:rFonts w:cs="Times New Roman"/>
          <w:szCs w:val="24"/>
        </w:rPr>
        <w:t xml:space="preserve">. No loop </w:t>
      </w:r>
      <w:proofErr w:type="gramStart"/>
      <w:r w:rsidRPr="00060A40">
        <w:rPr>
          <w:rFonts w:cs="Times New Roman"/>
          <w:i/>
          <w:szCs w:val="24"/>
        </w:rPr>
        <w:t>Principal(</w:t>
      </w:r>
      <w:proofErr w:type="gramEnd"/>
      <w:r w:rsidRPr="00060A40">
        <w:rPr>
          <w:rFonts w:cs="Times New Roman"/>
          <w:i/>
          <w:szCs w:val="24"/>
        </w:rPr>
        <w:t>)</w:t>
      </w:r>
      <w:r w:rsidRPr="003636D9">
        <w:rPr>
          <w:rFonts w:cs="Times New Roman"/>
          <w:szCs w:val="24"/>
        </w:rPr>
        <w:t xml:space="preserve"> podemos observar que ocorre a leitura do nosso potenciômetro (</w:t>
      </w:r>
      <w:proofErr w:type="spellStart"/>
      <w:r w:rsidRPr="00060A40">
        <w:rPr>
          <w:rFonts w:cs="Times New Roman"/>
          <w:i/>
          <w:szCs w:val="24"/>
        </w:rPr>
        <w:t>Apotenciometro</w:t>
      </w:r>
      <w:proofErr w:type="spellEnd"/>
      <w:r w:rsidR="00060A40">
        <w:rPr>
          <w:rFonts w:cs="Times New Roman"/>
          <w:szCs w:val="24"/>
        </w:rPr>
        <w:t xml:space="preserve">) que </w:t>
      </w:r>
      <w:r w:rsidRPr="003636D9">
        <w:rPr>
          <w:rFonts w:cs="Times New Roman"/>
          <w:szCs w:val="24"/>
        </w:rPr>
        <w:t>salva na nossa variável (</w:t>
      </w:r>
      <w:proofErr w:type="spellStart"/>
      <w:r w:rsidRPr="00060A40">
        <w:rPr>
          <w:rFonts w:cs="Times New Roman"/>
          <w:i/>
          <w:szCs w:val="24"/>
        </w:rPr>
        <w:t>valorPotenciometro</w:t>
      </w:r>
      <w:proofErr w:type="spellEnd"/>
      <w:r w:rsidRPr="003636D9">
        <w:rPr>
          <w:rFonts w:cs="Times New Roman"/>
          <w:szCs w:val="24"/>
        </w:rPr>
        <w:t>). Em seguida ele faz uma regra de três entre a entrada, que varia de 0</w:t>
      </w:r>
      <w:r w:rsidR="009225A8">
        <w:rPr>
          <w:rFonts w:cs="Times New Roman"/>
          <w:szCs w:val="24"/>
        </w:rPr>
        <w:t xml:space="preserve"> a 1023, com a saída digital</w:t>
      </w:r>
      <w:r w:rsidRPr="003636D9">
        <w:rPr>
          <w:rFonts w:cs="Times New Roman"/>
          <w:szCs w:val="24"/>
        </w:rPr>
        <w:t xml:space="preserve"> para o servo e salva esse valor na variável </w:t>
      </w:r>
      <w:r w:rsidRPr="009225A8">
        <w:rPr>
          <w:rFonts w:cs="Times New Roman"/>
          <w:i/>
          <w:szCs w:val="24"/>
        </w:rPr>
        <w:t>angulo</w:t>
      </w:r>
      <w:r w:rsidRPr="003636D9">
        <w:rPr>
          <w:rFonts w:cs="Times New Roman"/>
          <w:szCs w:val="24"/>
        </w:rPr>
        <w:t xml:space="preserve">. </w:t>
      </w:r>
    </w:p>
    <w:p w14:paraId="6E5D4A9A" w14:textId="77777777" w:rsidR="00D45940" w:rsidRPr="003636D9" w:rsidRDefault="00D45940" w:rsidP="003636D9">
      <w:pPr>
        <w:spacing w:after="30" w:line="256" w:lineRule="auto"/>
        <w:rPr>
          <w:rFonts w:cs="Times New Roman"/>
          <w:szCs w:val="24"/>
        </w:rPr>
      </w:pPr>
    </w:p>
    <w:p w14:paraId="04EEFF9E" w14:textId="77777777" w:rsidR="003F59EE" w:rsidRPr="008B4879" w:rsidRDefault="003F59EE" w:rsidP="008B4879">
      <w:pPr>
        <w:pStyle w:val="SemEspaamento"/>
        <w:ind w:firstLine="720"/>
        <w:rPr>
          <w:i/>
        </w:rPr>
      </w:pPr>
      <w:proofErr w:type="gramStart"/>
      <w:r w:rsidRPr="008B4879">
        <w:rPr>
          <w:i/>
        </w:rPr>
        <w:t>angulo</w:t>
      </w:r>
      <w:proofErr w:type="gramEnd"/>
      <w:r w:rsidRPr="008B4879">
        <w:rPr>
          <w:i/>
        </w:rPr>
        <w:t xml:space="preserve"> = proporcionar(</w:t>
      </w:r>
      <w:proofErr w:type="spellStart"/>
      <w:r w:rsidRPr="008B4879">
        <w:rPr>
          <w:i/>
        </w:rPr>
        <w:t>valorPotenciometro</w:t>
      </w:r>
      <w:proofErr w:type="spellEnd"/>
      <w:r w:rsidRPr="008B4879">
        <w:rPr>
          <w:i/>
        </w:rPr>
        <w:t>, 0, 1023, 0, 180);</w:t>
      </w:r>
    </w:p>
    <w:p w14:paraId="0C03DAE1" w14:textId="77777777" w:rsidR="00D45940" w:rsidRDefault="00D45940" w:rsidP="003636D9">
      <w:pPr>
        <w:spacing w:after="30" w:line="256" w:lineRule="auto"/>
        <w:rPr>
          <w:rFonts w:cs="Times New Roman"/>
          <w:szCs w:val="24"/>
        </w:rPr>
      </w:pPr>
    </w:p>
    <w:p w14:paraId="5FD0F137" w14:textId="292EE4E9" w:rsidR="003F59EE" w:rsidRDefault="003F59EE" w:rsidP="003636D9">
      <w:pPr>
        <w:spacing w:after="30" w:line="256" w:lineRule="auto"/>
        <w:rPr>
          <w:rFonts w:cs="Times New Roman"/>
          <w:szCs w:val="24"/>
        </w:rPr>
      </w:pPr>
      <w:r w:rsidRPr="003636D9">
        <w:rPr>
          <w:rFonts w:cs="Times New Roman"/>
          <w:szCs w:val="24"/>
        </w:rPr>
        <w:t>Em seguida é feito o ajuste do servo motor com base na variável enviada usando o comando</w:t>
      </w:r>
      <w:r w:rsidR="009225A8">
        <w:rPr>
          <w:rFonts w:cs="Times New Roman"/>
          <w:szCs w:val="24"/>
        </w:rPr>
        <w:t xml:space="preserve"> </w:t>
      </w:r>
      <w:proofErr w:type="spellStart"/>
      <w:r w:rsidR="009225A8" w:rsidRPr="008B4879">
        <w:rPr>
          <w:rStyle w:val="SemEspaamentoChar"/>
          <w:i/>
        </w:rPr>
        <w:t>escreverAngulo</w:t>
      </w:r>
      <w:proofErr w:type="spellEnd"/>
      <w:r w:rsidRPr="008B4879">
        <w:rPr>
          <w:rStyle w:val="SemEspaamentoChar"/>
          <w:i/>
        </w:rPr>
        <w:t>.</w:t>
      </w:r>
    </w:p>
    <w:p w14:paraId="0AF090A1" w14:textId="77777777" w:rsidR="00D45940" w:rsidRPr="003636D9" w:rsidRDefault="00D45940" w:rsidP="003636D9">
      <w:pPr>
        <w:spacing w:after="30" w:line="256" w:lineRule="auto"/>
        <w:rPr>
          <w:rFonts w:cs="Times New Roman"/>
          <w:szCs w:val="24"/>
        </w:rPr>
      </w:pPr>
    </w:p>
    <w:p w14:paraId="6DC2BA3F" w14:textId="50840B7B" w:rsidR="003F59EE" w:rsidRPr="008B4879" w:rsidRDefault="009225A8" w:rsidP="008B4879">
      <w:pPr>
        <w:pStyle w:val="SemEspaamento"/>
        <w:ind w:firstLine="240"/>
        <w:rPr>
          <w:i/>
        </w:rPr>
      </w:pPr>
      <w:proofErr w:type="spellStart"/>
      <w:r w:rsidRPr="008B4879">
        <w:rPr>
          <w:i/>
        </w:rPr>
        <w:t>meuServo.escreverAngulo</w:t>
      </w:r>
      <w:proofErr w:type="spellEnd"/>
      <w:r w:rsidRPr="008B4879">
        <w:rPr>
          <w:i/>
        </w:rPr>
        <w:t xml:space="preserve"> </w:t>
      </w:r>
      <w:r w:rsidR="003F59EE" w:rsidRPr="008B4879">
        <w:rPr>
          <w:i/>
        </w:rPr>
        <w:t>(angulo);</w:t>
      </w:r>
    </w:p>
    <w:p w14:paraId="73404816" w14:textId="5387FBFA" w:rsidR="00140C6A" w:rsidRPr="008B4879" w:rsidRDefault="00140C6A" w:rsidP="003636D9">
      <w:pPr>
        <w:pStyle w:val="NormalWeb"/>
        <w:shd w:val="clear" w:color="auto" w:fill="FFFFFF"/>
        <w:spacing w:before="0" w:beforeAutospacing="0" w:after="30" w:afterAutospacing="0"/>
        <w:rPr>
          <w:i/>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8"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rPr>
          <w:color w:val="000000"/>
        </w:rPr>
      </w:pPr>
    </w:p>
    <w:p w14:paraId="38B00D11" w14:textId="5970C98F" w:rsidR="00CC1F25" w:rsidRDefault="00CC1F25" w:rsidP="003636D9">
      <w:pPr>
        <w:pStyle w:val="NormalWeb"/>
        <w:numPr>
          <w:ilvl w:val="0"/>
          <w:numId w:val="91"/>
        </w:numPr>
        <w:shd w:val="clear" w:color="auto" w:fill="FFFFFF"/>
        <w:spacing w:before="0" w:beforeAutospacing="0" w:after="30" w:afterAutospacing="0"/>
        <w:rPr>
          <w:color w:val="000000"/>
        </w:rPr>
      </w:pPr>
      <w:r>
        <w:rPr>
          <w:color w:val="000000"/>
        </w:rPr>
        <w:t>Uma placa Arduino</w:t>
      </w:r>
    </w:p>
    <w:p w14:paraId="2A8AA259" w14:textId="147216CD" w:rsidR="008C5792" w:rsidRDefault="009225A8" w:rsidP="003636D9">
      <w:pPr>
        <w:pStyle w:val="NormalWeb"/>
        <w:numPr>
          <w:ilvl w:val="0"/>
          <w:numId w:val="91"/>
        </w:numPr>
        <w:shd w:val="clear" w:color="auto" w:fill="FFFFFF"/>
        <w:spacing w:before="0" w:beforeAutospacing="0" w:after="30" w:afterAutospacing="0"/>
        <w:rPr>
          <w:color w:val="000000"/>
        </w:rPr>
      </w:pPr>
      <w:proofErr w:type="spellStart"/>
      <w:r>
        <w:rPr>
          <w:color w:val="000000"/>
        </w:rPr>
        <w:t>Protoboard</w:t>
      </w:r>
      <w:proofErr w:type="spellEnd"/>
    </w:p>
    <w:p w14:paraId="519DF5C8" w14:textId="33EAE22F" w:rsidR="00CC1F25" w:rsidRPr="003636D9" w:rsidRDefault="00CC1F25" w:rsidP="003636D9">
      <w:pPr>
        <w:pStyle w:val="NormalWeb"/>
        <w:numPr>
          <w:ilvl w:val="0"/>
          <w:numId w:val="91"/>
        </w:numPr>
        <w:shd w:val="clear" w:color="auto" w:fill="FFFFFF"/>
        <w:spacing w:before="0" w:beforeAutospacing="0" w:after="30" w:afterAutospacing="0"/>
        <w:rPr>
          <w:color w:val="000000"/>
        </w:rPr>
      </w:pPr>
      <w:r>
        <w:rPr>
          <w:color w:val="000000"/>
        </w:rPr>
        <w:t>Jumpers</w:t>
      </w:r>
    </w:p>
    <w:p w14:paraId="66D37067" w14:textId="5210884C" w:rsidR="008C5792" w:rsidRPr="003636D9" w:rsidRDefault="009516A1" w:rsidP="003636D9">
      <w:pPr>
        <w:pStyle w:val="NormalWeb"/>
        <w:numPr>
          <w:ilvl w:val="0"/>
          <w:numId w:val="91"/>
        </w:numPr>
        <w:shd w:val="clear" w:color="auto" w:fill="FFFFFF"/>
        <w:spacing w:before="0" w:beforeAutospacing="0" w:after="30" w:afterAutospacing="0"/>
        <w:rPr>
          <w:color w:val="000000"/>
        </w:rPr>
      </w:pPr>
      <w:r>
        <w:rPr>
          <w:color w:val="000000"/>
        </w:rPr>
        <w:t>Sensor ultrassônico HC-SR</w:t>
      </w:r>
      <w:r w:rsidR="009225A8">
        <w:rPr>
          <w:color w:val="000000"/>
        </w:rPr>
        <w:t>04</w:t>
      </w:r>
    </w:p>
    <w:p w14:paraId="41C11B10" w14:textId="132B8122" w:rsidR="0010474F" w:rsidRDefault="0010474F" w:rsidP="0010474F">
      <w:pPr>
        <w:pStyle w:val="NormalWeb"/>
        <w:shd w:val="clear" w:color="auto" w:fill="FFFFFF"/>
        <w:spacing w:before="0" w:beforeAutospacing="0" w:after="30" w:afterAutospacing="0"/>
        <w:rPr>
          <w:color w:val="000000"/>
        </w:rPr>
      </w:pPr>
    </w:p>
    <w:p w14:paraId="04B3A237" w14:textId="77777777" w:rsidR="002D455D" w:rsidRPr="003636D9" w:rsidRDefault="002D455D" w:rsidP="0010474F">
      <w:pPr>
        <w:pStyle w:val="NormalWeb"/>
        <w:shd w:val="clear" w:color="auto" w:fill="FFFFFF"/>
        <w:spacing w:before="0" w:beforeAutospacing="0" w:after="30" w:afterAutospacing="0"/>
        <w:rPr>
          <w:color w:val="000000"/>
        </w:rPr>
      </w:pPr>
    </w:p>
    <w:p w14:paraId="3EC98BE1" w14:textId="277001FA" w:rsidR="008C5792"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rPr>
          <w:color w:val="000000"/>
        </w:rPr>
      </w:pPr>
    </w:p>
    <w:p w14:paraId="03953265" w14:textId="14363499" w:rsidR="006731F4" w:rsidRDefault="006731F4"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rPr>
          <w:color w:val="000000"/>
        </w:rPr>
      </w:pPr>
    </w:p>
    <w:p w14:paraId="49EEC93D" w14:textId="37AAA986" w:rsidR="009413A6" w:rsidRPr="003636D9" w:rsidRDefault="009413A6" w:rsidP="003636D9">
      <w:pPr>
        <w:spacing w:after="30"/>
        <w:rPr>
          <w:rFonts w:cs="Times New Roman"/>
          <w:b/>
          <w:sz w:val="28"/>
          <w:szCs w:val="28"/>
          <w:u w:val="single"/>
        </w:rPr>
      </w:pPr>
      <w:r w:rsidRPr="003636D9">
        <w:rPr>
          <w:rFonts w:cs="Times New Roman"/>
          <w:b/>
          <w:sz w:val="28"/>
          <w:szCs w:val="28"/>
          <w:u w:val="single"/>
        </w:rPr>
        <w:t>O Código</w:t>
      </w:r>
    </w:p>
    <w:p w14:paraId="1B54273E" w14:textId="77777777" w:rsidR="009413A6" w:rsidRPr="00935953" w:rsidRDefault="009413A6" w:rsidP="003636D9">
      <w:pPr>
        <w:spacing w:after="30"/>
        <w:rPr>
          <w:rFonts w:cs="Times New Roman"/>
          <w:szCs w:val="28"/>
        </w:rPr>
      </w:pPr>
    </w:p>
    <w:p w14:paraId="68AB003A" w14:textId="77777777" w:rsidR="009413A6" w:rsidRDefault="009413A6" w:rsidP="003636D9">
      <w:pPr>
        <w:spacing w:after="30"/>
        <w:rPr>
          <w:rFonts w:cs="Times New Roman"/>
          <w:szCs w:val="24"/>
        </w:rPr>
      </w:pPr>
      <w:r w:rsidRPr="003636D9">
        <w:rPr>
          <w:rFonts w:cs="Times New Roman"/>
          <w:szCs w:val="24"/>
        </w:rPr>
        <w:t>Abra a IDE do Brino e digite o código a seguir:</w:t>
      </w:r>
    </w:p>
    <w:p w14:paraId="7903F8D1" w14:textId="77777777" w:rsidR="00D45940" w:rsidRPr="003636D9" w:rsidRDefault="00D45940" w:rsidP="003636D9">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8B4879">
            <w:pPr>
              <w:pStyle w:val="SemEspaamento"/>
            </w:pPr>
            <w:r w:rsidRPr="003636D9">
              <w:t xml:space="preserve">//Projeto 5 – Ultrassom </w:t>
            </w:r>
            <w:proofErr w:type="gramStart"/>
            <w:r w:rsidRPr="003636D9">
              <w:t>+ Memoria</w:t>
            </w:r>
            <w:proofErr w:type="gramEnd"/>
          </w:p>
          <w:p w14:paraId="474B5DE6" w14:textId="77777777" w:rsidR="003636D9" w:rsidRPr="003636D9" w:rsidRDefault="003636D9" w:rsidP="008B4879">
            <w:pPr>
              <w:pStyle w:val="SemEspaamento"/>
            </w:pPr>
          </w:p>
          <w:p w14:paraId="03348D76" w14:textId="77777777" w:rsidR="009413A6" w:rsidRPr="003636D9" w:rsidRDefault="009413A6" w:rsidP="008B4879">
            <w:pPr>
              <w:pStyle w:val="SemEspaamento"/>
            </w:pPr>
            <w:proofErr w:type="gramStart"/>
            <w:r w:rsidRPr="003636D9">
              <w:t>usar</w:t>
            </w:r>
            <w:proofErr w:type="gramEnd"/>
            <w:r w:rsidRPr="003636D9">
              <w:t xml:space="preserve"> Ultra</w:t>
            </w:r>
          </w:p>
          <w:p w14:paraId="122399EC" w14:textId="77777777" w:rsidR="009413A6" w:rsidRPr="003636D9" w:rsidRDefault="009413A6" w:rsidP="008B4879">
            <w:pPr>
              <w:pStyle w:val="SemEspaamento"/>
            </w:pPr>
            <w:proofErr w:type="gramStart"/>
            <w:r w:rsidRPr="003636D9">
              <w:t>usar</w:t>
            </w:r>
            <w:proofErr w:type="gramEnd"/>
            <w:r w:rsidRPr="003636D9">
              <w:t xml:space="preserve"> Memoria</w:t>
            </w:r>
          </w:p>
          <w:p w14:paraId="7AD4B319" w14:textId="77777777" w:rsidR="009413A6" w:rsidRPr="003636D9" w:rsidRDefault="009413A6" w:rsidP="008B4879">
            <w:pPr>
              <w:pStyle w:val="SemEspaamento"/>
            </w:pPr>
          </w:p>
          <w:p w14:paraId="4CE7B80C" w14:textId="77777777" w:rsidR="009413A6" w:rsidRPr="003636D9" w:rsidRDefault="009413A6" w:rsidP="008B4879">
            <w:pPr>
              <w:pStyle w:val="SemEspaamento"/>
            </w:pPr>
            <w:r w:rsidRPr="003636D9">
              <w:t xml:space="preserve">Ultra </w:t>
            </w:r>
            <w:proofErr w:type="gramStart"/>
            <w:r w:rsidRPr="003636D9">
              <w:t>u(</w:t>
            </w:r>
            <w:proofErr w:type="gramEnd"/>
            <w:r w:rsidRPr="003636D9">
              <w:t>5,4);</w:t>
            </w:r>
          </w:p>
          <w:p w14:paraId="708C88D6" w14:textId="77777777" w:rsidR="009413A6" w:rsidRPr="003636D9" w:rsidRDefault="009413A6" w:rsidP="008B4879">
            <w:pPr>
              <w:pStyle w:val="SemEspaamento"/>
            </w:pPr>
          </w:p>
          <w:p w14:paraId="07E10765" w14:textId="48DB08CB" w:rsidR="009413A6" w:rsidRPr="003636D9" w:rsidRDefault="009225A8" w:rsidP="008B4879">
            <w:pPr>
              <w:pStyle w:val="SemEspaamento"/>
            </w:pPr>
            <w:proofErr w:type="spellStart"/>
            <w:proofErr w:type="gramStart"/>
            <w:r>
              <w:t>Configuracao</w:t>
            </w:r>
            <w:proofErr w:type="spellEnd"/>
            <w:r>
              <w:t>(</w:t>
            </w:r>
            <w:proofErr w:type="gramEnd"/>
            <w:r>
              <w:t>){</w:t>
            </w:r>
          </w:p>
          <w:p w14:paraId="5EE551BB" w14:textId="77777777" w:rsidR="009413A6" w:rsidRPr="003636D9" w:rsidRDefault="009413A6" w:rsidP="008B4879">
            <w:pPr>
              <w:pStyle w:val="SemEspaamento"/>
            </w:pPr>
            <w:proofErr w:type="spellStart"/>
            <w:r w:rsidRPr="003636D9">
              <w:t>USB.conectar</w:t>
            </w:r>
            <w:proofErr w:type="spellEnd"/>
            <w:r w:rsidRPr="003636D9">
              <w:t>(9600);</w:t>
            </w:r>
          </w:p>
          <w:p w14:paraId="1E7D5AF0"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4A166129" w14:textId="77777777" w:rsidR="009413A6" w:rsidRPr="003636D9" w:rsidRDefault="009413A6" w:rsidP="008B4879">
            <w:pPr>
              <w:pStyle w:val="SemEspaamento"/>
            </w:pPr>
            <w:proofErr w:type="spellStart"/>
            <w:r w:rsidRPr="003636D9">
              <w:t>Numero</w:t>
            </w:r>
            <w:proofErr w:type="spellEnd"/>
            <w:r w:rsidRPr="003636D9">
              <w:t xml:space="preserve"> d = </w:t>
            </w:r>
            <w:proofErr w:type="spellStart"/>
            <w:r w:rsidRPr="003636D9">
              <w:t>u.medir</w:t>
            </w:r>
            <w:proofErr w:type="spellEnd"/>
            <w:r w:rsidRPr="003636D9">
              <w:t>();</w:t>
            </w:r>
          </w:p>
          <w:p w14:paraId="579A2FAB" w14:textId="77777777" w:rsidR="009413A6" w:rsidRPr="003636D9" w:rsidRDefault="009413A6" w:rsidP="008B4879">
            <w:pPr>
              <w:pStyle w:val="SemEspaamento"/>
            </w:pPr>
            <w:proofErr w:type="spellStart"/>
            <w:r w:rsidRPr="003636D9">
              <w:t>Memoria.escrever</w:t>
            </w:r>
            <w:proofErr w:type="spellEnd"/>
            <w:r w:rsidRPr="003636D9">
              <w:t>(x, d);</w:t>
            </w:r>
          </w:p>
          <w:p w14:paraId="5123A1CA" w14:textId="77777777" w:rsidR="009413A6" w:rsidRPr="003636D9" w:rsidRDefault="009413A6" w:rsidP="008B4879">
            <w:pPr>
              <w:pStyle w:val="SemEspaamento"/>
            </w:pPr>
            <w:proofErr w:type="spellStart"/>
            <w:r w:rsidRPr="003636D9">
              <w:t>USB.enviarln</w:t>
            </w:r>
            <w:proofErr w:type="spellEnd"/>
            <w:r w:rsidRPr="003636D9">
              <w:t>(d);</w:t>
            </w:r>
          </w:p>
          <w:p w14:paraId="5F02A716" w14:textId="77777777" w:rsidR="009413A6" w:rsidRPr="003636D9" w:rsidRDefault="009413A6" w:rsidP="008B4879">
            <w:pPr>
              <w:pStyle w:val="SemEspaamento"/>
            </w:pPr>
            <w:r w:rsidRPr="003636D9">
              <w:t xml:space="preserve">} </w:t>
            </w:r>
          </w:p>
          <w:p w14:paraId="03D0D5A1"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7DA044C5" w14:textId="77777777" w:rsidR="009413A6" w:rsidRPr="003636D9" w:rsidRDefault="009413A6" w:rsidP="008B4879">
            <w:pPr>
              <w:pStyle w:val="SemEspaamento"/>
            </w:pPr>
            <w:proofErr w:type="spellStart"/>
            <w:r w:rsidRPr="003636D9">
              <w:t>USB.enviarln</w:t>
            </w:r>
            <w:proofErr w:type="spellEnd"/>
            <w:r w:rsidRPr="003636D9">
              <w:t>(</w:t>
            </w:r>
            <w:proofErr w:type="spellStart"/>
            <w:proofErr w:type="gramStart"/>
            <w:r w:rsidRPr="003636D9">
              <w:t>Memoria.ler</w:t>
            </w:r>
            <w:proofErr w:type="spellEnd"/>
            <w:r w:rsidRPr="003636D9">
              <w:t>(</w:t>
            </w:r>
            <w:proofErr w:type="gramEnd"/>
            <w:r w:rsidRPr="003636D9">
              <w:t>x));</w:t>
            </w:r>
          </w:p>
          <w:p w14:paraId="087B3E1E" w14:textId="77777777" w:rsidR="009413A6" w:rsidRPr="003636D9" w:rsidRDefault="009413A6" w:rsidP="008B4879">
            <w:pPr>
              <w:pStyle w:val="SemEspaamento"/>
            </w:pPr>
            <w:r w:rsidRPr="003636D9">
              <w:t xml:space="preserve">} </w:t>
            </w:r>
          </w:p>
          <w:p w14:paraId="7B0AC4CF" w14:textId="77777777" w:rsidR="009413A6" w:rsidRPr="003636D9" w:rsidRDefault="009413A6" w:rsidP="008B4879">
            <w:pPr>
              <w:pStyle w:val="SemEspaamento"/>
            </w:pPr>
          </w:p>
          <w:p w14:paraId="672D3714" w14:textId="77777777" w:rsidR="009413A6" w:rsidRPr="003636D9" w:rsidRDefault="009413A6" w:rsidP="008B4879">
            <w:pPr>
              <w:pStyle w:val="SemEspaamento"/>
            </w:pPr>
            <w:r w:rsidRPr="003636D9">
              <w:t>}</w:t>
            </w:r>
          </w:p>
          <w:p w14:paraId="4CA6DA19" w14:textId="77777777" w:rsidR="009413A6" w:rsidRPr="003636D9" w:rsidRDefault="009413A6" w:rsidP="008B4879">
            <w:pPr>
              <w:pStyle w:val="SemEspaamento"/>
            </w:pPr>
          </w:p>
          <w:p w14:paraId="3809D723" w14:textId="77777777" w:rsidR="009413A6" w:rsidRPr="003636D9" w:rsidRDefault="009413A6" w:rsidP="008B4879">
            <w:pPr>
              <w:pStyle w:val="SemEspaamento"/>
            </w:pPr>
            <w:proofErr w:type="gramStart"/>
            <w:r w:rsidRPr="003636D9">
              <w:t>Principal(</w:t>
            </w:r>
            <w:proofErr w:type="gramEnd"/>
            <w:r w:rsidRPr="003636D9">
              <w:t>){</w:t>
            </w:r>
          </w:p>
          <w:p w14:paraId="6C8F1C53" w14:textId="77777777" w:rsidR="009413A6" w:rsidRPr="003636D9" w:rsidRDefault="009413A6" w:rsidP="008B4879">
            <w:pPr>
              <w:pStyle w:val="SemEspaamento"/>
            </w:pPr>
          </w:p>
          <w:p w14:paraId="493E8859" w14:textId="77777777" w:rsidR="009413A6" w:rsidRPr="003636D9" w:rsidRDefault="009413A6" w:rsidP="008B4879">
            <w:pPr>
              <w:pStyle w:val="SemEspaamento"/>
            </w:pPr>
            <w:r w:rsidRPr="003636D9">
              <w:t>}</w:t>
            </w:r>
          </w:p>
        </w:tc>
      </w:tr>
    </w:tbl>
    <w:p w14:paraId="74181C6E" w14:textId="77777777" w:rsidR="003636D9" w:rsidRPr="00935953" w:rsidRDefault="003636D9" w:rsidP="003636D9">
      <w:pPr>
        <w:spacing w:after="30"/>
        <w:rPr>
          <w:rFonts w:cs="Times New Roman"/>
          <w:szCs w:val="28"/>
        </w:rPr>
      </w:pPr>
    </w:p>
    <w:p w14:paraId="60F6BB63" w14:textId="77777777" w:rsidR="009413A6" w:rsidRPr="003636D9" w:rsidRDefault="009413A6" w:rsidP="003636D9">
      <w:pPr>
        <w:spacing w:after="30"/>
        <w:rPr>
          <w:rFonts w:cs="Times New Roman"/>
          <w:b/>
          <w:sz w:val="28"/>
          <w:szCs w:val="28"/>
          <w:u w:val="single"/>
        </w:rPr>
      </w:pPr>
      <w:r w:rsidRPr="003636D9">
        <w:rPr>
          <w:rFonts w:cs="Times New Roman"/>
          <w:b/>
          <w:sz w:val="28"/>
          <w:szCs w:val="28"/>
          <w:u w:val="single"/>
        </w:rPr>
        <w:t>Analisando o código</w:t>
      </w:r>
    </w:p>
    <w:p w14:paraId="747FB248" w14:textId="77777777" w:rsidR="009413A6" w:rsidRPr="00935953" w:rsidRDefault="009413A6" w:rsidP="003636D9">
      <w:pPr>
        <w:spacing w:after="30"/>
        <w:rPr>
          <w:rFonts w:cs="Times New Roman"/>
          <w:szCs w:val="24"/>
        </w:rPr>
      </w:pPr>
    </w:p>
    <w:p w14:paraId="61E774E2" w14:textId="77777777" w:rsidR="009413A6" w:rsidRPr="003636D9" w:rsidRDefault="009413A6" w:rsidP="003636D9">
      <w:pPr>
        <w:spacing w:after="30"/>
        <w:rPr>
          <w:rFonts w:cs="Times New Roman"/>
          <w:szCs w:val="24"/>
        </w:rPr>
      </w:pPr>
      <w:r w:rsidRPr="003636D9">
        <w:rPr>
          <w:rFonts w:cs="Times New Roman"/>
          <w:szCs w:val="24"/>
        </w:rPr>
        <w:t>A primeira linha do código é:</w:t>
      </w:r>
    </w:p>
    <w:p w14:paraId="286D5095" w14:textId="77777777" w:rsidR="00D45940" w:rsidRDefault="00D45940" w:rsidP="003636D9">
      <w:pPr>
        <w:spacing w:after="30"/>
        <w:rPr>
          <w:rFonts w:cs="Times New Roman"/>
          <w:szCs w:val="24"/>
        </w:rPr>
      </w:pPr>
    </w:p>
    <w:p w14:paraId="077BDE58"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Ultra</w:t>
      </w:r>
    </w:p>
    <w:p w14:paraId="04B91D4E" w14:textId="77777777" w:rsidR="00D45940" w:rsidRDefault="00D45940" w:rsidP="003636D9">
      <w:pPr>
        <w:spacing w:after="30"/>
        <w:rPr>
          <w:rFonts w:cs="Times New Roman"/>
          <w:szCs w:val="24"/>
        </w:rPr>
      </w:pPr>
    </w:p>
    <w:p w14:paraId="360D7A16" w14:textId="77777777" w:rsidR="009413A6" w:rsidRPr="003636D9" w:rsidRDefault="009413A6" w:rsidP="003636D9">
      <w:pPr>
        <w:spacing w:after="30"/>
        <w:rPr>
          <w:rFonts w:cs="Times New Roman"/>
          <w:szCs w:val="24"/>
        </w:rPr>
      </w:pPr>
      <w:r w:rsidRPr="003636D9">
        <w:rPr>
          <w:rFonts w:cs="Times New Roman"/>
          <w:szCs w:val="24"/>
        </w:rPr>
        <w:t xml:space="preserve">Essa linha irá importar a biblioteca </w:t>
      </w:r>
      <w:r w:rsidRPr="003636D9">
        <w:rPr>
          <w:rFonts w:cs="Times New Roman"/>
          <w:i/>
          <w:szCs w:val="24"/>
        </w:rPr>
        <w:t xml:space="preserve">Ultra </w:t>
      </w:r>
      <w:r w:rsidRPr="003636D9">
        <w:rPr>
          <w:rFonts w:cs="Times New Roman"/>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rPr>
          <w:rFonts w:cs="Times New Roman"/>
          <w:szCs w:val="24"/>
        </w:rPr>
      </w:pPr>
    </w:p>
    <w:p w14:paraId="3E116699"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Memoria</w:t>
      </w:r>
    </w:p>
    <w:p w14:paraId="4CA5DD27" w14:textId="77777777" w:rsidR="00D45940" w:rsidRDefault="00D45940" w:rsidP="003636D9">
      <w:pPr>
        <w:spacing w:after="30"/>
        <w:rPr>
          <w:rFonts w:cs="Times New Roman"/>
          <w:szCs w:val="24"/>
        </w:rPr>
      </w:pPr>
    </w:p>
    <w:p w14:paraId="3C99D5CC" w14:textId="77777777" w:rsidR="009413A6" w:rsidRPr="003636D9" w:rsidRDefault="009413A6" w:rsidP="003636D9">
      <w:pPr>
        <w:spacing w:after="30"/>
        <w:rPr>
          <w:rFonts w:cs="Times New Roman"/>
          <w:szCs w:val="24"/>
        </w:rPr>
      </w:pPr>
      <w:r w:rsidRPr="003636D9">
        <w:rPr>
          <w:rFonts w:cs="Times New Roman"/>
          <w:szCs w:val="24"/>
        </w:rPr>
        <w:t>Nessa linha, avisamos o Arduino que utilizaremos a memória disponível internamente e os métodos associados à sua utilização.</w:t>
      </w:r>
    </w:p>
    <w:p w14:paraId="74ABC142" w14:textId="77777777" w:rsidR="009413A6" w:rsidRDefault="009413A6" w:rsidP="003636D9">
      <w:pPr>
        <w:spacing w:after="30"/>
        <w:rPr>
          <w:rFonts w:cs="Times New Roman"/>
          <w:szCs w:val="24"/>
        </w:rPr>
      </w:pPr>
      <w:r w:rsidRPr="003636D9">
        <w:rPr>
          <w:rFonts w:cs="Times New Roman"/>
          <w:szCs w:val="24"/>
        </w:rPr>
        <w:t>Logo depois temos a linha:</w:t>
      </w:r>
    </w:p>
    <w:p w14:paraId="1221F444" w14:textId="77777777" w:rsidR="00D45940" w:rsidRPr="003636D9" w:rsidRDefault="00D45940" w:rsidP="003636D9">
      <w:pPr>
        <w:spacing w:after="30"/>
        <w:rPr>
          <w:rFonts w:cs="Times New Roman"/>
          <w:szCs w:val="24"/>
        </w:rPr>
      </w:pPr>
    </w:p>
    <w:p w14:paraId="7C21EC1F" w14:textId="77777777" w:rsidR="009413A6" w:rsidRPr="008B4879" w:rsidRDefault="009413A6" w:rsidP="008B4879">
      <w:pPr>
        <w:pStyle w:val="SemEspaamento"/>
        <w:ind w:firstLine="720"/>
        <w:rPr>
          <w:i/>
        </w:rPr>
      </w:pPr>
      <w:r w:rsidRPr="008B4879">
        <w:rPr>
          <w:i/>
        </w:rPr>
        <w:t xml:space="preserve">Ultra </w:t>
      </w:r>
      <w:proofErr w:type="gramStart"/>
      <w:r w:rsidRPr="008B4879">
        <w:rPr>
          <w:i/>
        </w:rPr>
        <w:t>u(</w:t>
      </w:r>
      <w:proofErr w:type="gramEnd"/>
      <w:r w:rsidRPr="008B4879">
        <w:rPr>
          <w:i/>
        </w:rPr>
        <w:t>5,4);</w:t>
      </w:r>
    </w:p>
    <w:p w14:paraId="3BA4990A" w14:textId="77777777" w:rsidR="00D45940" w:rsidRDefault="00D45940" w:rsidP="003636D9">
      <w:pPr>
        <w:spacing w:after="30"/>
        <w:rPr>
          <w:rFonts w:cs="Times New Roman"/>
          <w:szCs w:val="24"/>
        </w:rPr>
      </w:pPr>
    </w:p>
    <w:p w14:paraId="2373F488" w14:textId="431D1DBB" w:rsidR="009413A6" w:rsidRPr="003636D9" w:rsidRDefault="009413A6" w:rsidP="003636D9">
      <w:pPr>
        <w:spacing w:after="30"/>
        <w:rPr>
          <w:rFonts w:cs="Times New Roman"/>
          <w:szCs w:val="24"/>
        </w:rPr>
      </w:pPr>
      <w:r w:rsidRPr="003636D9">
        <w:rPr>
          <w:rFonts w:cs="Times New Roman"/>
          <w:szCs w:val="24"/>
        </w:rPr>
        <w:lastRenderedPageBreak/>
        <w:t xml:space="preserve">Essa linha cria um objeto </w:t>
      </w:r>
      <w:r w:rsidRPr="003636D9">
        <w:rPr>
          <w:rFonts w:cs="Times New Roman"/>
          <w:i/>
          <w:szCs w:val="24"/>
        </w:rPr>
        <w:t>Ultra</w:t>
      </w:r>
      <w:r w:rsidRPr="003636D9">
        <w:rPr>
          <w:rFonts w:cs="Times New Roman"/>
          <w:szCs w:val="24"/>
        </w:rPr>
        <w:t xml:space="preserve"> que tem sua porta trigger (que envia o pulso ultrassônico)</w:t>
      </w:r>
      <w:r w:rsidR="00D45940">
        <w:rPr>
          <w:rFonts w:cs="Times New Roman"/>
          <w:szCs w:val="24"/>
        </w:rPr>
        <w:t xml:space="preserve"> </w:t>
      </w:r>
      <w:r w:rsidRPr="003636D9">
        <w:rPr>
          <w:rFonts w:cs="Times New Roman"/>
          <w:szCs w:val="24"/>
        </w:rPr>
        <w:t xml:space="preserve">ligada ao pino 5, e a porta </w:t>
      </w:r>
      <w:proofErr w:type="spellStart"/>
      <w:r w:rsidRPr="003636D9">
        <w:rPr>
          <w:rFonts w:cs="Times New Roman"/>
          <w:szCs w:val="24"/>
        </w:rPr>
        <w:t>eccho</w:t>
      </w:r>
      <w:proofErr w:type="spellEnd"/>
      <w:r w:rsidRPr="003636D9">
        <w:rPr>
          <w:rFonts w:cs="Times New Roman"/>
          <w:szCs w:val="24"/>
        </w:rPr>
        <w:t xml:space="preserve"> </w:t>
      </w:r>
      <w:proofErr w:type="gramStart"/>
      <w:r w:rsidRPr="003636D9">
        <w:rPr>
          <w:rFonts w:cs="Times New Roman"/>
          <w:szCs w:val="24"/>
        </w:rPr>
        <w:t>( que</w:t>
      </w:r>
      <w:proofErr w:type="gramEnd"/>
      <w:r w:rsidRPr="003636D9">
        <w:rPr>
          <w:rFonts w:cs="Times New Roman"/>
          <w:szCs w:val="24"/>
        </w:rPr>
        <w:t xml:space="preserve"> notifica a recepção do pulso)</w:t>
      </w:r>
      <w:r w:rsidR="009225A8">
        <w:rPr>
          <w:rFonts w:cs="Times New Roman"/>
          <w:szCs w:val="24"/>
        </w:rPr>
        <w:t xml:space="preserve"> ao pino 4. </w:t>
      </w:r>
      <w:r w:rsidRPr="003636D9">
        <w:rPr>
          <w:rFonts w:cs="Times New Roman"/>
          <w:szCs w:val="24"/>
        </w:rPr>
        <w:t xml:space="preserve">O método </w:t>
      </w:r>
      <w:proofErr w:type="spellStart"/>
      <w:r w:rsidRPr="003636D9">
        <w:rPr>
          <w:rFonts w:cs="Times New Roman"/>
          <w:i/>
          <w:szCs w:val="24"/>
        </w:rPr>
        <w:t>Configuracao</w:t>
      </w:r>
      <w:proofErr w:type="spellEnd"/>
      <w:r w:rsidRPr="003636D9">
        <w:rPr>
          <w:rFonts w:cs="Times New Roman"/>
          <w:szCs w:val="24"/>
        </w:rPr>
        <w:t xml:space="preserve"> </w:t>
      </w:r>
      <w:r w:rsidR="009225A8">
        <w:rPr>
          <w:rFonts w:cs="Times New Roman"/>
          <w:szCs w:val="24"/>
        </w:rPr>
        <w:t xml:space="preserve">() </w:t>
      </w:r>
      <w:r w:rsidRPr="003636D9">
        <w:rPr>
          <w:rFonts w:cs="Times New Roman"/>
          <w:szCs w:val="24"/>
        </w:rPr>
        <w:t xml:space="preserve">começa inicializando a conexão </w:t>
      </w:r>
      <w:r w:rsidRPr="003636D9">
        <w:rPr>
          <w:rFonts w:cs="Times New Roman"/>
          <w:i/>
          <w:szCs w:val="24"/>
        </w:rPr>
        <w:t>USB</w:t>
      </w:r>
      <w:r w:rsidRPr="003636D9">
        <w:rPr>
          <w:rFonts w:cs="Times New Roman"/>
          <w:szCs w:val="24"/>
        </w:rPr>
        <w:t xml:space="preserve"> para podermos verificar o bom funcionamento do nosso código. Depois temos um loop </w:t>
      </w:r>
      <w:r w:rsidRPr="003636D9">
        <w:rPr>
          <w:rFonts w:cs="Times New Roman"/>
          <w:i/>
          <w:szCs w:val="24"/>
        </w:rPr>
        <w:t>para</w:t>
      </w:r>
      <w:r w:rsidRPr="003636D9">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cs="Times New Roman"/>
          <w:i/>
          <w:szCs w:val="24"/>
        </w:rPr>
        <w:t>x++</w:t>
      </w:r>
      <w:r w:rsidRPr="003636D9">
        <w:rPr>
          <w:rFonts w:cs="Times New Roman"/>
          <w:szCs w:val="24"/>
        </w:rPr>
        <w:t>.</w:t>
      </w:r>
    </w:p>
    <w:p w14:paraId="348FE149" w14:textId="77777777" w:rsidR="00D45940" w:rsidRDefault="00D45940" w:rsidP="003636D9">
      <w:pPr>
        <w:spacing w:after="30"/>
        <w:rPr>
          <w:rFonts w:cs="Times New Roman"/>
          <w:szCs w:val="24"/>
        </w:rPr>
      </w:pPr>
    </w:p>
    <w:p w14:paraId="3278DC2D" w14:textId="77777777" w:rsidR="009413A6" w:rsidRPr="008B4879" w:rsidRDefault="009413A6" w:rsidP="008B4879">
      <w:pPr>
        <w:pStyle w:val="SemEspaamento"/>
        <w:rPr>
          <w:i/>
        </w:rPr>
      </w:pPr>
      <w:r w:rsidRPr="003636D9">
        <w:tab/>
      </w:r>
      <w:proofErr w:type="gramStart"/>
      <w:r w:rsidRPr="008B4879">
        <w:rPr>
          <w:i/>
        </w:rPr>
        <w:t xml:space="preserve">para( </w:t>
      </w:r>
      <w:proofErr w:type="spellStart"/>
      <w:r w:rsidRPr="008B4879">
        <w:rPr>
          <w:i/>
        </w:rPr>
        <w:t>Numero</w:t>
      </w:r>
      <w:proofErr w:type="spellEnd"/>
      <w:proofErr w:type="gramEnd"/>
      <w:r w:rsidRPr="008B4879">
        <w:rPr>
          <w:i/>
        </w:rPr>
        <w:t xml:space="preserve"> x; x &lt; 5; x++){</w:t>
      </w:r>
    </w:p>
    <w:p w14:paraId="0EC28065" w14:textId="77777777" w:rsidR="00D45940" w:rsidRDefault="00D45940" w:rsidP="003636D9">
      <w:pPr>
        <w:spacing w:after="30"/>
        <w:rPr>
          <w:rFonts w:cs="Times New Roman"/>
          <w:szCs w:val="24"/>
        </w:rPr>
      </w:pPr>
    </w:p>
    <w:p w14:paraId="61A36ADC" w14:textId="77777777" w:rsidR="009413A6" w:rsidRPr="003636D9" w:rsidRDefault="009413A6" w:rsidP="003636D9">
      <w:pPr>
        <w:spacing w:after="30"/>
        <w:rPr>
          <w:rFonts w:cs="Times New Roman"/>
          <w:szCs w:val="24"/>
        </w:rPr>
      </w:pPr>
      <w:r w:rsidRPr="003636D9">
        <w:rPr>
          <w:rFonts w:cs="Times New Roman"/>
          <w:szCs w:val="24"/>
        </w:rPr>
        <w:t xml:space="preserve">O computador repetirá o código 5 vezes (pois após esse número de repetições, x será maior ou igual a 5). O bloco de código do </w:t>
      </w:r>
      <w:r w:rsidRPr="003636D9">
        <w:rPr>
          <w:rFonts w:cs="Times New Roman"/>
          <w:i/>
          <w:szCs w:val="24"/>
        </w:rPr>
        <w:t>para</w:t>
      </w:r>
      <w:r w:rsidRPr="003636D9">
        <w:rPr>
          <w:rFonts w:cs="Times New Roman"/>
          <w:szCs w:val="24"/>
        </w:rPr>
        <w:t xml:space="preserve"> começa com a seguinte linha: </w:t>
      </w:r>
    </w:p>
    <w:p w14:paraId="56C4521F" w14:textId="77777777" w:rsidR="00D45940" w:rsidRDefault="00D45940" w:rsidP="003636D9">
      <w:pPr>
        <w:spacing w:after="30"/>
        <w:rPr>
          <w:rFonts w:cs="Times New Roman"/>
          <w:szCs w:val="24"/>
        </w:rPr>
      </w:pPr>
    </w:p>
    <w:p w14:paraId="554762D2" w14:textId="77777777" w:rsidR="009413A6" w:rsidRPr="008B4879" w:rsidRDefault="009413A6" w:rsidP="008B4879">
      <w:pPr>
        <w:pStyle w:val="SemEspaamento"/>
        <w:rPr>
          <w:i/>
        </w:rPr>
      </w:pPr>
      <w:r w:rsidRPr="003636D9">
        <w:tab/>
      </w:r>
      <w:proofErr w:type="spellStart"/>
      <w:r w:rsidRPr="008B4879">
        <w:rPr>
          <w:i/>
        </w:rPr>
        <w:t>Numero</w:t>
      </w:r>
      <w:proofErr w:type="spellEnd"/>
      <w:r w:rsidRPr="008B4879">
        <w:rPr>
          <w:i/>
        </w:rPr>
        <w:t xml:space="preserve"> d = </w:t>
      </w:r>
      <w:proofErr w:type="spellStart"/>
      <w:r w:rsidRPr="008B4879">
        <w:rPr>
          <w:i/>
        </w:rPr>
        <w:t>u.medir</w:t>
      </w:r>
      <w:proofErr w:type="spellEnd"/>
      <w:r w:rsidRPr="008B4879">
        <w:rPr>
          <w:i/>
        </w:rPr>
        <w:t>();</w:t>
      </w:r>
    </w:p>
    <w:p w14:paraId="448F4847" w14:textId="77777777" w:rsidR="00D45940" w:rsidRDefault="00D45940" w:rsidP="003636D9">
      <w:pPr>
        <w:spacing w:after="30"/>
        <w:rPr>
          <w:rFonts w:cs="Times New Roman"/>
          <w:szCs w:val="24"/>
        </w:rPr>
      </w:pPr>
    </w:p>
    <w:p w14:paraId="2EA6F785" w14:textId="77777777" w:rsidR="009413A6" w:rsidRPr="003636D9" w:rsidRDefault="009413A6" w:rsidP="003636D9">
      <w:pPr>
        <w:spacing w:after="30"/>
        <w:rPr>
          <w:rFonts w:cs="Times New Roman"/>
          <w:szCs w:val="24"/>
        </w:rPr>
      </w:pPr>
      <w:r w:rsidRPr="003636D9">
        <w:rPr>
          <w:rFonts w:cs="Times New Roman"/>
          <w:szCs w:val="24"/>
        </w:rPr>
        <w:t xml:space="preserve">Essa linha cria uma variável pra guardar o valor da distância medida pelo ultrassônico com o método </w:t>
      </w:r>
      <w:proofErr w:type="gramStart"/>
      <w:r w:rsidRPr="003636D9">
        <w:rPr>
          <w:rFonts w:cs="Times New Roman"/>
          <w:i/>
          <w:szCs w:val="24"/>
        </w:rPr>
        <w:t>medir(</w:t>
      </w:r>
      <w:proofErr w:type="gramEnd"/>
      <w:r w:rsidRPr="003636D9">
        <w:rPr>
          <w:rFonts w:cs="Times New Roman"/>
          <w:i/>
          <w:szCs w:val="24"/>
        </w:rPr>
        <w:t>)</w:t>
      </w:r>
      <w:r w:rsidRPr="003636D9">
        <w:rPr>
          <w:rFonts w:cs="Times New Roman"/>
          <w:szCs w:val="24"/>
        </w:rPr>
        <w:t>. Depois temos:</w:t>
      </w:r>
    </w:p>
    <w:p w14:paraId="47D49D8A" w14:textId="77777777" w:rsidR="00D45940" w:rsidRDefault="00D45940" w:rsidP="003636D9">
      <w:pPr>
        <w:spacing w:after="30"/>
        <w:rPr>
          <w:rFonts w:cs="Times New Roman"/>
          <w:szCs w:val="24"/>
        </w:rPr>
      </w:pPr>
    </w:p>
    <w:p w14:paraId="56726C00" w14:textId="77777777" w:rsidR="009413A6" w:rsidRPr="008B4879" w:rsidRDefault="009413A6" w:rsidP="008B4879">
      <w:pPr>
        <w:pStyle w:val="SemEspaamento"/>
        <w:rPr>
          <w:i/>
        </w:rPr>
      </w:pPr>
      <w:r w:rsidRPr="003636D9">
        <w:tab/>
      </w:r>
      <w:proofErr w:type="spellStart"/>
      <w:r w:rsidRPr="008B4879">
        <w:rPr>
          <w:i/>
        </w:rPr>
        <w:t>Memoria.escrever</w:t>
      </w:r>
      <w:proofErr w:type="spellEnd"/>
      <w:r w:rsidRPr="008B4879">
        <w:rPr>
          <w:i/>
        </w:rPr>
        <w:t>(x, d);</w:t>
      </w:r>
    </w:p>
    <w:p w14:paraId="42AC977E" w14:textId="77777777" w:rsidR="00D45940" w:rsidRDefault="00D45940" w:rsidP="003636D9">
      <w:pPr>
        <w:spacing w:after="30"/>
        <w:rPr>
          <w:rFonts w:cs="Times New Roman"/>
          <w:szCs w:val="24"/>
        </w:rPr>
      </w:pPr>
    </w:p>
    <w:p w14:paraId="7EA62F29" w14:textId="77777777" w:rsidR="009413A6" w:rsidRDefault="009413A6" w:rsidP="003636D9">
      <w:pPr>
        <w:spacing w:after="30"/>
        <w:rPr>
          <w:rFonts w:cs="Times New Roman"/>
          <w:szCs w:val="24"/>
        </w:rPr>
      </w:pPr>
      <w:r w:rsidRPr="003636D9">
        <w:rPr>
          <w:rFonts w:cs="Times New Roman"/>
          <w:szCs w:val="24"/>
        </w:rPr>
        <w:t xml:space="preserve">Essa linha irá guardar a distância </w:t>
      </w:r>
      <w:r w:rsidRPr="003636D9">
        <w:rPr>
          <w:rFonts w:cs="Times New Roman"/>
          <w:i/>
          <w:szCs w:val="24"/>
        </w:rPr>
        <w:t>d</w:t>
      </w:r>
      <w:r w:rsidRPr="003636D9">
        <w:rPr>
          <w:rFonts w:cs="Times New Roman"/>
          <w:szCs w:val="24"/>
        </w:rPr>
        <w:t xml:space="preserve"> no endereço </w:t>
      </w:r>
      <w:r w:rsidRPr="003636D9">
        <w:rPr>
          <w:rFonts w:cs="Times New Roman"/>
          <w:i/>
          <w:szCs w:val="24"/>
        </w:rPr>
        <w:t>x</w:t>
      </w:r>
      <w:r w:rsidRPr="003636D9">
        <w:rPr>
          <w:rFonts w:cs="Times New Roman"/>
          <w:szCs w:val="24"/>
        </w:rPr>
        <w:t xml:space="preserve"> da memória, onde </w:t>
      </w:r>
      <w:r w:rsidRPr="003636D9">
        <w:rPr>
          <w:rFonts w:cs="Times New Roman"/>
          <w:i/>
          <w:szCs w:val="24"/>
        </w:rPr>
        <w:t>x</w:t>
      </w:r>
      <w:r w:rsidRPr="003636D9">
        <w:rPr>
          <w:rFonts w:cs="Times New Roman"/>
          <w:szCs w:val="24"/>
        </w:rPr>
        <w:t xml:space="preserve"> é o contador do loop </w:t>
      </w:r>
      <w:r w:rsidRPr="003636D9">
        <w:rPr>
          <w:rFonts w:cs="Times New Roman"/>
          <w:i/>
          <w:szCs w:val="24"/>
        </w:rPr>
        <w:t>para</w:t>
      </w:r>
      <w:r w:rsidRPr="003636D9">
        <w:rPr>
          <w:rFonts w:cs="Times New Roman"/>
          <w:szCs w:val="24"/>
        </w:rPr>
        <w:t xml:space="preserve">. Além de guardar na memória iremos enviar para a porta USB para podermos verificar o valor lido pelo Arduino. Em seguida, repetiremos o </w:t>
      </w:r>
      <w:r w:rsidRPr="003636D9">
        <w:rPr>
          <w:rFonts w:cs="Times New Roman"/>
          <w:i/>
          <w:szCs w:val="24"/>
        </w:rPr>
        <w:t>para</w:t>
      </w:r>
      <w:r w:rsidRPr="003636D9">
        <w:rPr>
          <w:rFonts w:cs="Times New Roman"/>
          <w:szCs w:val="24"/>
        </w:rPr>
        <w:t xml:space="preserve"> com um código que, ao invés de escrever, irá ler o que gravamos na memória e mostrar embaixo do que o primeiro </w:t>
      </w:r>
      <w:r w:rsidRPr="003636D9">
        <w:rPr>
          <w:rFonts w:cs="Times New Roman"/>
          <w:i/>
          <w:szCs w:val="24"/>
        </w:rPr>
        <w:t>para</w:t>
      </w:r>
      <w:r w:rsidRPr="003636D9">
        <w:rPr>
          <w:rFonts w:cs="Times New Roman"/>
          <w:szCs w:val="24"/>
        </w:rPr>
        <w:t xml:space="preserve"> mostrou. A linha que faz isso é:</w:t>
      </w:r>
    </w:p>
    <w:p w14:paraId="170F31DE" w14:textId="77777777" w:rsidR="00D45940" w:rsidRPr="003636D9" w:rsidRDefault="00D45940" w:rsidP="003636D9">
      <w:pPr>
        <w:spacing w:after="30"/>
        <w:rPr>
          <w:rFonts w:cs="Times New Roman"/>
          <w:szCs w:val="24"/>
        </w:rPr>
      </w:pPr>
    </w:p>
    <w:p w14:paraId="486C3F11" w14:textId="77777777" w:rsidR="009413A6" w:rsidRPr="008B4879" w:rsidRDefault="009413A6" w:rsidP="008B4879">
      <w:pPr>
        <w:pStyle w:val="SemEspaamento"/>
        <w:rPr>
          <w:i/>
        </w:rPr>
      </w:pPr>
      <w:r w:rsidRPr="003636D9">
        <w:tab/>
      </w:r>
      <w:proofErr w:type="spellStart"/>
      <w:r w:rsidRPr="008B4879">
        <w:rPr>
          <w:i/>
        </w:rPr>
        <w:t>USB.enviarln</w:t>
      </w:r>
      <w:proofErr w:type="spellEnd"/>
      <w:r w:rsidRPr="008B4879">
        <w:rPr>
          <w:i/>
        </w:rPr>
        <w:t>(</w:t>
      </w:r>
      <w:proofErr w:type="spellStart"/>
      <w:proofErr w:type="gramStart"/>
      <w:r w:rsidRPr="008B4879">
        <w:rPr>
          <w:i/>
        </w:rPr>
        <w:t>Memoria.ler</w:t>
      </w:r>
      <w:proofErr w:type="spellEnd"/>
      <w:r w:rsidRPr="008B4879">
        <w:rPr>
          <w:i/>
        </w:rPr>
        <w:t>(</w:t>
      </w:r>
      <w:proofErr w:type="gramEnd"/>
      <w:r w:rsidRPr="008B4879">
        <w:rPr>
          <w:i/>
        </w:rPr>
        <w:t>x));</w:t>
      </w:r>
    </w:p>
    <w:p w14:paraId="3CF8DA1B" w14:textId="77777777" w:rsidR="00D45940" w:rsidRDefault="00D45940" w:rsidP="003636D9">
      <w:pPr>
        <w:spacing w:after="30"/>
        <w:rPr>
          <w:rFonts w:cs="Times New Roman"/>
          <w:szCs w:val="24"/>
        </w:rPr>
      </w:pPr>
    </w:p>
    <w:p w14:paraId="7BBC3CB9" w14:textId="739A2296" w:rsidR="009413A6" w:rsidRPr="003636D9" w:rsidRDefault="009225A8" w:rsidP="003636D9">
      <w:pPr>
        <w:spacing w:after="30"/>
        <w:rPr>
          <w:rFonts w:cs="Times New Roman"/>
          <w:szCs w:val="24"/>
        </w:rPr>
      </w:pPr>
      <w:r>
        <w:rPr>
          <w:rFonts w:cs="Times New Roman"/>
          <w:szCs w:val="24"/>
        </w:rPr>
        <w:t xml:space="preserve">O nosso método </w:t>
      </w:r>
      <w:r w:rsidRPr="009225A8">
        <w:rPr>
          <w:rFonts w:cs="Times New Roman"/>
          <w:i/>
          <w:szCs w:val="24"/>
        </w:rPr>
        <w:t>Principal</w:t>
      </w:r>
      <w:r w:rsidR="009413A6" w:rsidRPr="003636D9">
        <w:rPr>
          <w:rFonts w:cs="Times New Roman"/>
          <w:szCs w:val="24"/>
        </w:rPr>
        <w:t xml:space="preserve"> está </w:t>
      </w:r>
      <w:r w:rsidR="00C16EA5" w:rsidRPr="003636D9">
        <w:rPr>
          <w:rFonts w:cs="Times New Roman"/>
          <w:szCs w:val="24"/>
        </w:rPr>
        <w:t>vazio, pois não queremos que o A</w:t>
      </w:r>
      <w:r w:rsidR="009413A6" w:rsidRPr="003636D9">
        <w:rPr>
          <w:rFonts w:cs="Times New Roman"/>
          <w:szCs w:val="24"/>
        </w:rPr>
        <w:t>rduino repita todo esse processo, só queremos que ele seja executado uma vez.</w:t>
      </w:r>
    </w:p>
    <w:p w14:paraId="7B2DCA34" w14:textId="4907FE0C" w:rsidR="009225A8" w:rsidRDefault="009225A8" w:rsidP="003636D9">
      <w:pPr>
        <w:spacing w:after="30"/>
        <w:rPr>
          <w:rFonts w:eastAsia="Times New Roman" w:cs="Times New Roman"/>
          <w:color w:val="000000"/>
          <w:szCs w:val="24"/>
        </w:rPr>
      </w:pPr>
    </w:p>
    <w:p w14:paraId="5380E073" w14:textId="77777777" w:rsidR="009225A8" w:rsidRDefault="009225A8" w:rsidP="003636D9">
      <w:pPr>
        <w:spacing w:after="30"/>
        <w:rPr>
          <w:rFonts w:eastAsia="Times New Roman" w:cs="Times New Roman"/>
          <w:color w:val="000000"/>
          <w:szCs w:val="24"/>
        </w:rPr>
      </w:pPr>
    </w:p>
    <w:p w14:paraId="6D8189D6" w14:textId="2D286ECD" w:rsidR="0085164E" w:rsidRPr="00400643" w:rsidRDefault="003636D9" w:rsidP="00400643">
      <w:pPr>
        <w:pStyle w:val="PargrafodaLista"/>
        <w:numPr>
          <w:ilvl w:val="1"/>
          <w:numId w:val="135"/>
        </w:numPr>
        <w:spacing w:after="30"/>
        <w:rPr>
          <w:rFonts w:cs="Times New Roman"/>
          <w:b/>
          <w:sz w:val="32"/>
          <w:szCs w:val="32"/>
        </w:rPr>
      </w:pPr>
      <w:r w:rsidRPr="00400643">
        <w:rPr>
          <w:rFonts w:cs="Times New Roman"/>
          <w:b/>
          <w:sz w:val="32"/>
          <w:szCs w:val="32"/>
        </w:rPr>
        <w:t>Carrinho com servo</w:t>
      </w:r>
      <w:r w:rsidR="0085164E" w:rsidRPr="00400643">
        <w:rPr>
          <w:rFonts w:cs="Times New Roman"/>
          <w:b/>
          <w:sz w:val="32"/>
          <w:szCs w:val="32"/>
        </w:rPr>
        <w:t xml:space="preserve"> de rotação contínua</w:t>
      </w:r>
    </w:p>
    <w:p w14:paraId="75E1CDFF" w14:textId="77777777" w:rsidR="00D45940" w:rsidRPr="00935953" w:rsidRDefault="00D45940" w:rsidP="003636D9">
      <w:pPr>
        <w:spacing w:after="30"/>
        <w:rPr>
          <w:rFonts w:cs="Times New Roman"/>
          <w:szCs w:val="32"/>
        </w:rPr>
      </w:pPr>
    </w:p>
    <w:p w14:paraId="1D91D24D" w14:textId="0B6E3CB4" w:rsidR="0085164E" w:rsidRPr="003636D9" w:rsidRDefault="0085164E" w:rsidP="003636D9">
      <w:pPr>
        <w:spacing w:after="30"/>
        <w:rPr>
          <w:rFonts w:cs="Times New Roman"/>
          <w:szCs w:val="24"/>
        </w:rPr>
      </w:pPr>
      <w:r w:rsidRPr="003636D9">
        <w:rPr>
          <w:rFonts w:cs="Times New Roman"/>
          <w:b/>
          <w:sz w:val="32"/>
          <w:szCs w:val="32"/>
        </w:rPr>
        <w:tab/>
      </w:r>
      <w:r w:rsidRPr="003636D9">
        <w:rPr>
          <w:rFonts w:cs="Times New Roman"/>
          <w:szCs w:val="24"/>
        </w:rPr>
        <w:t>Nesse projeto, aprenderemos como dar comandos básicos para um par de servos motores de rotação</w:t>
      </w:r>
      <w:r w:rsidR="009225A8">
        <w:rPr>
          <w:rFonts w:cs="Times New Roman"/>
          <w:szCs w:val="24"/>
        </w:rPr>
        <w:t xml:space="preserve"> contínua, ou seja, </w:t>
      </w:r>
      <w:r w:rsidRPr="003636D9">
        <w:rPr>
          <w:rFonts w:cs="Times New Roman"/>
          <w:szCs w:val="24"/>
        </w:rPr>
        <w:t>como controlar uma base simples. Caso você não te</w:t>
      </w:r>
      <w:r w:rsidR="009225A8">
        <w:rPr>
          <w:rFonts w:cs="Times New Roman"/>
          <w:szCs w:val="24"/>
        </w:rPr>
        <w:t xml:space="preserve">nha uma à disposição, pode-se </w:t>
      </w:r>
      <w:r w:rsidRPr="003636D9">
        <w:rPr>
          <w:rFonts w:cs="Times New Roman"/>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rPr>
          <w:rFonts w:cs="Times New Roman"/>
          <w:szCs w:val="24"/>
        </w:rPr>
      </w:pPr>
    </w:p>
    <w:p w14:paraId="56F165AA" w14:textId="05D6081F" w:rsidR="00CC1F25" w:rsidRDefault="00CC1F25" w:rsidP="003636D9">
      <w:pPr>
        <w:pStyle w:val="PargrafodaLista"/>
        <w:numPr>
          <w:ilvl w:val="0"/>
          <w:numId w:val="98"/>
        </w:numPr>
        <w:spacing w:after="30"/>
        <w:rPr>
          <w:rFonts w:cs="Times New Roman"/>
          <w:szCs w:val="24"/>
        </w:rPr>
      </w:pPr>
      <w:r>
        <w:rPr>
          <w:rFonts w:cs="Times New Roman"/>
          <w:szCs w:val="24"/>
        </w:rPr>
        <w:t>Uma placa Arduino</w:t>
      </w:r>
    </w:p>
    <w:p w14:paraId="7E3D9BAD" w14:textId="723F1F7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2 ser</w:t>
      </w:r>
      <w:r w:rsidR="009225A8">
        <w:rPr>
          <w:rFonts w:cs="Times New Roman"/>
          <w:szCs w:val="24"/>
        </w:rPr>
        <w:t>vos motores de rotação contínua</w:t>
      </w:r>
    </w:p>
    <w:p w14:paraId="1C8A3589" w14:textId="7E29351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lastRenderedPageBreak/>
        <w:t>Base c</w:t>
      </w:r>
      <w:r w:rsidR="009225A8">
        <w:rPr>
          <w:rFonts w:cs="Times New Roman"/>
          <w:szCs w:val="24"/>
        </w:rPr>
        <w:t>om rodas ou esteiras (opcional)</w:t>
      </w:r>
    </w:p>
    <w:p w14:paraId="7D347BA4" w14:textId="0156D970" w:rsidR="0085164E" w:rsidRDefault="009225A8" w:rsidP="003636D9">
      <w:pPr>
        <w:pStyle w:val="PargrafodaLista"/>
        <w:numPr>
          <w:ilvl w:val="0"/>
          <w:numId w:val="98"/>
        </w:numPr>
        <w:spacing w:after="30"/>
        <w:rPr>
          <w:rFonts w:cs="Times New Roman"/>
          <w:szCs w:val="24"/>
        </w:rPr>
      </w:pPr>
      <w:proofErr w:type="spellStart"/>
      <w:r>
        <w:rPr>
          <w:rFonts w:cs="Times New Roman"/>
          <w:szCs w:val="24"/>
        </w:rPr>
        <w:t>Protoboard</w:t>
      </w:r>
      <w:proofErr w:type="spellEnd"/>
    </w:p>
    <w:p w14:paraId="54F3E776" w14:textId="2C037129" w:rsidR="00CC1F25" w:rsidRPr="003636D9" w:rsidRDefault="00CC1F25" w:rsidP="003636D9">
      <w:pPr>
        <w:pStyle w:val="PargrafodaLista"/>
        <w:numPr>
          <w:ilvl w:val="0"/>
          <w:numId w:val="98"/>
        </w:numPr>
        <w:spacing w:after="30"/>
        <w:rPr>
          <w:rFonts w:cs="Times New Roman"/>
          <w:szCs w:val="24"/>
        </w:rPr>
      </w:pPr>
      <w:r>
        <w:rPr>
          <w:rFonts w:cs="Times New Roman"/>
          <w:szCs w:val="24"/>
        </w:rPr>
        <w:t>Jumpers</w:t>
      </w:r>
    </w:p>
    <w:p w14:paraId="61784F97" w14:textId="67FE0546" w:rsidR="0085164E" w:rsidRPr="003636D9" w:rsidRDefault="009225A8" w:rsidP="003636D9">
      <w:pPr>
        <w:pStyle w:val="PargrafodaLista"/>
        <w:numPr>
          <w:ilvl w:val="0"/>
          <w:numId w:val="98"/>
        </w:numPr>
        <w:spacing w:after="30"/>
        <w:rPr>
          <w:rFonts w:cs="Times New Roman"/>
          <w:szCs w:val="24"/>
        </w:rPr>
      </w:pPr>
      <w:r>
        <w:rPr>
          <w:rFonts w:cs="Times New Roman"/>
          <w:szCs w:val="24"/>
        </w:rPr>
        <w:t>Alimentação</w:t>
      </w:r>
    </w:p>
    <w:p w14:paraId="3A2707E7" w14:textId="77777777" w:rsidR="003636D9" w:rsidRPr="003636D9" w:rsidRDefault="003636D9" w:rsidP="003636D9">
      <w:pPr>
        <w:pStyle w:val="PargrafodaLista"/>
        <w:spacing w:after="30"/>
        <w:ind w:left="1428"/>
        <w:rPr>
          <w:rFonts w:cs="Times New Roman"/>
          <w:szCs w:val="24"/>
        </w:rPr>
      </w:pPr>
    </w:p>
    <w:p w14:paraId="5F924E5D"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Base caseira</w:t>
      </w:r>
    </w:p>
    <w:p w14:paraId="0666F892" w14:textId="77777777" w:rsidR="003636D9" w:rsidRPr="00935953" w:rsidRDefault="003636D9" w:rsidP="003636D9">
      <w:pPr>
        <w:spacing w:after="30"/>
        <w:rPr>
          <w:rFonts w:cs="Times New Roman"/>
          <w:color w:val="000000"/>
          <w:szCs w:val="28"/>
        </w:rPr>
      </w:pPr>
    </w:p>
    <w:p w14:paraId="0AD51EF4" w14:textId="77777777" w:rsidR="0085164E" w:rsidRPr="003636D9" w:rsidRDefault="0085164E" w:rsidP="003636D9">
      <w:pPr>
        <w:spacing w:after="30"/>
        <w:rPr>
          <w:rFonts w:cs="Times New Roman"/>
          <w:color w:val="000000"/>
          <w:szCs w:val="24"/>
        </w:rPr>
      </w:pPr>
      <w:r w:rsidRPr="003636D9">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rPr>
          <w:rFonts w:cs="Times New Roman"/>
          <w:color w:val="000000"/>
          <w:szCs w:val="24"/>
        </w:rPr>
      </w:pPr>
    </w:p>
    <w:p w14:paraId="2D112FF6"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4024F077" w14:textId="77777777" w:rsidR="006F2D1C" w:rsidRDefault="006F2D1C" w:rsidP="0010474F">
      <w:pPr>
        <w:pStyle w:val="NormalWeb"/>
        <w:shd w:val="clear" w:color="auto" w:fill="FFFFFF"/>
        <w:spacing w:before="0" w:beforeAutospacing="0" w:after="30" w:afterAutospacing="0"/>
        <w:jc w:val="center"/>
        <w:rPr>
          <w:noProof/>
          <w:color w:val="000000"/>
          <w:lang w:eastAsia="pt-BR"/>
        </w:rPr>
      </w:pPr>
    </w:p>
    <w:p w14:paraId="741D9D7A" w14:textId="1F59B400" w:rsidR="0010474F" w:rsidRDefault="006F2D1C" w:rsidP="0010474F">
      <w:pPr>
        <w:pStyle w:val="NormalWeb"/>
        <w:shd w:val="clear" w:color="auto" w:fill="FFFFFF"/>
        <w:spacing w:before="0" w:beforeAutospacing="0" w:after="30" w:afterAutospacing="0"/>
        <w:jc w:val="center"/>
        <w:rPr>
          <w:noProof/>
          <w:color w:val="000000"/>
          <w:lang w:val="en-US"/>
        </w:rPr>
      </w:pPr>
      <w:r w:rsidRPr="006F2D1C">
        <w:rPr>
          <w:noProof/>
          <w:color w:val="000000"/>
          <w:lang w:eastAsia="pt-BR"/>
        </w:rPr>
        <w:drawing>
          <wp:inline distT="0" distB="0" distL="0" distR="0" wp14:anchorId="684F4C4B" wp14:editId="3670EBFE">
            <wp:extent cx="3210279" cy="4153844"/>
            <wp:effectExtent l="0" t="0" r="9525" b="0"/>
            <wp:docPr id="92" name="Imagem 92" descr="C:\Users\granix\OneDrive\Documents\OneDrive\OBR\Apostila\Imagen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6.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56874"/>
                    <a:stretch/>
                  </pic:blipFill>
                  <pic:spPr bwMode="auto">
                    <a:xfrm>
                      <a:off x="0" y="0"/>
                      <a:ext cx="3214243" cy="4158974"/>
                    </a:xfrm>
                    <a:prstGeom prst="rect">
                      <a:avLst/>
                    </a:prstGeom>
                    <a:noFill/>
                    <a:ln>
                      <a:noFill/>
                    </a:ln>
                    <a:extLst>
                      <a:ext uri="{53640926-AAD7-44D8-BBD7-CCE9431645EC}">
                        <a14:shadowObscured xmlns:a14="http://schemas.microsoft.com/office/drawing/2010/main"/>
                      </a:ext>
                    </a:extLst>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rPr>
          <w:rFonts w:cs="Times New Roman"/>
          <w:szCs w:val="24"/>
        </w:rPr>
      </w:pPr>
    </w:p>
    <w:p w14:paraId="4064EE01" w14:textId="7C114800" w:rsidR="0085164E" w:rsidRPr="0010474F" w:rsidRDefault="0085164E" w:rsidP="003636D9">
      <w:pPr>
        <w:tabs>
          <w:tab w:val="left" w:pos="708"/>
          <w:tab w:val="left" w:pos="2187"/>
        </w:tabs>
        <w:spacing w:after="30"/>
        <w:rPr>
          <w:rFonts w:cs="Times New Roman"/>
          <w:szCs w:val="24"/>
        </w:rPr>
      </w:pPr>
      <w:r w:rsidRPr="003636D9">
        <w:rPr>
          <w:rFonts w:cs="Times New Roman"/>
          <w:szCs w:val="24"/>
        </w:rPr>
        <w:tab/>
      </w:r>
      <w:r w:rsidR="009225A8">
        <w:rPr>
          <w:rFonts w:cs="Times New Roman"/>
          <w:szCs w:val="24"/>
        </w:rPr>
        <w:t>Neste hardware temos</w:t>
      </w:r>
      <w:r w:rsidRPr="003636D9">
        <w:rPr>
          <w:rFonts w:cs="Times New Roman"/>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cs="Times New Roman"/>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cs="Times New Roman"/>
          <w:i/>
          <w:szCs w:val="24"/>
        </w:rPr>
        <w:t>escreverMicros</w:t>
      </w:r>
      <w:proofErr w:type="spellEnd"/>
      <w:r w:rsidR="0010474F">
        <w:rPr>
          <w:rFonts w:cs="Times New Roman"/>
          <w:i/>
          <w:szCs w:val="24"/>
        </w:rPr>
        <w:t xml:space="preserve"> </w:t>
      </w:r>
      <w:r w:rsidR="0010474F">
        <w:rPr>
          <w:rFonts w:cs="Times New Roman"/>
          <w:szCs w:val="24"/>
        </w:rPr>
        <w:t xml:space="preserve">para ambos os motores utilizando como parâmetro a constante </w:t>
      </w:r>
      <w:proofErr w:type="spellStart"/>
      <w:r w:rsidR="0010474F">
        <w:rPr>
          <w:rFonts w:cs="Times New Roman"/>
          <w:i/>
          <w:szCs w:val="24"/>
        </w:rPr>
        <w:t>Servo.parar</w:t>
      </w:r>
      <w:proofErr w:type="spellEnd"/>
      <w:r w:rsidR="0010474F">
        <w:rPr>
          <w:rFonts w:cs="Times New Roman"/>
          <w:szCs w:val="24"/>
        </w:rPr>
        <w:t>.</w:t>
      </w:r>
    </w:p>
    <w:p w14:paraId="6DC5FC7E" w14:textId="77777777" w:rsidR="0010474F" w:rsidRPr="00935953" w:rsidRDefault="0010474F" w:rsidP="003636D9">
      <w:pPr>
        <w:pStyle w:val="NormalWeb"/>
        <w:shd w:val="clear" w:color="auto" w:fill="FFFFFF"/>
        <w:spacing w:before="0" w:beforeAutospacing="0" w:after="30" w:afterAutospacing="0"/>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8B4879">
            <w:pPr>
              <w:pStyle w:val="SemEspaamento"/>
            </w:pPr>
            <w:r w:rsidRPr="003636D9">
              <w:t>//Projeto 6 – Carrinho com servo de rotação contínua</w:t>
            </w:r>
          </w:p>
          <w:p w14:paraId="4D1F3CBF" w14:textId="77777777" w:rsidR="003636D9" w:rsidRPr="003636D9" w:rsidRDefault="003636D9" w:rsidP="008B4879">
            <w:pPr>
              <w:pStyle w:val="SemEspaamento"/>
            </w:pPr>
          </w:p>
          <w:p w14:paraId="7EBA6BDD" w14:textId="77777777" w:rsidR="0085164E" w:rsidRPr="003636D9" w:rsidRDefault="0085164E" w:rsidP="008B4879">
            <w:pPr>
              <w:pStyle w:val="SemEspaamento"/>
            </w:pPr>
            <w:proofErr w:type="gramStart"/>
            <w:r w:rsidRPr="003636D9">
              <w:t>usar</w:t>
            </w:r>
            <w:proofErr w:type="gramEnd"/>
            <w:r w:rsidRPr="003636D9">
              <w:t xml:space="preserve"> Servo</w:t>
            </w:r>
          </w:p>
          <w:p w14:paraId="4626029D" w14:textId="77777777" w:rsidR="003636D9" w:rsidRPr="003636D9" w:rsidRDefault="003636D9" w:rsidP="008B4879">
            <w:pPr>
              <w:pStyle w:val="SemEspaamento"/>
            </w:pPr>
          </w:p>
          <w:p w14:paraId="50C8F864" w14:textId="77777777" w:rsidR="0085164E" w:rsidRPr="003636D9" w:rsidRDefault="0085164E" w:rsidP="008B4879">
            <w:pPr>
              <w:pStyle w:val="SemEspaamento"/>
            </w:pPr>
            <w:r w:rsidRPr="003636D9">
              <w:t xml:space="preserve">Servo </w:t>
            </w:r>
            <w:proofErr w:type="spellStart"/>
            <w:r w:rsidRPr="003636D9">
              <w:t>servoD</w:t>
            </w:r>
            <w:proofErr w:type="spellEnd"/>
            <w:r w:rsidRPr="003636D9">
              <w:t>;</w:t>
            </w:r>
          </w:p>
          <w:p w14:paraId="48EDFEF3" w14:textId="77777777" w:rsidR="0085164E" w:rsidRPr="003636D9" w:rsidRDefault="0085164E" w:rsidP="008B4879">
            <w:pPr>
              <w:pStyle w:val="SemEspaamento"/>
            </w:pPr>
            <w:r w:rsidRPr="003636D9">
              <w:t xml:space="preserve">Servo </w:t>
            </w:r>
            <w:proofErr w:type="spellStart"/>
            <w:r w:rsidRPr="003636D9">
              <w:t>servoE</w:t>
            </w:r>
            <w:proofErr w:type="spellEnd"/>
            <w:r w:rsidRPr="003636D9">
              <w:t>;</w:t>
            </w:r>
          </w:p>
          <w:p w14:paraId="7FE28A70" w14:textId="77777777" w:rsidR="003636D9" w:rsidRPr="003636D9" w:rsidRDefault="003636D9" w:rsidP="008B4879">
            <w:pPr>
              <w:pStyle w:val="SemEspaamento"/>
            </w:pPr>
          </w:p>
          <w:p w14:paraId="6D5A9C52" w14:textId="77777777" w:rsidR="0085164E" w:rsidRPr="003636D9" w:rsidRDefault="0085164E" w:rsidP="008B4879">
            <w:pPr>
              <w:pStyle w:val="SemEspaamento"/>
            </w:pPr>
            <w:proofErr w:type="spellStart"/>
            <w:proofErr w:type="gramStart"/>
            <w:r w:rsidRPr="003636D9">
              <w:t>Configuracao</w:t>
            </w:r>
            <w:proofErr w:type="spellEnd"/>
            <w:r w:rsidRPr="003636D9">
              <w:t>(</w:t>
            </w:r>
            <w:proofErr w:type="gramEnd"/>
            <w:r w:rsidRPr="003636D9">
              <w:t>){</w:t>
            </w:r>
          </w:p>
          <w:p w14:paraId="482BF325" w14:textId="77777777" w:rsidR="0085164E" w:rsidRPr="003636D9" w:rsidRDefault="0085164E" w:rsidP="008B4879">
            <w:pPr>
              <w:pStyle w:val="SemEspaamento"/>
            </w:pPr>
            <w:proofErr w:type="spellStart"/>
            <w:r w:rsidRPr="003636D9">
              <w:t>servoD.conectar</w:t>
            </w:r>
            <w:proofErr w:type="spellEnd"/>
            <w:r w:rsidRPr="003636D9">
              <w:t>(Digital.9);</w:t>
            </w:r>
          </w:p>
          <w:p w14:paraId="591BA7EF" w14:textId="77777777" w:rsidR="0085164E" w:rsidRPr="003636D9" w:rsidRDefault="0085164E" w:rsidP="008B4879">
            <w:pPr>
              <w:pStyle w:val="SemEspaamento"/>
            </w:pPr>
            <w:proofErr w:type="spellStart"/>
            <w:r w:rsidRPr="003636D9">
              <w:t>servoE.conectar</w:t>
            </w:r>
            <w:proofErr w:type="spellEnd"/>
            <w:r w:rsidRPr="003636D9">
              <w:t>(Digital.10);</w:t>
            </w:r>
          </w:p>
          <w:p w14:paraId="15065F55" w14:textId="77777777" w:rsidR="0085164E" w:rsidRPr="003636D9" w:rsidRDefault="0085164E" w:rsidP="008B4879">
            <w:pPr>
              <w:pStyle w:val="SemEspaamento"/>
            </w:pPr>
            <w:r w:rsidRPr="003636D9">
              <w:t>}</w:t>
            </w:r>
          </w:p>
          <w:p w14:paraId="30E5F1C9" w14:textId="77777777" w:rsidR="003636D9" w:rsidRPr="003636D9" w:rsidRDefault="003636D9" w:rsidP="008B4879">
            <w:pPr>
              <w:pStyle w:val="SemEspaamento"/>
            </w:pPr>
          </w:p>
          <w:p w14:paraId="3083FBBF" w14:textId="77777777" w:rsidR="0085164E" w:rsidRPr="003636D9" w:rsidRDefault="0085164E" w:rsidP="008B4879">
            <w:pPr>
              <w:pStyle w:val="SemEspaamento"/>
            </w:pPr>
            <w:proofErr w:type="gramStart"/>
            <w:r w:rsidRPr="003636D9">
              <w:t>Principal(</w:t>
            </w:r>
            <w:proofErr w:type="gramEnd"/>
            <w:r w:rsidRPr="003636D9">
              <w:t>){</w:t>
            </w:r>
          </w:p>
          <w:p w14:paraId="525DAD3F" w14:textId="77777777" w:rsidR="0085164E" w:rsidRPr="003636D9" w:rsidRDefault="0085164E" w:rsidP="008B4879">
            <w:pPr>
              <w:pStyle w:val="SemEspaamento"/>
            </w:pPr>
            <w:proofErr w:type="spellStart"/>
            <w:r w:rsidRPr="003636D9">
              <w:t>Numero</w:t>
            </w:r>
            <w:proofErr w:type="spellEnd"/>
            <w:r w:rsidRPr="003636D9">
              <w:t xml:space="preserve"> x = 0;</w:t>
            </w:r>
          </w:p>
          <w:p w14:paraId="6ECC2213" w14:textId="77777777" w:rsidR="0085164E" w:rsidRPr="003636D9" w:rsidRDefault="0085164E" w:rsidP="008B4879">
            <w:pPr>
              <w:pStyle w:val="SemEspaamento"/>
            </w:pPr>
            <w:proofErr w:type="gramStart"/>
            <w:r w:rsidRPr="003636D9">
              <w:t>enquanto</w:t>
            </w:r>
            <w:proofErr w:type="gramEnd"/>
            <w:r w:rsidRPr="003636D9">
              <w:t xml:space="preserve"> (x&lt;3){</w:t>
            </w:r>
          </w:p>
          <w:p w14:paraId="28442B17" w14:textId="3FF2A340" w:rsidR="0085164E" w:rsidRPr="003636D9" w:rsidRDefault="009225A8" w:rsidP="008B4879">
            <w:pPr>
              <w:pStyle w:val="SemEspaamento"/>
            </w:pPr>
            <w:proofErr w:type="spellStart"/>
            <w:r>
              <w:t>servoD.escreverMicros</w:t>
            </w:r>
            <w:proofErr w:type="spellEnd"/>
            <w:r w:rsidR="0085164E" w:rsidRPr="003636D9">
              <w:t>(</w:t>
            </w:r>
            <w:proofErr w:type="spellStart"/>
            <w:r w:rsidR="0085164E" w:rsidRPr="003636D9">
              <w:t>Servo.frente</w:t>
            </w:r>
            <w:proofErr w:type="spellEnd"/>
            <w:r w:rsidR="0085164E" w:rsidRPr="003636D9">
              <w:t>);</w:t>
            </w:r>
          </w:p>
          <w:p w14:paraId="5A35D251" w14:textId="63D6D8FE"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5DD259C5" w14:textId="77777777" w:rsidR="0085164E" w:rsidRPr="003636D9" w:rsidRDefault="0085164E" w:rsidP="008B4879">
            <w:pPr>
              <w:pStyle w:val="SemEspaamento"/>
            </w:pPr>
            <w:proofErr w:type="gramStart"/>
            <w:r w:rsidRPr="003636D9">
              <w:t>esperar(</w:t>
            </w:r>
            <w:proofErr w:type="gramEnd"/>
            <w:r w:rsidRPr="003636D9">
              <w:t>2000);</w:t>
            </w:r>
          </w:p>
          <w:p w14:paraId="69CACD6E" w14:textId="02E100F1"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2437E043" w14:textId="035A6847"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0EA32204" w14:textId="77777777" w:rsidR="0085164E" w:rsidRPr="003636D9" w:rsidRDefault="0085164E" w:rsidP="008B4879">
            <w:pPr>
              <w:pStyle w:val="SemEspaamento"/>
            </w:pPr>
            <w:proofErr w:type="gramStart"/>
            <w:r w:rsidRPr="003636D9">
              <w:t>esperar(</w:t>
            </w:r>
            <w:proofErr w:type="gramEnd"/>
            <w:r w:rsidRPr="003636D9">
              <w:t>2000);</w:t>
            </w:r>
          </w:p>
          <w:p w14:paraId="235CA55C" w14:textId="77777777" w:rsidR="0085164E" w:rsidRPr="003636D9" w:rsidRDefault="0085164E" w:rsidP="008B4879">
            <w:pPr>
              <w:pStyle w:val="SemEspaamento"/>
            </w:pPr>
            <w:proofErr w:type="gramStart"/>
            <w:r w:rsidRPr="003636D9">
              <w:t>x</w:t>
            </w:r>
            <w:proofErr w:type="gramEnd"/>
            <w:r w:rsidRPr="003636D9">
              <w:t>++;</w:t>
            </w:r>
          </w:p>
          <w:p w14:paraId="34406CDA" w14:textId="77777777" w:rsidR="0085164E" w:rsidRPr="003636D9" w:rsidRDefault="0085164E" w:rsidP="008B4879">
            <w:pPr>
              <w:pStyle w:val="SemEspaamento"/>
            </w:pPr>
            <w:r w:rsidRPr="003636D9">
              <w:t>}</w:t>
            </w:r>
          </w:p>
          <w:p w14:paraId="269CA40A" w14:textId="2A3012D5"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624DD9FD" w14:textId="00471D2D" w:rsidR="0085164E" w:rsidRPr="003636D9" w:rsidRDefault="0085164E" w:rsidP="008B4879">
            <w:pPr>
              <w:pStyle w:val="SemEspaamento"/>
            </w:pPr>
            <w:proofErr w:type="spellStart"/>
            <w:r w:rsidRPr="003636D9">
              <w:t>servoE.e</w:t>
            </w:r>
            <w:r w:rsidR="009225A8">
              <w:t>screverMicro</w:t>
            </w:r>
            <w:r w:rsidRPr="003636D9">
              <w:t>s</w:t>
            </w:r>
            <w:proofErr w:type="spellEnd"/>
            <w:r w:rsidRPr="003636D9">
              <w:t>(</w:t>
            </w:r>
            <w:proofErr w:type="spellStart"/>
            <w:r w:rsidRPr="003636D9">
              <w:t>Servo.frente</w:t>
            </w:r>
            <w:proofErr w:type="spellEnd"/>
            <w:r w:rsidRPr="003636D9">
              <w:t>);</w:t>
            </w:r>
          </w:p>
          <w:p w14:paraId="5FB0AE41" w14:textId="77777777" w:rsidR="0085164E" w:rsidRPr="003636D9" w:rsidRDefault="0085164E" w:rsidP="008B4879">
            <w:pPr>
              <w:pStyle w:val="SemEspaamento"/>
            </w:pPr>
            <w:proofErr w:type="gramStart"/>
            <w:r w:rsidRPr="003636D9">
              <w:t>esperar(</w:t>
            </w:r>
            <w:proofErr w:type="gramEnd"/>
            <w:r w:rsidRPr="003636D9">
              <w:t>2000);</w:t>
            </w:r>
          </w:p>
          <w:p w14:paraId="1819CA4F" w14:textId="463C5A46"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3072F23F" w14:textId="4895C7F3"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44C4218B" w14:textId="77777777" w:rsidR="0085164E" w:rsidRPr="003636D9" w:rsidRDefault="0085164E" w:rsidP="008B4879">
            <w:pPr>
              <w:pStyle w:val="SemEspaamento"/>
            </w:pPr>
            <w:proofErr w:type="gramStart"/>
            <w:r w:rsidRPr="003636D9">
              <w:t>esperar(</w:t>
            </w:r>
            <w:proofErr w:type="gramEnd"/>
            <w:r w:rsidRPr="003636D9">
              <w:t>2000);</w:t>
            </w:r>
          </w:p>
          <w:p w14:paraId="612B60E7" w14:textId="007972AE" w:rsidR="0085164E" w:rsidRPr="003636D9" w:rsidRDefault="003636D9" w:rsidP="008B4879">
            <w:pPr>
              <w:pStyle w:val="SemEspaamento"/>
            </w:pPr>
            <w:r w:rsidRPr="003636D9">
              <w:t>}</w:t>
            </w:r>
          </w:p>
        </w:tc>
      </w:tr>
    </w:tbl>
    <w:p w14:paraId="7922D215" w14:textId="77777777" w:rsidR="0085164E" w:rsidRPr="003636D9" w:rsidRDefault="0085164E" w:rsidP="003636D9">
      <w:pPr>
        <w:tabs>
          <w:tab w:val="left" w:pos="708"/>
          <w:tab w:val="left" w:pos="2187"/>
        </w:tabs>
        <w:spacing w:after="30"/>
        <w:rPr>
          <w:rFonts w:cs="Times New Roman"/>
          <w:szCs w:val="24"/>
        </w:rPr>
      </w:pPr>
    </w:p>
    <w:p w14:paraId="72A8AD24" w14:textId="77777777" w:rsidR="00D45940" w:rsidRPr="00935953" w:rsidRDefault="00D45940" w:rsidP="003636D9">
      <w:pPr>
        <w:pStyle w:val="NormalWeb"/>
        <w:shd w:val="clear" w:color="auto" w:fill="FFFFFF"/>
        <w:spacing w:before="0" w:beforeAutospacing="0" w:after="30" w:afterAutospacing="0"/>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rPr>
          <w:rFonts w:cs="Times New Roman"/>
          <w:szCs w:val="24"/>
        </w:rPr>
      </w:pPr>
    </w:p>
    <w:p w14:paraId="55B52704" w14:textId="56A1A2EC" w:rsidR="0085164E" w:rsidRDefault="0085164E" w:rsidP="003636D9">
      <w:pPr>
        <w:tabs>
          <w:tab w:val="left" w:pos="708"/>
          <w:tab w:val="left" w:pos="2187"/>
        </w:tabs>
        <w:spacing w:after="30"/>
        <w:rPr>
          <w:rFonts w:cs="Times New Roman"/>
          <w:szCs w:val="24"/>
        </w:rPr>
      </w:pPr>
      <w:r w:rsidRPr="003636D9">
        <w:rPr>
          <w:rFonts w:cs="Times New Roman"/>
          <w:szCs w:val="24"/>
        </w:rPr>
        <w:t>O código começa com</w:t>
      </w:r>
      <w:r w:rsidR="009225A8">
        <w:rPr>
          <w:rFonts w:cs="Times New Roman"/>
          <w:szCs w:val="24"/>
        </w:rPr>
        <w:t xml:space="preserve"> a adição da biblioteca ‘Servo’</w:t>
      </w:r>
      <w:r w:rsidRPr="003636D9">
        <w:rPr>
          <w:rFonts w:cs="Times New Roman"/>
          <w:szCs w:val="24"/>
        </w:rPr>
        <w:t xml:space="preserve">, que é seguida pela escolha do nome dos servos, </w:t>
      </w:r>
      <w:proofErr w:type="spellStart"/>
      <w:r w:rsidRPr="009225A8">
        <w:rPr>
          <w:rFonts w:cs="Times New Roman"/>
          <w:i/>
          <w:szCs w:val="24"/>
        </w:rPr>
        <w:t>servoD</w:t>
      </w:r>
      <w:proofErr w:type="spellEnd"/>
      <w:r w:rsidRPr="003636D9">
        <w:rPr>
          <w:rFonts w:cs="Times New Roman"/>
          <w:szCs w:val="24"/>
        </w:rPr>
        <w:t xml:space="preserve"> para o da direita e </w:t>
      </w:r>
      <w:proofErr w:type="spellStart"/>
      <w:r w:rsidRPr="009225A8">
        <w:rPr>
          <w:rFonts w:cs="Times New Roman"/>
          <w:i/>
          <w:szCs w:val="24"/>
        </w:rPr>
        <w:t>servoE</w:t>
      </w:r>
      <w:proofErr w:type="spellEnd"/>
      <w:r w:rsidRPr="003636D9">
        <w:rPr>
          <w:rFonts w:cs="Times New Roman"/>
          <w:szCs w:val="24"/>
        </w:rPr>
        <w:t xml:space="preserve"> para o da esquerda. No loop </w:t>
      </w:r>
      <w:proofErr w:type="gramStart"/>
      <w:r w:rsidRPr="009225A8">
        <w:rPr>
          <w:rFonts w:cs="Times New Roman"/>
          <w:i/>
          <w:szCs w:val="24"/>
        </w:rPr>
        <w:t>Principal(</w:t>
      </w:r>
      <w:proofErr w:type="gramEnd"/>
      <w:r w:rsidRPr="009225A8">
        <w:rPr>
          <w:rFonts w:cs="Times New Roman"/>
          <w:i/>
          <w:szCs w:val="24"/>
        </w:rPr>
        <w:t>)</w:t>
      </w:r>
      <w:r w:rsidRPr="003636D9">
        <w:rPr>
          <w:rFonts w:cs="Times New Roman"/>
          <w:szCs w:val="24"/>
        </w:rPr>
        <w:t xml:space="preserve"> é declarada uma variável, nomeada </w:t>
      </w:r>
      <w:r w:rsidRPr="009225A8">
        <w:rPr>
          <w:rFonts w:cs="Times New Roman"/>
          <w:i/>
          <w:szCs w:val="24"/>
        </w:rPr>
        <w:t>x</w:t>
      </w:r>
      <w:r w:rsidRPr="003636D9">
        <w:rPr>
          <w:rFonts w:cs="Times New Roman"/>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rPr>
          <w:rFonts w:cs="Times New Roman"/>
          <w:szCs w:val="24"/>
        </w:rPr>
      </w:pPr>
    </w:p>
    <w:p w14:paraId="21A6BA18" w14:textId="4AF43DA9" w:rsidR="0085164E" w:rsidRPr="008B4879" w:rsidRDefault="00E651ED" w:rsidP="008B4879">
      <w:pPr>
        <w:pStyle w:val="SemEspaamento"/>
        <w:ind w:firstLine="720"/>
        <w:rPr>
          <w:i/>
        </w:rPr>
      </w:pPr>
      <w:proofErr w:type="spellStart"/>
      <w:r w:rsidRPr="008B4879">
        <w:rPr>
          <w:i/>
        </w:rPr>
        <w:t>servoD.escreverMicros</w:t>
      </w:r>
      <w:proofErr w:type="spellEnd"/>
      <w:r w:rsidR="0085164E" w:rsidRPr="008B4879">
        <w:rPr>
          <w:i/>
        </w:rPr>
        <w:t>(</w:t>
      </w:r>
      <w:proofErr w:type="spellStart"/>
      <w:r w:rsidR="0085164E" w:rsidRPr="008B4879">
        <w:rPr>
          <w:i/>
        </w:rPr>
        <w:t>Servo.frente</w:t>
      </w:r>
      <w:proofErr w:type="spellEnd"/>
      <w:r w:rsidR="0085164E" w:rsidRPr="008B4879">
        <w:rPr>
          <w:i/>
        </w:rPr>
        <w:t>);</w:t>
      </w:r>
    </w:p>
    <w:p w14:paraId="50305DBC" w14:textId="71B4F931" w:rsidR="003636D9" w:rsidRPr="008B4879" w:rsidRDefault="00E651ED">
      <w:pPr>
        <w:pStyle w:val="SemEspaamento"/>
        <w:ind w:firstLine="720"/>
        <w:rPr>
          <w:i/>
        </w:rPr>
        <w:pPrChange w:id="371"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sidRPr="008B4879">
        <w:rPr>
          <w:i/>
        </w:rPr>
        <w:t>servoE.escreverMicros</w:t>
      </w:r>
      <w:proofErr w:type="spellEnd"/>
      <w:r w:rsidR="0085164E" w:rsidRPr="008B4879">
        <w:rPr>
          <w:i/>
        </w:rPr>
        <w:t>(</w:t>
      </w:r>
      <w:proofErr w:type="spellStart"/>
      <w:r w:rsidR="0085164E" w:rsidRPr="008B4879">
        <w:rPr>
          <w:i/>
        </w:rPr>
        <w:t>Servo.tras</w:t>
      </w:r>
      <w:proofErr w:type="spellEnd"/>
      <w:r w:rsidR="0085164E" w:rsidRPr="008B4879">
        <w:rPr>
          <w:i/>
        </w:rPr>
        <w:t>);</w:t>
      </w:r>
    </w:p>
    <w:p w14:paraId="489D5390" w14:textId="77777777" w:rsidR="00D45940" w:rsidRDefault="00D45940" w:rsidP="003636D9">
      <w:pPr>
        <w:pStyle w:val="NormalWeb"/>
        <w:spacing w:before="0" w:beforeAutospacing="0" w:after="30" w:afterAutospacing="0"/>
      </w:pPr>
    </w:p>
    <w:p w14:paraId="74AAD797" w14:textId="5DEB0833" w:rsidR="003636D9" w:rsidRPr="003636D9" w:rsidRDefault="0085164E" w:rsidP="003636D9">
      <w:pPr>
        <w:pStyle w:val="NormalWeb"/>
        <w:spacing w:before="0" w:beforeAutospacing="0" w:after="30" w:afterAutospacing="0"/>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rPr>
          <w:i/>
          <w:color w:val="000000"/>
        </w:rPr>
      </w:pPr>
    </w:p>
    <w:p w14:paraId="42BC42D5" w14:textId="27D2A0CA" w:rsidR="00E651ED" w:rsidRPr="008B4879" w:rsidRDefault="0085164E" w:rsidP="008B4879">
      <w:pPr>
        <w:pStyle w:val="SemEspaamento"/>
        <w:ind w:firstLine="720"/>
        <w:rPr>
          <w:i/>
        </w:rPr>
      </w:pPr>
      <w:proofErr w:type="gramStart"/>
      <w:r w:rsidRPr="008B4879">
        <w:rPr>
          <w:i/>
        </w:rPr>
        <w:t>x</w:t>
      </w:r>
      <w:proofErr w:type="gramEnd"/>
      <w:r w:rsidRPr="008B4879">
        <w:rPr>
          <w:i/>
        </w:rPr>
        <w:t>++;</w:t>
      </w:r>
    </w:p>
    <w:p w14:paraId="4A8571D4" w14:textId="72005668" w:rsidR="0068627D" w:rsidRDefault="0068627D" w:rsidP="0010474F">
      <w:pPr>
        <w:pStyle w:val="NormalWeb"/>
        <w:shd w:val="clear" w:color="auto" w:fill="FFFFFF"/>
        <w:spacing w:before="0" w:beforeAutospacing="0" w:after="30" w:afterAutospacing="0"/>
        <w:rPr>
          <w:i/>
          <w:color w:val="000000"/>
        </w:rPr>
      </w:pPr>
    </w:p>
    <w:p w14:paraId="11FFD15D" w14:textId="77777777" w:rsidR="0010474F" w:rsidRPr="003636D9" w:rsidDel="00743F38" w:rsidRDefault="0010474F" w:rsidP="0010474F">
      <w:pPr>
        <w:tabs>
          <w:tab w:val="left" w:pos="708"/>
          <w:tab w:val="left" w:pos="2187"/>
        </w:tabs>
        <w:spacing w:after="30"/>
        <w:rPr>
          <w:del w:id="372" w:author="Mateus Berardo de Souza Terra" w:date="2016-02-08T22:22:00Z"/>
          <w:rFonts w:cs="Times New Roman"/>
          <w:szCs w:val="24"/>
        </w:rPr>
      </w:pPr>
    </w:p>
    <w:p w14:paraId="1138ECB6" w14:textId="77777777" w:rsidR="00743F38" w:rsidRDefault="00743F38" w:rsidP="0010474F">
      <w:pPr>
        <w:pStyle w:val="NormalWeb"/>
        <w:shd w:val="clear" w:color="auto" w:fill="FFFFFF"/>
        <w:spacing w:before="0" w:beforeAutospacing="0" w:after="30" w:afterAutospacing="0"/>
        <w:rPr>
          <w:color w:val="000000"/>
        </w:rPr>
      </w:pPr>
    </w:p>
    <w:p w14:paraId="552F6C1B" w14:textId="1759FB8E" w:rsidR="0068627D" w:rsidRPr="0068627D" w:rsidRDefault="0068627D" w:rsidP="0050454B">
      <w:pPr>
        <w:pStyle w:val="PargrafodaLista"/>
        <w:numPr>
          <w:ilvl w:val="1"/>
          <w:numId w:val="115"/>
        </w:numPr>
        <w:spacing w:after="30"/>
        <w:ind w:left="567" w:hanging="567"/>
        <w:rPr>
          <w:rFonts w:cs="Times New Roman"/>
          <w:b/>
          <w:sz w:val="32"/>
          <w:szCs w:val="32"/>
        </w:rPr>
      </w:pPr>
      <w:r w:rsidRPr="0068627D">
        <w:rPr>
          <w:rFonts w:cs="Times New Roman"/>
          <w:b/>
          <w:sz w:val="32"/>
          <w:szCs w:val="32"/>
        </w:rPr>
        <w:lastRenderedPageBreak/>
        <w:t xml:space="preserve">Robô </w:t>
      </w:r>
      <w:r w:rsidR="00CC1F25">
        <w:rPr>
          <w:rFonts w:cs="Times New Roman"/>
          <w:b/>
          <w:sz w:val="32"/>
          <w:szCs w:val="32"/>
        </w:rPr>
        <w:t>com u</w:t>
      </w:r>
      <w:r w:rsidRPr="0068627D">
        <w:rPr>
          <w:rFonts w:cs="Times New Roman"/>
          <w:b/>
          <w:sz w:val="32"/>
          <w:szCs w:val="32"/>
        </w:rPr>
        <w:t>ltrassônico</w:t>
      </w:r>
    </w:p>
    <w:p w14:paraId="6C21C4C2" w14:textId="0EFEFCD9" w:rsidR="0068627D" w:rsidRPr="00400643" w:rsidRDefault="0068627D" w:rsidP="00400643">
      <w:pPr>
        <w:spacing w:after="30"/>
        <w:rPr>
          <w:rFonts w:cs="Times New Roman"/>
          <w:szCs w:val="24"/>
        </w:rPr>
      </w:pPr>
    </w:p>
    <w:p w14:paraId="66863392" w14:textId="62A0B345" w:rsidR="0068627D" w:rsidRDefault="0068627D" w:rsidP="0068627D">
      <w:pPr>
        <w:spacing w:after="30"/>
        <w:rPr>
          <w:rFonts w:cs="Times New Roman"/>
          <w:szCs w:val="24"/>
        </w:rPr>
      </w:pPr>
      <w:r w:rsidRPr="0060172B">
        <w:rPr>
          <w:rFonts w:cs="Times New Roman"/>
          <w:szCs w:val="24"/>
        </w:rPr>
        <w:tab/>
        <w:t>Neste capítulo, utilizaremos os conteúdos ensinados, principalmente nos capítulos do sensor ultrassônico e do carrinho com servo de rotação contínua, para montar um projeto um pouco maior.</w:t>
      </w:r>
      <w:r>
        <w:rPr>
          <w:rFonts w:cs="Times New Roman"/>
          <w:szCs w:val="24"/>
        </w:rPr>
        <w:t xml:space="preserve"> Este robô utilizará um sensor ultrassônico para desviar de obstáculos. Quando ele dete</w:t>
      </w:r>
      <w:r w:rsidR="009225A8">
        <w:rPr>
          <w:rFonts w:cs="Times New Roman"/>
          <w:szCs w:val="24"/>
        </w:rPr>
        <w:t xml:space="preserve">ctar algum objeto a menos de </w:t>
      </w:r>
      <w:r>
        <w:rPr>
          <w:rFonts w:cs="Times New Roman"/>
          <w:szCs w:val="24"/>
        </w:rPr>
        <w:t>centímetros, ele irá virar para um dos lados e depois continuará a andar para a frente.</w:t>
      </w:r>
      <w:r w:rsidRPr="0060172B">
        <w:rPr>
          <w:rFonts w:cs="Times New Roman"/>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rPr>
          <w:rFonts w:cs="Times New Roman"/>
          <w:szCs w:val="24"/>
        </w:rPr>
      </w:pPr>
    </w:p>
    <w:p w14:paraId="7F024D2C" w14:textId="16578EDE" w:rsidR="00CC1F25" w:rsidRDefault="00CC1F25" w:rsidP="0068627D">
      <w:pPr>
        <w:pStyle w:val="PargrafodaLista"/>
        <w:numPr>
          <w:ilvl w:val="0"/>
          <w:numId w:val="114"/>
        </w:numPr>
        <w:spacing w:after="30"/>
        <w:rPr>
          <w:rFonts w:cs="Times New Roman"/>
          <w:szCs w:val="24"/>
        </w:rPr>
      </w:pPr>
      <w:r>
        <w:rPr>
          <w:rFonts w:cs="Times New Roman"/>
          <w:szCs w:val="24"/>
        </w:rPr>
        <w:t>Uma placa Arduino</w:t>
      </w:r>
    </w:p>
    <w:p w14:paraId="411F075F" w14:textId="77777777" w:rsidR="0068627D" w:rsidRDefault="0068627D" w:rsidP="0068627D">
      <w:pPr>
        <w:pStyle w:val="PargrafodaLista"/>
        <w:numPr>
          <w:ilvl w:val="0"/>
          <w:numId w:val="114"/>
        </w:numPr>
        <w:spacing w:after="30"/>
        <w:rPr>
          <w:rFonts w:cs="Times New Roman"/>
          <w:szCs w:val="24"/>
        </w:rPr>
      </w:pPr>
      <w:proofErr w:type="spellStart"/>
      <w:r w:rsidRPr="0060172B">
        <w:rPr>
          <w:rFonts w:cs="Times New Roman"/>
          <w:szCs w:val="24"/>
        </w:rPr>
        <w:t>Protoboard</w:t>
      </w:r>
      <w:proofErr w:type="spellEnd"/>
    </w:p>
    <w:p w14:paraId="6F9EF97B" w14:textId="40D5C4A4" w:rsidR="00CC1F25" w:rsidRPr="0060172B" w:rsidRDefault="00CC1F25" w:rsidP="0068627D">
      <w:pPr>
        <w:pStyle w:val="PargrafodaLista"/>
        <w:numPr>
          <w:ilvl w:val="0"/>
          <w:numId w:val="114"/>
        </w:numPr>
        <w:spacing w:after="30"/>
        <w:rPr>
          <w:rFonts w:cs="Times New Roman"/>
          <w:szCs w:val="24"/>
        </w:rPr>
      </w:pPr>
      <w:r>
        <w:rPr>
          <w:rFonts w:cs="Times New Roman"/>
          <w:szCs w:val="24"/>
        </w:rPr>
        <w:t>Jumpers</w:t>
      </w:r>
    </w:p>
    <w:p w14:paraId="5E6AA94B" w14:textId="77E50751"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Sensor Ultrassônico HC-</w:t>
      </w:r>
      <w:r w:rsidR="009516A1">
        <w:rPr>
          <w:rFonts w:cs="Times New Roman"/>
          <w:szCs w:val="24"/>
        </w:rPr>
        <w:t>SR</w:t>
      </w:r>
      <w:r w:rsidRPr="0060172B">
        <w:rPr>
          <w:rFonts w:cs="Times New Roman"/>
          <w:szCs w:val="24"/>
        </w:rPr>
        <w:t>04</w:t>
      </w:r>
    </w:p>
    <w:p w14:paraId="3CED7DA9"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2 servos de rotação contínua</w:t>
      </w:r>
    </w:p>
    <w:p w14:paraId="7DFA86F2"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Base de montagem</w:t>
      </w:r>
    </w:p>
    <w:p w14:paraId="23266C71" w14:textId="15B8DA64" w:rsidR="0068627D" w:rsidRPr="00CC1F25" w:rsidRDefault="0068627D" w:rsidP="00CC1F25">
      <w:pPr>
        <w:pStyle w:val="PargrafodaLista"/>
        <w:numPr>
          <w:ilvl w:val="0"/>
          <w:numId w:val="114"/>
        </w:numPr>
        <w:spacing w:after="30"/>
        <w:rPr>
          <w:rFonts w:cs="Times New Roman"/>
          <w:szCs w:val="24"/>
        </w:rPr>
      </w:pPr>
      <w:r w:rsidRPr="0060172B">
        <w:rPr>
          <w:rFonts w:cs="Times New Roman"/>
          <w:szCs w:val="24"/>
        </w:rPr>
        <w:t>Rodas</w:t>
      </w:r>
    </w:p>
    <w:p w14:paraId="141AE127" w14:textId="77777777" w:rsidR="0068627D" w:rsidRPr="0060172B" w:rsidRDefault="0068627D" w:rsidP="0068627D">
      <w:pPr>
        <w:pStyle w:val="PargrafodaLista"/>
        <w:spacing w:after="30"/>
        <w:rPr>
          <w:rFonts w:cs="Times New Roman"/>
          <w:szCs w:val="24"/>
        </w:rPr>
      </w:pPr>
    </w:p>
    <w:p w14:paraId="663C4E30" w14:textId="77777777" w:rsidR="0068627D" w:rsidRDefault="0068627D" w:rsidP="0068627D">
      <w:pPr>
        <w:spacing w:after="30"/>
        <w:ind w:firstLine="360"/>
        <w:rPr>
          <w:rFonts w:cs="Times New Roman"/>
          <w:szCs w:val="24"/>
        </w:rPr>
      </w:pPr>
      <w:r w:rsidRPr="0060172B">
        <w:rPr>
          <w:rFonts w:cs="Times New Roman"/>
          <w:szCs w:val="24"/>
        </w:rPr>
        <w:t>Depois de juntar o material necessário, vamos começar a montagem.</w:t>
      </w:r>
    </w:p>
    <w:p w14:paraId="32906A0B" w14:textId="77777777" w:rsidR="0068627D" w:rsidRPr="00400643" w:rsidRDefault="0068627D" w:rsidP="00400643">
      <w:pPr>
        <w:spacing w:after="30"/>
        <w:rPr>
          <w:rFonts w:cs="Times New Roman"/>
          <w:szCs w:val="24"/>
        </w:rPr>
      </w:pPr>
    </w:p>
    <w:p w14:paraId="69410355" w14:textId="77777777" w:rsidR="0068627D" w:rsidRPr="002D455D" w:rsidRDefault="0068627D" w:rsidP="0068627D">
      <w:pPr>
        <w:spacing w:after="30"/>
        <w:rPr>
          <w:rFonts w:cs="Times New Roman"/>
          <w:b/>
          <w:sz w:val="28"/>
          <w:szCs w:val="28"/>
          <w:u w:val="single"/>
        </w:rPr>
      </w:pPr>
      <w:r w:rsidRPr="002D455D">
        <w:rPr>
          <w:rFonts w:cs="Times New Roman"/>
          <w:b/>
          <w:sz w:val="28"/>
          <w:szCs w:val="28"/>
          <w:u w:val="single"/>
        </w:rPr>
        <w:t>Montando o hardware</w:t>
      </w:r>
    </w:p>
    <w:p w14:paraId="7E29BDD3" w14:textId="77777777" w:rsidR="0068627D" w:rsidRPr="00400643" w:rsidRDefault="0068627D" w:rsidP="00400643">
      <w:pPr>
        <w:spacing w:after="30"/>
        <w:rPr>
          <w:rFonts w:cs="Times New Roman"/>
          <w:b/>
          <w:szCs w:val="24"/>
          <w:u w:val="single"/>
        </w:rPr>
      </w:pPr>
    </w:p>
    <w:p w14:paraId="226441B6" w14:textId="77777777" w:rsidR="0068627D" w:rsidRDefault="0068627D" w:rsidP="0068627D">
      <w:pPr>
        <w:spacing w:after="30"/>
        <w:rPr>
          <w:rFonts w:cs="Times New Roman"/>
          <w:szCs w:val="24"/>
        </w:rPr>
      </w:pPr>
      <w:r w:rsidRPr="0060172B">
        <w:tab/>
      </w:r>
      <w:r w:rsidRPr="0060172B">
        <w:rPr>
          <w:rFonts w:cs="Times New Roman"/>
          <w:szCs w:val="24"/>
        </w:rPr>
        <w:t xml:space="preserve">O hardware desse projeto é </w:t>
      </w:r>
      <w:r>
        <w:rPr>
          <w:rFonts w:cs="Times New Roman"/>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rPr>
          <w:rFonts w:cs="Times New Roman"/>
          <w:noProof/>
          <w:szCs w:val="24"/>
        </w:rPr>
      </w:pPr>
    </w:p>
    <w:p w14:paraId="70779BA8" w14:textId="4C7D0C83" w:rsidR="0068627D" w:rsidRDefault="00EC3C71" w:rsidP="00EC3C71">
      <w:pPr>
        <w:spacing w:after="30"/>
        <w:jc w:val="center"/>
        <w:rPr>
          <w:rFonts w:cs="Times New Roman"/>
          <w:szCs w:val="24"/>
        </w:rPr>
      </w:pPr>
      <w:r>
        <w:rPr>
          <w:rFonts w:cs="Times New Roman"/>
          <w:noProof/>
          <w:szCs w:val="24"/>
          <w:lang w:eastAsia="pt-BR"/>
        </w:rPr>
        <w:lastRenderedPageBreak/>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3"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rPr>
          <w:rFonts w:cs="Times New Roman"/>
          <w:szCs w:val="24"/>
        </w:rPr>
      </w:pPr>
    </w:p>
    <w:p w14:paraId="520FE76A" w14:textId="2AF3C369" w:rsidR="00EC3C71" w:rsidRDefault="00EC3C71" w:rsidP="0068627D">
      <w:pPr>
        <w:spacing w:after="30"/>
        <w:rPr>
          <w:rFonts w:cs="Times New Roman"/>
          <w:szCs w:val="24"/>
        </w:rPr>
      </w:pPr>
    </w:p>
    <w:p w14:paraId="61C36982" w14:textId="599EE6D9"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hardware</w:t>
      </w:r>
    </w:p>
    <w:p w14:paraId="7256649F" w14:textId="77777777" w:rsidR="0010474F" w:rsidRDefault="0010474F" w:rsidP="0068627D">
      <w:pPr>
        <w:spacing w:after="30"/>
        <w:rPr>
          <w:rFonts w:cs="Times New Roman"/>
          <w:b/>
          <w:szCs w:val="24"/>
          <w:u w:val="single"/>
        </w:rPr>
      </w:pPr>
    </w:p>
    <w:p w14:paraId="41B3D454" w14:textId="66F59F62" w:rsidR="00EC3C71" w:rsidRDefault="0068627D" w:rsidP="0068627D">
      <w:pPr>
        <w:spacing w:after="30"/>
        <w:rPr>
          <w:rFonts w:cs="Times New Roman"/>
          <w:szCs w:val="24"/>
        </w:rPr>
      </w:pPr>
      <w:r>
        <w:rPr>
          <w:rFonts w:cs="Times New Roman"/>
          <w:szCs w:val="24"/>
        </w:rPr>
        <w:tab/>
        <w:t>O hardware dess</w:t>
      </w:r>
      <w:r w:rsidR="00C72CCA">
        <w:rPr>
          <w:rFonts w:cs="Times New Roman"/>
          <w:szCs w:val="24"/>
        </w:rPr>
        <w:t xml:space="preserve">e projeto não apresenta </w:t>
      </w:r>
      <w:r>
        <w:rPr>
          <w:rFonts w:cs="Times New Roman"/>
          <w:szCs w:val="24"/>
        </w:rPr>
        <w:t xml:space="preserve">inovação em </w:t>
      </w:r>
      <w:r w:rsidR="00C72CCA">
        <w:rPr>
          <w:rFonts w:cs="Times New Roman"/>
          <w:szCs w:val="24"/>
        </w:rPr>
        <w:t>relação aos projetos anteriores</w:t>
      </w:r>
      <w:r>
        <w:rPr>
          <w:rFonts w:cs="Times New Roman"/>
          <w:szCs w:val="24"/>
        </w:rPr>
        <w:t>. O ultrassônico utilizará as mesmas portas utilizadas anteriormente e os servo</w:t>
      </w:r>
      <w:r w:rsidR="009225A8">
        <w:rPr>
          <w:rFonts w:cs="Times New Roman"/>
          <w:szCs w:val="24"/>
        </w:rPr>
        <w:t>s também. Vale ressaltar que o A</w:t>
      </w:r>
      <w:r>
        <w:rPr>
          <w:rFonts w:cs="Times New Roman"/>
          <w:szCs w:val="24"/>
        </w:rPr>
        <w:t>rduino possui uma limitação de corrente, portanto, se fossem utilizados mais servos ou sensores, o ideal é que se uti</w:t>
      </w:r>
      <w:r w:rsidR="009225A8">
        <w:rPr>
          <w:rFonts w:cs="Times New Roman"/>
          <w:szCs w:val="24"/>
        </w:rPr>
        <w:t>liz</w:t>
      </w:r>
      <w:r>
        <w:rPr>
          <w:rFonts w:cs="Times New Roman"/>
          <w:szCs w:val="24"/>
        </w:rPr>
        <w:t>e uma fonte externa de alimentação</w:t>
      </w:r>
      <w:r w:rsidR="00EC3C71">
        <w:rPr>
          <w:rFonts w:cs="Times New Roman"/>
          <w:szCs w:val="24"/>
        </w:rPr>
        <w:t>.</w:t>
      </w:r>
    </w:p>
    <w:p w14:paraId="76B9D922" w14:textId="566F1A5B" w:rsidR="0010474F" w:rsidRDefault="0068627D" w:rsidP="0068627D">
      <w:pPr>
        <w:spacing w:after="30"/>
        <w:rPr>
          <w:rFonts w:cs="Times New Roman"/>
          <w:szCs w:val="24"/>
        </w:rPr>
      </w:pPr>
      <w:r>
        <w:rPr>
          <w:rFonts w:cs="Times New Roman"/>
          <w:szCs w:val="24"/>
        </w:rPr>
        <w:tab/>
      </w:r>
      <w:r w:rsidR="00EC3C71">
        <w:rPr>
          <w:rFonts w:cs="Times New Roman"/>
          <w:b/>
          <w:szCs w:val="24"/>
        </w:rPr>
        <w:t xml:space="preserve">Nota: </w:t>
      </w:r>
      <w:r>
        <w:rPr>
          <w:rFonts w:cs="Times New Roman"/>
          <w:szCs w:val="24"/>
        </w:rPr>
        <w:t>Lembre-se de realizar a calibração dos motores antes de colocar o seu robô para funcionar.</w:t>
      </w:r>
    </w:p>
    <w:p w14:paraId="491ECFF4" w14:textId="77777777" w:rsidR="0010474F" w:rsidRDefault="0010474F" w:rsidP="0068627D">
      <w:pPr>
        <w:spacing w:after="30"/>
        <w:rPr>
          <w:rFonts w:cs="Times New Roman"/>
          <w:szCs w:val="24"/>
        </w:rPr>
      </w:pPr>
    </w:p>
    <w:p w14:paraId="04287343" w14:textId="2A9FA237" w:rsidR="0068627D" w:rsidRPr="0010474F" w:rsidRDefault="0068627D" w:rsidP="0068627D">
      <w:pPr>
        <w:spacing w:after="30"/>
        <w:rPr>
          <w:rFonts w:cs="Times New Roman"/>
          <w:b/>
          <w:sz w:val="28"/>
          <w:szCs w:val="28"/>
          <w:u w:val="single"/>
        </w:rPr>
      </w:pPr>
      <w:r w:rsidRPr="0010474F">
        <w:rPr>
          <w:rFonts w:cs="Times New Roman"/>
          <w:b/>
          <w:sz w:val="28"/>
          <w:szCs w:val="28"/>
          <w:u w:val="single"/>
        </w:rPr>
        <w:t>O Código</w:t>
      </w:r>
    </w:p>
    <w:p w14:paraId="1EDA86EA" w14:textId="77777777" w:rsidR="0068627D" w:rsidRPr="00400643" w:rsidRDefault="0068627D" w:rsidP="00400643">
      <w:pPr>
        <w:spacing w:after="30"/>
        <w:rPr>
          <w:rFonts w:cs="Times New Roman"/>
          <w:szCs w:val="24"/>
        </w:rPr>
      </w:pPr>
    </w:p>
    <w:p w14:paraId="407693FA" w14:textId="77777777" w:rsidR="0068627D" w:rsidRDefault="0068627D" w:rsidP="0068627D">
      <w:pPr>
        <w:spacing w:after="30"/>
        <w:rPr>
          <w:rFonts w:cs="Times New Roman"/>
          <w:szCs w:val="24"/>
        </w:rPr>
      </w:pPr>
      <w:r>
        <w:rPr>
          <w:rFonts w:cs="Times New Roman"/>
          <w:szCs w:val="24"/>
        </w:rPr>
        <w:tab/>
        <w:t>Abra a IDE do Brino e copie o seguinte código:</w:t>
      </w:r>
    </w:p>
    <w:p w14:paraId="2017B6EA" w14:textId="77777777" w:rsidR="0068627D" w:rsidRDefault="0068627D" w:rsidP="0068627D">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0B4811DC" w:rsidR="0068627D" w:rsidRDefault="00CC1F25" w:rsidP="008B4879">
            <w:pPr>
              <w:pStyle w:val="SemEspaamento"/>
            </w:pPr>
            <w:r>
              <w:t xml:space="preserve">// Projeto 7 – </w:t>
            </w:r>
            <w:proofErr w:type="spellStart"/>
            <w:r>
              <w:t>RoboComU</w:t>
            </w:r>
            <w:r w:rsidR="002E7C9A">
              <w:t>ltrassonico</w:t>
            </w:r>
            <w:proofErr w:type="spellEnd"/>
          </w:p>
          <w:p w14:paraId="5B5AC634" w14:textId="77777777" w:rsidR="0068627D" w:rsidRDefault="0068627D" w:rsidP="008B4879">
            <w:pPr>
              <w:pStyle w:val="SemEspaamento"/>
            </w:pPr>
          </w:p>
          <w:p w14:paraId="4472A40A" w14:textId="77777777" w:rsidR="0068627D" w:rsidRDefault="0068627D" w:rsidP="008B4879">
            <w:pPr>
              <w:pStyle w:val="SemEspaamento"/>
            </w:pPr>
            <w:proofErr w:type="gramStart"/>
            <w:r>
              <w:t>usar</w:t>
            </w:r>
            <w:proofErr w:type="gramEnd"/>
            <w:r>
              <w:t xml:space="preserve"> Servo</w:t>
            </w:r>
          </w:p>
          <w:p w14:paraId="7D0BE3BA" w14:textId="77777777" w:rsidR="0068627D" w:rsidRDefault="0068627D" w:rsidP="008B4879">
            <w:pPr>
              <w:pStyle w:val="SemEspaamento"/>
            </w:pPr>
            <w:proofErr w:type="gramStart"/>
            <w:r>
              <w:t>usar</w:t>
            </w:r>
            <w:proofErr w:type="gramEnd"/>
            <w:r>
              <w:t xml:space="preserve"> Ultra</w:t>
            </w:r>
          </w:p>
          <w:p w14:paraId="4C2C5D71" w14:textId="77777777" w:rsidR="0068627D" w:rsidRDefault="0068627D" w:rsidP="008B4879">
            <w:pPr>
              <w:pStyle w:val="SemEspaamento"/>
            </w:pPr>
          </w:p>
          <w:p w14:paraId="5D099017" w14:textId="77777777" w:rsidR="0068627D" w:rsidRDefault="0068627D" w:rsidP="008B4879">
            <w:pPr>
              <w:pStyle w:val="SemEspaamento"/>
            </w:pPr>
            <w:r>
              <w:t xml:space="preserve">Ultra </w:t>
            </w:r>
            <w:proofErr w:type="gramStart"/>
            <w:r>
              <w:t>u(</w:t>
            </w:r>
            <w:proofErr w:type="gramEnd"/>
            <w:r>
              <w:t>5,4);</w:t>
            </w:r>
          </w:p>
          <w:p w14:paraId="52E9AC9A" w14:textId="77777777" w:rsidR="0068627D" w:rsidRDefault="0068627D" w:rsidP="008B4879">
            <w:pPr>
              <w:pStyle w:val="SemEspaamento"/>
            </w:pPr>
            <w:r>
              <w:t xml:space="preserve">Servo </w:t>
            </w:r>
            <w:proofErr w:type="spellStart"/>
            <w:r>
              <w:t>servoD</w:t>
            </w:r>
            <w:proofErr w:type="spellEnd"/>
            <w:r>
              <w:t>;</w:t>
            </w:r>
          </w:p>
          <w:p w14:paraId="698F7F83" w14:textId="77777777" w:rsidR="0068627D" w:rsidRDefault="0068627D" w:rsidP="008B4879">
            <w:pPr>
              <w:pStyle w:val="SemEspaamento"/>
            </w:pPr>
            <w:r>
              <w:lastRenderedPageBreak/>
              <w:t xml:space="preserve">Servo </w:t>
            </w:r>
            <w:proofErr w:type="spellStart"/>
            <w:r>
              <w:t>servoE</w:t>
            </w:r>
            <w:proofErr w:type="spellEnd"/>
            <w:r>
              <w:t>;</w:t>
            </w:r>
          </w:p>
          <w:p w14:paraId="411BB030" w14:textId="77777777" w:rsidR="0068627D" w:rsidRDefault="0068627D" w:rsidP="008B4879">
            <w:pPr>
              <w:pStyle w:val="SemEspaamento"/>
            </w:pPr>
          </w:p>
          <w:p w14:paraId="5E42F4FB" w14:textId="77777777" w:rsidR="0068627D" w:rsidRDefault="0068627D" w:rsidP="008B4879">
            <w:pPr>
              <w:pStyle w:val="SemEspaamento"/>
            </w:pPr>
            <w:proofErr w:type="spellStart"/>
            <w:proofErr w:type="gramStart"/>
            <w:r>
              <w:t>Configuracao</w:t>
            </w:r>
            <w:proofErr w:type="spellEnd"/>
            <w:r>
              <w:t>(</w:t>
            </w:r>
            <w:proofErr w:type="gramEnd"/>
            <w:r>
              <w:t>){</w:t>
            </w:r>
          </w:p>
          <w:p w14:paraId="49BD2F54" w14:textId="77777777" w:rsidR="0068627D" w:rsidRDefault="0068627D" w:rsidP="008B4879">
            <w:pPr>
              <w:pStyle w:val="SemEspaamento"/>
            </w:pPr>
            <w:proofErr w:type="spellStart"/>
            <w:r>
              <w:t>servoD.conectar</w:t>
            </w:r>
            <w:proofErr w:type="spellEnd"/>
            <w:r>
              <w:t>(Digital.9);</w:t>
            </w:r>
          </w:p>
          <w:p w14:paraId="79CD83CD" w14:textId="77777777" w:rsidR="0068627D" w:rsidRDefault="0068627D" w:rsidP="008B4879">
            <w:pPr>
              <w:pStyle w:val="SemEspaamento"/>
            </w:pPr>
            <w:proofErr w:type="spellStart"/>
            <w:r>
              <w:t>servoE.conectar</w:t>
            </w:r>
            <w:proofErr w:type="spellEnd"/>
            <w:r>
              <w:t>(Digital.10);</w:t>
            </w:r>
          </w:p>
          <w:p w14:paraId="5C464AF4" w14:textId="77777777" w:rsidR="0068627D" w:rsidRDefault="0068627D" w:rsidP="008B4879">
            <w:pPr>
              <w:pStyle w:val="SemEspaamento"/>
            </w:pPr>
            <w:r>
              <w:t>}</w:t>
            </w:r>
          </w:p>
          <w:p w14:paraId="0FB659AC" w14:textId="77777777" w:rsidR="0068627D" w:rsidRDefault="0068627D" w:rsidP="008B4879">
            <w:pPr>
              <w:pStyle w:val="SemEspaamento"/>
            </w:pPr>
          </w:p>
          <w:p w14:paraId="619AC598" w14:textId="77777777" w:rsidR="0068627D" w:rsidRDefault="0068627D" w:rsidP="008B4879">
            <w:pPr>
              <w:pStyle w:val="SemEspaamento"/>
            </w:pPr>
            <w:proofErr w:type="gramStart"/>
            <w:r>
              <w:t>Principal(</w:t>
            </w:r>
            <w:proofErr w:type="gramEnd"/>
            <w:r>
              <w:t>){</w:t>
            </w:r>
          </w:p>
          <w:p w14:paraId="099B3535" w14:textId="77777777" w:rsidR="0068627D" w:rsidRDefault="0068627D" w:rsidP="008B4879">
            <w:pPr>
              <w:pStyle w:val="SemEspaamento"/>
            </w:pPr>
            <w:proofErr w:type="gramStart"/>
            <w:r>
              <w:t>enquanto</w:t>
            </w:r>
            <w:proofErr w:type="gramEnd"/>
            <w:r>
              <w:t xml:space="preserve"> (</w:t>
            </w:r>
            <w:proofErr w:type="spellStart"/>
            <w:r>
              <w:t>u.medir</w:t>
            </w:r>
            <w:proofErr w:type="spellEnd"/>
            <w:r>
              <w:t>() &gt; 5){</w:t>
            </w:r>
          </w:p>
          <w:p w14:paraId="2254F5B1" w14:textId="77777777" w:rsidR="0068627D" w:rsidRDefault="0068627D" w:rsidP="008B4879">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14:paraId="30624D0F" w14:textId="77777777" w:rsidR="0068627D" w:rsidRDefault="0068627D" w:rsidP="008B4879">
            <w:pPr>
              <w:pStyle w:val="SemEspaamento"/>
            </w:pPr>
            <w:r>
              <w:t>//</w:t>
            </w:r>
            <w:proofErr w:type="spellStart"/>
            <w:r>
              <w:t>Servo.tras</w:t>
            </w:r>
            <w:proofErr w:type="spellEnd"/>
          </w:p>
          <w:p w14:paraId="46331669" w14:textId="41037423"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30EF8B71" w14:textId="47F6DF97" w:rsidR="0068627D" w:rsidRDefault="000F1E4F" w:rsidP="008B4879">
            <w:pPr>
              <w:pStyle w:val="SemEspaamento"/>
            </w:pPr>
            <w:proofErr w:type="spellStart"/>
            <w:r>
              <w:t>servoE.escreverMicros</w:t>
            </w:r>
            <w:proofErr w:type="spellEnd"/>
            <w:r w:rsidR="0068627D">
              <w:t>(</w:t>
            </w:r>
            <w:proofErr w:type="spellStart"/>
            <w:r w:rsidR="0068627D">
              <w:t>Servo.frente</w:t>
            </w:r>
            <w:proofErr w:type="spellEnd"/>
            <w:r w:rsidR="0068627D">
              <w:t>);</w:t>
            </w:r>
          </w:p>
          <w:p w14:paraId="70C54AF6" w14:textId="77777777" w:rsidR="0068627D" w:rsidRDefault="0068627D" w:rsidP="008B4879">
            <w:pPr>
              <w:pStyle w:val="SemEspaamento"/>
            </w:pPr>
            <w:r>
              <w:t>}</w:t>
            </w:r>
          </w:p>
          <w:p w14:paraId="5BD9A232" w14:textId="1B4D12E8"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4730487B" w14:textId="7540F6CD" w:rsidR="0068627D" w:rsidRDefault="000F1E4F" w:rsidP="008B4879">
            <w:pPr>
              <w:pStyle w:val="SemEspaamento"/>
            </w:pPr>
            <w:proofErr w:type="spellStart"/>
            <w:r>
              <w:t>servoE.escreverMicros</w:t>
            </w:r>
            <w:proofErr w:type="spellEnd"/>
            <w:r w:rsidR="0068627D">
              <w:t>(</w:t>
            </w:r>
            <w:proofErr w:type="spellStart"/>
            <w:r w:rsidR="0068627D">
              <w:t>Servo.tras</w:t>
            </w:r>
            <w:proofErr w:type="spellEnd"/>
            <w:r w:rsidR="0068627D">
              <w:t>);</w:t>
            </w:r>
          </w:p>
          <w:p w14:paraId="22597B3D" w14:textId="77777777" w:rsidR="0068627D" w:rsidRDefault="0068627D" w:rsidP="008B4879">
            <w:pPr>
              <w:pStyle w:val="SemEspaamento"/>
            </w:pPr>
            <w:r>
              <w:t>//o tempo de espera para uma curva de 90 graus pode variar</w:t>
            </w:r>
          </w:p>
          <w:p w14:paraId="5DD9A3DB" w14:textId="77777777" w:rsidR="0068627D" w:rsidRDefault="0068627D" w:rsidP="008B4879">
            <w:pPr>
              <w:pStyle w:val="SemEspaamento"/>
            </w:pPr>
            <w:proofErr w:type="gramStart"/>
            <w:r>
              <w:t>esperar(</w:t>
            </w:r>
            <w:proofErr w:type="gramEnd"/>
            <w:r>
              <w:t xml:space="preserve">3000); </w:t>
            </w:r>
          </w:p>
          <w:p w14:paraId="016FFA74" w14:textId="77777777" w:rsidR="0068627D" w:rsidRDefault="0068627D" w:rsidP="008B4879">
            <w:pPr>
              <w:pStyle w:val="SemEspaamento"/>
            </w:pPr>
            <w:r>
              <w:t>}</w:t>
            </w:r>
          </w:p>
        </w:tc>
      </w:tr>
    </w:tbl>
    <w:p w14:paraId="3F3763DD" w14:textId="1DA82678" w:rsidR="0068627D" w:rsidRDefault="0068627D" w:rsidP="0068627D">
      <w:pPr>
        <w:spacing w:after="30"/>
        <w:rPr>
          <w:rFonts w:cs="Times New Roman"/>
          <w:szCs w:val="24"/>
        </w:rPr>
      </w:pPr>
    </w:p>
    <w:p w14:paraId="56D886E2" w14:textId="77777777" w:rsidR="0010474F" w:rsidRPr="00400643" w:rsidRDefault="0010474F" w:rsidP="00400643">
      <w:pPr>
        <w:spacing w:after="30"/>
        <w:rPr>
          <w:rFonts w:cs="Times New Roman"/>
          <w:szCs w:val="24"/>
        </w:rPr>
      </w:pPr>
    </w:p>
    <w:p w14:paraId="4AFEF425" w14:textId="77777777"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código</w:t>
      </w:r>
    </w:p>
    <w:p w14:paraId="31E907A2" w14:textId="77777777" w:rsidR="0068627D" w:rsidRPr="00935953" w:rsidRDefault="0068627D" w:rsidP="0068627D">
      <w:pPr>
        <w:spacing w:after="30"/>
        <w:rPr>
          <w:rFonts w:cs="Times New Roman"/>
          <w:szCs w:val="24"/>
        </w:rPr>
      </w:pPr>
    </w:p>
    <w:p w14:paraId="53D6A3AC" w14:textId="45747F0B" w:rsidR="0068627D" w:rsidRDefault="0068627D" w:rsidP="0068627D">
      <w:pPr>
        <w:spacing w:after="30"/>
        <w:rPr>
          <w:rFonts w:cs="Times New Roman"/>
          <w:szCs w:val="24"/>
        </w:rPr>
      </w:pPr>
      <w:r>
        <w:rPr>
          <w:rFonts w:cs="Times New Roman"/>
          <w:szCs w:val="24"/>
        </w:rPr>
        <w:t>O código deste projeto começa importando as bibliotecas que precisaremos para controlar o servo e o sensor ultrassônico.</w:t>
      </w:r>
    </w:p>
    <w:p w14:paraId="6C51E4CF" w14:textId="77777777" w:rsidR="0068627D" w:rsidRPr="008B4879" w:rsidRDefault="0068627D" w:rsidP="008B4879">
      <w:pPr>
        <w:pStyle w:val="SemEspaamento"/>
        <w:rPr>
          <w:i/>
        </w:rPr>
      </w:pPr>
      <w:r>
        <w:tab/>
      </w:r>
      <w:proofErr w:type="gramStart"/>
      <w:r w:rsidRPr="008B4879">
        <w:rPr>
          <w:i/>
        </w:rPr>
        <w:t>usar</w:t>
      </w:r>
      <w:proofErr w:type="gramEnd"/>
      <w:r w:rsidRPr="008B4879">
        <w:rPr>
          <w:i/>
        </w:rPr>
        <w:t xml:space="preserve"> Servo</w:t>
      </w:r>
    </w:p>
    <w:p w14:paraId="1CC3C58C" w14:textId="77777777" w:rsidR="0068627D" w:rsidRPr="008B4879" w:rsidRDefault="0068627D" w:rsidP="008B4879">
      <w:pPr>
        <w:pStyle w:val="SemEspaamento"/>
        <w:rPr>
          <w:i/>
        </w:rPr>
      </w:pPr>
      <w:r w:rsidRPr="008B4879">
        <w:rPr>
          <w:i/>
        </w:rPr>
        <w:tab/>
      </w:r>
      <w:proofErr w:type="gramStart"/>
      <w:r w:rsidRPr="008B4879">
        <w:rPr>
          <w:i/>
        </w:rPr>
        <w:t>usar</w:t>
      </w:r>
      <w:proofErr w:type="gramEnd"/>
      <w:r w:rsidRPr="008B4879">
        <w:rPr>
          <w:i/>
        </w:rPr>
        <w:t xml:space="preserve"> Ultra</w:t>
      </w:r>
    </w:p>
    <w:p w14:paraId="397634A0" w14:textId="77777777" w:rsidR="0068627D" w:rsidRDefault="0068627D" w:rsidP="0068627D">
      <w:pPr>
        <w:spacing w:after="30"/>
        <w:rPr>
          <w:rFonts w:cs="Times New Roman"/>
          <w:i/>
          <w:szCs w:val="24"/>
        </w:rPr>
      </w:pPr>
    </w:p>
    <w:p w14:paraId="1D7E5883" w14:textId="617803B0" w:rsidR="0068627D" w:rsidRDefault="002E7C9A" w:rsidP="0068627D">
      <w:pPr>
        <w:spacing w:after="30"/>
        <w:rPr>
          <w:rFonts w:cs="Times New Roman"/>
          <w:szCs w:val="24"/>
        </w:rPr>
      </w:pPr>
      <w:r>
        <w:rPr>
          <w:rFonts w:cs="Times New Roman"/>
          <w:szCs w:val="24"/>
        </w:rPr>
        <w:t>Depois de importá</w:t>
      </w:r>
      <w:r w:rsidR="0068627D">
        <w:rPr>
          <w:rFonts w:cs="Times New Roman"/>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rPr>
          <w:rFonts w:cs="Times New Roman"/>
          <w:szCs w:val="24"/>
        </w:rPr>
      </w:pPr>
    </w:p>
    <w:p w14:paraId="5E4BC0A9" w14:textId="77777777" w:rsidR="0068627D" w:rsidRPr="008B4879" w:rsidRDefault="0068627D" w:rsidP="008B4879">
      <w:pPr>
        <w:pStyle w:val="SemEspaamento"/>
        <w:ind w:left="709"/>
        <w:rPr>
          <w:i/>
        </w:rPr>
      </w:pPr>
      <w:r w:rsidRPr="008B4879">
        <w:rPr>
          <w:i/>
        </w:rPr>
        <w:t xml:space="preserve">Ultra </w:t>
      </w:r>
      <w:proofErr w:type="gramStart"/>
      <w:r w:rsidRPr="008B4879">
        <w:rPr>
          <w:i/>
        </w:rPr>
        <w:t>u(</w:t>
      </w:r>
      <w:proofErr w:type="gramEnd"/>
      <w:r w:rsidRPr="008B4879">
        <w:rPr>
          <w:i/>
        </w:rPr>
        <w:t>5,4);</w:t>
      </w:r>
    </w:p>
    <w:p w14:paraId="1B2AEC69"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servoD</w:t>
      </w:r>
      <w:proofErr w:type="spellEnd"/>
      <w:r w:rsidRPr="008B4879">
        <w:rPr>
          <w:i/>
        </w:rPr>
        <w:t>;</w:t>
      </w:r>
    </w:p>
    <w:p w14:paraId="58BC49E4"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servoE</w:t>
      </w:r>
      <w:proofErr w:type="spellEnd"/>
      <w:r w:rsidRPr="008B4879">
        <w:rPr>
          <w:i/>
        </w:rPr>
        <w:t>;</w:t>
      </w:r>
    </w:p>
    <w:p w14:paraId="4A6B9030" w14:textId="06CDBC9D" w:rsidR="0068627D" w:rsidRDefault="0068627D" w:rsidP="0068627D">
      <w:pPr>
        <w:spacing w:after="30"/>
        <w:ind w:firstLine="720"/>
        <w:rPr>
          <w:rFonts w:cs="Times New Roman"/>
          <w:i/>
          <w:szCs w:val="24"/>
        </w:rPr>
      </w:pPr>
    </w:p>
    <w:p w14:paraId="1B874B8B" w14:textId="4D5CD02E" w:rsidR="0068627D" w:rsidRDefault="0068627D" w:rsidP="006862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sidR="002E7C9A">
        <w:rPr>
          <w:rFonts w:cs="Times New Roman"/>
          <w:szCs w:val="24"/>
        </w:rPr>
        <w:t>(</w:t>
      </w:r>
      <w:proofErr w:type="gramEnd"/>
      <w:r w:rsidR="002E7C9A">
        <w:rPr>
          <w:rFonts w:cs="Times New Roman"/>
          <w:szCs w:val="24"/>
        </w:rPr>
        <w:t xml:space="preserve">) </w:t>
      </w:r>
      <w:r>
        <w:rPr>
          <w:rFonts w:cs="Times New Roman"/>
          <w:szCs w:val="24"/>
        </w:rPr>
        <w:t>que possui as seguintes linhas:</w:t>
      </w:r>
    </w:p>
    <w:p w14:paraId="3069DFA0" w14:textId="77777777" w:rsidR="0068627D" w:rsidRDefault="0068627D" w:rsidP="0068627D">
      <w:pPr>
        <w:spacing w:after="30"/>
        <w:ind w:firstLine="720"/>
        <w:rPr>
          <w:rFonts w:cs="Times New Roman"/>
          <w:szCs w:val="24"/>
        </w:rPr>
      </w:pPr>
    </w:p>
    <w:p w14:paraId="68B4C594" w14:textId="77777777" w:rsidR="0068627D" w:rsidRPr="008B4879" w:rsidRDefault="0068627D" w:rsidP="008B4879">
      <w:pPr>
        <w:pStyle w:val="SemEspaamento"/>
        <w:ind w:firstLine="720"/>
        <w:rPr>
          <w:i/>
        </w:rPr>
      </w:pPr>
      <w:proofErr w:type="spellStart"/>
      <w:r w:rsidRPr="008B4879">
        <w:rPr>
          <w:i/>
        </w:rPr>
        <w:t>servoD.conectar</w:t>
      </w:r>
      <w:proofErr w:type="spellEnd"/>
      <w:r w:rsidRPr="008B4879">
        <w:rPr>
          <w:i/>
        </w:rPr>
        <w:t>(Digital.9);</w:t>
      </w:r>
    </w:p>
    <w:p w14:paraId="7A0CB167" w14:textId="77777777" w:rsidR="0068627D" w:rsidRPr="008B4879" w:rsidRDefault="0068627D" w:rsidP="008B4879">
      <w:pPr>
        <w:pStyle w:val="SemEspaamento"/>
        <w:ind w:firstLine="720"/>
        <w:rPr>
          <w:i/>
        </w:rPr>
      </w:pPr>
      <w:proofErr w:type="spellStart"/>
      <w:r w:rsidRPr="008B4879">
        <w:rPr>
          <w:i/>
        </w:rPr>
        <w:t>servoE.conectar</w:t>
      </w:r>
      <w:proofErr w:type="spellEnd"/>
      <w:r w:rsidRPr="008B4879">
        <w:rPr>
          <w:i/>
        </w:rPr>
        <w:t>(Digital.10);</w:t>
      </w:r>
    </w:p>
    <w:p w14:paraId="53FEB92C" w14:textId="77777777" w:rsidR="0068627D" w:rsidRDefault="0068627D" w:rsidP="0068627D">
      <w:pPr>
        <w:spacing w:after="30"/>
        <w:ind w:firstLine="720"/>
        <w:rPr>
          <w:rFonts w:cs="Times New Roman"/>
          <w:i/>
          <w:szCs w:val="24"/>
        </w:rPr>
      </w:pPr>
    </w:p>
    <w:p w14:paraId="6E12B774" w14:textId="0E3CFE2A" w:rsidR="0068627D" w:rsidRDefault="0068627D" w:rsidP="0068627D">
      <w:pPr>
        <w:spacing w:after="30"/>
        <w:rPr>
          <w:rFonts w:cs="Times New Roman"/>
          <w:szCs w:val="24"/>
        </w:rPr>
      </w:pPr>
      <w:r>
        <w:rPr>
          <w:rFonts w:cs="Times New Roman"/>
          <w:szCs w:val="24"/>
        </w:rPr>
        <w:lastRenderedPageBreak/>
        <w:t xml:space="preserve">Essas linhas vão definir as portas de sinal dos servos de rotação contínua. Ele define a porta </w:t>
      </w:r>
      <w:r w:rsidR="002E7C9A">
        <w:rPr>
          <w:rFonts w:cs="Times New Roman"/>
          <w:szCs w:val="24"/>
        </w:rPr>
        <w:t>D</w:t>
      </w:r>
      <w:r>
        <w:rPr>
          <w:rFonts w:cs="Times New Roman"/>
          <w:szCs w:val="24"/>
        </w:rPr>
        <w:t xml:space="preserve">9 para o motor direito e a porta </w:t>
      </w:r>
      <w:r w:rsidR="002E7C9A">
        <w:rPr>
          <w:rFonts w:cs="Times New Roman"/>
          <w:szCs w:val="24"/>
        </w:rPr>
        <w:t>D</w:t>
      </w:r>
      <w:r>
        <w:rPr>
          <w:rFonts w:cs="Times New Roman"/>
          <w:szCs w:val="24"/>
        </w:rPr>
        <w:t xml:space="preserve">10 para o esquerdo. Isso é tudo que precisamos configurar para nosso rascunho funcionar. Vamos partir então para o método </w:t>
      </w:r>
      <w:proofErr w:type="gramStart"/>
      <w:r>
        <w:rPr>
          <w:rFonts w:cs="Times New Roman"/>
          <w:i/>
          <w:szCs w:val="24"/>
        </w:rPr>
        <w:t>Principal</w:t>
      </w:r>
      <w:r w:rsidR="002E7C9A">
        <w:rPr>
          <w:rFonts w:cs="Times New Roman"/>
          <w:i/>
          <w:szCs w:val="24"/>
        </w:rPr>
        <w:t>(</w:t>
      </w:r>
      <w:proofErr w:type="gramEnd"/>
      <w:r w:rsidR="002E7C9A">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14:paraId="5F14E19D" w14:textId="77777777" w:rsidR="0068627D" w:rsidRDefault="0068627D" w:rsidP="0068627D">
      <w:pPr>
        <w:spacing w:after="30"/>
        <w:ind w:firstLine="720"/>
        <w:rPr>
          <w:rFonts w:cs="Times New Roman"/>
          <w:i/>
          <w:szCs w:val="24"/>
        </w:rPr>
      </w:pPr>
    </w:p>
    <w:p w14:paraId="3F202345" w14:textId="77777777" w:rsidR="0068627D" w:rsidRPr="008B4879" w:rsidRDefault="0068627D" w:rsidP="008B4879">
      <w:pPr>
        <w:pStyle w:val="SemEspaamento"/>
        <w:ind w:firstLine="720"/>
        <w:rPr>
          <w:i/>
        </w:rPr>
      </w:pPr>
      <w:proofErr w:type="gramStart"/>
      <w:r w:rsidRPr="008B4879">
        <w:rPr>
          <w:i/>
        </w:rPr>
        <w:t>enquanto(</w:t>
      </w:r>
      <w:proofErr w:type="spellStart"/>
      <w:proofErr w:type="gramEnd"/>
      <w:r w:rsidRPr="008B4879">
        <w:rPr>
          <w:i/>
        </w:rPr>
        <w:t>u.medir</w:t>
      </w:r>
      <w:proofErr w:type="spellEnd"/>
      <w:r w:rsidRPr="008B4879">
        <w:rPr>
          <w:i/>
        </w:rPr>
        <w:t xml:space="preserve"> &gt; 5){</w:t>
      </w:r>
    </w:p>
    <w:p w14:paraId="4EF5E2BC" w14:textId="77777777" w:rsidR="0068627D" w:rsidRPr="008B4879" w:rsidRDefault="0068627D" w:rsidP="008B4879">
      <w:pPr>
        <w:pStyle w:val="SemEspaamento"/>
        <w:ind w:firstLine="720"/>
        <w:rPr>
          <w:i/>
        </w:rPr>
      </w:pPr>
      <w:r w:rsidRPr="008B4879">
        <w:rPr>
          <w:i/>
        </w:rPr>
        <w:t>...</w:t>
      </w:r>
    </w:p>
    <w:p w14:paraId="4A0829E0" w14:textId="77777777" w:rsidR="0068627D" w:rsidRPr="008B4879" w:rsidRDefault="0068627D" w:rsidP="008B4879">
      <w:pPr>
        <w:pStyle w:val="SemEspaamento"/>
        <w:ind w:left="720"/>
        <w:rPr>
          <w:i/>
        </w:rPr>
      </w:pPr>
      <w:r w:rsidRPr="008B4879">
        <w:rPr>
          <w:i/>
        </w:rPr>
        <w:t>}</w:t>
      </w:r>
    </w:p>
    <w:p w14:paraId="363B5F93" w14:textId="77777777" w:rsidR="0068627D" w:rsidRDefault="0068627D" w:rsidP="0068627D">
      <w:pPr>
        <w:spacing w:after="30"/>
        <w:ind w:firstLine="720"/>
        <w:rPr>
          <w:rFonts w:cs="Times New Roman"/>
          <w:i/>
          <w:szCs w:val="24"/>
        </w:rPr>
      </w:pPr>
    </w:p>
    <w:p w14:paraId="1ECE6525" w14:textId="77777777" w:rsidR="0068627D" w:rsidRDefault="0068627D" w:rsidP="006862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rPr>
          <w:rFonts w:cs="Times New Roman"/>
          <w:szCs w:val="24"/>
        </w:rPr>
      </w:pPr>
    </w:p>
    <w:p w14:paraId="1171FE3F" w14:textId="43AD3B0A"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5D336351" w14:textId="6CDCE441"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17760F9E" w14:textId="77777777" w:rsidR="0068627D" w:rsidRDefault="0068627D" w:rsidP="0068627D">
      <w:pPr>
        <w:spacing w:after="30"/>
        <w:ind w:firstLine="720"/>
        <w:rPr>
          <w:rFonts w:cs="Times New Roman"/>
          <w:i/>
          <w:szCs w:val="24"/>
        </w:rPr>
      </w:pPr>
    </w:p>
    <w:p w14:paraId="2741D72C" w14:textId="4CB6C75C" w:rsidR="0068627D" w:rsidRDefault="0068627D" w:rsidP="0068627D">
      <w:pPr>
        <w:spacing w:after="30"/>
        <w:rPr>
          <w:rFonts w:cs="Times New Roman"/>
          <w:szCs w:val="24"/>
        </w:rPr>
      </w:pPr>
      <w:r>
        <w:rPr>
          <w:rFonts w:cs="Times New Roman"/>
          <w:szCs w:val="24"/>
        </w:rPr>
        <w:t>Esses l</w:t>
      </w:r>
      <w:r w:rsidR="002E7C9A">
        <w:rPr>
          <w:rFonts w:cs="Times New Roman"/>
          <w:szCs w:val="24"/>
        </w:rPr>
        <w:t>inhas envia</w:t>
      </w:r>
      <w:r>
        <w:rPr>
          <w:rFonts w:cs="Times New Roman"/>
          <w:szCs w:val="24"/>
        </w:rPr>
        <w:t xml:space="preserve">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sidRPr="002E7C9A">
        <w:rPr>
          <w:rFonts w:cs="Times New Roman"/>
          <w:i/>
          <w:szCs w:val="24"/>
        </w:rPr>
        <w:t>enquanto</w:t>
      </w:r>
      <w:r>
        <w:rPr>
          <w:rFonts w:cs="Times New Roman"/>
          <w:szCs w:val="24"/>
        </w:rPr>
        <w:t>, caso necessário. Fora do loop</w:t>
      </w:r>
      <w:r w:rsidR="002E7C9A">
        <w:rPr>
          <w:rFonts w:cs="Times New Roman"/>
          <w:szCs w:val="24"/>
        </w:rPr>
        <w:t>,</w:t>
      </w:r>
      <w:r>
        <w:rPr>
          <w:rFonts w:cs="Times New Roman"/>
          <w:szCs w:val="24"/>
        </w:rPr>
        <w:t xml:space="preserve"> temos duas linhas que invertem a rotação de um dos motores, para que o robô vire e uma chamada ao método </w:t>
      </w:r>
      <w:r w:rsidRPr="002E7C9A">
        <w:rPr>
          <w:rFonts w:cs="Times New Roman"/>
          <w:i/>
          <w:szCs w:val="24"/>
        </w:rPr>
        <w:t>esperar</w:t>
      </w:r>
      <w:r>
        <w:rPr>
          <w:rFonts w:cs="Times New Roman"/>
          <w:szCs w:val="24"/>
        </w:rPr>
        <w:t>, para deixarmos que esse complete uma curva de 90°, aproximadamente.</w:t>
      </w:r>
    </w:p>
    <w:p w14:paraId="23E8845C" w14:textId="77777777" w:rsidR="0068627D" w:rsidRDefault="0068627D" w:rsidP="0068627D">
      <w:pPr>
        <w:spacing w:after="30"/>
        <w:ind w:firstLine="720"/>
        <w:rPr>
          <w:rFonts w:cs="Times New Roman"/>
          <w:szCs w:val="24"/>
        </w:rPr>
      </w:pPr>
    </w:p>
    <w:p w14:paraId="2A2A7AF1" w14:textId="05512F82"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3ABB27E6" w14:textId="5F740D3C"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Servo.tras</w:t>
      </w:r>
      <w:proofErr w:type="spellEnd"/>
      <w:r w:rsidR="0068627D" w:rsidRPr="008B4879">
        <w:rPr>
          <w:i/>
        </w:rPr>
        <w:t>);</w:t>
      </w:r>
    </w:p>
    <w:p w14:paraId="38F66CCF" w14:textId="77777777" w:rsidR="0068627D" w:rsidRPr="008B4879" w:rsidRDefault="0068627D" w:rsidP="008B4879">
      <w:pPr>
        <w:pStyle w:val="SemEspaamento"/>
        <w:ind w:firstLine="720"/>
        <w:rPr>
          <w:i/>
        </w:rPr>
      </w:pPr>
      <w:proofErr w:type="gramStart"/>
      <w:r w:rsidRPr="008B4879">
        <w:rPr>
          <w:i/>
        </w:rPr>
        <w:t>esperar(</w:t>
      </w:r>
      <w:proofErr w:type="gramEnd"/>
      <w:r w:rsidRPr="008B4879">
        <w:rPr>
          <w:i/>
        </w:rPr>
        <w:t xml:space="preserve">3000); </w:t>
      </w:r>
    </w:p>
    <w:p w14:paraId="60B91B43" w14:textId="544F0DDB" w:rsidR="0068627D" w:rsidRDefault="0068627D" w:rsidP="0050454B">
      <w:pPr>
        <w:spacing w:after="30"/>
        <w:rPr>
          <w:rFonts w:cs="Times New Roman"/>
          <w:i/>
          <w:szCs w:val="24"/>
        </w:rPr>
      </w:pPr>
    </w:p>
    <w:p w14:paraId="3857BFEB" w14:textId="77777777" w:rsidR="0068627D" w:rsidRPr="00400643" w:rsidRDefault="0068627D" w:rsidP="00400643">
      <w:pPr>
        <w:spacing w:after="30"/>
        <w:rPr>
          <w:rFonts w:cs="Times New Roman"/>
          <w:szCs w:val="24"/>
        </w:rPr>
      </w:pPr>
      <w:r w:rsidRPr="00400643">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rPr>
          <w:rFonts w:cs="Times New Roman"/>
          <w:szCs w:val="24"/>
        </w:rPr>
      </w:pPr>
    </w:p>
    <w:p w14:paraId="6B4C436D" w14:textId="77777777" w:rsidR="0050454B" w:rsidRDefault="0050454B" w:rsidP="0068627D">
      <w:pPr>
        <w:spacing w:after="30"/>
        <w:rPr>
          <w:rFonts w:cs="Times New Roman"/>
          <w:szCs w:val="24"/>
        </w:rPr>
      </w:pPr>
    </w:p>
    <w:p w14:paraId="67F3D84A" w14:textId="47937549" w:rsidR="0050454B" w:rsidRPr="00400643" w:rsidRDefault="0050454B" w:rsidP="00400643">
      <w:pPr>
        <w:pStyle w:val="PargrafodaLista"/>
        <w:numPr>
          <w:ilvl w:val="1"/>
          <w:numId w:val="115"/>
        </w:numPr>
        <w:rPr>
          <w:rFonts w:cs="Times New Roman"/>
          <w:b/>
          <w:sz w:val="32"/>
          <w:szCs w:val="32"/>
        </w:rPr>
      </w:pPr>
      <w:r w:rsidRPr="00400643">
        <w:rPr>
          <w:rFonts w:eastAsia="Times New Roman" w:cs="Times New Roman"/>
          <w:b/>
          <w:bCs/>
          <w:sz w:val="32"/>
          <w:szCs w:val="32"/>
        </w:rPr>
        <w:t>Carrinho utilizando L293D e motores CC</w:t>
      </w:r>
    </w:p>
    <w:p w14:paraId="7F073DA5" w14:textId="77777777" w:rsidR="00126321" w:rsidRPr="00400643" w:rsidRDefault="00126321" w:rsidP="00400643">
      <w:pPr>
        <w:rPr>
          <w:rFonts w:cs="Times New Roman"/>
          <w:szCs w:val="32"/>
        </w:rPr>
      </w:pPr>
    </w:p>
    <w:p w14:paraId="3269B730" w14:textId="01054996" w:rsidR="0050454B" w:rsidRDefault="0050454B" w:rsidP="0050454B">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w:t>
      </w:r>
      <w:r w:rsidR="00323931">
        <w:rPr>
          <w:rFonts w:eastAsia="Times New Roman" w:cs="Times New Roman"/>
          <w:szCs w:val="24"/>
        </w:rPr>
        <w:t>A</w:t>
      </w:r>
      <w:r>
        <w:rPr>
          <w:rFonts w:eastAsia="Times New Roman" w:cs="Times New Roman"/>
          <w:szCs w:val="24"/>
        </w:rPr>
        <w:t>rduino. Aconselhamos o uso de uma base para acoplar o par de motores, podendo ser uma base feita em 3D, chapa de metal com fita adesiva, compensado de madeira, e</w:t>
      </w:r>
      <w:r w:rsidR="00323931">
        <w:rPr>
          <w:rFonts w:eastAsia="Times New Roman" w:cs="Times New Roman"/>
          <w:szCs w:val="24"/>
        </w:rPr>
        <w:t>tc. O limite é a criatividade!</w:t>
      </w:r>
      <w:r>
        <w:rPr>
          <w:rFonts w:eastAsia="Times New Roman" w:cs="Times New Roman"/>
          <w:szCs w:val="24"/>
        </w:rPr>
        <w:t xml:space="preserv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w:t>
      </w:r>
      <w:r>
        <w:rPr>
          <w:rFonts w:eastAsia="Times New Roman" w:cs="Times New Roman"/>
          <w:szCs w:val="24"/>
        </w:rPr>
        <w:lastRenderedPageBreak/>
        <w:t>pela sua fabricante) do componente e seguir o mesmo princípio que será explanado no capítulo.</w:t>
      </w:r>
      <w:r w:rsidR="00323931">
        <w:rPr>
          <w:rFonts w:eastAsia="Times New Roman" w:cs="Times New Roman"/>
          <w:szCs w:val="24"/>
        </w:rPr>
        <w:t xml:space="preserve"> Para a confecção do hardware deste projeto, será necessário: </w:t>
      </w:r>
    </w:p>
    <w:p w14:paraId="3810941F" w14:textId="6F0F28F3" w:rsidR="00CC1F25" w:rsidRDefault="00CC1F25"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Uma placa Arduino</w:t>
      </w:r>
    </w:p>
    <w:p w14:paraId="1CA5836F"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2 motores CC</w:t>
      </w:r>
    </w:p>
    <w:p w14:paraId="14AFE862"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Base para acoplar os motores (opcional)</w:t>
      </w:r>
    </w:p>
    <w:p w14:paraId="3B72ADC6" w14:textId="77777777" w:rsidR="0050454B" w:rsidRDefault="0050454B" w:rsidP="0050454B">
      <w:pPr>
        <w:pStyle w:val="PargrafodaLista"/>
        <w:numPr>
          <w:ilvl w:val="0"/>
          <w:numId w:val="130"/>
        </w:numPr>
        <w:spacing w:line="256" w:lineRule="auto"/>
        <w:rPr>
          <w:rFonts w:eastAsia="Times New Roman" w:cs="Times New Roman"/>
          <w:szCs w:val="24"/>
        </w:rPr>
      </w:pPr>
      <w:proofErr w:type="spellStart"/>
      <w:r>
        <w:rPr>
          <w:rFonts w:eastAsia="Times New Roman" w:cs="Times New Roman"/>
          <w:szCs w:val="24"/>
        </w:rPr>
        <w:t>Protoboard</w:t>
      </w:r>
      <w:proofErr w:type="spellEnd"/>
    </w:p>
    <w:p w14:paraId="39816B48"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Rodas para os motores</w:t>
      </w:r>
    </w:p>
    <w:p w14:paraId="34FD87A4"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Ponte H dupla L293D</w:t>
      </w:r>
    </w:p>
    <w:p w14:paraId="7D497A49" w14:textId="7B843832" w:rsidR="0050454B" w:rsidRDefault="00E45C2D"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Alimentação elétrica (pilhas, baterias, etc.)</w:t>
      </w:r>
    </w:p>
    <w:p w14:paraId="796F53F3" w14:textId="0F3F0B37"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Regulador de tensão (no caso usamos o Lm7805)</w:t>
      </w:r>
    </w:p>
    <w:p w14:paraId="009DF57B" w14:textId="2BF4DB28"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Capacitores de cerâmica para montar junto ao regulador</w:t>
      </w:r>
    </w:p>
    <w:p w14:paraId="06E54F50" w14:textId="5D06BEDB" w:rsidR="0050454B" w:rsidRDefault="0050454B" w:rsidP="0050454B">
      <w:pPr>
        <w:pStyle w:val="PargrafodaLista"/>
        <w:numPr>
          <w:ilvl w:val="0"/>
          <w:numId w:val="130"/>
        </w:numPr>
        <w:spacing w:line="256" w:lineRule="auto"/>
        <w:rPr>
          <w:rFonts w:cs="Times New Roman"/>
          <w:szCs w:val="24"/>
        </w:rPr>
      </w:pPr>
      <w:r>
        <w:rPr>
          <w:rFonts w:eastAsia="Times New Roman" w:cs="Times New Roman"/>
          <w:szCs w:val="24"/>
        </w:rPr>
        <w:t>Arduino (usaremos o nano n</w:t>
      </w:r>
      <w:r w:rsidR="00E45C2D">
        <w:rPr>
          <w:rFonts w:eastAsia="Times New Roman" w:cs="Times New Roman"/>
          <w:szCs w:val="24"/>
        </w:rPr>
        <w:t>o tutorial, mas isso é opcional</w:t>
      </w:r>
      <w:r>
        <w:rPr>
          <w:rFonts w:eastAsia="Times New Roman" w:cs="Times New Roman"/>
          <w:szCs w:val="24"/>
        </w:rPr>
        <w:t xml:space="preserve">) </w:t>
      </w:r>
    </w:p>
    <w:p w14:paraId="26206F3B" w14:textId="77777777" w:rsidR="0050454B" w:rsidRDefault="0050454B" w:rsidP="0050454B">
      <w:pPr>
        <w:rPr>
          <w:rFonts w:cs="Times New Roman"/>
          <w:szCs w:val="24"/>
        </w:rPr>
      </w:pPr>
    </w:p>
    <w:p w14:paraId="4557E2A1"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14:paraId="579E1D2B" w14:textId="77777777" w:rsidR="0050454B" w:rsidRPr="00935953" w:rsidRDefault="0050454B" w:rsidP="0050454B">
      <w:pPr>
        <w:spacing w:after="30"/>
        <w:rPr>
          <w:rFonts w:cs="Times New Roman"/>
          <w:color w:val="000000"/>
          <w:szCs w:val="28"/>
        </w:rPr>
      </w:pPr>
    </w:p>
    <w:p w14:paraId="67D1DCED" w14:textId="7F870E31" w:rsidR="0050454B" w:rsidRDefault="0050454B" w:rsidP="0050454B">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w:t>
      </w:r>
      <w:r w:rsidR="00C84131">
        <w:rPr>
          <w:rFonts w:eastAsia="Times New Roman" w:cs="Times New Roman"/>
          <w:color w:val="000000"/>
          <w:szCs w:val="24"/>
        </w:rPr>
        <w:t>tes. Diversos objetos</w:t>
      </w:r>
      <w:r>
        <w:rPr>
          <w:rFonts w:eastAsia="Times New Roman" w:cs="Times New Roman"/>
          <w:color w:val="000000"/>
          <w:szCs w:val="24"/>
        </w:rPr>
        <w:t xml:space="preserve"> pode</w:t>
      </w:r>
      <w:r w:rsidR="00C84131">
        <w:rPr>
          <w:rFonts w:eastAsia="Times New Roman" w:cs="Times New Roman"/>
          <w:color w:val="000000"/>
          <w:szCs w:val="24"/>
        </w:rPr>
        <w:t>m</w:t>
      </w:r>
      <w:r>
        <w:rPr>
          <w:rFonts w:eastAsia="Times New Roman" w:cs="Times New Roman"/>
          <w:color w:val="000000"/>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rPr>
          <w:rFonts w:cs="Times New Roman"/>
          <w:color w:val="000000"/>
          <w:szCs w:val="24"/>
        </w:rPr>
      </w:pPr>
    </w:p>
    <w:p w14:paraId="428E392B"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rPr>
          <w:rFonts w:cs="Times New Roman"/>
          <w:color w:val="000000"/>
          <w:szCs w:val="24"/>
        </w:rPr>
      </w:pPr>
    </w:p>
    <w:p w14:paraId="15E30D79" w14:textId="7BE84A0A" w:rsidR="00947822"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5FBA11D6" w14:textId="77777777" w:rsidR="00947822" w:rsidRPr="00947822" w:rsidRDefault="00947822" w:rsidP="00947822"/>
    <w:p w14:paraId="5D149120" w14:textId="77777777" w:rsidR="00947822" w:rsidRPr="00947822" w:rsidRDefault="00947822" w:rsidP="00947822"/>
    <w:p w14:paraId="04DEE0C6" w14:textId="77777777" w:rsidR="00947822" w:rsidRPr="00947822" w:rsidRDefault="00947822" w:rsidP="00947822"/>
    <w:p w14:paraId="196D6E20" w14:textId="7561ACD2" w:rsidR="00947822" w:rsidRDefault="00947822" w:rsidP="00947822"/>
    <w:p w14:paraId="3F2FEA87" w14:textId="2C4508CC" w:rsidR="0050454B" w:rsidRPr="00947822" w:rsidRDefault="00947822" w:rsidP="00947822">
      <w:pPr>
        <w:tabs>
          <w:tab w:val="left" w:pos="8571"/>
        </w:tabs>
      </w:pPr>
      <w:r>
        <w:tab/>
      </w:r>
    </w:p>
    <w:p w14:paraId="4288AA75" w14:textId="07458B48" w:rsidR="0050454B" w:rsidRDefault="0050454B" w:rsidP="00935953">
      <w:pPr>
        <w:spacing w:after="30"/>
        <w:jc w:val="center"/>
        <w:rPr>
          <w:rFonts w:cs="Times New Roman"/>
          <w:color w:val="000000"/>
          <w:szCs w:val="24"/>
        </w:rPr>
      </w:pPr>
      <w:r>
        <w:rPr>
          <w:rFonts w:cs="Times New Roman"/>
          <w:noProof/>
          <w:color w:val="000000"/>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rPr>
          <w:rFonts w:cs="Times New Roman"/>
          <w:szCs w:val="24"/>
        </w:rPr>
      </w:pPr>
    </w:p>
    <w:p w14:paraId="6EE40822" w14:textId="77777777" w:rsidR="0050454B" w:rsidRDefault="0050454B" w:rsidP="0050454B">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w:t>
      </w:r>
    </w:p>
    <w:p w14:paraId="3D18E79A" w14:textId="58074DFF" w:rsidR="0050454B" w:rsidRDefault="0050454B" w:rsidP="0050454B">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 xml:space="preserve">Os motores não possuem polaridade definida, </w:t>
      </w:r>
      <w:r w:rsidR="005E26E9">
        <w:rPr>
          <w:rFonts w:eastAsia="Times New Roman" w:cs="Times New Roman"/>
          <w:szCs w:val="24"/>
        </w:rPr>
        <w:t>sendo que sua inversão apenas inverte o sentido de rotação.</w:t>
      </w:r>
    </w:p>
    <w:p w14:paraId="7F79E478" w14:textId="77777777" w:rsidR="0050454B" w:rsidRDefault="0050454B" w:rsidP="0050454B">
      <w:pPr>
        <w:rPr>
          <w:rFonts w:cs="Times New Roman"/>
          <w:szCs w:val="24"/>
        </w:rPr>
      </w:pPr>
    </w:p>
    <w:p w14:paraId="5C89358D" w14:textId="77777777" w:rsidR="00935953" w:rsidRDefault="00935953" w:rsidP="0050454B">
      <w:pPr>
        <w:rPr>
          <w:rFonts w:cs="Times New Roman"/>
          <w:szCs w:val="24"/>
        </w:rPr>
      </w:pPr>
    </w:p>
    <w:p w14:paraId="023ED485"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rPr>
          <w:rFonts w:cs="Times New Roman"/>
          <w:szCs w:val="24"/>
        </w:rPr>
      </w:pPr>
    </w:p>
    <w:p w14:paraId="211D1EE7" w14:textId="77777777" w:rsidR="0050454B" w:rsidRDefault="0050454B" w:rsidP="0050454B">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rPr>
          <w:rFonts w:cs="Times New Roman"/>
          <w:szCs w:val="24"/>
        </w:rPr>
      </w:pPr>
    </w:p>
    <w:p w14:paraId="66572131" w14:textId="77777777" w:rsidR="0050454B" w:rsidRDefault="0050454B" w:rsidP="0050454B">
      <w:pPr>
        <w:pStyle w:val="NormalWeb"/>
        <w:shd w:val="clear" w:color="auto" w:fill="FFFFFF" w:themeFill="background1"/>
        <w:spacing w:before="0" w:beforeAutospacing="0" w:after="30" w:afterAutospacing="0"/>
        <w:rPr>
          <w:ins w:id="373" w:author="Mateus Berardo de Souza Terra" w:date="2016-02-09T11:44:00Z"/>
          <w:b/>
          <w:sz w:val="28"/>
          <w:szCs w:val="28"/>
          <w:u w:val="single"/>
        </w:rPr>
      </w:pPr>
      <w:ins w:id="374"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rPr>
          <w:color w:val="000000"/>
        </w:rPr>
      </w:pPr>
    </w:p>
    <w:p w14:paraId="4135F0D5" w14:textId="77777777" w:rsidR="0050454B" w:rsidRDefault="0050454B">
      <w:pPr>
        <w:pStyle w:val="NormalWeb"/>
        <w:shd w:val="clear" w:color="auto" w:fill="FFFFFF" w:themeFill="background1"/>
        <w:spacing w:after="30"/>
        <w:ind w:firstLine="720"/>
        <w:rPr>
          <w:color w:val="000000"/>
        </w:rPr>
        <w:pPrChange w:id="375" w:author="Mateus Berardo de Souza Terra" w:date="2016-02-09T11:45:00Z">
          <w:pPr>
            <w:pStyle w:val="NormalWeb"/>
            <w:shd w:val="clear" w:color="auto" w:fill="FFFFFF"/>
          </w:pPr>
        </w:pPrChange>
      </w:pPr>
      <w:ins w:id="376" w:author="Mateus Berardo de Souza Terra" w:date="2016-02-09T11:44:00Z">
        <w:r>
          <w:rPr>
            <w:color w:val="000000"/>
          </w:rPr>
          <w:t>Abra a IDE do Brino e digite o código abaixo ou baixe</w:t>
        </w:r>
      </w:ins>
      <w:r>
        <w:rPr>
          <w:color w:val="000000"/>
        </w:rPr>
        <w:t>-o</w:t>
      </w:r>
      <w:ins w:id="377" w:author="Mateus Berardo de Souza Terra" w:date="2016-02-09T11:44:00Z">
        <w:r>
          <w:rPr>
            <w:color w:val="000000"/>
          </w:rPr>
          <w:t xml:space="preserve"> da página do </w:t>
        </w:r>
      </w:ins>
      <w:proofErr w:type="spellStart"/>
      <w:r>
        <w:rPr>
          <w:color w:val="000000"/>
        </w:rPr>
        <w:t>G</w:t>
      </w:r>
      <w:ins w:id="378" w:author="Mateus Berardo de Souza Terra" w:date="2016-02-09T11:44:00Z">
        <w:r>
          <w:rPr>
            <w:color w:val="000000"/>
          </w:rPr>
          <w:t>ithub</w:t>
        </w:r>
        <w:proofErr w:type="spellEnd"/>
        <w:r>
          <w:rPr>
            <w:color w:val="000000"/>
          </w:rPr>
          <w:t xml:space="preserve"> da apostila</w:t>
        </w:r>
      </w:ins>
      <w:ins w:id="379"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rsidP="008B4879">
            <w:pPr>
              <w:pStyle w:val="SemEspaamento"/>
              <w:rPr>
                <w:color w:val="000000"/>
              </w:rPr>
            </w:pPr>
            <w:r>
              <w:t>// Projeto 8 Carrinho utilizando L293D e motores CC</w:t>
            </w:r>
          </w:p>
          <w:p w14:paraId="69434F9E" w14:textId="77777777" w:rsidR="0050454B" w:rsidRDefault="0050454B" w:rsidP="008B4879">
            <w:pPr>
              <w:pStyle w:val="SemEspaamento"/>
              <w:rPr>
                <w:color w:val="000000"/>
              </w:rPr>
            </w:pPr>
            <w:r>
              <w:t>// A seguir vamos declarar as portas dos motores</w:t>
            </w:r>
          </w:p>
          <w:p w14:paraId="56524C25"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14:paraId="2E4008ED"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14:paraId="69A32BA2"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motorE1 = 4;</w:t>
            </w:r>
          </w:p>
          <w:p w14:paraId="33CDE741"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motorE2 = 5;</w:t>
            </w:r>
          </w:p>
          <w:p w14:paraId="7D2D76AF"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motorD1 = 6;</w:t>
            </w:r>
          </w:p>
          <w:p w14:paraId="542F221E"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motorD2 = 7;</w:t>
            </w:r>
          </w:p>
          <w:p w14:paraId="2F3CAD32" w14:textId="77777777" w:rsidR="0050454B" w:rsidRDefault="0050454B" w:rsidP="008B4879">
            <w:pPr>
              <w:pStyle w:val="SemEspaamento"/>
              <w:rPr>
                <w:color w:val="000000"/>
              </w:rPr>
            </w:pPr>
          </w:p>
          <w:p w14:paraId="45CD17E7" w14:textId="77777777" w:rsidR="0050454B" w:rsidRDefault="0050454B" w:rsidP="008B4879">
            <w:pPr>
              <w:pStyle w:val="SemEspaamento"/>
              <w:rPr>
                <w:color w:val="000000"/>
              </w:rPr>
            </w:pPr>
            <w:proofErr w:type="gramStart"/>
            <w:r>
              <w:t>Principal(</w:t>
            </w:r>
            <w:proofErr w:type="gramEnd"/>
            <w:r>
              <w:t>){</w:t>
            </w:r>
          </w:p>
          <w:p w14:paraId="681AD05B" w14:textId="77777777" w:rsidR="0050454B" w:rsidRDefault="0050454B" w:rsidP="008B4879">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14:paraId="67B83249" w14:textId="77777777" w:rsidR="0050454B" w:rsidRDefault="0050454B" w:rsidP="008B4879">
            <w:pPr>
              <w:pStyle w:val="SemEspaamento"/>
              <w:rPr>
                <w:color w:val="000000"/>
              </w:rPr>
            </w:pPr>
            <w:r>
              <w:t>// Mude e veja o que acontece!</w:t>
            </w:r>
          </w:p>
          <w:p w14:paraId="206E04B2" w14:textId="77777777" w:rsidR="0050454B" w:rsidRDefault="0050454B" w:rsidP="008B4879">
            <w:pPr>
              <w:pStyle w:val="SemEspaamento"/>
            </w:pPr>
            <w:proofErr w:type="spellStart"/>
            <w:proofErr w:type="gramStart"/>
            <w:r>
              <w:t>andarFrente</w:t>
            </w:r>
            <w:proofErr w:type="spellEnd"/>
            <w:r>
              <w:t>(</w:t>
            </w:r>
            <w:proofErr w:type="gramEnd"/>
            <w:r>
              <w:t>);</w:t>
            </w:r>
          </w:p>
          <w:p w14:paraId="37B6E2E7" w14:textId="77777777" w:rsidR="0050454B" w:rsidRDefault="0050454B" w:rsidP="008B4879">
            <w:pPr>
              <w:pStyle w:val="SemEspaamento"/>
              <w:rPr>
                <w:color w:val="000000"/>
              </w:rPr>
            </w:pPr>
            <w:r>
              <w:t>}</w:t>
            </w:r>
          </w:p>
          <w:p w14:paraId="7E2B8145" w14:textId="77777777" w:rsidR="0050454B" w:rsidRDefault="0050454B" w:rsidP="008B4879">
            <w:pPr>
              <w:pStyle w:val="SemEspaamento"/>
              <w:rPr>
                <w:color w:val="000000"/>
              </w:rPr>
            </w:pPr>
          </w:p>
          <w:p w14:paraId="660B2D99" w14:textId="77777777" w:rsidR="0050454B" w:rsidRDefault="0050454B" w:rsidP="008B4879">
            <w:pPr>
              <w:pStyle w:val="SemEspaamento"/>
              <w:rPr>
                <w:color w:val="000000"/>
              </w:rPr>
            </w:pPr>
            <w:proofErr w:type="spellStart"/>
            <w:proofErr w:type="gramStart"/>
            <w:r>
              <w:t>Configuracao</w:t>
            </w:r>
            <w:proofErr w:type="spellEnd"/>
            <w:r>
              <w:t>(</w:t>
            </w:r>
            <w:proofErr w:type="gramEnd"/>
            <w:r>
              <w:t>) {</w:t>
            </w:r>
          </w:p>
          <w:p w14:paraId="55E13866" w14:textId="77777777" w:rsidR="0050454B" w:rsidRDefault="0050454B" w:rsidP="008B4879">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14:paraId="3C3D7786" w14:textId="77777777" w:rsidR="0050454B" w:rsidRDefault="0050454B" w:rsidP="008B4879">
            <w:pPr>
              <w:pStyle w:val="SemEspaamento"/>
              <w:rPr>
                <w:color w:val="000000"/>
              </w:rPr>
            </w:pPr>
            <w:proofErr w:type="spellStart"/>
            <w:r>
              <w:rPr>
                <w:color w:val="000000"/>
              </w:rPr>
              <w:t>USB.conectar</w:t>
            </w:r>
            <w:proofErr w:type="spellEnd"/>
            <w:r>
              <w:rPr>
                <w:color w:val="000000"/>
              </w:rPr>
              <w:t>(9600);</w:t>
            </w:r>
          </w:p>
          <w:p w14:paraId="1D1F1AAF" w14:textId="77777777" w:rsidR="0050454B" w:rsidRDefault="0050454B" w:rsidP="008B4879">
            <w:pPr>
              <w:pStyle w:val="SemEspaamento"/>
              <w:rPr>
                <w:color w:val="000000"/>
              </w:rPr>
            </w:pPr>
            <w:r>
              <w:t>// Agora iremos declarar o comportamento de cada porta</w:t>
            </w:r>
          </w:p>
          <w:p w14:paraId="4D4F7E98" w14:textId="77777777" w:rsidR="0050454B" w:rsidRDefault="0050454B" w:rsidP="008B4879">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14:paraId="7DB870F2" w14:textId="77777777" w:rsidR="0050454B" w:rsidRDefault="0050454B" w:rsidP="008B4879">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14:paraId="27D1EB0D" w14:textId="77777777" w:rsidR="0050454B" w:rsidRDefault="0050454B" w:rsidP="008B4879">
            <w:pPr>
              <w:pStyle w:val="SemEspaamento"/>
              <w:rPr>
                <w:color w:val="000000"/>
              </w:rPr>
            </w:pPr>
            <w:proofErr w:type="spellStart"/>
            <w:r>
              <w:t>Pino.definirModo</w:t>
            </w:r>
            <w:proofErr w:type="spellEnd"/>
            <w:r>
              <w:t xml:space="preserve">(motorE1, </w:t>
            </w:r>
            <w:proofErr w:type="spellStart"/>
            <w:r>
              <w:t>Saida</w:t>
            </w:r>
            <w:proofErr w:type="spellEnd"/>
            <w:r>
              <w:t>);</w:t>
            </w:r>
          </w:p>
          <w:p w14:paraId="3B33245F" w14:textId="77777777" w:rsidR="0050454B" w:rsidRDefault="0050454B" w:rsidP="008B4879">
            <w:pPr>
              <w:pStyle w:val="SemEspaamento"/>
              <w:rPr>
                <w:color w:val="000000"/>
              </w:rPr>
            </w:pPr>
            <w:proofErr w:type="spellStart"/>
            <w:r>
              <w:t>Pino.definirModo</w:t>
            </w:r>
            <w:proofErr w:type="spellEnd"/>
            <w:r>
              <w:t xml:space="preserve">(motorE2, </w:t>
            </w:r>
            <w:proofErr w:type="spellStart"/>
            <w:r>
              <w:t>Saida</w:t>
            </w:r>
            <w:proofErr w:type="spellEnd"/>
            <w:r>
              <w:t>);</w:t>
            </w:r>
          </w:p>
          <w:p w14:paraId="34071167" w14:textId="77777777" w:rsidR="0050454B" w:rsidRDefault="0050454B" w:rsidP="008B4879">
            <w:pPr>
              <w:pStyle w:val="SemEspaamento"/>
              <w:rPr>
                <w:color w:val="000000"/>
              </w:rPr>
            </w:pPr>
            <w:proofErr w:type="spellStart"/>
            <w:r>
              <w:t>Pino.definirModo</w:t>
            </w:r>
            <w:proofErr w:type="spellEnd"/>
            <w:r>
              <w:t xml:space="preserve">(motorD1, </w:t>
            </w:r>
            <w:proofErr w:type="spellStart"/>
            <w:r>
              <w:t>Saida</w:t>
            </w:r>
            <w:proofErr w:type="spellEnd"/>
            <w:r>
              <w:t>);</w:t>
            </w:r>
          </w:p>
          <w:p w14:paraId="0E335B70" w14:textId="77777777" w:rsidR="0050454B" w:rsidRDefault="0050454B" w:rsidP="008B4879">
            <w:pPr>
              <w:pStyle w:val="SemEspaamento"/>
              <w:rPr>
                <w:color w:val="000000"/>
              </w:rPr>
            </w:pPr>
            <w:proofErr w:type="spellStart"/>
            <w:r>
              <w:t>Pino.definirModo</w:t>
            </w:r>
            <w:proofErr w:type="spellEnd"/>
            <w:r>
              <w:t xml:space="preserve">(motorD2, </w:t>
            </w:r>
            <w:proofErr w:type="spellStart"/>
            <w:r>
              <w:t>Saida</w:t>
            </w:r>
            <w:proofErr w:type="spellEnd"/>
            <w:r>
              <w:t>);</w:t>
            </w:r>
          </w:p>
          <w:p w14:paraId="634781F2" w14:textId="77777777" w:rsidR="0050454B" w:rsidRDefault="0050454B" w:rsidP="008B4879">
            <w:pPr>
              <w:pStyle w:val="SemEspaamento"/>
            </w:pPr>
            <w:r>
              <w:t>}</w:t>
            </w:r>
          </w:p>
          <w:p w14:paraId="49510BD6" w14:textId="77777777" w:rsidR="0050454B" w:rsidRDefault="0050454B" w:rsidP="008B4879">
            <w:pPr>
              <w:pStyle w:val="SemEspaamento"/>
              <w:rPr>
                <w:color w:val="000000"/>
              </w:rPr>
            </w:pPr>
          </w:p>
          <w:p w14:paraId="453FF24D" w14:textId="77777777" w:rsidR="0050454B" w:rsidRDefault="0050454B" w:rsidP="008B4879">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14:paraId="413F3A7B" w14:textId="77777777" w:rsidR="0050454B" w:rsidRDefault="0050454B" w:rsidP="008B4879">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14:paraId="31B3579A" w14:textId="77777777" w:rsidR="0050454B" w:rsidRDefault="0050454B" w:rsidP="008B4879">
            <w:pPr>
              <w:pStyle w:val="SemEspaamento"/>
              <w:rPr>
                <w:color w:val="000000"/>
              </w:rPr>
            </w:pPr>
            <w:r>
              <w:t xml:space="preserve">// Repare que algumas partes </w:t>
            </w:r>
            <w:proofErr w:type="spellStart"/>
            <w:r>
              <w:t>estao</w:t>
            </w:r>
            <w:proofErr w:type="spellEnd"/>
            <w:r>
              <w:t xml:space="preserve"> em branco tente completa-las</w:t>
            </w:r>
          </w:p>
          <w:p w14:paraId="48347D65"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14:paraId="20BB6C5A"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rsidP="008B4879">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rsidP="008B4879">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rsidP="008B4879">
            <w:pPr>
              <w:pStyle w:val="SemEspaamento"/>
              <w:rPr>
                <w:color w:val="000000"/>
              </w:rPr>
            </w:pPr>
            <w:r>
              <w:t>}</w:t>
            </w:r>
          </w:p>
          <w:p w14:paraId="157EE5EE" w14:textId="77777777" w:rsidR="0050454B" w:rsidRDefault="0050454B" w:rsidP="008B4879">
            <w:pPr>
              <w:pStyle w:val="SemEspaamento"/>
              <w:rPr>
                <w:color w:val="000000"/>
              </w:rPr>
            </w:pPr>
            <w:proofErr w:type="spellStart"/>
            <w:r>
              <w:t>SemRetorno</w:t>
            </w:r>
            <w:proofErr w:type="spellEnd"/>
            <w:r>
              <w:t xml:space="preserve"> </w:t>
            </w:r>
            <w:proofErr w:type="gramStart"/>
            <w:r>
              <w:t>parar(</w:t>
            </w:r>
            <w:proofErr w:type="gramEnd"/>
            <w:r>
              <w:t>){</w:t>
            </w:r>
          </w:p>
          <w:p w14:paraId="40479A40"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rsidP="008B4879">
            <w:pPr>
              <w:pStyle w:val="SemEspaamento"/>
              <w:rPr>
                <w:color w:val="000000"/>
              </w:rPr>
            </w:pPr>
            <w:r>
              <w:t>}</w:t>
            </w:r>
          </w:p>
          <w:p w14:paraId="03236CCE"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14:paraId="0111D4E9"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rsidP="008B4879">
            <w:pPr>
              <w:pStyle w:val="SemEspaamento"/>
              <w:rPr>
                <w:color w:val="000000"/>
              </w:rPr>
            </w:pPr>
            <w:r>
              <w:t>}</w:t>
            </w:r>
          </w:p>
          <w:p w14:paraId="38051710"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14:paraId="365293CC"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rsidP="008B4879">
            <w:pPr>
              <w:pStyle w:val="SemEspaamento"/>
              <w:rPr>
                <w:color w:val="000000"/>
              </w:rPr>
            </w:pPr>
            <w:r>
              <w:t>}</w:t>
            </w:r>
          </w:p>
          <w:p w14:paraId="3449FC11"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14:paraId="1557D95E"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rsidP="008B4879">
            <w:pPr>
              <w:pStyle w:val="SemEspaamento"/>
              <w:rPr>
                <w:color w:val="000000"/>
              </w:rPr>
            </w:pPr>
            <w:r>
              <w:t>}</w:t>
            </w:r>
          </w:p>
        </w:tc>
      </w:tr>
    </w:tbl>
    <w:p w14:paraId="623102F7" w14:textId="77777777" w:rsidR="0050454B" w:rsidRPr="005E26E9" w:rsidRDefault="0050454B" w:rsidP="0050454B">
      <w:pPr>
        <w:ind w:firstLine="708"/>
        <w:rPr>
          <w:rFonts w:cs="Times New Roman"/>
        </w:rPr>
      </w:pPr>
    </w:p>
    <w:p w14:paraId="0D4BB7A4" w14:textId="77777777" w:rsidR="0050454B" w:rsidRPr="005E26E9" w:rsidRDefault="0050454B" w:rsidP="0050454B">
      <w:pPr>
        <w:ind w:firstLine="708"/>
        <w:rPr>
          <w:rFonts w:cs="Times New Roman"/>
          <w:color w:val="000000"/>
          <w:szCs w:val="24"/>
        </w:rPr>
      </w:pPr>
      <w:r w:rsidRPr="005E26E9">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rPr>
          <w:rFonts w:cs="Times New Roman"/>
          <w:color w:val="000000"/>
          <w:szCs w:val="24"/>
        </w:rPr>
      </w:pPr>
      <w:r w:rsidRPr="005E26E9">
        <w:rPr>
          <w:rFonts w:cs="Times New Roman"/>
          <w:b/>
          <w:bCs/>
          <w:color w:val="000000" w:themeColor="text1"/>
          <w:szCs w:val="24"/>
        </w:rPr>
        <w:t xml:space="preserve">Cuidado: </w:t>
      </w:r>
      <w:r w:rsidRPr="005E26E9">
        <w:rPr>
          <w:rFonts w:cs="Times New Roman"/>
          <w:color w:val="000000" w:themeColor="text1"/>
          <w:szCs w:val="24"/>
        </w:rPr>
        <w:t xml:space="preserve">Ao enviar esse código o robô pode começar a andar inesperadamente! Cuidado para que ele não caia da mesa ou sofra qualquer </w:t>
      </w:r>
      <w:r w:rsidR="00165BCF">
        <w:rPr>
          <w:rFonts w:cs="Times New Roman"/>
          <w:color w:val="000000" w:themeColor="text1"/>
          <w:szCs w:val="24"/>
        </w:rPr>
        <w:t xml:space="preserve">outro </w:t>
      </w:r>
      <w:r w:rsidRPr="005E26E9">
        <w:rPr>
          <w:rFonts w:cs="Times New Roman"/>
          <w:color w:val="000000" w:themeColor="text1"/>
          <w:szCs w:val="24"/>
        </w:rPr>
        <w:t>acidente!</w:t>
      </w:r>
    </w:p>
    <w:p w14:paraId="62BC61B5" w14:textId="77777777" w:rsidR="0050454B" w:rsidRDefault="0050454B">
      <w:pPr>
        <w:rPr>
          <w:ins w:id="380" w:author="Rafael Mascarenhas Dal moro" w:date="2016-07-29T18:11:00Z"/>
          <w:rFonts w:cs="Times New Roman"/>
          <w:color w:val="000000"/>
        </w:rPr>
        <w:pPrChange w:id="381" w:author="Rafael Mascarenhas Dal moro" w:date="2016-07-29T18:11:00Z">
          <w:pPr>
            <w:ind w:firstLine="708"/>
          </w:pPr>
        </w:pPrChange>
      </w:pPr>
    </w:p>
    <w:p w14:paraId="1126CF06" w14:textId="77777777" w:rsidR="008A3CCE" w:rsidRPr="00935953" w:rsidRDefault="008A3CCE">
      <w:pPr>
        <w:rPr>
          <w:rFonts w:cs="Times New Roman"/>
          <w:color w:val="000000"/>
        </w:rPr>
        <w:pPrChange w:id="382" w:author="Rafael Mascarenhas Dal moro" w:date="2016-07-29T18:11:00Z">
          <w:pPr>
            <w:ind w:firstLine="708"/>
          </w:pPr>
        </w:pPrChange>
      </w:pPr>
    </w:p>
    <w:p w14:paraId="6FFD583C"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rPr>
          <w:rFonts w:cs="Times New Roman"/>
          <w:szCs w:val="24"/>
        </w:rPr>
      </w:pPr>
    </w:p>
    <w:p w14:paraId="51DA5B33" w14:textId="77777777" w:rsidR="0050454B" w:rsidRDefault="0050454B" w:rsidP="0050454B">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rPr>
          <w:rFonts w:cs="Times New Roman"/>
          <w:szCs w:val="24"/>
        </w:rPr>
      </w:pPr>
      <w:r>
        <w:rPr>
          <w:rFonts w:eastAsia="Times New Roman" w:cs="Times New Roman"/>
          <w:szCs w:val="24"/>
        </w:rPr>
        <w:t xml:space="preserve">Uma das partes interessantes desse programa é que a função </w:t>
      </w:r>
      <w:proofErr w:type="gramStart"/>
      <w:r w:rsidRPr="008B4879">
        <w:rPr>
          <w:rStyle w:val="SemEspaamentoChar"/>
          <w:i/>
        </w:rPr>
        <w:t>Principal(</w:t>
      </w:r>
      <w:proofErr w:type="gramEnd"/>
      <w:r w:rsidRPr="008B4879">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14:paraId="5C652F5C" w14:textId="77777777" w:rsidR="0050454B" w:rsidRDefault="0050454B" w:rsidP="0050454B">
      <w:pPr>
        <w:ind w:firstLine="708"/>
        <w:rPr>
          <w:rFonts w:cs="Times New Roman"/>
          <w:szCs w:val="24"/>
        </w:rPr>
      </w:pPr>
      <w:r>
        <w:rPr>
          <w:rFonts w:eastAsia="Times New Roman" w:cs="Times New Roman"/>
          <w:szCs w:val="24"/>
        </w:rPr>
        <w:t xml:space="preserve">Outro ponto interessante é a função </w:t>
      </w:r>
      <w:proofErr w:type="spellStart"/>
      <w:proofErr w:type="gramStart"/>
      <w:r w:rsidRPr="008B4879">
        <w:rPr>
          <w:rStyle w:val="SemEspaamentoChar"/>
          <w:i/>
        </w:rPr>
        <w:t>Configuracao</w:t>
      </w:r>
      <w:proofErr w:type="spellEnd"/>
      <w:r w:rsidRPr="008B4879">
        <w:rPr>
          <w:rStyle w:val="SemEspaamentoChar"/>
          <w:i/>
        </w:rPr>
        <w:t>(</w:t>
      </w:r>
      <w:proofErr w:type="gramEnd"/>
      <w:r w:rsidRPr="008B4879">
        <w:rPr>
          <w:rStyle w:val="SemEspaamentoChar"/>
          <w:i/>
        </w:rPr>
        <w:t>)</w:t>
      </w:r>
      <w:r>
        <w:rPr>
          <w:rFonts w:eastAsia="Times New Roman" w:cs="Times New Roman"/>
          <w:szCs w:val="24"/>
        </w:rPr>
        <w:t xml:space="preserve"> vir depois da </w:t>
      </w:r>
      <w:r w:rsidRPr="008B4879">
        <w:rPr>
          <w:rStyle w:val="SemEspaamentoChar"/>
          <w:i/>
        </w:rPr>
        <w:t>Principal()</w:t>
      </w:r>
      <w:r w:rsidRPr="008B4879">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14:paraId="191DD48C" w14:textId="77777777" w:rsidR="0050454B" w:rsidRDefault="0050454B">
      <w:pPr>
        <w:spacing w:after="30"/>
        <w:rPr>
          <w:rFonts w:cs="Times New Roman"/>
          <w:szCs w:val="24"/>
        </w:rPr>
        <w:pPrChange w:id="383" w:author="Rafael Mascarenhas Dal moro" w:date="2016-07-29T18:11:00Z">
          <w:pPr>
            <w:spacing w:after="30"/>
            <w:ind w:left="568"/>
          </w:pPr>
        </w:pPrChange>
      </w:pPr>
    </w:p>
    <w:p w14:paraId="16D84FB2" w14:textId="77777777" w:rsidR="00935953" w:rsidRPr="00400643" w:rsidRDefault="00935953" w:rsidP="00400643">
      <w:pPr>
        <w:spacing w:after="30"/>
        <w:rPr>
          <w:rFonts w:cs="Times New Roman"/>
          <w:szCs w:val="24"/>
        </w:rPr>
      </w:pPr>
    </w:p>
    <w:p w14:paraId="7B76EDF7" w14:textId="41C64718" w:rsidR="0068627D" w:rsidRPr="00400643" w:rsidRDefault="0068627D" w:rsidP="00400643">
      <w:pPr>
        <w:pStyle w:val="PargrafodaLista"/>
        <w:numPr>
          <w:ilvl w:val="0"/>
          <w:numId w:val="115"/>
        </w:numPr>
        <w:spacing w:after="30"/>
        <w:rPr>
          <w:rFonts w:cs="Times New Roman"/>
          <w:b/>
          <w:sz w:val="32"/>
          <w:szCs w:val="32"/>
          <w:u w:val="single"/>
        </w:rPr>
      </w:pPr>
      <w:r w:rsidRPr="00400643">
        <w:rPr>
          <w:rFonts w:cs="Times New Roman"/>
          <w:b/>
          <w:sz w:val="32"/>
          <w:szCs w:val="32"/>
          <w:u w:val="single"/>
        </w:rPr>
        <w:t>Despedida</w:t>
      </w:r>
    </w:p>
    <w:p w14:paraId="1C941DFC" w14:textId="77777777" w:rsidR="0068627D" w:rsidRPr="00935953" w:rsidRDefault="0068627D" w:rsidP="00935953">
      <w:pPr>
        <w:spacing w:after="30"/>
        <w:rPr>
          <w:rFonts w:cs="Times New Roman"/>
          <w:szCs w:val="32"/>
        </w:rPr>
      </w:pPr>
    </w:p>
    <w:p w14:paraId="794F0CC2" w14:textId="660D0674" w:rsidR="0068627D" w:rsidRDefault="0068627D" w:rsidP="0068627D">
      <w:pPr>
        <w:spacing w:after="30"/>
        <w:ind w:firstLine="720"/>
        <w:rPr>
          <w:rFonts w:cs="Times New Roman"/>
          <w:szCs w:val="24"/>
        </w:rPr>
      </w:pPr>
      <w:r w:rsidRPr="009516A1">
        <w:rPr>
          <w:rFonts w:cs="Times New Roman"/>
          <w:szCs w:val="24"/>
        </w:rPr>
        <w:lastRenderedPageBreak/>
        <w:t>Esse foi o último projet</w:t>
      </w:r>
      <w:r w:rsidR="009516A1" w:rsidRPr="009516A1">
        <w:rPr>
          <w:rFonts w:cs="Times New Roman"/>
          <w:szCs w:val="24"/>
        </w:rPr>
        <w:t>o de nosso livro. Esperamos que</w:t>
      </w:r>
      <w:r w:rsidRPr="009516A1">
        <w:rPr>
          <w:rFonts w:cs="Times New Roman"/>
          <w:szCs w:val="24"/>
        </w:rPr>
        <w:t xml:space="preserve"> </w:t>
      </w:r>
      <w:r w:rsidR="00C72CCA" w:rsidRPr="009516A1">
        <w:rPr>
          <w:rFonts w:cs="Times New Roman"/>
          <w:szCs w:val="24"/>
        </w:rPr>
        <w:t xml:space="preserve">você seja capaz de fazer programas simples com a </w:t>
      </w:r>
      <w:r w:rsidRPr="009516A1">
        <w:rPr>
          <w:rFonts w:cs="Times New Roman"/>
          <w:szCs w:val="24"/>
        </w:rPr>
        <w:t>linguagem Brino e</w:t>
      </w:r>
      <w:r w:rsidR="00ED28DA" w:rsidRPr="009516A1">
        <w:rPr>
          <w:rFonts w:cs="Times New Roman"/>
          <w:szCs w:val="24"/>
        </w:rPr>
        <w:t xml:space="preserve"> que você tenha aprendido conceitos básicos de</w:t>
      </w:r>
      <w:r w:rsidRPr="009516A1">
        <w:rPr>
          <w:rFonts w:cs="Times New Roman"/>
          <w:szCs w:val="24"/>
        </w:rPr>
        <w:t xml:space="preserve"> eletrônica</w:t>
      </w:r>
      <w:r w:rsidR="009516A1" w:rsidRPr="009516A1">
        <w:rPr>
          <w:rFonts w:cs="Times New Roman"/>
          <w:szCs w:val="24"/>
        </w:rPr>
        <w:t>.</w:t>
      </w:r>
      <w:r w:rsidRPr="009516A1">
        <w:rPr>
          <w:rFonts w:cs="Times New Roman"/>
          <w:szCs w:val="24"/>
        </w:rPr>
        <w:t xml:space="preserve"> </w:t>
      </w:r>
      <w:r w:rsidR="00ED28DA" w:rsidRPr="009516A1">
        <w:rPr>
          <w:rFonts w:cs="Times New Roman"/>
          <w:szCs w:val="24"/>
        </w:rPr>
        <w:t xml:space="preserve">Não se limite a essa apostila, o </w:t>
      </w:r>
      <w:r w:rsidRPr="009516A1">
        <w:rPr>
          <w:rFonts w:cs="Times New Roman"/>
          <w:szCs w:val="24"/>
        </w:rPr>
        <w:t>potencial de crescimento do mercado da engenharia mecatrônica, elétrica, computação e várias outras que tiram proveito das habilidade</w:t>
      </w:r>
      <w:r w:rsidR="00ED28DA" w:rsidRPr="009516A1">
        <w:rPr>
          <w:rFonts w:cs="Times New Roman"/>
          <w:szCs w:val="24"/>
        </w:rPr>
        <w:t>s descritas neste livro é imensurável</w:t>
      </w:r>
      <w:r w:rsidRPr="009516A1">
        <w:rPr>
          <w:rFonts w:cs="Times New Roman"/>
          <w:szCs w:val="24"/>
        </w:rPr>
        <w:t xml:space="preserve">. Esse material </w:t>
      </w:r>
      <w:r w:rsidR="00ED28DA" w:rsidRPr="009516A1">
        <w:rPr>
          <w:rFonts w:cs="Times New Roman"/>
          <w:szCs w:val="24"/>
        </w:rPr>
        <w:t xml:space="preserve">não o tornará </w:t>
      </w:r>
      <w:r w:rsidRPr="009516A1">
        <w:rPr>
          <w:rFonts w:cs="Times New Roman"/>
          <w:szCs w:val="24"/>
        </w:rPr>
        <w:t xml:space="preserve">um especialista, mas acreditamos que pode despertar a paixão </w:t>
      </w:r>
      <w:r w:rsidR="009516A1" w:rsidRPr="009516A1">
        <w:rPr>
          <w:rFonts w:cs="Times New Roman"/>
          <w:szCs w:val="24"/>
        </w:rPr>
        <w:t>necessária</w:t>
      </w:r>
      <w:r w:rsidRPr="009516A1">
        <w:rPr>
          <w:rFonts w:cs="Times New Roman"/>
          <w:szCs w:val="24"/>
        </w:rPr>
        <w:t xml:space="preserve"> para tal, além de fornecer conceitos importantes</w:t>
      </w:r>
      <w:ins w:id="384" w:author="Rafael Mascarenhas Dal moro" w:date="2016-07-29T15:08:00Z">
        <w:r w:rsidR="00E944F5">
          <w:rPr>
            <w:rFonts w:cs="Times New Roman"/>
            <w:szCs w:val="24"/>
          </w:rPr>
          <w:t xml:space="preserve"> </w:t>
        </w:r>
        <w:r w:rsidR="00E944F5" w:rsidRPr="008A3CCE">
          <w:rPr>
            <w:rFonts w:cs="Times New Roman"/>
            <w:szCs w:val="24"/>
            <w:rPrChange w:id="385" w:author="Rafael Mascarenhas Dal moro" w:date="2016-07-29T18:06:00Z">
              <w:rPr>
                <w:rFonts w:cs="Times New Roman"/>
                <w:color w:val="FF0000"/>
                <w:szCs w:val="24"/>
              </w:rPr>
            </w:rPrChange>
          </w:rPr>
          <w:t>para o desenvolvimento das habilidades necess</w:t>
        </w:r>
      </w:ins>
      <w:ins w:id="386" w:author="Rafael Mascarenhas Dal moro" w:date="2016-07-29T15:09:00Z">
        <w:r w:rsidR="00E944F5" w:rsidRPr="008A3CCE">
          <w:rPr>
            <w:rFonts w:cs="Times New Roman"/>
            <w:szCs w:val="24"/>
            <w:rPrChange w:id="387" w:author="Rafael Mascarenhas Dal moro" w:date="2016-07-29T18:06:00Z">
              <w:rPr>
                <w:rFonts w:cs="Times New Roman"/>
                <w:color w:val="FF0000"/>
                <w:szCs w:val="24"/>
              </w:rPr>
            </w:rPrChange>
          </w:rPr>
          <w:t>árias no mundo da computação</w:t>
        </w:r>
      </w:ins>
      <w:r w:rsidRPr="008A3CCE">
        <w:rPr>
          <w:rFonts w:cs="Times New Roman"/>
          <w:szCs w:val="24"/>
        </w:rPr>
        <w:t xml:space="preserve">. </w:t>
      </w:r>
    </w:p>
    <w:p w14:paraId="68A961DD" w14:textId="1066EB91" w:rsidR="0068627D" w:rsidRPr="009516A1" w:rsidRDefault="0068627D" w:rsidP="0068627D">
      <w:pPr>
        <w:spacing w:after="30"/>
        <w:ind w:firstLine="720"/>
        <w:rPr>
          <w:rFonts w:cs="Times New Roman"/>
          <w:szCs w:val="24"/>
        </w:rPr>
      </w:pPr>
      <w:r w:rsidRPr="009516A1">
        <w:rPr>
          <w:rFonts w:cs="Times New Roman"/>
          <w:szCs w:val="24"/>
        </w:rPr>
        <w:t xml:space="preserve">O desenvolvimento do Brino e deste material </w:t>
      </w:r>
      <w:r w:rsidR="00AB7793" w:rsidRPr="009516A1">
        <w:rPr>
          <w:rFonts w:cs="Times New Roman"/>
          <w:szCs w:val="24"/>
        </w:rPr>
        <w:t>objetiva a</w:t>
      </w:r>
      <w:r w:rsidRPr="009516A1">
        <w:rPr>
          <w:rFonts w:cs="Times New Roman"/>
          <w:szCs w:val="24"/>
        </w:rPr>
        <w:t xml:space="preserve"> difusão da robótica nas escolas. </w:t>
      </w:r>
      <w:r w:rsidR="00AB7793" w:rsidRPr="009516A1">
        <w:rPr>
          <w:rFonts w:cs="Times New Roman"/>
          <w:szCs w:val="24"/>
        </w:rPr>
        <w:t>Acredita-se</w:t>
      </w:r>
      <w:r w:rsidRPr="009516A1">
        <w:rPr>
          <w:rFonts w:cs="Times New Roman"/>
          <w:szCs w:val="24"/>
        </w:rPr>
        <w:t xml:space="preserve"> que a robótica educacional tem poder transformador </w:t>
      </w:r>
      <w:r w:rsidR="00AB7793" w:rsidRPr="009516A1">
        <w:rPr>
          <w:rFonts w:cs="Times New Roman"/>
          <w:szCs w:val="24"/>
        </w:rPr>
        <w:t xml:space="preserve">que desperta </w:t>
      </w:r>
      <w:r w:rsidRPr="009516A1">
        <w:rPr>
          <w:rFonts w:cs="Times New Roman"/>
          <w:szCs w:val="24"/>
        </w:rPr>
        <w:t>o gosto pela ciência e pela tecnologia em estudantes do ensino fundamental e médio, transformando jovens em potenciais pesquisadores</w:t>
      </w:r>
      <w:ins w:id="388" w:author="Rafael Mascarenhas Dal moro" w:date="2016-07-29T15:10:00Z">
        <w:r w:rsidR="00E944F5">
          <w:rPr>
            <w:rFonts w:cs="Times New Roman"/>
            <w:szCs w:val="24"/>
          </w:rPr>
          <w:t xml:space="preserve"> </w:t>
        </w:r>
        <w:r w:rsidR="00E944F5" w:rsidRPr="00E944F5">
          <w:rPr>
            <w:rFonts w:cs="Times New Roman"/>
            <w:color w:val="FF0000"/>
            <w:szCs w:val="24"/>
            <w:rPrChange w:id="389" w:author="Rafael Mascarenhas Dal moro" w:date="2016-07-29T15:11:00Z">
              <w:rPr>
                <w:rFonts w:cs="Times New Roman"/>
                <w:szCs w:val="24"/>
              </w:rPr>
            </w:rPrChange>
          </w:rPr>
          <w:t>[COLOCAR ALGUMA CITAÇ</w:t>
        </w:r>
      </w:ins>
      <w:ins w:id="390" w:author="Rafael Mascarenhas Dal moro" w:date="2016-07-29T15:11:00Z">
        <w:r w:rsidR="00E944F5" w:rsidRPr="00E944F5">
          <w:rPr>
            <w:rFonts w:cs="Times New Roman"/>
            <w:color w:val="FF0000"/>
            <w:szCs w:val="24"/>
            <w:rPrChange w:id="391" w:author="Rafael Mascarenhas Dal moro" w:date="2016-07-29T15:11:00Z">
              <w:rPr>
                <w:rFonts w:cs="Times New Roman"/>
                <w:szCs w:val="24"/>
              </w:rPr>
            </w:rPrChange>
          </w:rPr>
          <w:t>ÃO IMPORTANTE</w:t>
        </w:r>
      </w:ins>
      <w:ins w:id="392" w:author="Rafael Mascarenhas Dal moro" w:date="2016-07-29T15:10:00Z">
        <w:r w:rsidR="00E944F5" w:rsidRPr="00E944F5">
          <w:rPr>
            <w:rFonts w:cs="Times New Roman"/>
            <w:color w:val="FF0000"/>
            <w:szCs w:val="24"/>
            <w:rPrChange w:id="393" w:author="Rafael Mascarenhas Dal moro" w:date="2016-07-29T15:11:00Z">
              <w:rPr>
                <w:rFonts w:cs="Times New Roman"/>
                <w:szCs w:val="24"/>
              </w:rPr>
            </w:rPrChange>
          </w:rPr>
          <w:t>]</w:t>
        </w:r>
      </w:ins>
      <w:r w:rsidRPr="00E944F5">
        <w:rPr>
          <w:rFonts w:cs="Times New Roman"/>
          <w:color w:val="FF0000"/>
          <w:szCs w:val="24"/>
          <w:rPrChange w:id="394" w:author="Rafael Mascarenhas Dal moro" w:date="2016-07-29T15:11:00Z">
            <w:rPr>
              <w:rFonts w:cs="Times New Roman"/>
              <w:szCs w:val="24"/>
            </w:rPr>
          </w:rPrChange>
        </w:rPr>
        <w:t xml:space="preserve">. </w:t>
      </w:r>
      <w:r w:rsidRPr="009516A1">
        <w:rPr>
          <w:rFonts w:cs="Times New Roman"/>
          <w:szCs w:val="24"/>
        </w:rPr>
        <w:t>Não apenas isto, a robótica</w:t>
      </w:r>
      <w:r w:rsidR="00AB7793" w:rsidRPr="009516A1">
        <w:rPr>
          <w:rFonts w:cs="Times New Roman"/>
          <w:szCs w:val="24"/>
        </w:rPr>
        <w:t xml:space="preserve"> dentro das instituições de </w:t>
      </w:r>
      <w:r w:rsidR="009516A1" w:rsidRPr="009516A1">
        <w:rPr>
          <w:rFonts w:cs="Times New Roman"/>
          <w:szCs w:val="24"/>
        </w:rPr>
        <w:t>ensino auxilia</w:t>
      </w:r>
      <w:r w:rsidRPr="009516A1">
        <w:rPr>
          <w:rFonts w:cs="Times New Roman"/>
          <w:szCs w:val="24"/>
        </w:rPr>
        <w:t xml:space="preserve"> o desenvolvimento de diversas habilidades importantíssimas no m</w:t>
      </w:r>
      <w:r w:rsidR="009516A1" w:rsidRPr="009516A1">
        <w:rPr>
          <w:rFonts w:cs="Times New Roman"/>
          <w:szCs w:val="24"/>
        </w:rPr>
        <w:t>ercado de trabalho n</w:t>
      </w:r>
      <w:r w:rsidRPr="009516A1">
        <w:rPr>
          <w:rFonts w:cs="Times New Roman"/>
          <w:szCs w:val="24"/>
        </w:rPr>
        <w:t xml:space="preserve">o mundo globalizado, como por exemplo, programação, solução de problemas complexos e </w:t>
      </w:r>
      <w:del w:id="395" w:author="Rafael Mascarenhas Dal moro" w:date="2016-07-29T15:11:00Z">
        <w:r w:rsidR="00AB7793" w:rsidRPr="009516A1" w:rsidDel="00E944F5">
          <w:rPr>
            <w:rFonts w:cs="Times New Roman"/>
            <w:szCs w:val="24"/>
          </w:rPr>
          <w:delText xml:space="preserve">como </w:delText>
        </w:r>
      </w:del>
      <w:r w:rsidR="00AB7793" w:rsidRPr="009516A1">
        <w:rPr>
          <w:rFonts w:cs="Times New Roman"/>
          <w:szCs w:val="24"/>
        </w:rPr>
        <w:t>trabalh</w:t>
      </w:r>
      <w:ins w:id="396" w:author="Rafael Mascarenhas Dal moro" w:date="2016-07-29T15:11:00Z">
        <w:r w:rsidR="00E944F5">
          <w:rPr>
            <w:rFonts w:cs="Times New Roman"/>
            <w:szCs w:val="24"/>
          </w:rPr>
          <w:t>o</w:t>
        </w:r>
      </w:ins>
      <w:del w:id="397" w:author="Rafael Mascarenhas Dal moro" w:date="2016-07-29T15:11:00Z">
        <w:r w:rsidR="00AB7793" w:rsidRPr="009516A1" w:rsidDel="00E944F5">
          <w:rPr>
            <w:rFonts w:cs="Times New Roman"/>
            <w:szCs w:val="24"/>
          </w:rPr>
          <w:delText>ar</w:delText>
        </w:r>
      </w:del>
      <w:r w:rsidR="00AB7793" w:rsidRPr="009516A1">
        <w:rPr>
          <w:rFonts w:cs="Times New Roman"/>
          <w:szCs w:val="24"/>
        </w:rPr>
        <w:t xml:space="preserve"> em equipe</w:t>
      </w:r>
      <w:r w:rsidRPr="009516A1">
        <w:rPr>
          <w:rFonts w:cs="Times New Roman"/>
          <w:szCs w:val="24"/>
        </w:rPr>
        <w:t>.</w:t>
      </w:r>
    </w:p>
    <w:p w14:paraId="451C50FF" w14:textId="39ADC4EA" w:rsidR="0068627D" w:rsidRPr="009516A1" w:rsidRDefault="0068627D" w:rsidP="0068627D">
      <w:pPr>
        <w:spacing w:after="30"/>
        <w:ind w:firstLine="720"/>
        <w:rPr>
          <w:rFonts w:cs="Times New Roman"/>
          <w:szCs w:val="24"/>
        </w:rPr>
      </w:pPr>
      <w:r w:rsidRPr="009516A1">
        <w:rPr>
          <w:rFonts w:cs="Times New Roman"/>
          <w:szCs w:val="24"/>
        </w:rPr>
        <w:t xml:space="preserve">Além do desenvolvimento de habilidades específicas, a robótica </w:t>
      </w:r>
      <w:r w:rsidR="00AB7793" w:rsidRPr="009516A1">
        <w:rPr>
          <w:rFonts w:cs="Times New Roman"/>
          <w:szCs w:val="24"/>
        </w:rPr>
        <w:t>auxilia</w:t>
      </w:r>
      <w:r w:rsidRPr="009516A1">
        <w:rPr>
          <w:rFonts w:cs="Times New Roman"/>
          <w:szCs w:val="24"/>
        </w:rPr>
        <w:t xml:space="preserve"> </w:t>
      </w:r>
      <w:r w:rsidR="00AB7793" w:rsidRPr="009516A1">
        <w:rPr>
          <w:rFonts w:cs="Times New Roman"/>
          <w:szCs w:val="24"/>
        </w:rPr>
        <w:t>no ensino interdisciplinar, como exempl</w:t>
      </w:r>
      <w:r w:rsidR="009516A1" w:rsidRPr="009516A1">
        <w:rPr>
          <w:rFonts w:cs="Times New Roman"/>
          <w:szCs w:val="24"/>
        </w:rPr>
        <w:t>o na matéria de</w:t>
      </w:r>
      <w:r w:rsidR="00AB7793" w:rsidRPr="009516A1">
        <w:rPr>
          <w:rFonts w:cs="Times New Roman"/>
          <w:szCs w:val="24"/>
        </w:rPr>
        <w:t xml:space="preserve"> eletrodinâmica, d</w:t>
      </w:r>
      <w:r w:rsidR="009516A1" w:rsidRPr="009516A1">
        <w:rPr>
          <w:rFonts w:cs="Times New Roman"/>
          <w:szCs w:val="24"/>
        </w:rPr>
        <w:t>a</w:t>
      </w:r>
      <w:r w:rsidR="00AB7793" w:rsidRPr="009516A1">
        <w:rPr>
          <w:rFonts w:cs="Times New Roman"/>
          <w:szCs w:val="24"/>
        </w:rPr>
        <w:t xml:space="preserve"> física, que é vivenciada pelos que participam ativamente de projetos de robótica</w:t>
      </w:r>
      <w:r w:rsidR="009516A1" w:rsidRPr="009516A1">
        <w:rPr>
          <w:rFonts w:cs="Times New Roman"/>
          <w:szCs w:val="24"/>
        </w:rPr>
        <w:t>. Não apenas na área da</w:t>
      </w:r>
      <w:r w:rsidRPr="009516A1">
        <w:rPr>
          <w:rFonts w:cs="Times New Roman"/>
          <w:szCs w:val="24"/>
        </w:rPr>
        <w:t xml:space="preserve"> física </w:t>
      </w:r>
      <w:r w:rsidR="009516A1" w:rsidRPr="009516A1">
        <w:rPr>
          <w:rFonts w:cs="Times New Roman"/>
          <w:szCs w:val="24"/>
        </w:rPr>
        <w:t xml:space="preserve">se </w:t>
      </w:r>
      <w:r w:rsidRPr="009516A1">
        <w:rPr>
          <w:rFonts w:cs="Times New Roman"/>
          <w:szCs w:val="24"/>
        </w:rPr>
        <w:t>é possível tirar proveito da robótica no ensino, a matemática também muito</w:t>
      </w:r>
      <w:r w:rsidR="00AB7793" w:rsidRPr="009516A1">
        <w:rPr>
          <w:rFonts w:cs="Times New Roman"/>
          <w:szCs w:val="24"/>
        </w:rPr>
        <w:t xml:space="preserve"> utilizada </w:t>
      </w:r>
      <w:r w:rsidR="009516A1" w:rsidRPr="009516A1">
        <w:rPr>
          <w:rFonts w:cs="Times New Roman"/>
          <w:szCs w:val="24"/>
        </w:rPr>
        <w:t xml:space="preserve">da </w:t>
      </w:r>
      <w:r w:rsidRPr="009516A1">
        <w:rPr>
          <w:rFonts w:cs="Times New Roman"/>
          <w:szCs w:val="24"/>
        </w:rPr>
        <w:t>lógica de programação, além da química e outras matérias no campo das exatas em geral.</w:t>
      </w:r>
    </w:p>
    <w:p w14:paraId="6A5C2E2F" w14:textId="43398818" w:rsidR="0068627D" w:rsidRPr="009516A1" w:rsidRDefault="0068627D" w:rsidP="0068627D">
      <w:pPr>
        <w:spacing w:after="30"/>
        <w:ind w:firstLine="720"/>
        <w:rPr>
          <w:rFonts w:cs="Times New Roman"/>
          <w:szCs w:val="24"/>
        </w:rPr>
      </w:pPr>
      <w:r w:rsidRPr="009516A1">
        <w:rPr>
          <w:rFonts w:cs="Times New Roman"/>
          <w:szCs w:val="24"/>
        </w:rPr>
        <w:t xml:space="preserve">Tendo em vista </w:t>
      </w:r>
      <w:r w:rsidR="00AB7793" w:rsidRPr="009516A1">
        <w:rPr>
          <w:rFonts w:cs="Times New Roman"/>
          <w:szCs w:val="24"/>
        </w:rPr>
        <w:t xml:space="preserve">a abundância de </w:t>
      </w:r>
      <w:r w:rsidR="009516A1" w:rsidRPr="009516A1">
        <w:rPr>
          <w:rFonts w:cs="Times New Roman"/>
          <w:szCs w:val="24"/>
        </w:rPr>
        <w:t>benefícios</w:t>
      </w:r>
      <w:r w:rsidRPr="009516A1">
        <w:rPr>
          <w:rFonts w:cs="Times New Roman"/>
          <w:szCs w:val="24"/>
        </w:rPr>
        <w:t xml:space="preserve"> </w:t>
      </w:r>
      <w:r w:rsidR="00AB7793" w:rsidRPr="009516A1">
        <w:rPr>
          <w:rFonts w:cs="Times New Roman"/>
          <w:szCs w:val="24"/>
        </w:rPr>
        <w:t xml:space="preserve">no </w:t>
      </w:r>
      <w:r w:rsidRPr="009516A1">
        <w:rPr>
          <w:rFonts w:cs="Times New Roman"/>
          <w:szCs w:val="24"/>
        </w:rPr>
        <w:t xml:space="preserve">ensino da robótica, além da diversão proporcionada por ela, nós cinco nos unimos para desenvolver o Brino e esta apostila para contribuir com a difusão do seu ensino nas escolas pelo país de forma mais acessível. Esse material </w:t>
      </w:r>
      <w:r w:rsidR="009516A1" w:rsidRPr="009516A1">
        <w:rPr>
          <w:rFonts w:cs="Times New Roman"/>
          <w:szCs w:val="24"/>
        </w:rPr>
        <w:t xml:space="preserve">está integralmente </w:t>
      </w:r>
      <w:r w:rsidR="00AB7793" w:rsidRPr="009516A1">
        <w:rPr>
          <w:rFonts w:cs="Times New Roman"/>
          <w:szCs w:val="24"/>
        </w:rPr>
        <w:t xml:space="preserve">disponível </w:t>
      </w:r>
      <w:r w:rsidRPr="009516A1">
        <w:rPr>
          <w:rFonts w:cs="Times New Roman"/>
          <w:szCs w:val="24"/>
        </w:rPr>
        <w:t xml:space="preserve">na internet, assim como o Brino, pois nós buscamos a democratização da robótica para causar o maior impacto positivo possível. Além disso, acreditamos na filosofia </w:t>
      </w:r>
      <w:proofErr w:type="spellStart"/>
      <w:r w:rsidRPr="009516A1">
        <w:rPr>
          <w:rFonts w:cs="Times New Roman"/>
          <w:szCs w:val="24"/>
        </w:rPr>
        <w:t>OpenSource</w:t>
      </w:r>
      <w:proofErr w:type="spellEnd"/>
      <w:ins w:id="398" w:author="Rafael Mascarenhas Dal moro" w:date="2016-07-29T18:09:00Z">
        <w:r w:rsidR="008A3CCE">
          <w:rPr>
            <w:rFonts w:cs="Times New Roman"/>
            <w:szCs w:val="24"/>
          </w:rPr>
          <w:t xml:space="preserve">, </w:t>
        </w:r>
      </w:ins>
      <w:del w:id="399" w:author="Rafael Mascarenhas Dal moro" w:date="2016-07-29T18:09:00Z">
        <w:r w:rsidR="006434B1" w:rsidRPr="009516A1" w:rsidDel="008A3CCE">
          <w:rPr>
            <w:rFonts w:cs="Times New Roman"/>
            <w:szCs w:val="24"/>
          </w:rPr>
          <w:delText xml:space="preserve"> </w:delText>
        </w:r>
        <w:r w:rsidR="006434B1" w:rsidRPr="008A3CCE" w:rsidDel="008A3CCE">
          <w:rPr>
            <w:rFonts w:cs="Times New Roman"/>
            <w:color w:val="FF0000"/>
            <w:szCs w:val="24"/>
            <w:rPrChange w:id="400" w:author="Rafael Mascarenhas Dal moro" w:date="2016-07-29T18:07:00Z">
              <w:rPr>
                <w:rFonts w:cs="Times New Roman"/>
                <w:szCs w:val="24"/>
              </w:rPr>
            </w:rPrChange>
          </w:rPr>
          <w:delText>(oq é isso? É o cachorro do meu vizinho? O meu gato? Tem q especificar ^^)</w:delText>
        </w:r>
        <w:r w:rsidRPr="008A3CCE" w:rsidDel="008A3CCE">
          <w:rPr>
            <w:rFonts w:cs="Times New Roman"/>
            <w:color w:val="FF0000"/>
            <w:szCs w:val="24"/>
            <w:rPrChange w:id="401" w:author="Rafael Mascarenhas Dal moro" w:date="2016-07-29T18:07:00Z">
              <w:rPr>
                <w:rFonts w:cs="Times New Roman"/>
                <w:szCs w:val="24"/>
              </w:rPr>
            </w:rPrChange>
          </w:rPr>
          <w:delText>.</w:delText>
        </w:r>
      </w:del>
    </w:p>
    <w:p w14:paraId="6D64C253" w14:textId="7B5595F3" w:rsidR="0068627D" w:rsidRDefault="0068627D" w:rsidP="0068627D">
      <w:pPr>
        <w:spacing w:after="30"/>
        <w:ind w:firstLine="720"/>
        <w:rPr>
          <w:rFonts w:cs="Times New Roman"/>
          <w:szCs w:val="24"/>
        </w:rPr>
      </w:pPr>
      <w:r w:rsidRPr="009516A1">
        <w:rPr>
          <w:rFonts w:cs="Times New Roman"/>
          <w:szCs w:val="24"/>
        </w:rPr>
        <w:t xml:space="preserve">Por fim, desejamos boa sorte para </w:t>
      </w:r>
      <w:r w:rsidR="009516A1" w:rsidRPr="009516A1">
        <w:rPr>
          <w:rFonts w:cs="Times New Roman"/>
          <w:szCs w:val="24"/>
        </w:rPr>
        <w:t>todos</w:t>
      </w:r>
      <w:r w:rsidRPr="009516A1">
        <w:rPr>
          <w:rFonts w:cs="Times New Roman"/>
          <w:szCs w:val="24"/>
        </w:rPr>
        <w:t xml:space="preserve"> em seus projetos com o Arduino. Compartilhe seus projetos conosco e com a comunidade Brino em facebook.com/</w:t>
      </w:r>
      <w:proofErr w:type="spellStart"/>
      <w:r w:rsidRPr="009516A1">
        <w:rPr>
          <w:rFonts w:cs="Times New Roman"/>
          <w:szCs w:val="24"/>
        </w:rPr>
        <w:t>BrinoIDE</w:t>
      </w:r>
      <w:proofErr w:type="spellEnd"/>
      <w:r w:rsidRPr="009516A1">
        <w:rPr>
          <w:rFonts w:cs="Times New Roman"/>
          <w:szCs w:val="24"/>
        </w:rPr>
        <w:t xml:space="preserve">. E conte com o nosso apoio para o </w:t>
      </w:r>
      <w:r w:rsidR="0058776B" w:rsidRPr="009516A1">
        <w:rPr>
          <w:rFonts w:cs="Times New Roman"/>
          <w:szCs w:val="24"/>
        </w:rPr>
        <w:t xml:space="preserve">seu </w:t>
      </w:r>
      <w:r w:rsidRPr="009516A1">
        <w:rPr>
          <w:rFonts w:cs="Times New Roman"/>
          <w:szCs w:val="24"/>
        </w:rPr>
        <w:t>desenvolvimento!</w:t>
      </w:r>
    </w:p>
    <w:p w14:paraId="4D7FD0A7" w14:textId="77777777" w:rsidR="0068627D" w:rsidRDefault="0068627D" w:rsidP="0068627D">
      <w:pPr>
        <w:spacing w:after="30"/>
        <w:ind w:firstLine="720"/>
        <w:rPr>
          <w:rFonts w:cs="Times New Roman"/>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402" w:author="Mateus Berardo de Souza Terra" w:date="2016-02-08T22:22:00Z"/>
          <w:color w:val="000000"/>
        </w:rPr>
        <w:pPrChange w:id="403" w:author="Mateus Berardo de Souza Terra" w:date="2016-02-08T22:22:00Z">
          <w:pPr>
            <w:pStyle w:val="NormalWeb"/>
            <w:shd w:val="clear" w:color="auto" w:fill="FFFFFF"/>
            <w:spacing w:before="0" w:beforeAutospacing="0" w:after="160" w:afterAutospacing="0"/>
          </w:pPr>
        </w:pPrChange>
      </w:pPr>
      <w:r>
        <w:t>Equipe Brino</w:t>
      </w:r>
    </w:p>
    <w:p w14:paraId="042C2BD5" w14:textId="4C672A35" w:rsidR="005545FA" w:rsidRPr="00126321" w:rsidRDefault="005545FA" w:rsidP="00126321">
      <w:pPr>
        <w:shd w:val="clear" w:color="auto" w:fill="FFFFFF"/>
        <w:spacing w:after="30" w:line="240" w:lineRule="auto"/>
        <w:rPr>
          <w:rFonts w:cs="Times New Roman"/>
          <w:szCs w:val="24"/>
        </w:rPr>
      </w:pPr>
    </w:p>
    <w:p w14:paraId="74504534" w14:textId="77777777" w:rsidR="000A6C2B" w:rsidRPr="00935953" w:rsidRDefault="000A6C2B" w:rsidP="00126321">
      <w:pPr>
        <w:pStyle w:val="NormalWeb"/>
        <w:shd w:val="clear" w:color="auto" w:fill="FFFFFF"/>
        <w:spacing w:before="0" w:beforeAutospacing="0" w:after="30" w:afterAutospacing="0"/>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rPr>
          <w:ins w:id="404"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pPr>
    </w:p>
    <w:p w14:paraId="0F8735DE" w14:textId="3E717569" w:rsidR="0068627D" w:rsidRDefault="0068627D" w:rsidP="00400643">
      <w:pPr>
        <w:pStyle w:val="NormalWeb"/>
        <w:numPr>
          <w:ilvl w:val="1"/>
          <w:numId w:val="125"/>
        </w:numPr>
        <w:shd w:val="clear" w:color="auto" w:fill="FFFFFF"/>
        <w:spacing w:before="0" w:beforeAutospacing="0" w:after="30" w:afterAutospacing="0"/>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rPr>
          <w:sz w:val="28"/>
          <w:szCs w:val="28"/>
        </w:rPr>
      </w:pPr>
    </w:p>
    <w:p w14:paraId="1B0ED14D" w14:textId="64040757" w:rsidR="001C7BBA" w:rsidRDefault="001C7BBA" w:rsidP="003636D9">
      <w:pPr>
        <w:pStyle w:val="NormalWeb"/>
        <w:shd w:val="clear" w:color="auto" w:fill="FFFFFF"/>
        <w:spacing w:before="0" w:beforeAutospacing="0" w:after="30" w:afterAutospacing="0"/>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w:t>
      </w:r>
      <w:r w:rsidR="00F0715D">
        <w:t xml:space="preserve"> placa para testes e uma</w:t>
      </w:r>
      <w:r w:rsidRPr="003636D9">
        <w:t xml:space="preserve">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00F0715D">
        <w:t xml:space="preserve"> nas quais diversos </w:t>
      </w:r>
      <w:r w:rsidR="00F0715D">
        <w:lastRenderedPageBreak/>
        <w:t>componentes podem ser conectados e</w:t>
      </w:r>
      <w:r w:rsidRPr="003636D9">
        <w:t xml:space="preserve"> </w:t>
      </w:r>
      <w:r w:rsidR="00100F3D" w:rsidRPr="003636D9">
        <w:t>ligados por</w:t>
      </w:r>
      <w:r w:rsidRPr="003636D9">
        <w:t xml:space="preserve"> uma malha metálica </w:t>
      </w:r>
      <w:r w:rsidR="00F0715D">
        <w:t xml:space="preserve">uns aos outros. As conexões seguem o padrão </w:t>
      </w:r>
      <w:r w:rsidRPr="003636D9">
        <w:t xml:space="preserve">indicado no diagrama </w:t>
      </w:r>
      <w:r w:rsidR="00F0715D">
        <w:t>da esquerda</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pPr>
    </w:p>
    <w:p w14:paraId="7B5F163D" w14:textId="099A859A"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F0715D">
        <w:t xml:space="preserve">    </w:t>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7"/>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pPr>
    </w:p>
    <w:p w14:paraId="5FB8AA0B" w14:textId="77777777" w:rsidR="00935953" w:rsidRPr="003636D9" w:rsidRDefault="00935953" w:rsidP="003636D9">
      <w:pPr>
        <w:pStyle w:val="NormalWeb"/>
        <w:shd w:val="clear" w:color="auto" w:fill="FFFFFF"/>
        <w:spacing w:before="0" w:beforeAutospacing="0" w:after="30" w:afterAutospacing="0"/>
      </w:pPr>
    </w:p>
    <w:p w14:paraId="722416B7" w14:textId="1B30FF5A" w:rsidR="00F53875" w:rsidRDefault="00F53875"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rPr>
          <w:szCs w:val="28"/>
        </w:rPr>
      </w:pPr>
    </w:p>
    <w:p w14:paraId="6D886C41" w14:textId="4B6E9365" w:rsidR="00F53875" w:rsidRDefault="00F53875" w:rsidP="003636D9">
      <w:pPr>
        <w:pStyle w:val="NormalWeb"/>
        <w:shd w:val="clear" w:color="auto" w:fill="FFFFFF"/>
        <w:spacing w:before="0" w:beforeAutospacing="0" w:after="30" w:afterAutospacing="0"/>
        <w:ind w:firstLine="720"/>
      </w:pPr>
      <w:r w:rsidRPr="003636D9">
        <w:t xml:space="preserve">Jumpers são fios usados para fazer ligações, como as realizadas na </w:t>
      </w:r>
      <w:proofErr w:type="spellStart"/>
      <w:r w:rsidRPr="003636D9">
        <w:t>protoboard</w:t>
      </w:r>
      <w:proofErr w:type="spellEnd"/>
      <w:r w:rsidRPr="003636D9">
        <w:t>. Caracterizados como fios convencionais com segmentos de fios rígidos em suas extremidades</w:t>
      </w:r>
      <w:r w:rsidR="00F0715D">
        <w:t>, no caso das pontas macho, ou com entradas, no caso de pontas fêmeas,</w:t>
      </w:r>
      <w:r w:rsidRPr="003636D9">
        <w:t xml:space="preserve">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00F0715D">
        <w:t xml:space="preserve"> e possuem diversas cores e tamanhos</w:t>
      </w:r>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pPr>
    </w:p>
    <w:p w14:paraId="25ADEA88" w14:textId="160A524A" w:rsidR="00F53875" w:rsidRDefault="00F53875" w:rsidP="003636D9">
      <w:pPr>
        <w:pStyle w:val="NormalWeb"/>
        <w:shd w:val="clear" w:color="auto" w:fill="FFFFFF"/>
        <w:spacing w:before="0" w:beforeAutospacing="0" w:after="30" w:afterAutospacing="0"/>
        <w:ind w:firstLine="720"/>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pPr>
    </w:p>
    <w:p w14:paraId="38D8D9B0" w14:textId="146D7E1F" w:rsidR="00F53875" w:rsidRDefault="0068627D" w:rsidP="007128B9">
      <w:pPr>
        <w:pStyle w:val="NormalWeb"/>
        <w:shd w:val="clear" w:color="auto" w:fill="FFFFFF"/>
        <w:spacing w:before="0" w:beforeAutospacing="0" w:after="30" w:afterAutospacing="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405"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rPr>
          <w:b/>
          <w:sz w:val="28"/>
          <w:szCs w:val="28"/>
        </w:rPr>
        <w:pPrChange w:id="406" w:author="Mateus Berardo de Souza Terra" w:date="2016-02-08T22:29:00Z">
          <w:pPr>
            <w:pStyle w:val="NormalWeb"/>
            <w:shd w:val="clear" w:color="auto" w:fill="FFFFFF"/>
            <w:spacing w:before="0" w:beforeAutospacing="0" w:after="160" w:afterAutospacing="0"/>
          </w:pPr>
        </w:pPrChange>
      </w:pPr>
      <w:r w:rsidRPr="0068627D">
        <w:rPr>
          <w:b/>
          <w:sz w:val="28"/>
          <w:szCs w:val="28"/>
          <w:rPrChange w:id="407"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rPr>
          <w:szCs w:val="28"/>
          <w:rPrChange w:id="408"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pPrChange w:id="409" w:author="granix pacheco" w:date="2016-02-08T12:33:00Z">
          <w:pPr>
            <w:pStyle w:val="NormalWeb"/>
            <w:shd w:val="clear" w:color="auto" w:fill="FFFFFF"/>
            <w:spacing w:before="0" w:beforeAutospacing="0" w:after="160" w:afterAutospacing="0"/>
          </w:pPr>
        </w:pPrChange>
      </w:pPr>
      <w:r w:rsidRPr="003636D9">
        <w:rPr>
          <w:rPrChange w:id="410" w:author="Mateus Berardo de Souza Terra" w:date="2016-02-08T20:05:00Z">
            <w:rPr>
              <w:sz w:val="32"/>
              <w:szCs w:val="32"/>
            </w:rPr>
          </w:rPrChange>
        </w:rPr>
        <w:t>É um ap</w:t>
      </w:r>
      <w:r w:rsidRPr="003636D9">
        <w:t>arelho</w:t>
      </w:r>
      <w:r w:rsidRPr="003636D9">
        <w:rPr>
          <w:rPrChange w:id="411"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rPr>
          <w:rPrChange w:id="412" w:author="Mateus Berardo de Souza Terra" w:date="2016-02-08T20:05:00Z">
            <w:rPr>
              <w:sz w:val="32"/>
              <w:szCs w:val="32"/>
            </w:rPr>
          </w:rPrChange>
        </w:rPr>
        <w:pPrChange w:id="413" w:author="granix pacheco" w:date="2016-02-08T12:33:00Z">
          <w:pPr>
            <w:pStyle w:val="NormalWeb"/>
            <w:shd w:val="clear" w:color="auto" w:fill="FFFFFF"/>
            <w:spacing w:before="0" w:beforeAutospacing="0" w:after="160" w:afterAutospacing="0"/>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414" w:author="Mateus Berardo de Souza Terra" w:date="2016-02-08T20:05:00Z">
            <w:rPr>
              <w:b/>
              <w:sz w:val="36"/>
              <w:szCs w:val="36"/>
              <w:u w:val="single"/>
            </w:rPr>
          </w:rPrChange>
        </w:rPr>
      </w:pPr>
      <w:r w:rsidRPr="003636D9">
        <w:rPr>
          <w:noProof/>
          <w:color w:val="0000FF"/>
          <w:sz w:val="27"/>
          <w:szCs w:val="27"/>
          <w:lang w:eastAsia="pt-BR"/>
          <w:rPrChange w:id="415"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21"/>
                    </pic:cNvPr>
                    <pic:cNvPicPr>
                      <a:picLocks noChangeAspect="1" noChangeArrowheads="1"/>
                    </pic:cNvPicPr>
                  </pic:nvPicPr>
                  <pic:blipFill rotWithShape="1">
                    <a:blip r:embed="rId122">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rPr>
          <w:szCs w:val="36"/>
        </w:rPr>
      </w:pPr>
    </w:p>
    <w:p w14:paraId="1209B571" w14:textId="77777777" w:rsidR="00935953" w:rsidRPr="00935953" w:rsidRDefault="00935953">
      <w:pPr>
        <w:pStyle w:val="NormalWeb"/>
        <w:shd w:val="clear" w:color="auto" w:fill="FFFFFF"/>
        <w:spacing w:before="0" w:beforeAutospacing="0" w:after="30" w:afterAutospacing="0"/>
        <w:rPr>
          <w:szCs w:val="36"/>
        </w:rPr>
        <w:pPrChange w:id="416" w:author="granix pacheco" w:date="2016-02-08T08:28:00Z">
          <w:pPr>
            <w:pStyle w:val="NormalWeb"/>
            <w:shd w:val="clear" w:color="auto" w:fill="FFFFFF"/>
            <w:spacing w:before="0" w:beforeAutospacing="0" w:after="160" w:afterAutospacing="0"/>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rPr>
          <w:ins w:id="417"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rPr>
          <w:b/>
          <w:sz w:val="28"/>
          <w:szCs w:val="28"/>
        </w:rPr>
        <w:pPrChange w:id="418" w:author="Mateus Berardo de Souza Terra" w:date="2016-02-08T22:30:00Z">
          <w:pPr>
            <w:pStyle w:val="NormalWeb"/>
            <w:shd w:val="clear" w:color="auto" w:fill="FFFFFF"/>
            <w:spacing w:before="0" w:beforeAutospacing="0" w:after="160" w:afterAutospacing="0"/>
          </w:pPr>
        </w:pPrChange>
      </w:pPr>
      <w:ins w:id="419" w:author="granix pacheco" w:date="2016-02-08T08:59:00Z">
        <w:r w:rsidRPr="0068627D">
          <w:rPr>
            <w:b/>
            <w:sz w:val="28"/>
            <w:szCs w:val="28"/>
            <w:rPrChange w:id="420" w:author="Mateus Berardo de Souza Terra" w:date="2016-02-08T20:05:00Z">
              <w:rPr>
                <w:b/>
                <w:sz w:val="36"/>
                <w:szCs w:val="36"/>
                <w:u w:val="single"/>
              </w:rPr>
            </w:rPrChange>
          </w:rPr>
          <w:t xml:space="preserve">Valor </w:t>
        </w:r>
      </w:ins>
      <w:ins w:id="421" w:author="granix pacheco" w:date="2016-02-08T11:31:00Z">
        <w:r w:rsidR="0017119E" w:rsidRPr="0068627D">
          <w:rPr>
            <w:b/>
            <w:sz w:val="28"/>
            <w:szCs w:val="28"/>
            <w:rPrChange w:id="422" w:author="Mateus Berardo de Souza Terra" w:date="2016-02-08T20:05:00Z">
              <w:rPr>
                <w:b/>
                <w:sz w:val="32"/>
                <w:szCs w:val="32"/>
                <w:u w:val="single"/>
              </w:rPr>
            </w:rPrChange>
          </w:rPr>
          <w:t xml:space="preserve">de </w:t>
        </w:r>
      </w:ins>
      <w:ins w:id="423" w:author="granix pacheco" w:date="2016-02-08T08:59:00Z">
        <w:r w:rsidRPr="0068627D">
          <w:rPr>
            <w:b/>
            <w:sz w:val="28"/>
            <w:szCs w:val="28"/>
            <w:rPrChange w:id="424"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rPr>
          <w:ins w:id="425" w:author="granix pacheco" w:date="2016-02-08T08:59:00Z"/>
          <w:szCs w:val="28"/>
          <w:rPrChange w:id="426" w:author="Mateus Berardo de Souza Terra" w:date="2016-02-08T20:05:00Z">
            <w:rPr>
              <w:ins w:id="427"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pPr>
      <w:ins w:id="428" w:author="granix pacheco" w:date="2016-02-08T09:51:00Z">
        <w:r w:rsidRPr="003636D9">
          <w:t>A unidade de medida de resistência é o ohm</w:t>
        </w:r>
      </w:ins>
      <w:ins w:id="429" w:author="granix pacheco" w:date="2016-02-08T09:53:00Z">
        <w:r w:rsidR="0070445C" w:rsidRPr="003636D9">
          <w:t>, representado pelo símbolo grego Ômega</w:t>
        </w:r>
      </w:ins>
      <w:ins w:id="430" w:author="granix pacheco" w:date="2016-02-08T09:51:00Z">
        <w:r w:rsidRPr="003636D9">
          <w:t>.</w:t>
        </w:r>
      </w:ins>
      <w:ins w:id="431" w:author="granix pacheco" w:date="2016-02-08T09:52:00Z">
        <w:r w:rsidRPr="003636D9">
          <w:t xml:space="preserve"> Para saber a resistência de um resistor basta </w:t>
        </w:r>
      </w:ins>
      <w:ins w:id="432" w:author="granix pacheco" w:date="2016-02-08T09:54:00Z">
        <w:r w:rsidR="0070445C" w:rsidRPr="003636D9">
          <w:t>ler as duas primeiras faixas e multiplicar esse valor pela terceira. A quarta mostra a tolerância do resistor</w:t>
        </w:r>
      </w:ins>
      <w:r w:rsidR="0068627D">
        <w:t>,</w:t>
      </w:r>
      <w:ins w:id="433" w:author="granix pacheco" w:date="2016-02-08T10:05:00Z">
        <w:r w:rsidR="00FA772E" w:rsidRPr="003636D9">
          <w:t xml:space="preserve"> que </w:t>
        </w:r>
      </w:ins>
      <w:ins w:id="434" w:author="granix pacheco" w:date="2016-02-08T10:06:00Z">
        <w:r w:rsidR="00FA772E" w:rsidRPr="003636D9">
          <w:t>é o valor de sua variação em relação ao valor nominal</w:t>
        </w:r>
      </w:ins>
      <w:ins w:id="435" w:author="granix pacheco" w:date="2016-02-08T09:54:00Z">
        <w:r w:rsidR="0070445C" w:rsidRPr="003636D9">
          <w:t>.</w:t>
        </w:r>
      </w:ins>
      <w:ins w:id="436" w:author="granix pacheco" w:date="2016-02-08T12:24:00Z">
        <w:r w:rsidR="001C7BBA" w:rsidRPr="003636D9">
          <w:t xml:space="preserve"> Alguns resistores </w:t>
        </w:r>
      </w:ins>
      <w:ins w:id="437"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rPr>
          <w:ins w:id="438"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jc w:val="center"/>
        <w:pPrChange w:id="439" w:author="granix pacheco" w:date="2016-02-08T09:51:00Z">
          <w:pPr>
            <w:pStyle w:val="NormalWeb"/>
            <w:shd w:val="clear" w:color="auto" w:fill="FFFFFF"/>
            <w:spacing w:before="0" w:beforeAutospacing="0" w:after="160" w:afterAutospacing="0"/>
          </w:pPr>
        </w:pPrChange>
      </w:pPr>
      <w:ins w:id="440"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pPr>
    </w:p>
    <w:p w14:paraId="154148C9" w14:textId="77777777" w:rsidR="00734E21" w:rsidRPr="003636D9" w:rsidRDefault="00734E21" w:rsidP="003636D9">
      <w:pPr>
        <w:pStyle w:val="NormalWeb"/>
        <w:shd w:val="clear" w:color="auto" w:fill="FFFFFF"/>
        <w:spacing w:before="0" w:beforeAutospacing="0" w:after="30" w:afterAutospacing="0"/>
        <w:ind w:left="720"/>
        <w:rPr>
          <w:ins w:id="441"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442" w:author="granix pacheco" w:date="2016-02-08T09:56:00Z"/>
        </w:trPr>
        <w:tc>
          <w:tcPr>
            <w:tcW w:w="0" w:type="auto"/>
          </w:tcPr>
          <w:p w14:paraId="6D3AD77F" w14:textId="2C060379" w:rsidR="0070445C" w:rsidRPr="0010474F" w:rsidRDefault="0070445C">
            <w:pPr>
              <w:pStyle w:val="NormalWeb"/>
              <w:spacing w:before="0" w:beforeAutospacing="0" w:after="30" w:afterAutospacing="0"/>
              <w:rPr>
                <w:ins w:id="443" w:author="granix pacheco" w:date="2016-02-08T09:56:00Z"/>
                <w:sz w:val="28"/>
                <w:szCs w:val="28"/>
              </w:rPr>
              <w:pPrChange w:id="444" w:author="Mateus Berardo de Souza Terra" w:date="2016-02-08T22:31:00Z">
                <w:pPr>
                  <w:pStyle w:val="NormalWeb"/>
                  <w:spacing w:before="0" w:beforeAutospacing="0" w:after="160" w:afterAutospacing="0"/>
                </w:pPr>
              </w:pPrChange>
            </w:pPr>
            <w:ins w:id="445"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rPr>
                <w:ins w:id="446" w:author="granix pacheco" w:date="2016-02-08T09:56:00Z"/>
                <w:sz w:val="28"/>
                <w:szCs w:val="28"/>
              </w:rPr>
              <w:pPrChange w:id="447" w:author="Mateus Berardo de Souza Terra" w:date="2016-02-08T22:31:00Z">
                <w:pPr>
                  <w:pStyle w:val="NormalWeb"/>
                  <w:spacing w:before="0" w:beforeAutospacing="0" w:after="160" w:afterAutospacing="0"/>
                </w:pPr>
              </w:pPrChange>
            </w:pPr>
            <w:ins w:id="448"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rPr>
                <w:ins w:id="449" w:author="granix pacheco" w:date="2016-02-08T09:56:00Z"/>
                <w:sz w:val="28"/>
                <w:szCs w:val="28"/>
              </w:rPr>
              <w:pPrChange w:id="450" w:author="Mateus Berardo de Souza Terra" w:date="2016-02-08T22:31:00Z">
                <w:pPr>
                  <w:pStyle w:val="NormalWeb"/>
                  <w:spacing w:before="0" w:beforeAutospacing="0" w:after="160" w:afterAutospacing="0"/>
                </w:pPr>
              </w:pPrChange>
            </w:pPr>
            <w:ins w:id="451"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rPr>
                <w:ins w:id="452" w:author="granix pacheco" w:date="2016-02-08T10:01:00Z"/>
                <w:sz w:val="28"/>
                <w:szCs w:val="28"/>
              </w:rPr>
              <w:pPrChange w:id="453" w:author="Mateus Berardo de Souza Terra" w:date="2016-02-08T22:31:00Z">
                <w:pPr>
                  <w:pStyle w:val="NormalWeb"/>
                  <w:spacing w:before="0" w:beforeAutospacing="0" w:after="160" w:afterAutospacing="0"/>
                </w:pPr>
              </w:pPrChange>
            </w:pPr>
            <w:ins w:id="454"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rPr>
                <w:ins w:id="455" w:author="granix pacheco" w:date="2016-02-08T09:56:00Z"/>
                <w:sz w:val="28"/>
                <w:szCs w:val="28"/>
              </w:rPr>
              <w:pPrChange w:id="456" w:author="Mateus Berardo de Souza Terra" w:date="2016-02-08T22:31:00Z">
                <w:pPr>
                  <w:pStyle w:val="NormalWeb"/>
                  <w:spacing w:before="0" w:beforeAutospacing="0" w:after="160" w:afterAutospacing="0"/>
                </w:pPr>
              </w:pPrChange>
            </w:pPr>
            <w:ins w:id="457" w:author="granix pacheco" w:date="2016-02-08T09:56:00Z">
              <w:r w:rsidRPr="0010474F">
                <w:rPr>
                  <w:sz w:val="28"/>
                  <w:szCs w:val="28"/>
                </w:rPr>
                <w:t>Tolerância</w:t>
              </w:r>
            </w:ins>
          </w:p>
        </w:tc>
      </w:tr>
      <w:tr w:rsidR="0070445C" w:rsidRPr="0010474F" w14:paraId="155231DB" w14:textId="77777777" w:rsidTr="0010474F">
        <w:trPr>
          <w:jc w:val="center"/>
          <w:ins w:id="458" w:author="granix pacheco" w:date="2016-02-08T10:01:00Z"/>
        </w:trPr>
        <w:tc>
          <w:tcPr>
            <w:tcW w:w="0" w:type="auto"/>
          </w:tcPr>
          <w:p w14:paraId="515A5B56" w14:textId="0DA04DEE" w:rsidR="0070445C" w:rsidRPr="0010474F" w:rsidRDefault="0070445C">
            <w:pPr>
              <w:pStyle w:val="NormalWeb"/>
              <w:spacing w:before="0" w:beforeAutospacing="0" w:after="30" w:afterAutospacing="0"/>
              <w:rPr>
                <w:ins w:id="459" w:author="granix pacheco" w:date="2016-02-08T10:01:00Z"/>
                <w:sz w:val="28"/>
                <w:szCs w:val="28"/>
              </w:rPr>
              <w:pPrChange w:id="460" w:author="Mateus Berardo de Souza Terra" w:date="2016-02-08T22:31:00Z">
                <w:pPr>
                  <w:pStyle w:val="NormalWeb"/>
                  <w:spacing w:before="0" w:beforeAutospacing="0" w:after="160" w:afterAutospacing="0"/>
                </w:pPr>
              </w:pPrChange>
            </w:pPr>
            <w:ins w:id="461"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rPr>
                <w:ins w:id="462" w:author="granix pacheco" w:date="2016-02-08T10:01:00Z"/>
                <w:sz w:val="28"/>
                <w:szCs w:val="28"/>
              </w:rPr>
              <w:pPrChange w:id="463" w:author="Mateus Berardo de Souza Terra" w:date="2016-02-08T22:31:00Z">
                <w:pPr>
                  <w:pStyle w:val="NormalWeb"/>
                  <w:spacing w:before="0" w:beforeAutospacing="0" w:after="160" w:afterAutospacing="0"/>
                </w:pPr>
              </w:pPrChange>
            </w:pPr>
            <w:ins w:id="464"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rPr>
                <w:ins w:id="465" w:author="granix pacheco" w:date="2016-02-08T10:01:00Z"/>
                <w:sz w:val="28"/>
                <w:szCs w:val="28"/>
              </w:rPr>
              <w:pPrChange w:id="466" w:author="Mateus Berardo de Souza Terra" w:date="2016-02-08T22:31:00Z">
                <w:pPr>
                  <w:pStyle w:val="NormalWeb"/>
                  <w:spacing w:before="0" w:beforeAutospacing="0" w:after="160" w:afterAutospacing="0"/>
                </w:pPr>
              </w:pPrChange>
            </w:pPr>
            <w:ins w:id="467"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rPr>
                <w:ins w:id="468" w:author="granix pacheco" w:date="2016-02-08T10:01:00Z"/>
                <w:sz w:val="28"/>
                <w:szCs w:val="28"/>
              </w:rPr>
              <w:pPrChange w:id="469" w:author="Mateus Berardo de Souza Terra" w:date="2016-02-08T22:31:00Z">
                <w:pPr>
                  <w:pStyle w:val="NormalWeb"/>
                  <w:spacing w:before="0" w:beforeAutospacing="0" w:after="160" w:afterAutospacing="0"/>
                </w:pPr>
              </w:pPrChange>
            </w:pPr>
            <w:ins w:id="470"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rPr>
                <w:ins w:id="471" w:author="granix pacheco" w:date="2016-02-08T10:01:00Z"/>
                <w:sz w:val="28"/>
                <w:szCs w:val="28"/>
              </w:rPr>
              <w:pPrChange w:id="472" w:author="Mateus Berardo de Souza Terra" w:date="2016-02-08T22:31:00Z">
                <w:pPr>
                  <w:pStyle w:val="NormalWeb"/>
                  <w:spacing w:before="0" w:beforeAutospacing="0" w:after="160" w:afterAutospacing="0"/>
                </w:pPr>
              </w:pPrChange>
            </w:pPr>
            <w:ins w:id="473" w:author="granix pacheco" w:date="2016-02-08T10:04:00Z">
              <w:r w:rsidRPr="0010474F">
                <w:rPr>
                  <w:sz w:val="28"/>
                  <w:szCs w:val="28"/>
                </w:rPr>
                <w:t>10%</w:t>
              </w:r>
            </w:ins>
          </w:p>
        </w:tc>
      </w:tr>
      <w:tr w:rsidR="0070445C" w:rsidRPr="0010474F" w14:paraId="48118C94" w14:textId="77777777" w:rsidTr="0010474F">
        <w:trPr>
          <w:jc w:val="center"/>
          <w:ins w:id="474" w:author="granix pacheco" w:date="2016-02-08T09:56:00Z"/>
        </w:trPr>
        <w:tc>
          <w:tcPr>
            <w:tcW w:w="0" w:type="auto"/>
          </w:tcPr>
          <w:p w14:paraId="6EBA959A" w14:textId="1FF243F8" w:rsidR="0070445C" w:rsidRPr="0010474F" w:rsidRDefault="0070445C">
            <w:pPr>
              <w:pStyle w:val="NormalWeb"/>
              <w:spacing w:before="0" w:beforeAutospacing="0" w:after="30" w:afterAutospacing="0"/>
              <w:rPr>
                <w:ins w:id="475" w:author="granix pacheco" w:date="2016-02-08T09:56:00Z"/>
                <w:sz w:val="28"/>
                <w:szCs w:val="28"/>
              </w:rPr>
              <w:pPrChange w:id="476" w:author="Mateus Berardo de Souza Terra" w:date="2016-02-08T22:31:00Z">
                <w:pPr>
                  <w:pStyle w:val="NormalWeb"/>
                  <w:spacing w:before="0" w:beforeAutospacing="0" w:after="160" w:afterAutospacing="0"/>
                </w:pPr>
              </w:pPrChange>
            </w:pPr>
            <w:ins w:id="477"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rPr>
                <w:ins w:id="478" w:author="granix pacheco" w:date="2016-02-08T09:56:00Z"/>
                <w:sz w:val="28"/>
                <w:szCs w:val="28"/>
              </w:rPr>
              <w:pPrChange w:id="479" w:author="Mateus Berardo de Souza Terra" w:date="2016-02-08T22:31:00Z">
                <w:pPr>
                  <w:pStyle w:val="NormalWeb"/>
                  <w:spacing w:before="0" w:beforeAutospacing="0" w:after="160" w:afterAutospacing="0"/>
                </w:pPr>
              </w:pPrChange>
            </w:pPr>
            <w:ins w:id="480"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rPr>
                <w:ins w:id="481" w:author="granix pacheco" w:date="2016-02-08T09:56:00Z"/>
                <w:sz w:val="28"/>
                <w:szCs w:val="28"/>
              </w:rPr>
              <w:pPrChange w:id="482" w:author="Mateus Berardo de Souza Terra" w:date="2016-02-08T22:31:00Z">
                <w:pPr>
                  <w:pStyle w:val="NormalWeb"/>
                  <w:spacing w:before="0" w:beforeAutospacing="0" w:after="160" w:afterAutospacing="0"/>
                </w:pPr>
              </w:pPrChange>
            </w:pPr>
            <w:ins w:id="483"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rPr>
                <w:ins w:id="484" w:author="granix pacheco" w:date="2016-02-08T10:01:00Z"/>
                <w:sz w:val="28"/>
                <w:szCs w:val="28"/>
              </w:rPr>
              <w:pPrChange w:id="485" w:author="Mateus Berardo de Souza Terra" w:date="2016-02-08T22:31:00Z">
                <w:pPr>
                  <w:pStyle w:val="NormalWeb"/>
                  <w:spacing w:before="0" w:beforeAutospacing="0" w:after="160" w:afterAutospacing="0"/>
                </w:pPr>
              </w:pPrChange>
            </w:pPr>
            <w:ins w:id="486"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rPr>
                <w:ins w:id="487" w:author="granix pacheco" w:date="2016-02-08T09:56:00Z"/>
                <w:sz w:val="28"/>
                <w:szCs w:val="28"/>
              </w:rPr>
              <w:pPrChange w:id="488" w:author="Mateus Berardo de Souza Terra" w:date="2016-02-08T22:31:00Z">
                <w:pPr>
                  <w:pStyle w:val="NormalWeb"/>
                  <w:spacing w:before="0" w:beforeAutospacing="0" w:after="160" w:afterAutospacing="0"/>
                </w:pPr>
              </w:pPrChange>
            </w:pPr>
            <w:ins w:id="489" w:author="granix pacheco" w:date="2016-02-08T10:04:00Z">
              <w:r w:rsidRPr="0010474F">
                <w:rPr>
                  <w:sz w:val="28"/>
                  <w:szCs w:val="28"/>
                </w:rPr>
                <w:t>5%</w:t>
              </w:r>
            </w:ins>
          </w:p>
        </w:tc>
      </w:tr>
      <w:tr w:rsidR="0070445C" w:rsidRPr="0010474F" w14:paraId="163158D9" w14:textId="77777777" w:rsidTr="0010474F">
        <w:trPr>
          <w:jc w:val="center"/>
          <w:ins w:id="490" w:author="granix pacheco" w:date="2016-02-08T09:56:00Z"/>
        </w:trPr>
        <w:tc>
          <w:tcPr>
            <w:tcW w:w="0" w:type="auto"/>
          </w:tcPr>
          <w:p w14:paraId="644AE6F9" w14:textId="2C263B51" w:rsidR="0070445C" w:rsidRPr="0010474F" w:rsidRDefault="0070445C">
            <w:pPr>
              <w:pStyle w:val="NormalWeb"/>
              <w:spacing w:before="0" w:beforeAutospacing="0" w:after="30" w:afterAutospacing="0"/>
              <w:rPr>
                <w:ins w:id="491" w:author="granix pacheco" w:date="2016-02-08T09:56:00Z"/>
                <w:sz w:val="28"/>
                <w:szCs w:val="28"/>
              </w:rPr>
              <w:pPrChange w:id="492" w:author="Mateus Berardo de Souza Terra" w:date="2016-02-08T22:31:00Z">
                <w:pPr>
                  <w:pStyle w:val="NormalWeb"/>
                  <w:spacing w:before="0" w:beforeAutospacing="0" w:after="160" w:afterAutospacing="0"/>
                </w:pPr>
              </w:pPrChange>
            </w:pPr>
            <w:ins w:id="493"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rPr>
                <w:ins w:id="494" w:author="granix pacheco" w:date="2016-02-08T09:56:00Z"/>
                <w:sz w:val="28"/>
                <w:szCs w:val="28"/>
              </w:rPr>
              <w:pPrChange w:id="495" w:author="Mateus Berardo de Souza Terra" w:date="2016-02-08T22:31:00Z">
                <w:pPr>
                  <w:pStyle w:val="NormalWeb"/>
                  <w:spacing w:before="0" w:beforeAutospacing="0" w:after="160" w:afterAutospacing="0"/>
                </w:pPr>
              </w:pPrChange>
            </w:pPr>
            <w:ins w:id="496"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rPr>
                <w:ins w:id="497" w:author="granix pacheco" w:date="2016-02-08T09:56:00Z"/>
                <w:sz w:val="28"/>
                <w:szCs w:val="28"/>
              </w:rPr>
              <w:pPrChange w:id="498" w:author="Mateus Berardo de Souza Terra" w:date="2016-02-08T22:31:00Z">
                <w:pPr>
                  <w:pStyle w:val="NormalWeb"/>
                  <w:spacing w:before="0" w:beforeAutospacing="0" w:after="160" w:afterAutospacing="0"/>
                </w:pPr>
              </w:pPrChange>
            </w:pPr>
            <w:ins w:id="499"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rPr>
                <w:ins w:id="500" w:author="granix pacheco" w:date="2016-02-08T10:01:00Z"/>
                <w:sz w:val="28"/>
                <w:szCs w:val="28"/>
              </w:rPr>
              <w:pPrChange w:id="501" w:author="Mateus Berardo de Souza Terra" w:date="2016-02-08T22:31:00Z">
                <w:pPr>
                  <w:pStyle w:val="NormalWeb"/>
                  <w:spacing w:before="0" w:beforeAutospacing="0" w:after="160" w:afterAutospacing="0"/>
                </w:pPr>
              </w:pPrChange>
            </w:pPr>
            <w:ins w:id="502"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rPr>
                <w:ins w:id="503" w:author="granix pacheco" w:date="2016-02-08T09:56:00Z"/>
                <w:sz w:val="28"/>
                <w:szCs w:val="28"/>
              </w:rPr>
              <w:pPrChange w:id="504" w:author="Mateus Berardo de Souza Terra" w:date="2016-02-08T22:31:00Z">
                <w:pPr>
                  <w:pStyle w:val="NormalWeb"/>
                  <w:spacing w:before="0" w:beforeAutospacing="0" w:after="160" w:afterAutospacing="0"/>
                </w:pPr>
              </w:pPrChange>
            </w:pPr>
            <w:ins w:id="505" w:author="granix pacheco" w:date="2016-02-08T10:04:00Z">
              <w:r w:rsidRPr="0010474F">
                <w:rPr>
                  <w:sz w:val="28"/>
                  <w:szCs w:val="28"/>
                </w:rPr>
                <w:t>4%</w:t>
              </w:r>
            </w:ins>
          </w:p>
        </w:tc>
      </w:tr>
      <w:tr w:rsidR="0070445C" w:rsidRPr="0010474F" w14:paraId="46EC4489" w14:textId="77777777" w:rsidTr="0010474F">
        <w:trPr>
          <w:jc w:val="center"/>
          <w:ins w:id="506" w:author="granix pacheco" w:date="2016-02-08T09:56:00Z"/>
        </w:trPr>
        <w:tc>
          <w:tcPr>
            <w:tcW w:w="0" w:type="auto"/>
          </w:tcPr>
          <w:p w14:paraId="7E2A4249" w14:textId="51BE4B12" w:rsidR="0070445C" w:rsidRPr="0010474F" w:rsidRDefault="0070445C">
            <w:pPr>
              <w:pStyle w:val="NormalWeb"/>
              <w:spacing w:before="0" w:beforeAutospacing="0" w:after="30" w:afterAutospacing="0"/>
              <w:rPr>
                <w:ins w:id="507" w:author="granix pacheco" w:date="2016-02-08T09:56:00Z"/>
                <w:sz w:val="28"/>
                <w:szCs w:val="28"/>
              </w:rPr>
              <w:pPrChange w:id="508" w:author="Mateus Berardo de Souza Terra" w:date="2016-02-08T22:31:00Z">
                <w:pPr>
                  <w:pStyle w:val="NormalWeb"/>
                  <w:spacing w:before="0" w:beforeAutospacing="0" w:after="160" w:afterAutospacing="0"/>
                </w:pPr>
              </w:pPrChange>
            </w:pPr>
            <w:ins w:id="509"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rPr>
                <w:ins w:id="510" w:author="granix pacheco" w:date="2016-02-08T09:56:00Z"/>
                <w:sz w:val="28"/>
                <w:szCs w:val="28"/>
              </w:rPr>
              <w:pPrChange w:id="511" w:author="Mateus Berardo de Souza Terra" w:date="2016-02-08T22:31:00Z">
                <w:pPr>
                  <w:pStyle w:val="NormalWeb"/>
                  <w:spacing w:before="0" w:beforeAutospacing="0" w:after="160" w:afterAutospacing="0"/>
                </w:pPr>
              </w:pPrChange>
            </w:pPr>
            <w:ins w:id="512"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rPr>
                <w:ins w:id="513" w:author="granix pacheco" w:date="2016-02-08T09:56:00Z"/>
                <w:sz w:val="28"/>
                <w:szCs w:val="28"/>
              </w:rPr>
              <w:pPrChange w:id="514" w:author="Mateus Berardo de Souza Terra" w:date="2016-02-08T22:31:00Z">
                <w:pPr>
                  <w:pStyle w:val="NormalWeb"/>
                  <w:spacing w:before="0" w:beforeAutospacing="0" w:after="160" w:afterAutospacing="0"/>
                </w:pPr>
              </w:pPrChange>
            </w:pPr>
            <w:ins w:id="515"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rPr>
                <w:ins w:id="516" w:author="granix pacheco" w:date="2016-02-08T10:01:00Z"/>
                <w:sz w:val="28"/>
                <w:szCs w:val="28"/>
              </w:rPr>
              <w:pPrChange w:id="517" w:author="Mateus Berardo de Souza Terra" w:date="2016-02-08T22:31:00Z">
                <w:pPr>
                  <w:pStyle w:val="NormalWeb"/>
                  <w:spacing w:before="0" w:beforeAutospacing="0" w:after="160" w:afterAutospacing="0"/>
                </w:pPr>
              </w:pPrChange>
            </w:pPr>
            <w:ins w:id="518"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rPr>
                <w:ins w:id="519" w:author="granix pacheco" w:date="2016-02-08T09:56:00Z"/>
                <w:sz w:val="28"/>
                <w:szCs w:val="28"/>
              </w:rPr>
              <w:pPrChange w:id="520" w:author="Mateus Berardo de Souza Terra" w:date="2016-02-08T22:31:00Z">
                <w:pPr>
                  <w:pStyle w:val="NormalWeb"/>
                  <w:spacing w:before="0" w:beforeAutospacing="0" w:after="160" w:afterAutospacing="0"/>
                </w:pPr>
              </w:pPrChange>
            </w:pPr>
            <w:ins w:id="521" w:author="granix pacheco" w:date="2016-02-08T10:04:00Z">
              <w:r w:rsidRPr="0010474F">
                <w:rPr>
                  <w:sz w:val="28"/>
                  <w:szCs w:val="28"/>
                </w:rPr>
                <w:t>3%</w:t>
              </w:r>
            </w:ins>
          </w:p>
        </w:tc>
      </w:tr>
      <w:tr w:rsidR="0070445C" w:rsidRPr="0010474F" w14:paraId="3EA9F942" w14:textId="77777777" w:rsidTr="0010474F">
        <w:trPr>
          <w:jc w:val="center"/>
          <w:ins w:id="522" w:author="granix pacheco" w:date="2016-02-08T09:56:00Z"/>
        </w:trPr>
        <w:tc>
          <w:tcPr>
            <w:tcW w:w="0" w:type="auto"/>
          </w:tcPr>
          <w:p w14:paraId="710E2318" w14:textId="0C52D7AB" w:rsidR="0070445C" w:rsidRPr="0010474F" w:rsidRDefault="0070445C">
            <w:pPr>
              <w:pStyle w:val="NormalWeb"/>
              <w:spacing w:before="0" w:beforeAutospacing="0" w:after="30" w:afterAutospacing="0"/>
              <w:rPr>
                <w:ins w:id="523" w:author="granix pacheco" w:date="2016-02-08T09:56:00Z"/>
                <w:sz w:val="28"/>
                <w:szCs w:val="28"/>
              </w:rPr>
              <w:pPrChange w:id="524" w:author="Mateus Berardo de Souza Terra" w:date="2016-02-08T22:31:00Z">
                <w:pPr>
                  <w:pStyle w:val="NormalWeb"/>
                  <w:spacing w:before="0" w:beforeAutospacing="0" w:after="160" w:afterAutospacing="0"/>
                </w:pPr>
              </w:pPrChange>
            </w:pPr>
            <w:ins w:id="525"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rPr>
                <w:ins w:id="526" w:author="granix pacheco" w:date="2016-02-08T09:56:00Z"/>
                <w:sz w:val="28"/>
                <w:szCs w:val="28"/>
              </w:rPr>
              <w:pPrChange w:id="527" w:author="Mateus Berardo de Souza Terra" w:date="2016-02-08T22:31:00Z">
                <w:pPr>
                  <w:pStyle w:val="NormalWeb"/>
                  <w:spacing w:before="0" w:beforeAutospacing="0" w:after="160" w:afterAutospacing="0"/>
                </w:pPr>
              </w:pPrChange>
            </w:pPr>
            <w:ins w:id="528"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rPr>
                <w:ins w:id="529" w:author="granix pacheco" w:date="2016-02-08T09:56:00Z"/>
                <w:sz w:val="28"/>
                <w:szCs w:val="28"/>
              </w:rPr>
              <w:pPrChange w:id="530" w:author="Mateus Berardo de Souza Terra" w:date="2016-02-08T22:31:00Z">
                <w:pPr>
                  <w:pStyle w:val="NormalWeb"/>
                  <w:spacing w:before="0" w:beforeAutospacing="0" w:after="160" w:afterAutospacing="0"/>
                </w:pPr>
              </w:pPrChange>
            </w:pPr>
            <w:ins w:id="531" w:author="granix pacheco" w:date="2016-02-08T10:02:00Z">
              <w:r w:rsidRPr="0010474F">
                <w:rPr>
                  <w:sz w:val="28"/>
                  <w:szCs w:val="28"/>
                </w:rPr>
                <w:t>1</w:t>
              </w:r>
            </w:ins>
            <w:ins w:id="532" w:author="granix pacheco" w:date="2016-02-08T10:03:00Z">
              <w:r w:rsidR="00892EE5" w:rsidRPr="0010474F">
                <w:rPr>
                  <w:sz w:val="28"/>
                  <w:szCs w:val="28"/>
                </w:rPr>
                <w:t>.</w:t>
              </w:r>
            </w:ins>
            <w:ins w:id="533"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rPr>
                <w:ins w:id="534" w:author="granix pacheco" w:date="2016-02-08T10:01:00Z"/>
                <w:sz w:val="28"/>
                <w:szCs w:val="28"/>
              </w:rPr>
              <w:pPrChange w:id="535" w:author="Mateus Berardo de Souza Terra" w:date="2016-02-08T22:31:00Z">
                <w:pPr>
                  <w:pStyle w:val="NormalWeb"/>
                  <w:spacing w:before="0" w:beforeAutospacing="0" w:after="160" w:afterAutospacing="0"/>
                </w:pPr>
              </w:pPrChange>
            </w:pPr>
            <w:ins w:id="536"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rPr>
                <w:ins w:id="537" w:author="granix pacheco" w:date="2016-02-08T09:56:00Z"/>
                <w:sz w:val="28"/>
                <w:szCs w:val="28"/>
              </w:rPr>
              <w:pPrChange w:id="538" w:author="Mateus Berardo de Souza Terra" w:date="2016-02-08T22:31:00Z">
                <w:pPr>
                  <w:pStyle w:val="NormalWeb"/>
                  <w:spacing w:before="0" w:beforeAutospacing="0" w:after="160" w:afterAutospacing="0"/>
                </w:pPr>
              </w:pPrChange>
            </w:pPr>
            <w:ins w:id="539" w:author="granix pacheco" w:date="2016-02-08T10:04:00Z">
              <w:r w:rsidRPr="0010474F">
                <w:rPr>
                  <w:sz w:val="28"/>
                  <w:szCs w:val="28"/>
                </w:rPr>
                <w:t>2%</w:t>
              </w:r>
            </w:ins>
          </w:p>
        </w:tc>
      </w:tr>
      <w:tr w:rsidR="0070445C" w:rsidRPr="0010474F" w14:paraId="70D378A2" w14:textId="77777777" w:rsidTr="0010474F">
        <w:trPr>
          <w:jc w:val="center"/>
          <w:ins w:id="540" w:author="granix pacheco" w:date="2016-02-08T09:56:00Z"/>
        </w:trPr>
        <w:tc>
          <w:tcPr>
            <w:tcW w:w="0" w:type="auto"/>
          </w:tcPr>
          <w:p w14:paraId="19CC3212" w14:textId="612884B3" w:rsidR="0070445C" w:rsidRPr="0010474F" w:rsidRDefault="0070445C">
            <w:pPr>
              <w:pStyle w:val="NormalWeb"/>
              <w:spacing w:before="0" w:beforeAutospacing="0" w:after="30" w:afterAutospacing="0"/>
              <w:rPr>
                <w:ins w:id="541" w:author="granix pacheco" w:date="2016-02-08T09:56:00Z"/>
                <w:sz w:val="28"/>
                <w:szCs w:val="28"/>
              </w:rPr>
              <w:pPrChange w:id="542" w:author="Mateus Berardo de Souza Terra" w:date="2016-02-08T22:31:00Z">
                <w:pPr>
                  <w:pStyle w:val="NormalWeb"/>
                  <w:spacing w:before="0" w:beforeAutospacing="0" w:after="160" w:afterAutospacing="0"/>
                </w:pPr>
              </w:pPrChange>
            </w:pPr>
            <w:ins w:id="543"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rPr>
                <w:ins w:id="544" w:author="granix pacheco" w:date="2016-02-08T09:56:00Z"/>
                <w:sz w:val="28"/>
                <w:szCs w:val="28"/>
              </w:rPr>
              <w:pPrChange w:id="545" w:author="Mateus Berardo de Souza Terra" w:date="2016-02-08T22:31:00Z">
                <w:pPr>
                  <w:pStyle w:val="NormalWeb"/>
                  <w:spacing w:before="0" w:beforeAutospacing="0" w:after="160" w:afterAutospacing="0"/>
                </w:pPr>
              </w:pPrChange>
            </w:pPr>
            <w:ins w:id="546"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rPr>
                <w:ins w:id="547" w:author="granix pacheco" w:date="2016-02-08T09:56:00Z"/>
                <w:sz w:val="28"/>
                <w:szCs w:val="28"/>
              </w:rPr>
              <w:pPrChange w:id="548" w:author="Mateus Berardo de Souza Terra" w:date="2016-02-08T22:31:00Z">
                <w:pPr>
                  <w:pStyle w:val="NormalWeb"/>
                  <w:spacing w:before="0" w:beforeAutospacing="0" w:after="160" w:afterAutospacing="0"/>
                </w:pPr>
              </w:pPrChange>
            </w:pPr>
            <w:ins w:id="549" w:author="granix pacheco" w:date="2016-02-08T10:02:00Z">
              <w:r w:rsidRPr="0010474F">
                <w:rPr>
                  <w:sz w:val="28"/>
                  <w:szCs w:val="28"/>
                </w:rPr>
                <w:t>10</w:t>
              </w:r>
            </w:ins>
            <w:ins w:id="550" w:author="granix pacheco" w:date="2016-02-08T10:03:00Z">
              <w:r w:rsidR="00892EE5" w:rsidRPr="0010474F">
                <w:rPr>
                  <w:sz w:val="28"/>
                  <w:szCs w:val="28"/>
                </w:rPr>
                <w:t>.</w:t>
              </w:r>
            </w:ins>
            <w:ins w:id="551"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rPr>
                <w:ins w:id="552" w:author="granix pacheco" w:date="2016-02-08T10:01:00Z"/>
                <w:sz w:val="28"/>
                <w:szCs w:val="28"/>
              </w:rPr>
              <w:pPrChange w:id="553" w:author="Mateus Berardo de Souza Terra" w:date="2016-02-08T22:31:00Z">
                <w:pPr>
                  <w:pStyle w:val="NormalWeb"/>
                  <w:spacing w:before="0" w:beforeAutospacing="0" w:after="160" w:afterAutospacing="0"/>
                </w:pPr>
              </w:pPrChange>
            </w:pPr>
            <w:ins w:id="554"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rPr>
                <w:ins w:id="555" w:author="granix pacheco" w:date="2016-02-08T09:56:00Z"/>
                <w:sz w:val="28"/>
                <w:szCs w:val="28"/>
              </w:rPr>
              <w:pPrChange w:id="556" w:author="Mateus Berardo de Souza Terra" w:date="2016-02-08T22:31:00Z">
                <w:pPr>
                  <w:pStyle w:val="NormalWeb"/>
                  <w:spacing w:before="0" w:beforeAutospacing="0" w:after="160" w:afterAutospacing="0"/>
                </w:pPr>
              </w:pPrChange>
            </w:pPr>
            <w:ins w:id="557" w:author="granix pacheco" w:date="2016-02-08T10:04:00Z">
              <w:r w:rsidRPr="0010474F">
                <w:rPr>
                  <w:sz w:val="28"/>
                  <w:szCs w:val="28"/>
                </w:rPr>
                <w:t>1%</w:t>
              </w:r>
            </w:ins>
          </w:p>
        </w:tc>
      </w:tr>
      <w:tr w:rsidR="0070445C" w:rsidRPr="0010474F" w14:paraId="6B57D16F" w14:textId="77777777" w:rsidTr="0010474F">
        <w:trPr>
          <w:jc w:val="center"/>
          <w:ins w:id="558" w:author="granix pacheco" w:date="2016-02-08T09:56:00Z"/>
        </w:trPr>
        <w:tc>
          <w:tcPr>
            <w:tcW w:w="0" w:type="auto"/>
          </w:tcPr>
          <w:p w14:paraId="7BC7DF80" w14:textId="6A77AF1A" w:rsidR="0070445C" w:rsidRPr="0010474F" w:rsidRDefault="0070445C">
            <w:pPr>
              <w:pStyle w:val="NormalWeb"/>
              <w:spacing w:before="0" w:beforeAutospacing="0" w:after="30" w:afterAutospacing="0"/>
              <w:rPr>
                <w:ins w:id="559" w:author="granix pacheco" w:date="2016-02-08T09:56:00Z"/>
                <w:sz w:val="28"/>
                <w:szCs w:val="28"/>
              </w:rPr>
              <w:pPrChange w:id="560" w:author="Mateus Berardo de Souza Terra" w:date="2016-02-08T22:31:00Z">
                <w:pPr>
                  <w:pStyle w:val="NormalWeb"/>
                  <w:spacing w:before="0" w:beforeAutospacing="0" w:after="160" w:afterAutospacing="0"/>
                </w:pPr>
              </w:pPrChange>
            </w:pPr>
            <w:ins w:id="561"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rPr>
                <w:ins w:id="562" w:author="granix pacheco" w:date="2016-02-08T09:56:00Z"/>
                <w:sz w:val="28"/>
                <w:szCs w:val="28"/>
              </w:rPr>
              <w:pPrChange w:id="563" w:author="Mateus Berardo de Souza Terra" w:date="2016-02-08T22:31:00Z">
                <w:pPr>
                  <w:pStyle w:val="NormalWeb"/>
                  <w:spacing w:before="0" w:beforeAutospacing="0" w:after="160" w:afterAutospacing="0"/>
                </w:pPr>
              </w:pPrChange>
            </w:pPr>
            <w:ins w:id="564"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rPr>
                <w:ins w:id="565" w:author="granix pacheco" w:date="2016-02-08T09:56:00Z"/>
                <w:sz w:val="28"/>
                <w:szCs w:val="28"/>
              </w:rPr>
              <w:pPrChange w:id="566" w:author="Mateus Berardo de Souza Terra" w:date="2016-02-08T22:31:00Z">
                <w:pPr>
                  <w:pStyle w:val="NormalWeb"/>
                  <w:spacing w:before="0" w:beforeAutospacing="0" w:after="160" w:afterAutospacing="0"/>
                </w:pPr>
              </w:pPrChange>
            </w:pPr>
            <w:ins w:id="567"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rPr>
                <w:ins w:id="568" w:author="granix pacheco" w:date="2016-02-08T10:01:00Z"/>
                <w:sz w:val="28"/>
                <w:szCs w:val="28"/>
              </w:rPr>
              <w:pPrChange w:id="569" w:author="Mateus Berardo de Souza Terra" w:date="2016-02-08T22:31:00Z">
                <w:pPr>
                  <w:pStyle w:val="NormalWeb"/>
                  <w:spacing w:before="0" w:beforeAutospacing="0" w:after="160" w:afterAutospacing="0"/>
                </w:pPr>
              </w:pPrChange>
            </w:pPr>
            <w:ins w:id="570"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rPr>
                <w:ins w:id="571" w:author="granix pacheco" w:date="2016-02-08T09:56:00Z"/>
                <w:sz w:val="28"/>
                <w:szCs w:val="28"/>
              </w:rPr>
              <w:pPrChange w:id="572" w:author="Mateus Berardo de Souza Terra" w:date="2016-02-08T22:31:00Z">
                <w:pPr>
                  <w:pStyle w:val="NormalWeb"/>
                  <w:spacing w:before="0" w:beforeAutospacing="0" w:after="160" w:afterAutospacing="0"/>
                </w:pPr>
              </w:pPrChange>
            </w:pPr>
            <w:ins w:id="573" w:author="granix pacheco" w:date="2016-02-08T10:07:00Z">
              <w:r w:rsidRPr="0010474F">
                <w:rPr>
                  <w:sz w:val="28"/>
                  <w:szCs w:val="28"/>
                </w:rPr>
                <w:t>-</w:t>
              </w:r>
            </w:ins>
          </w:p>
        </w:tc>
      </w:tr>
      <w:tr w:rsidR="0070445C" w:rsidRPr="0010474F" w14:paraId="0A6C8C92" w14:textId="77777777" w:rsidTr="0010474F">
        <w:trPr>
          <w:jc w:val="center"/>
          <w:ins w:id="574" w:author="granix pacheco" w:date="2016-02-08T09:56:00Z"/>
        </w:trPr>
        <w:tc>
          <w:tcPr>
            <w:tcW w:w="0" w:type="auto"/>
          </w:tcPr>
          <w:p w14:paraId="230A75FA" w14:textId="0C855DC0" w:rsidR="0070445C" w:rsidRPr="0010474F" w:rsidRDefault="0070445C">
            <w:pPr>
              <w:pStyle w:val="NormalWeb"/>
              <w:spacing w:before="0" w:beforeAutospacing="0" w:after="30" w:afterAutospacing="0"/>
              <w:rPr>
                <w:ins w:id="575" w:author="granix pacheco" w:date="2016-02-08T09:56:00Z"/>
                <w:sz w:val="28"/>
                <w:szCs w:val="28"/>
              </w:rPr>
              <w:pPrChange w:id="576" w:author="Mateus Berardo de Souza Terra" w:date="2016-02-08T22:31:00Z">
                <w:pPr>
                  <w:pStyle w:val="NormalWeb"/>
                  <w:spacing w:before="0" w:beforeAutospacing="0" w:after="160" w:afterAutospacing="0"/>
                </w:pPr>
              </w:pPrChange>
            </w:pPr>
            <w:ins w:id="577"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rPr>
                <w:ins w:id="578" w:author="granix pacheco" w:date="2016-02-08T09:56:00Z"/>
                <w:sz w:val="28"/>
                <w:szCs w:val="28"/>
              </w:rPr>
              <w:pPrChange w:id="579" w:author="Mateus Berardo de Souza Terra" w:date="2016-02-08T22:31:00Z">
                <w:pPr>
                  <w:pStyle w:val="NormalWeb"/>
                  <w:spacing w:before="0" w:beforeAutospacing="0" w:after="160" w:afterAutospacing="0"/>
                </w:pPr>
              </w:pPrChange>
            </w:pPr>
            <w:ins w:id="580"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rPr>
                <w:ins w:id="581" w:author="granix pacheco" w:date="2016-02-08T09:56:00Z"/>
                <w:sz w:val="28"/>
                <w:szCs w:val="28"/>
              </w:rPr>
              <w:pPrChange w:id="582" w:author="Mateus Berardo de Souza Terra" w:date="2016-02-08T22:31:00Z">
                <w:pPr>
                  <w:pStyle w:val="NormalWeb"/>
                  <w:spacing w:before="0" w:beforeAutospacing="0" w:after="160" w:afterAutospacing="0"/>
                </w:pPr>
              </w:pPrChange>
            </w:pPr>
            <w:ins w:id="583" w:author="granix pacheco" w:date="2016-02-08T10:02:00Z">
              <w:r w:rsidRPr="0010474F">
                <w:rPr>
                  <w:sz w:val="28"/>
                  <w:szCs w:val="28"/>
                </w:rPr>
                <w:t>1000</w:t>
              </w:r>
            </w:ins>
            <w:ins w:id="584" w:author="granix pacheco" w:date="2016-02-08T10:03:00Z">
              <w:r w:rsidRPr="0010474F">
                <w:rPr>
                  <w:sz w:val="28"/>
                  <w:szCs w:val="28"/>
                </w:rPr>
                <w:t>.</w:t>
              </w:r>
            </w:ins>
            <w:ins w:id="585"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rPr>
                <w:ins w:id="586" w:author="granix pacheco" w:date="2016-02-08T10:01:00Z"/>
                <w:sz w:val="28"/>
                <w:szCs w:val="28"/>
              </w:rPr>
              <w:pPrChange w:id="587" w:author="Mateus Berardo de Souza Terra" w:date="2016-02-08T22:31:00Z">
                <w:pPr>
                  <w:pStyle w:val="NormalWeb"/>
                  <w:spacing w:before="0" w:beforeAutospacing="0" w:after="160" w:afterAutospacing="0"/>
                </w:pPr>
              </w:pPrChange>
            </w:pPr>
            <w:ins w:id="588"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rPr>
                <w:ins w:id="589" w:author="granix pacheco" w:date="2016-02-08T09:56:00Z"/>
                <w:sz w:val="28"/>
                <w:szCs w:val="28"/>
              </w:rPr>
              <w:pPrChange w:id="590" w:author="Mateus Berardo de Souza Terra" w:date="2016-02-08T22:31:00Z">
                <w:pPr>
                  <w:pStyle w:val="NormalWeb"/>
                  <w:spacing w:before="0" w:beforeAutospacing="0" w:after="160" w:afterAutospacing="0"/>
                </w:pPr>
              </w:pPrChange>
            </w:pPr>
            <w:ins w:id="591" w:author="granix pacheco" w:date="2016-02-08T10:07:00Z">
              <w:r w:rsidRPr="0010474F">
                <w:rPr>
                  <w:sz w:val="28"/>
                  <w:szCs w:val="28"/>
                </w:rPr>
                <w:t>-</w:t>
              </w:r>
            </w:ins>
          </w:p>
        </w:tc>
      </w:tr>
      <w:tr w:rsidR="0070445C" w:rsidRPr="0010474F" w14:paraId="259C0E32" w14:textId="77777777" w:rsidTr="0010474F">
        <w:trPr>
          <w:jc w:val="center"/>
          <w:ins w:id="592" w:author="granix pacheco" w:date="2016-02-08T09:56:00Z"/>
        </w:trPr>
        <w:tc>
          <w:tcPr>
            <w:tcW w:w="0" w:type="auto"/>
          </w:tcPr>
          <w:p w14:paraId="01596880" w14:textId="736A5867" w:rsidR="0070445C" w:rsidRPr="0010474F" w:rsidRDefault="0070445C">
            <w:pPr>
              <w:pStyle w:val="NormalWeb"/>
              <w:spacing w:before="0" w:beforeAutospacing="0" w:after="30" w:afterAutospacing="0"/>
              <w:rPr>
                <w:ins w:id="593" w:author="granix pacheco" w:date="2016-02-08T09:56:00Z"/>
                <w:sz w:val="28"/>
                <w:szCs w:val="28"/>
              </w:rPr>
              <w:pPrChange w:id="594" w:author="Mateus Berardo de Souza Terra" w:date="2016-02-08T22:31:00Z">
                <w:pPr>
                  <w:pStyle w:val="NormalWeb"/>
                  <w:spacing w:before="0" w:beforeAutospacing="0" w:after="160" w:afterAutospacing="0"/>
                </w:pPr>
              </w:pPrChange>
            </w:pPr>
            <w:ins w:id="595"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rPr>
                <w:ins w:id="596" w:author="granix pacheco" w:date="2016-02-08T09:56:00Z"/>
                <w:sz w:val="28"/>
                <w:szCs w:val="28"/>
              </w:rPr>
              <w:pPrChange w:id="597" w:author="Mateus Berardo de Souza Terra" w:date="2016-02-08T22:31:00Z">
                <w:pPr>
                  <w:pStyle w:val="NormalWeb"/>
                  <w:spacing w:before="0" w:beforeAutospacing="0" w:after="160" w:afterAutospacing="0"/>
                </w:pPr>
              </w:pPrChange>
            </w:pPr>
            <w:ins w:id="598"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rPr>
                <w:ins w:id="599" w:author="granix pacheco" w:date="2016-02-08T09:56:00Z"/>
                <w:sz w:val="28"/>
                <w:szCs w:val="28"/>
              </w:rPr>
              <w:pPrChange w:id="600" w:author="Mateus Berardo de Souza Terra" w:date="2016-02-08T22:31:00Z">
                <w:pPr>
                  <w:pStyle w:val="NormalWeb"/>
                  <w:spacing w:before="0" w:beforeAutospacing="0" w:after="160" w:afterAutospacing="0"/>
                </w:pPr>
              </w:pPrChange>
            </w:pPr>
            <w:ins w:id="601"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rPr>
                <w:ins w:id="602" w:author="granix pacheco" w:date="2016-02-08T10:01:00Z"/>
                <w:sz w:val="28"/>
                <w:szCs w:val="28"/>
              </w:rPr>
              <w:pPrChange w:id="603" w:author="Mateus Berardo de Souza Terra" w:date="2016-02-08T22:31:00Z">
                <w:pPr>
                  <w:pStyle w:val="NormalWeb"/>
                  <w:spacing w:before="0" w:beforeAutospacing="0" w:after="160" w:afterAutospacing="0"/>
                </w:pPr>
              </w:pPrChange>
            </w:pPr>
            <w:ins w:id="604"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rPr>
                <w:ins w:id="605" w:author="granix pacheco" w:date="2016-02-08T09:56:00Z"/>
                <w:sz w:val="28"/>
                <w:szCs w:val="28"/>
              </w:rPr>
              <w:pPrChange w:id="606" w:author="Mateus Berardo de Souza Terra" w:date="2016-02-08T22:31:00Z">
                <w:pPr>
                  <w:pStyle w:val="NormalWeb"/>
                  <w:spacing w:before="0" w:beforeAutospacing="0" w:after="160" w:afterAutospacing="0"/>
                </w:pPr>
              </w:pPrChange>
            </w:pPr>
            <w:ins w:id="607" w:author="granix pacheco" w:date="2016-02-08T10:07:00Z">
              <w:r w:rsidRPr="0010474F">
                <w:rPr>
                  <w:sz w:val="28"/>
                  <w:szCs w:val="28"/>
                </w:rPr>
                <w:t>-</w:t>
              </w:r>
            </w:ins>
          </w:p>
        </w:tc>
      </w:tr>
      <w:tr w:rsidR="0070445C" w:rsidRPr="0010474F" w14:paraId="0F136FC9" w14:textId="77777777" w:rsidTr="0010474F">
        <w:trPr>
          <w:jc w:val="center"/>
          <w:ins w:id="608" w:author="granix pacheco" w:date="2016-02-08T09:56:00Z"/>
        </w:trPr>
        <w:tc>
          <w:tcPr>
            <w:tcW w:w="0" w:type="auto"/>
          </w:tcPr>
          <w:p w14:paraId="6ED9617D" w14:textId="51CE5676" w:rsidR="0070445C" w:rsidRPr="0010474F" w:rsidRDefault="0070445C">
            <w:pPr>
              <w:pStyle w:val="NormalWeb"/>
              <w:spacing w:before="0" w:beforeAutospacing="0" w:after="30" w:afterAutospacing="0"/>
              <w:rPr>
                <w:ins w:id="609" w:author="granix pacheco" w:date="2016-02-08T09:56:00Z"/>
                <w:sz w:val="28"/>
                <w:szCs w:val="28"/>
              </w:rPr>
              <w:pPrChange w:id="610" w:author="Mateus Berardo de Souza Terra" w:date="2016-02-08T22:31:00Z">
                <w:pPr>
                  <w:pStyle w:val="NormalWeb"/>
                  <w:spacing w:before="0" w:beforeAutospacing="0" w:after="160" w:afterAutospacing="0"/>
                </w:pPr>
              </w:pPrChange>
            </w:pPr>
            <w:ins w:id="611"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rPr>
                <w:ins w:id="612" w:author="granix pacheco" w:date="2016-02-08T09:56:00Z"/>
                <w:sz w:val="28"/>
                <w:szCs w:val="28"/>
              </w:rPr>
              <w:pPrChange w:id="613" w:author="Mateus Berardo de Souza Terra" w:date="2016-02-08T22:31:00Z">
                <w:pPr>
                  <w:pStyle w:val="NormalWeb"/>
                  <w:spacing w:before="0" w:beforeAutospacing="0" w:after="160" w:afterAutospacing="0"/>
                </w:pPr>
              </w:pPrChange>
            </w:pPr>
            <w:ins w:id="614"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rPr>
                <w:ins w:id="615" w:author="granix pacheco" w:date="2016-02-08T09:56:00Z"/>
                <w:sz w:val="28"/>
                <w:szCs w:val="28"/>
              </w:rPr>
              <w:pPrChange w:id="616" w:author="Mateus Berardo de Souza Terra" w:date="2016-02-08T22:31:00Z">
                <w:pPr>
                  <w:pStyle w:val="NormalWeb"/>
                  <w:spacing w:before="0" w:beforeAutospacing="0" w:after="160" w:afterAutospacing="0"/>
                </w:pPr>
              </w:pPrChange>
            </w:pPr>
            <w:ins w:id="617"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rPr>
                <w:ins w:id="618" w:author="granix pacheco" w:date="2016-02-08T10:01:00Z"/>
                <w:sz w:val="28"/>
                <w:szCs w:val="28"/>
              </w:rPr>
              <w:pPrChange w:id="619" w:author="Mateus Berardo de Souza Terra" w:date="2016-02-08T22:31:00Z">
                <w:pPr>
                  <w:pStyle w:val="NormalWeb"/>
                  <w:spacing w:before="0" w:beforeAutospacing="0" w:after="160" w:afterAutospacing="0"/>
                </w:pPr>
              </w:pPrChange>
            </w:pPr>
            <w:ins w:id="620"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rPr>
                <w:ins w:id="621" w:author="granix pacheco" w:date="2016-02-08T09:56:00Z"/>
                <w:sz w:val="28"/>
                <w:szCs w:val="28"/>
              </w:rPr>
              <w:pPrChange w:id="622" w:author="Mateus Berardo de Souza Terra" w:date="2016-02-08T22:31:00Z">
                <w:pPr>
                  <w:pStyle w:val="NormalWeb"/>
                  <w:spacing w:before="0" w:beforeAutospacing="0" w:after="160" w:afterAutospacing="0"/>
                </w:pPr>
              </w:pPrChange>
            </w:pPr>
            <w:ins w:id="623" w:author="granix pacheco" w:date="2016-02-08T10:07:00Z">
              <w:r w:rsidRPr="0010474F">
                <w:rPr>
                  <w:sz w:val="28"/>
                  <w:szCs w:val="28"/>
                </w:rPr>
                <w:t>-</w:t>
              </w:r>
            </w:ins>
          </w:p>
        </w:tc>
      </w:tr>
      <w:tr w:rsidR="0070445C" w:rsidRPr="0010474F" w14:paraId="48B2C436" w14:textId="77777777" w:rsidTr="0010474F">
        <w:trPr>
          <w:jc w:val="center"/>
          <w:ins w:id="624" w:author="granix pacheco" w:date="2016-02-08T09:56:00Z"/>
        </w:trPr>
        <w:tc>
          <w:tcPr>
            <w:tcW w:w="0" w:type="auto"/>
          </w:tcPr>
          <w:p w14:paraId="77B432D4" w14:textId="73D7CE32" w:rsidR="0070445C" w:rsidRPr="0010474F" w:rsidRDefault="0070445C">
            <w:pPr>
              <w:pStyle w:val="NormalWeb"/>
              <w:spacing w:before="0" w:beforeAutospacing="0" w:after="30" w:afterAutospacing="0"/>
              <w:rPr>
                <w:ins w:id="625" w:author="granix pacheco" w:date="2016-02-08T09:56:00Z"/>
                <w:sz w:val="28"/>
                <w:szCs w:val="28"/>
              </w:rPr>
              <w:pPrChange w:id="626" w:author="Mateus Berardo de Souza Terra" w:date="2016-02-08T22:31:00Z">
                <w:pPr>
                  <w:pStyle w:val="NormalWeb"/>
                  <w:spacing w:before="0" w:beforeAutospacing="0" w:after="160" w:afterAutospacing="0"/>
                </w:pPr>
              </w:pPrChange>
            </w:pPr>
            <w:ins w:id="627"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rPr>
                <w:ins w:id="628" w:author="granix pacheco" w:date="2016-02-08T09:56:00Z"/>
                <w:sz w:val="28"/>
                <w:szCs w:val="28"/>
              </w:rPr>
              <w:pPrChange w:id="629" w:author="Mateus Berardo de Souza Terra" w:date="2016-02-08T22:31:00Z">
                <w:pPr>
                  <w:pStyle w:val="NormalWeb"/>
                  <w:spacing w:before="0" w:beforeAutospacing="0" w:after="160" w:afterAutospacing="0"/>
                </w:pPr>
              </w:pPrChange>
            </w:pPr>
            <w:ins w:id="630"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rPr>
                <w:ins w:id="631" w:author="granix pacheco" w:date="2016-02-08T09:56:00Z"/>
                <w:sz w:val="28"/>
                <w:szCs w:val="28"/>
              </w:rPr>
              <w:pPrChange w:id="632" w:author="Mateus Berardo de Souza Terra" w:date="2016-02-08T22:31:00Z">
                <w:pPr>
                  <w:pStyle w:val="NormalWeb"/>
                  <w:spacing w:before="0" w:beforeAutospacing="0" w:after="160" w:afterAutospacing="0"/>
                </w:pPr>
              </w:pPrChange>
            </w:pPr>
            <w:ins w:id="633"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rPr>
                <w:ins w:id="634" w:author="granix pacheco" w:date="2016-02-08T10:01:00Z"/>
                <w:sz w:val="28"/>
                <w:szCs w:val="28"/>
              </w:rPr>
              <w:pPrChange w:id="635" w:author="Mateus Berardo de Souza Terra" w:date="2016-02-08T22:31:00Z">
                <w:pPr>
                  <w:pStyle w:val="NormalWeb"/>
                  <w:spacing w:before="0" w:beforeAutospacing="0" w:after="160" w:afterAutospacing="0"/>
                </w:pPr>
              </w:pPrChange>
            </w:pPr>
            <w:ins w:id="636"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rPr>
                <w:ins w:id="637" w:author="granix pacheco" w:date="2016-02-08T09:56:00Z"/>
                <w:sz w:val="28"/>
                <w:szCs w:val="28"/>
              </w:rPr>
              <w:pPrChange w:id="638" w:author="Mateus Berardo de Souza Terra" w:date="2016-02-08T22:31:00Z">
                <w:pPr>
                  <w:pStyle w:val="NormalWeb"/>
                  <w:spacing w:before="0" w:beforeAutospacing="0" w:after="160" w:afterAutospacing="0"/>
                </w:pPr>
              </w:pPrChange>
            </w:pPr>
            <w:ins w:id="639"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pPr>
    </w:p>
    <w:p w14:paraId="0A0444DA" w14:textId="77777777" w:rsidR="0010474F" w:rsidRPr="00844636" w:rsidRDefault="0010474F" w:rsidP="008B1F1D">
      <w:pPr>
        <w:pStyle w:val="NormalWeb"/>
        <w:shd w:val="clear" w:color="auto" w:fill="FFFFFF"/>
        <w:spacing w:before="0" w:beforeAutospacing="0" w:after="160" w:afterAutospacing="0"/>
        <w:rPr>
          <w:ins w:id="640" w:author="granix pacheco" w:date="2016-02-08T08:59:00Z"/>
          <w:u w:val="single"/>
          <w:rPrChange w:id="641" w:author="Mateus Berardo de Souza Terra" w:date="2016-02-08T20:05:00Z">
            <w:rPr>
              <w:ins w:id="642"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rPr>
          <w:b/>
          <w:sz w:val="32"/>
          <w:szCs w:val="32"/>
        </w:rPr>
      </w:pPr>
      <w:ins w:id="643" w:author="granix pacheco" w:date="2016-02-08T08:59:00Z">
        <w:r w:rsidRPr="007D7E6F">
          <w:rPr>
            <w:b/>
            <w:sz w:val="32"/>
            <w:szCs w:val="32"/>
            <w:rPrChange w:id="644"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rPr>
          <w:ins w:id="645" w:author="granix pacheco" w:date="2016-02-08T09:13:00Z"/>
        </w:rPr>
      </w:pPr>
      <w:ins w:id="646" w:author="granix pacheco" w:date="2016-02-08T09:00:00Z">
        <w:r w:rsidRPr="007D7E6F">
          <w:t xml:space="preserve">A </w:t>
        </w:r>
      </w:ins>
      <w:ins w:id="647" w:author="granix pacheco" w:date="2016-02-08T09:02:00Z">
        <w:r w:rsidRPr="007D7E6F">
          <w:t>memória</w:t>
        </w:r>
      </w:ins>
      <w:ins w:id="648" w:author="granix pacheco" w:date="2016-02-08T09:00:00Z">
        <w:r w:rsidRPr="007D7E6F">
          <w:t xml:space="preserve"> do computador </w:t>
        </w:r>
      </w:ins>
      <w:ins w:id="649" w:author="granix pacheco" w:date="2016-02-08T09:01:00Z">
        <w:r w:rsidRPr="007D7E6F">
          <w:t>não</w:t>
        </w:r>
      </w:ins>
      <w:ins w:id="650" w:author="granix pacheco" w:date="2016-02-08T09:00:00Z">
        <w:r w:rsidRPr="007D7E6F">
          <w:t xml:space="preserve"> </w:t>
        </w:r>
      </w:ins>
      <w:ins w:id="651" w:author="granix pacheco" w:date="2016-02-08T09:01:00Z">
        <w:r w:rsidRPr="007D7E6F">
          <w:t xml:space="preserve">é capaz de armazenar diretamente caracteres, tendo que </w:t>
        </w:r>
      </w:ins>
      <w:ins w:id="652" w:author="granix pacheco" w:date="2016-02-08T09:08:00Z">
        <w:r w:rsidRPr="007D7E6F">
          <w:t>os armazena</w:t>
        </w:r>
      </w:ins>
      <w:ins w:id="653" w:author="Mateus Berardo de Souza Terra" w:date="2016-02-08T19:13:00Z">
        <w:r w:rsidRPr="007D7E6F">
          <w:t>r</w:t>
        </w:r>
      </w:ins>
      <w:ins w:id="654" w:author="granix pacheco" w:date="2016-02-08T09:08:00Z">
        <w:del w:id="655" w:author="Mateus Berardo de Souza Terra" w:date="2016-02-08T19:13:00Z">
          <w:r w:rsidRPr="007D7E6F" w:rsidDel="006D3AB1">
            <w:delText>s</w:delText>
          </w:r>
        </w:del>
      </w:ins>
      <w:ins w:id="656" w:author="granix pacheco" w:date="2016-02-08T09:01:00Z">
        <w:r w:rsidRPr="007D7E6F">
          <w:t xml:space="preserve"> na forma de </w:t>
        </w:r>
      </w:ins>
      <w:ins w:id="657" w:author="granix pacheco" w:date="2016-02-08T09:02:00Z">
        <w:r w:rsidRPr="007D7E6F">
          <w:t>números</w:t>
        </w:r>
      </w:ins>
      <w:ins w:id="658" w:author="granix pacheco" w:date="2016-02-08T09:08:00Z">
        <w:r w:rsidRPr="007D7E6F">
          <w:t xml:space="preserve">. </w:t>
        </w:r>
      </w:ins>
      <w:ins w:id="659" w:author="granix pacheco" w:date="2016-02-08T09:09:00Z">
        <w:r w:rsidRPr="007D7E6F">
          <w:rPr>
            <w:color w:val="303030"/>
            <w:rPrChange w:id="660" w:author="Mateus Berardo de Souza Terra" w:date="2016-02-08T20:05:00Z">
              <w:rPr>
                <w:rFonts w:ascii="Arial" w:hAnsi="Arial" w:cs="Arial"/>
                <w:color w:val="303030"/>
                <w:sz w:val="19"/>
                <w:szCs w:val="19"/>
                <w:lang w:val="pt-PT"/>
              </w:rPr>
            </w:rPrChange>
          </w:rPr>
          <w:t xml:space="preserve">Cada </w:t>
        </w:r>
        <w:del w:id="661" w:author="Mateus Berardo de Souza Terra" w:date="2016-02-08T19:13:00Z">
          <w:r w:rsidRPr="007D7E6F" w:rsidDel="006D3AB1">
            <w:rPr>
              <w:color w:val="303030"/>
              <w:rPrChange w:id="662" w:author="Mateus Berardo de Souza Terra" w:date="2016-02-08T20:05:00Z">
                <w:rPr>
                  <w:rFonts w:ascii="Arial" w:hAnsi="Arial" w:cs="Arial"/>
                  <w:color w:val="303030"/>
                  <w:sz w:val="19"/>
                  <w:szCs w:val="19"/>
                  <w:lang w:val="pt-PT"/>
                </w:rPr>
              </w:rPrChange>
            </w:rPr>
            <w:delText>caracter</w:delText>
          </w:r>
        </w:del>
      </w:ins>
      <w:ins w:id="663" w:author="Mateus Berardo de Souza Terra" w:date="2016-02-08T19:13:00Z">
        <w:r w:rsidRPr="007D7E6F">
          <w:rPr>
            <w:color w:val="303030"/>
          </w:rPr>
          <w:t>caractere</w:t>
        </w:r>
      </w:ins>
      <w:ins w:id="664" w:author="granix pacheco" w:date="2016-02-08T09:09:00Z">
        <w:r w:rsidRPr="007D7E6F">
          <w:rPr>
            <w:color w:val="303030"/>
            <w:rPrChange w:id="665"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666" w:author="granix pacheco" w:date="2016-02-08T09:09:00Z">
        <w:r w:rsidRPr="007D7E6F">
          <w:rPr>
            <w:color w:val="303030"/>
            <w:rPrChange w:id="667"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668" w:author="granix pacheco" w:date="2016-02-08T09:09:00Z">
        <w:r w:rsidRPr="007D7E6F">
          <w:rPr>
            <w:color w:val="303030"/>
            <w:rPrChange w:id="669"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670" w:author="Mateus Berardo de Souza Terra" w:date="2016-02-08T20:05:00Z">
              <w:rPr>
                <w:rFonts w:ascii="Arial" w:hAnsi="Arial" w:cs="Arial"/>
                <w:b/>
                <w:bCs/>
                <w:color w:val="303030"/>
                <w:sz w:val="19"/>
                <w:szCs w:val="19"/>
                <w:lang w:val="pt-PT"/>
              </w:rPr>
            </w:rPrChange>
          </w:rPr>
          <w:t>código ASCII</w:t>
        </w:r>
        <w:r w:rsidRPr="007D7E6F">
          <w:rPr>
            <w:color w:val="303030"/>
            <w:rPrChange w:id="671" w:author="Mateus Berardo de Souza Terra" w:date="2016-02-08T20:05:00Z">
              <w:rPr>
                <w:rFonts w:ascii="Arial" w:hAnsi="Arial" w:cs="Arial"/>
                <w:color w:val="303030"/>
                <w:sz w:val="19"/>
                <w:szCs w:val="19"/>
                <w:lang w:val="pt-PT"/>
              </w:rPr>
            </w:rPrChange>
          </w:rPr>
          <w:t xml:space="preserve"> </w:t>
        </w:r>
        <w:r w:rsidRPr="0068627D">
          <w:rPr>
            <w:rPrChange w:id="672" w:author="Mateus Berardo de Souza Terra" w:date="2016-02-08T20:05:00Z">
              <w:rPr>
                <w:rFonts w:ascii="Arial" w:hAnsi="Arial" w:cs="Arial"/>
                <w:color w:val="303030"/>
                <w:sz w:val="19"/>
                <w:szCs w:val="19"/>
                <w:lang w:val="pt-PT"/>
              </w:rPr>
            </w:rPrChange>
          </w:rPr>
          <w:t>(</w:t>
        </w:r>
        <w:r w:rsidRPr="0068627D">
          <w:rPr>
            <w:i/>
            <w:iCs/>
            <w:rPrChange w:id="673"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674" w:author="Mateus Berardo de Souza Terra" w:date="2016-02-08T20:05:00Z">
              <w:rPr>
                <w:rFonts w:ascii="Arial" w:hAnsi="Arial" w:cs="Arial"/>
                <w:i/>
                <w:iCs/>
                <w:color w:val="303030"/>
                <w:sz w:val="19"/>
                <w:szCs w:val="19"/>
                <w:lang w:val="pt-PT"/>
              </w:rPr>
            </w:rPrChange>
          </w:rPr>
          <w:t>Code</w:t>
        </w:r>
        <w:proofErr w:type="spellEnd"/>
        <w:r w:rsidRPr="0068627D">
          <w:rPr>
            <w:i/>
            <w:iCs/>
            <w:rPrChange w:id="675"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676"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677"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678" w:author="Mateus Berardo de Souza Terra" w:date="2016-02-08T20:05:00Z">
              <w:rPr>
                <w:rFonts w:ascii="Arial" w:hAnsi="Arial" w:cs="Arial"/>
                <w:i/>
                <w:iCs/>
                <w:color w:val="303030"/>
                <w:sz w:val="19"/>
                <w:szCs w:val="19"/>
                <w:lang w:val="pt-PT"/>
              </w:rPr>
            </w:rPrChange>
          </w:rPr>
          <w:t>Interchange</w:t>
        </w:r>
        <w:proofErr w:type="spellEnd"/>
        <w:r w:rsidRPr="0068627D">
          <w:rPr>
            <w:rPrChange w:id="679" w:author="Mateus Berardo de Souza Terra" w:date="2016-02-08T20:05:00Z">
              <w:rPr>
                <w:rFonts w:ascii="Arial" w:hAnsi="Arial" w:cs="Arial"/>
                <w:color w:val="303030"/>
                <w:sz w:val="19"/>
                <w:szCs w:val="19"/>
                <w:lang w:val="pt-PT"/>
              </w:rPr>
            </w:rPrChange>
          </w:rPr>
          <w:t xml:space="preserve"> - Código Americano </w:t>
        </w:r>
      </w:ins>
      <w:ins w:id="680" w:author="Mateus Berardo de Souza Terra" w:date="2016-02-08T19:13:00Z">
        <w:r w:rsidRPr="0068627D">
          <w:t>Padrão</w:t>
        </w:r>
      </w:ins>
      <w:ins w:id="681" w:author="granix pacheco" w:date="2016-02-08T09:09:00Z">
        <w:del w:id="682" w:author="Mateus Berardo de Souza Terra" w:date="2016-02-08T19:13:00Z">
          <w:r w:rsidRPr="0068627D" w:rsidDel="006D3AB1">
            <w:rPr>
              <w:rPrChange w:id="683" w:author="Mateus Berardo de Souza Terra" w:date="2016-02-08T20:05:00Z">
                <w:rPr>
                  <w:rFonts w:ascii="Arial" w:hAnsi="Arial" w:cs="Arial"/>
                  <w:color w:val="303030"/>
                  <w:sz w:val="19"/>
                  <w:szCs w:val="19"/>
                  <w:lang w:val="pt-PT"/>
                </w:rPr>
              </w:rPrChange>
            </w:rPr>
            <w:delText>Stand</w:delText>
          </w:r>
          <w:r w:rsidRPr="0068627D" w:rsidDel="006D3AB1">
            <w:rPr>
              <w:rPrChange w:id="684" w:author="Mateus Berardo de Souza Terra" w:date="2016-02-08T20:05:00Z">
                <w:rPr>
                  <w:color w:val="303030"/>
                  <w:lang w:val="pt-PT"/>
                </w:rPr>
              </w:rPrChange>
            </w:rPr>
            <w:delText>ard</w:delText>
          </w:r>
        </w:del>
        <w:r w:rsidRPr="0068627D">
          <w:rPr>
            <w:rPrChange w:id="685" w:author="Mateus Berardo de Souza Terra" w:date="2016-02-08T20:05:00Z">
              <w:rPr>
                <w:color w:val="303030"/>
                <w:lang w:val="pt-PT"/>
              </w:rPr>
            </w:rPrChange>
          </w:rPr>
          <w:t xml:space="preserve"> para a Troca de Informações</w:t>
        </w:r>
        <w:r w:rsidRPr="0068627D">
          <w:rPr>
            <w:rPrChange w:id="686"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687" w:author="Mateus Berardo de Souza Terra" w:date="2016-02-08T20:05:00Z">
              <w:rPr>
                <w:rFonts w:ascii="Arial" w:hAnsi="Arial" w:cs="Arial"/>
                <w:color w:val="303030"/>
                <w:sz w:val="19"/>
                <w:szCs w:val="19"/>
                <w:lang w:val="pt-PT"/>
              </w:rPr>
            </w:rPrChange>
          </w:rPr>
          <w:t xml:space="preserve"> </w:t>
        </w:r>
      </w:ins>
      <w:ins w:id="688" w:author="granix pacheco" w:date="2016-02-08T09:01:00Z">
        <w:r w:rsidRPr="0068627D">
          <w:t xml:space="preserve"> </w:t>
        </w:r>
      </w:ins>
      <w:ins w:id="689" w:author="granix pacheco" w:date="2016-02-08T09:10:00Z">
        <w:r w:rsidRPr="007D7E6F">
          <w:t>Existem versões estendidas desse código, mas aqui trataremos da sua versão básica que possui 7 bits</w:t>
        </w:r>
      </w:ins>
      <w:ins w:id="690"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rPr>
          <w:ins w:id="691" w:author="granix pacheco" w:date="2016-02-08T09:18:00Z"/>
          <w:rPrChange w:id="692" w:author="Mateus Berardo de Souza Terra" w:date="2016-02-08T20:05:00Z">
            <w:rPr>
              <w:ins w:id="693" w:author="granix pacheco" w:date="2016-02-08T09:18:00Z"/>
              <w:color w:val="303030"/>
              <w:lang w:val="pt-PT"/>
            </w:rPr>
          </w:rPrChange>
        </w:rPr>
      </w:pPr>
      <w:ins w:id="694" w:author="granix pacheco" w:date="2016-02-08T09:13:00Z">
        <w:r w:rsidRPr="007D7E6F">
          <w:t xml:space="preserve">Nessa tabela o código 0 a 31 não são realmente caracteres, sendo chamados de </w:t>
        </w:r>
      </w:ins>
      <w:ins w:id="695" w:author="granix pacheco" w:date="2016-02-08T09:14:00Z">
        <w:r w:rsidRPr="007D7E6F">
          <w:rPr>
            <w:i/>
          </w:rPr>
          <w:t xml:space="preserve">caracteres de </w:t>
        </w:r>
        <w:r w:rsidRPr="0068627D">
          <w:rPr>
            <w:i/>
          </w:rPr>
          <w:t>controle</w:t>
        </w:r>
        <w:r w:rsidRPr="0068627D">
          <w:t xml:space="preserve">. </w:t>
        </w:r>
      </w:ins>
      <w:ins w:id="696" w:author="granix pacheco" w:date="2016-02-08T09:17:00Z">
        <w:r w:rsidRPr="0068627D">
          <w:rPr>
            <w:rPrChange w:id="697" w:author="Mateus Berardo de Souza Terra" w:date="2016-02-08T20:05:00Z">
              <w:rPr>
                <w:rFonts w:ascii="Arial" w:hAnsi="Arial" w:cs="Arial"/>
                <w:color w:val="303030"/>
                <w:sz w:val="19"/>
                <w:szCs w:val="19"/>
                <w:lang w:val="pt-PT"/>
              </w:rPr>
            </w:rPrChange>
          </w:rPr>
          <w:t xml:space="preserve">Os códigos 65 a 90 representam as </w:t>
        </w:r>
      </w:ins>
      <w:ins w:id="698" w:author="granix pacheco" w:date="2016-02-08T09:21:00Z">
        <w:r w:rsidRPr="0068627D">
          <w:rPr>
            <w:rPrChange w:id="699" w:author="Mateus Berardo de Souza Terra" w:date="2016-02-08T20:05:00Z">
              <w:rPr>
                <w:color w:val="303030"/>
                <w:lang w:val="pt-PT"/>
              </w:rPr>
            </w:rPrChange>
          </w:rPr>
          <w:t xml:space="preserve">letras </w:t>
        </w:r>
      </w:ins>
      <w:ins w:id="700" w:author="granix pacheco" w:date="2016-02-08T09:17:00Z">
        <w:r w:rsidRPr="0068627D">
          <w:rPr>
            <w:rPrChange w:id="701" w:author="Mateus Berardo de Souza Terra" w:date="2016-02-08T20:05:00Z">
              <w:rPr>
                <w:rFonts w:ascii="Arial" w:hAnsi="Arial" w:cs="Arial"/>
                <w:color w:val="303030"/>
                <w:sz w:val="19"/>
                <w:szCs w:val="19"/>
                <w:lang w:val="pt-PT"/>
              </w:rPr>
            </w:rPrChange>
          </w:rPr>
          <w:t xml:space="preserve">maiúsculas e os códigos 97 a 122 representam as </w:t>
        </w:r>
      </w:ins>
      <w:ins w:id="702" w:author="granix pacheco" w:date="2016-02-08T09:21:00Z">
        <w:r w:rsidRPr="0068627D">
          <w:rPr>
            <w:rPrChange w:id="703" w:author="Mateus Berardo de Souza Terra" w:date="2016-02-08T20:05:00Z">
              <w:rPr>
                <w:color w:val="303030"/>
                <w:lang w:val="pt-PT"/>
              </w:rPr>
            </w:rPrChange>
          </w:rPr>
          <w:t xml:space="preserve">letras </w:t>
        </w:r>
      </w:ins>
      <w:ins w:id="704" w:author="granix pacheco" w:date="2016-02-08T09:17:00Z">
        <w:r w:rsidRPr="0068627D">
          <w:rPr>
            <w:rPrChange w:id="705" w:author="Mateus Berardo de Souza Terra" w:date="2016-02-08T20:05:00Z">
              <w:rPr>
                <w:rFonts w:ascii="Arial" w:hAnsi="Arial" w:cs="Arial"/>
                <w:color w:val="303030"/>
                <w:sz w:val="19"/>
                <w:szCs w:val="19"/>
                <w:lang w:val="pt-PT"/>
              </w:rPr>
            </w:rPrChange>
          </w:rPr>
          <w:t>minúsculas.</w:t>
        </w:r>
      </w:ins>
      <w:ins w:id="706" w:author="granix pacheco" w:date="2016-02-08T09:25:00Z">
        <w:r w:rsidRPr="0068627D">
          <w:rPr>
            <w:rPrChange w:id="707" w:author="Mateus Berardo de Souza Terra" w:date="2016-02-08T20:05:00Z">
              <w:rPr>
                <w:color w:val="303030"/>
                <w:lang w:val="pt-PT"/>
              </w:rPr>
            </w:rPrChange>
          </w:rPr>
          <w:t xml:space="preserve"> </w:t>
        </w:r>
      </w:ins>
      <w:ins w:id="708" w:author="Mateus Berardo de Souza Terra" w:date="2016-02-08T22:07:00Z">
        <w:r w:rsidRPr="0068627D">
          <w:t>Abaixo representamos a tabela a partir do código 32.</w:t>
        </w:r>
      </w:ins>
      <w:ins w:id="709" w:author="granix pacheco" w:date="2016-02-08T09:25:00Z">
        <w:del w:id="710" w:author="Mateus Berardo de Souza Terra" w:date="2016-02-08T22:07:00Z">
          <w:r w:rsidRPr="0068627D" w:rsidDel="00A76C84">
            <w:rPr>
              <w:rPrChange w:id="711" w:author="Mateus Berardo de Souza Terra" w:date="2016-02-08T20:05:00Z">
                <w:rPr>
                  <w:color w:val="303030"/>
                  <w:lang w:val="pt-PT"/>
                </w:rPr>
              </w:rPrChange>
            </w:rPr>
            <w:delText>O</w:delText>
          </w:r>
        </w:del>
        <w:r w:rsidRPr="0068627D">
          <w:rPr>
            <w:rPrChange w:id="712" w:author="Mateus Berardo de Souza Terra" w:date="2016-02-08T20:05:00Z">
              <w:rPr>
                <w:color w:val="303030"/>
                <w:lang w:val="pt-PT"/>
              </w:rPr>
            </w:rPrChange>
          </w:rPr>
          <w:t xml:space="preserve"> </w:t>
        </w:r>
        <w:del w:id="713" w:author="Mateus Berardo de Souza Terra" w:date="2016-02-08T19:14:00Z">
          <w:r w:rsidRPr="0068627D" w:rsidDel="006D3AB1">
            <w:rPr>
              <w:rPrChange w:id="714" w:author="Mateus Berardo de Souza Terra" w:date="2016-02-08T20:05:00Z">
                <w:rPr>
                  <w:color w:val="303030"/>
                  <w:lang w:val="pt-PT"/>
                </w:rPr>
              </w:rPrChange>
            </w:rPr>
            <w:delText>codigo</w:delText>
          </w:r>
        </w:del>
        <w:del w:id="715" w:author="Mateus Berardo de Souza Terra" w:date="2016-02-08T22:07:00Z">
          <w:r w:rsidRPr="0068627D" w:rsidDel="00A76C84">
            <w:rPr>
              <w:rPrChange w:id="716" w:author="Mateus Berardo de Souza Terra" w:date="2016-02-08T20:05:00Z">
                <w:rPr>
                  <w:color w:val="303030"/>
                  <w:lang w:val="pt-PT"/>
                </w:rPr>
              </w:rPrChange>
            </w:rPr>
            <w:delText xml:space="preserve"> 32 representa o espaço.</w:delText>
          </w:r>
        </w:del>
      </w:ins>
      <w:ins w:id="717" w:author="granix pacheco" w:date="2016-02-08T09:26:00Z">
        <w:del w:id="718" w:author="Mateus Berardo de Souza Terra" w:date="2016-02-08T22:07:00Z">
          <w:r w:rsidRPr="0068627D" w:rsidDel="00A76C84">
            <w:rPr>
              <w:rPrChange w:id="719" w:author="Mateus Berardo de Souza Terra" w:date="2016-02-08T20:05:00Z">
                <w:rPr>
                  <w:color w:val="303030"/>
                  <w:lang w:val="pt-PT"/>
                </w:rPr>
              </w:rPrChange>
            </w:rPr>
            <w:delText xml:space="preserve"> </w:delText>
          </w:r>
        </w:del>
        <w:del w:id="720" w:author="Mateus Berardo de Souza Terra" w:date="2016-02-08T19:16:00Z">
          <w:r w:rsidRPr="0068627D" w:rsidDel="006D3AB1">
            <w:rPr>
              <w:rPrChange w:id="721" w:author="Mateus Berardo de Souza Terra" w:date="2016-02-08T20:05:00Z">
                <w:rPr>
                  <w:color w:val="303030"/>
                  <w:lang w:val="pt-PT"/>
                </w:rPr>
              </w:rPrChange>
            </w:rPr>
            <w:delText>Infelizmente pelo tamanho dessa tabela n</w:delText>
          </w:r>
        </w:del>
        <w:del w:id="722" w:author="Mateus Berardo de Souza Terra" w:date="2016-02-08T19:14:00Z">
          <w:r w:rsidRPr="0068627D" w:rsidDel="006D3AB1">
            <w:rPr>
              <w:rPrChange w:id="723" w:author="Mateus Berardo de Souza Terra" w:date="2016-02-08T20:05:00Z">
                <w:rPr>
                  <w:color w:val="303030"/>
                  <w:lang w:val="pt-PT"/>
                </w:rPr>
              </w:rPrChange>
            </w:rPr>
            <w:delText>o</w:delText>
          </w:r>
        </w:del>
        <w:del w:id="724" w:author="Mateus Berardo de Souza Terra" w:date="2016-02-08T19:16:00Z">
          <w:r w:rsidRPr="0068627D" w:rsidDel="006D3AB1">
            <w:rPr>
              <w:rPrChange w:id="725" w:author="Mateus Berardo de Souza Terra" w:date="2016-02-08T20:05:00Z">
                <w:rPr>
                  <w:color w:val="303030"/>
                  <w:lang w:val="pt-PT"/>
                </w:rPr>
              </w:rPrChange>
            </w:rPr>
            <w:delText xml:space="preserve">s iremos </w:delText>
          </w:r>
        </w:del>
        <w:del w:id="726" w:author="Mateus Berardo de Souza Terra" w:date="2016-02-08T19:14:00Z">
          <w:r w:rsidRPr="0068627D" w:rsidDel="006D3AB1">
            <w:rPr>
              <w:rPrChange w:id="727" w:author="Mateus Berardo de Souza Terra" w:date="2016-02-08T20:05:00Z">
                <w:rPr>
                  <w:color w:val="303030"/>
                  <w:lang w:val="pt-PT"/>
                </w:rPr>
              </w:rPrChange>
            </w:rPr>
            <w:delText>reprsentar</w:delText>
          </w:r>
        </w:del>
        <w:del w:id="728" w:author="Mateus Berardo de Souza Terra" w:date="2016-02-08T19:16:00Z">
          <w:r w:rsidRPr="0068627D" w:rsidDel="006D3AB1">
            <w:rPr>
              <w:rPrChange w:id="729"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pPr>
      <w:ins w:id="730" w:author="granix pacheco" w:date="2016-02-08T09:18:00Z">
        <w:r w:rsidRPr="0068627D">
          <w:rPr>
            <w:b/>
            <w:rPrChange w:id="731" w:author="Mateus Berardo de Souza Terra" w:date="2016-02-08T20:05:00Z">
              <w:rPr>
                <w:b/>
                <w:color w:val="303030"/>
                <w:lang w:val="pt-PT"/>
              </w:rPr>
            </w:rPrChange>
          </w:rPr>
          <w:t>Nota:</w:t>
        </w:r>
        <w:r w:rsidRPr="0068627D">
          <w:rPr>
            <w:rPrChange w:id="732" w:author="Mateus Berardo de Souza Terra" w:date="2016-02-08T20:05:00Z">
              <w:rPr>
                <w:rFonts w:ascii="Arial" w:hAnsi="Arial" w:cs="Arial"/>
                <w:color w:val="303030"/>
                <w:sz w:val="19"/>
                <w:szCs w:val="19"/>
                <w:lang w:val="pt-PT"/>
              </w:rPr>
            </w:rPrChange>
          </w:rPr>
          <w:t xml:space="preserve"> Bastar somar ou subtrair 32 ao código ASCII</w:t>
        </w:r>
      </w:ins>
      <w:ins w:id="733" w:author="granix pacheco" w:date="2016-02-08T09:19:00Z">
        <w:r w:rsidRPr="0068627D">
          <w:rPr>
            <w:rPrChange w:id="734" w:author="Mateus Berardo de Souza Terra" w:date="2016-02-08T20:05:00Z">
              <w:rPr>
                <w:color w:val="303030"/>
                <w:lang w:val="pt-PT"/>
              </w:rPr>
            </w:rPrChange>
          </w:rPr>
          <w:t xml:space="preserve"> para trocar entre as letras mai</w:t>
        </w:r>
      </w:ins>
      <w:ins w:id="735" w:author="granix pacheco" w:date="2016-02-08T09:20:00Z">
        <w:r w:rsidRPr="0068627D">
          <w:rPr>
            <w:rPrChange w:id="736" w:author="Mateus Berardo de Souza Terra" w:date="2016-02-08T20:05:00Z">
              <w:rPr>
                <w:color w:val="303030"/>
                <w:lang w:val="pt-PT"/>
              </w:rPr>
            </w:rPrChange>
          </w:rPr>
          <w:t>ú</w:t>
        </w:r>
      </w:ins>
      <w:ins w:id="737" w:author="granix pacheco" w:date="2016-02-08T09:19:00Z">
        <w:r w:rsidRPr="0068627D">
          <w:rPr>
            <w:rPrChange w:id="738" w:author="Mateus Berardo de Souza Terra" w:date="2016-02-08T20:05:00Z">
              <w:rPr>
                <w:color w:val="303030"/>
                <w:lang w:val="pt-PT"/>
              </w:rPr>
            </w:rPrChange>
          </w:rPr>
          <w:t>sculas e min</w:t>
        </w:r>
      </w:ins>
      <w:ins w:id="739" w:author="granix pacheco" w:date="2016-02-08T09:20:00Z">
        <w:r w:rsidRPr="0068627D">
          <w:rPr>
            <w:rPrChange w:id="740" w:author="Mateus Berardo de Souza Terra" w:date="2016-02-08T20:05:00Z">
              <w:rPr>
                <w:color w:val="303030"/>
                <w:lang w:val="pt-PT"/>
              </w:rPr>
            </w:rPrChange>
          </w:rPr>
          <w:t>ú</w:t>
        </w:r>
      </w:ins>
      <w:ins w:id="741" w:author="granix pacheco" w:date="2016-02-08T09:19:00Z">
        <w:r w:rsidRPr="0068627D">
          <w:rPr>
            <w:rPrChange w:id="742" w:author="Mateus Berardo de Souza Terra" w:date="2016-02-08T20:05:00Z">
              <w:rPr>
                <w:color w:val="303030"/>
                <w:lang w:val="pt-PT"/>
              </w:rPr>
            </w:rPrChange>
          </w:rPr>
          <w:t xml:space="preserve">sculas. Isso representa a troca do 6° bit da </w:t>
        </w:r>
        <w:del w:id="743" w:author="Mateus Berardo de Souza Terra" w:date="2016-02-08T19:14:00Z">
          <w:r w:rsidRPr="0068627D" w:rsidDel="006D3AB1">
            <w:rPr>
              <w:rPrChange w:id="744" w:author="Mateus Berardo de Souza Terra" w:date="2016-02-08T20:05:00Z">
                <w:rPr>
                  <w:color w:val="303030"/>
                  <w:lang w:val="pt-PT"/>
                </w:rPr>
              </w:rPrChange>
            </w:rPr>
            <w:delText>representaçao</w:delText>
          </w:r>
        </w:del>
      </w:ins>
      <w:ins w:id="745" w:author="Mateus Berardo de Souza Terra" w:date="2016-02-08T19:14:00Z">
        <w:r w:rsidRPr="0068627D">
          <w:t>representação</w:t>
        </w:r>
      </w:ins>
      <w:ins w:id="746" w:author="granix pacheco" w:date="2016-02-08T09:19:00Z">
        <w:r w:rsidRPr="0068627D">
          <w:rPr>
            <w:rPrChange w:id="747" w:author="Mateus Berardo de Souza Terra" w:date="2016-02-08T20:05:00Z">
              <w:rPr>
                <w:color w:val="303030"/>
                <w:lang w:val="pt-PT"/>
              </w:rPr>
            </w:rPrChange>
          </w:rPr>
          <w:t xml:space="preserve"> bin</w:t>
        </w:r>
      </w:ins>
      <w:r w:rsidR="0068627D">
        <w:t>á</w:t>
      </w:r>
      <w:ins w:id="748" w:author="granix pacheco" w:date="2016-02-08T09:19:00Z">
        <w:r w:rsidRPr="0068627D">
          <w:rPr>
            <w:rPrChange w:id="749" w:author="Mateus Berardo de Souza Terra" w:date="2016-02-08T20:05:00Z">
              <w:rPr>
                <w:color w:val="303030"/>
                <w:lang w:val="pt-PT"/>
              </w:rPr>
            </w:rPrChange>
          </w:rPr>
          <w:t>ria</w:t>
        </w:r>
      </w:ins>
      <w:ins w:id="750" w:author="granix pacheco" w:date="2016-02-08T09:18:00Z">
        <w:r w:rsidRPr="0068627D">
          <w:rPr>
            <w:rPrChange w:id="751"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pPr>
    </w:p>
    <w:p w14:paraId="1EDAB904" w14:textId="77777777" w:rsidR="0010474F" w:rsidRPr="0068627D" w:rsidRDefault="0010474F" w:rsidP="0068627D">
      <w:pPr>
        <w:pStyle w:val="NormalWeb"/>
        <w:shd w:val="clear" w:color="auto" w:fill="FFFFFF"/>
        <w:spacing w:before="0" w:beforeAutospacing="0" w:after="160" w:afterAutospacing="0"/>
        <w:ind w:firstLine="720"/>
        <w:rPr>
          <w:ins w:id="752" w:author="Mateus Berardo de Souza Terra" w:date="2016-02-08T19:45:00Z"/>
        </w:rPr>
      </w:pPr>
    </w:p>
    <w:tbl>
      <w:tblPr>
        <w:tblStyle w:val="Tabelacomgrade"/>
        <w:tblW w:w="0" w:type="auto"/>
        <w:tblLook w:val="04A0" w:firstRow="1" w:lastRow="0" w:firstColumn="1" w:lastColumn="0" w:noHBand="0" w:noVBand="1"/>
        <w:tblPrChange w:id="753"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754">
          <w:tblGrid>
            <w:gridCol w:w="1558"/>
            <w:gridCol w:w="1558"/>
            <w:gridCol w:w="1558"/>
            <w:gridCol w:w="1558"/>
            <w:gridCol w:w="1559"/>
            <w:gridCol w:w="1559"/>
          </w:tblGrid>
        </w:tblGridChange>
      </w:tblGrid>
      <w:tr w:rsidR="006868CB" w:rsidRPr="0068627D" w14:paraId="1C090423" w14:textId="77777777" w:rsidTr="007031A8">
        <w:trPr>
          <w:trHeight w:val="20"/>
          <w:ins w:id="755" w:author="Mateus Berardo de Souza Terra" w:date="2016-02-08T20:04:00Z"/>
        </w:trPr>
        <w:tc>
          <w:tcPr>
            <w:tcW w:w="1558" w:type="dxa"/>
            <w:tcPrChange w:id="756"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757" w:author="Mateus Berardo de Souza Terra" w:date="2016-02-08T20:04:00Z"/>
                <w:sz w:val="16"/>
                <w:szCs w:val="16"/>
                <w:rPrChange w:id="758" w:author="Mateus Berardo de Souza Terra" w:date="2016-02-08T22:05:00Z">
                  <w:rPr>
                    <w:ins w:id="759" w:author="Mateus Berardo de Souza Terra" w:date="2016-02-08T20:04:00Z"/>
                    <w:color w:val="303030"/>
                  </w:rPr>
                </w:rPrChange>
              </w:rPr>
              <w:pPrChange w:id="760" w:author="Mateus Berardo de Souza Terra" w:date="2016-02-08T22:05:00Z">
                <w:pPr>
                  <w:pStyle w:val="NormalWeb"/>
                  <w:spacing w:before="0" w:beforeAutospacing="0" w:after="160" w:afterAutospacing="0"/>
                  <w:jc w:val="center"/>
                </w:pPr>
              </w:pPrChange>
            </w:pPr>
            <w:ins w:id="761" w:author="Mateus Berardo de Souza Terra" w:date="2016-02-08T20:05:00Z">
              <w:r w:rsidRPr="0068627D">
                <w:rPr>
                  <w:b/>
                  <w:sz w:val="16"/>
                  <w:szCs w:val="16"/>
                  <w:rPrChange w:id="762" w:author="Mateus Berardo de Souza Terra" w:date="2016-02-08T22:05:00Z">
                    <w:rPr>
                      <w:b/>
                      <w:color w:val="303030"/>
                    </w:rPr>
                  </w:rPrChange>
                </w:rPr>
                <w:t>Código</w:t>
              </w:r>
            </w:ins>
          </w:p>
        </w:tc>
        <w:tc>
          <w:tcPr>
            <w:tcW w:w="1558" w:type="dxa"/>
            <w:tcPrChange w:id="763"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764" w:author="Mateus Berardo de Souza Terra" w:date="2016-02-08T20:04:00Z"/>
                <w:sz w:val="16"/>
                <w:szCs w:val="16"/>
                <w:rPrChange w:id="765" w:author="Mateus Berardo de Souza Terra" w:date="2016-02-08T22:05:00Z">
                  <w:rPr>
                    <w:ins w:id="766" w:author="Mateus Berardo de Souza Terra" w:date="2016-02-08T20:04:00Z"/>
                    <w:color w:val="303030"/>
                  </w:rPr>
                </w:rPrChange>
              </w:rPr>
              <w:pPrChange w:id="767" w:author="Mateus Berardo de Souza Terra" w:date="2016-02-08T22:05:00Z">
                <w:pPr>
                  <w:pStyle w:val="NormalWeb"/>
                  <w:spacing w:before="0" w:beforeAutospacing="0" w:after="160" w:afterAutospacing="0"/>
                  <w:jc w:val="center"/>
                </w:pPr>
              </w:pPrChange>
            </w:pPr>
            <w:ins w:id="768" w:author="Mateus Berardo de Souza Terra" w:date="2016-02-08T20:05:00Z">
              <w:r w:rsidRPr="0068627D">
                <w:rPr>
                  <w:b/>
                  <w:sz w:val="16"/>
                  <w:szCs w:val="16"/>
                  <w:rPrChange w:id="769" w:author="Mateus Berardo de Souza Terra" w:date="2016-02-08T22:05:00Z">
                    <w:rPr>
                      <w:b/>
                      <w:color w:val="303030"/>
                    </w:rPr>
                  </w:rPrChange>
                </w:rPr>
                <w:t>Caractere</w:t>
              </w:r>
            </w:ins>
          </w:p>
        </w:tc>
        <w:tc>
          <w:tcPr>
            <w:tcW w:w="1558" w:type="dxa"/>
            <w:tcPrChange w:id="770"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771" w:author="Mateus Berardo de Souza Terra" w:date="2016-02-08T20:04:00Z"/>
                <w:sz w:val="16"/>
                <w:szCs w:val="16"/>
                <w:rPrChange w:id="772" w:author="Mateus Berardo de Souza Terra" w:date="2016-02-08T22:05:00Z">
                  <w:rPr>
                    <w:ins w:id="773" w:author="Mateus Berardo de Souza Terra" w:date="2016-02-08T20:04:00Z"/>
                    <w:color w:val="303030"/>
                  </w:rPr>
                </w:rPrChange>
              </w:rPr>
              <w:pPrChange w:id="774" w:author="Mateus Berardo de Souza Terra" w:date="2016-02-08T22:05:00Z">
                <w:pPr>
                  <w:pStyle w:val="NormalWeb"/>
                  <w:spacing w:before="0" w:beforeAutospacing="0" w:after="160" w:afterAutospacing="0"/>
                  <w:jc w:val="center"/>
                </w:pPr>
              </w:pPrChange>
            </w:pPr>
            <w:ins w:id="775" w:author="Mateus Berardo de Souza Terra" w:date="2016-02-08T20:05:00Z">
              <w:r w:rsidRPr="0068627D">
                <w:rPr>
                  <w:b/>
                  <w:sz w:val="16"/>
                  <w:szCs w:val="16"/>
                  <w:rPrChange w:id="776" w:author="Mateus Berardo de Souza Terra" w:date="2016-02-08T22:05:00Z">
                    <w:rPr>
                      <w:b/>
                      <w:color w:val="303030"/>
                    </w:rPr>
                  </w:rPrChange>
                </w:rPr>
                <w:t>Código</w:t>
              </w:r>
            </w:ins>
          </w:p>
        </w:tc>
        <w:tc>
          <w:tcPr>
            <w:tcW w:w="1558" w:type="dxa"/>
            <w:tcPrChange w:id="777"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778" w:author="Mateus Berardo de Souza Terra" w:date="2016-02-08T20:04:00Z"/>
                <w:sz w:val="16"/>
                <w:szCs w:val="16"/>
                <w:rPrChange w:id="779" w:author="Mateus Berardo de Souza Terra" w:date="2016-02-08T22:05:00Z">
                  <w:rPr>
                    <w:ins w:id="780" w:author="Mateus Berardo de Souza Terra" w:date="2016-02-08T20:04:00Z"/>
                    <w:color w:val="303030"/>
                  </w:rPr>
                </w:rPrChange>
              </w:rPr>
              <w:pPrChange w:id="781" w:author="Mateus Berardo de Souza Terra" w:date="2016-02-08T22:05:00Z">
                <w:pPr>
                  <w:pStyle w:val="NormalWeb"/>
                  <w:spacing w:before="0" w:beforeAutospacing="0" w:after="160" w:afterAutospacing="0"/>
                  <w:jc w:val="center"/>
                </w:pPr>
              </w:pPrChange>
            </w:pPr>
            <w:ins w:id="782" w:author="Mateus Berardo de Souza Terra" w:date="2016-02-08T20:05:00Z">
              <w:r w:rsidRPr="0068627D">
                <w:rPr>
                  <w:b/>
                  <w:sz w:val="16"/>
                  <w:szCs w:val="16"/>
                  <w:rPrChange w:id="783" w:author="Mateus Berardo de Souza Terra" w:date="2016-02-08T22:05:00Z">
                    <w:rPr>
                      <w:b/>
                      <w:color w:val="303030"/>
                    </w:rPr>
                  </w:rPrChange>
                </w:rPr>
                <w:t>Caractere</w:t>
              </w:r>
            </w:ins>
          </w:p>
        </w:tc>
        <w:tc>
          <w:tcPr>
            <w:tcW w:w="1559" w:type="dxa"/>
            <w:tcPrChange w:id="784"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785" w:author="Mateus Berardo de Souza Terra" w:date="2016-02-08T20:04:00Z"/>
                <w:sz w:val="16"/>
                <w:szCs w:val="16"/>
                <w:rPrChange w:id="786" w:author="Mateus Berardo de Souza Terra" w:date="2016-02-08T22:05:00Z">
                  <w:rPr>
                    <w:ins w:id="787" w:author="Mateus Berardo de Souza Terra" w:date="2016-02-08T20:04:00Z"/>
                    <w:color w:val="303030"/>
                  </w:rPr>
                </w:rPrChange>
              </w:rPr>
              <w:pPrChange w:id="788" w:author="Mateus Berardo de Souza Terra" w:date="2016-02-08T22:05:00Z">
                <w:pPr>
                  <w:pStyle w:val="NormalWeb"/>
                  <w:spacing w:before="0" w:beforeAutospacing="0" w:after="160" w:afterAutospacing="0"/>
                  <w:jc w:val="center"/>
                </w:pPr>
              </w:pPrChange>
            </w:pPr>
            <w:ins w:id="789" w:author="Mateus Berardo de Souza Terra" w:date="2016-02-08T20:05:00Z">
              <w:r w:rsidRPr="0068627D">
                <w:rPr>
                  <w:b/>
                  <w:sz w:val="16"/>
                  <w:szCs w:val="16"/>
                  <w:rPrChange w:id="790" w:author="Mateus Berardo de Souza Terra" w:date="2016-02-08T22:05:00Z">
                    <w:rPr>
                      <w:b/>
                      <w:color w:val="303030"/>
                    </w:rPr>
                  </w:rPrChange>
                </w:rPr>
                <w:t>Código</w:t>
              </w:r>
            </w:ins>
          </w:p>
        </w:tc>
        <w:tc>
          <w:tcPr>
            <w:tcW w:w="1559" w:type="dxa"/>
            <w:tcPrChange w:id="791"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792" w:author="Mateus Berardo de Souza Terra" w:date="2016-02-08T20:04:00Z"/>
                <w:sz w:val="16"/>
                <w:szCs w:val="16"/>
                <w:rPrChange w:id="793" w:author="Mateus Berardo de Souza Terra" w:date="2016-02-08T22:05:00Z">
                  <w:rPr>
                    <w:ins w:id="794" w:author="Mateus Berardo de Souza Terra" w:date="2016-02-08T20:04:00Z"/>
                    <w:color w:val="303030"/>
                  </w:rPr>
                </w:rPrChange>
              </w:rPr>
              <w:pPrChange w:id="795" w:author="Mateus Berardo de Souza Terra" w:date="2016-02-08T22:05:00Z">
                <w:pPr>
                  <w:pStyle w:val="NormalWeb"/>
                  <w:spacing w:before="0" w:beforeAutospacing="0" w:after="160" w:afterAutospacing="0"/>
                  <w:jc w:val="center"/>
                </w:pPr>
              </w:pPrChange>
            </w:pPr>
            <w:ins w:id="796" w:author="Mateus Berardo de Souza Terra" w:date="2016-02-08T20:05:00Z">
              <w:r w:rsidRPr="0068627D">
                <w:rPr>
                  <w:b/>
                  <w:sz w:val="16"/>
                  <w:szCs w:val="16"/>
                  <w:rPrChange w:id="797" w:author="Mateus Berardo de Souza Terra" w:date="2016-02-08T22:05:00Z">
                    <w:rPr>
                      <w:b/>
                      <w:color w:val="303030"/>
                    </w:rPr>
                  </w:rPrChange>
                </w:rPr>
                <w:t>Caractere</w:t>
              </w:r>
            </w:ins>
          </w:p>
        </w:tc>
      </w:tr>
      <w:tr w:rsidR="006868CB" w:rsidRPr="0068627D" w14:paraId="238D33C3" w14:textId="77777777" w:rsidTr="007031A8">
        <w:trPr>
          <w:trHeight w:val="20"/>
          <w:ins w:id="798" w:author="Mateus Berardo de Souza Terra" w:date="2016-02-08T20:04:00Z"/>
        </w:trPr>
        <w:tc>
          <w:tcPr>
            <w:tcW w:w="1558" w:type="dxa"/>
            <w:tcPrChange w:id="799"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800" w:author="Mateus Berardo de Souza Terra" w:date="2016-02-08T20:04:00Z"/>
                <w:sz w:val="16"/>
                <w:szCs w:val="16"/>
                <w:rPrChange w:id="801" w:author="Mateus Berardo de Souza Terra" w:date="2016-02-08T22:05:00Z">
                  <w:rPr>
                    <w:ins w:id="802" w:author="Mateus Berardo de Souza Terra" w:date="2016-02-08T20:04:00Z"/>
                    <w:color w:val="303030"/>
                  </w:rPr>
                </w:rPrChange>
              </w:rPr>
              <w:pPrChange w:id="803" w:author="Mateus Berardo de Souza Terra" w:date="2016-02-08T22:05:00Z">
                <w:pPr>
                  <w:pStyle w:val="NormalWeb"/>
                  <w:spacing w:before="0" w:beforeAutospacing="0" w:after="160" w:afterAutospacing="0"/>
                  <w:jc w:val="center"/>
                </w:pPr>
              </w:pPrChange>
            </w:pPr>
            <w:ins w:id="804" w:author="Mateus Berardo de Souza Terra" w:date="2016-02-08T20:05:00Z">
              <w:r w:rsidRPr="0068627D">
                <w:rPr>
                  <w:sz w:val="16"/>
                  <w:szCs w:val="16"/>
                  <w:rPrChange w:id="805" w:author="Mateus Berardo de Souza Terra" w:date="2016-02-08T22:05:00Z">
                    <w:rPr>
                      <w:color w:val="303030"/>
                    </w:rPr>
                  </w:rPrChange>
                </w:rPr>
                <w:t>32</w:t>
              </w:r>
            </w:ins>
          </w:p>
        </w:tc>
        <w:tc>
          <w:tcPr>
            <w:tcW w:w="1558" w:type="dxa"/>
            <w:tcPrChange w:id="806"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807" w:author="Mateus Berardo de Souza Terra" w:date="2016-02-08T20:04:00Z"/>
                <w:sz w:val="16"/>
                <w:szCs w:val="16"/>
                <w:rPrChange w:id="808" w:author="Mateus Berardo de Souza Terra" w:date="2016-02-08T22:05:00Z">
                  <w:rPr>
                    <w:ins w:id="809" w:author="Mateus Berardo de Souza Terra" w:date="2016-02-08T20:04:00Z"/>
                    <w:color w:val="303030"/>
                  </w:rPr>
                </w:rPrChange>
              </w:rPr>
              <w:pPrChange w:id="810" w:author="Mateus Berardo de Souza Terra" w:date="2016-02-08T22:05:00Z">
                <w:pPr>
                  <w:pStyle w:val="NormalWeb"/>
                  <w:spacing w:before="0" w:beforeAutospacing="0" w:after="160" w:afterAutospacing="0"/>
                  <w:jc w:val="center"/>
                </w:pPr>
              </w:pPrChange>
            </w:pPr>
            <w:ins w:id="811" w:author="Mateus Berardo de Souza Terra" w:date="2016-02-08T22:10:00Z">
              <w:r w:rsidRPr="0068627D">
                <w:rPr>
                  <w:sz w:val="16"/>
                  <w:szCs w:val="16"/>
                </w:rPr>
                <w:t>ESPAÇO</w:t>
              </w:r>
            </w:ins>
          </w:p>
        </w:tc>
        <w:tc>
          <w:tcPr>
            <w:tcW w:w="1558" w:type="dxa"/>
            <w:tcPrChange w:id="812"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813" w:author="Mateus Berardo de Souza Terra" w:date="2016-02-08T20:04:00Z"/>
                <w:sz w:val="16"/>
                <w:szCs w:val="16"/>
                <w:rPrChange w:id="814" w:author="Mateus Berardo de Souza Terra" w:date="2016-02-08T22:05:00Z">
                  <w:rPr>
                    <w:ins w:id="815" w:author="Mateus Berardo de Souza Terra" w:date="2016-02-08T20:04:00Z"/>
                    <w:color w:val="303030"/>
                  </w:rPr>
                </w:rPrChange>
              </w:rPr>
              <w:pPrChange w:id="816" w:author="Mateus Berardo de Souza Terra" w:date="2016-02-08T22:05:00Z">
                <w:pPr>
                  <w:pStyle w:val="NormalWeb"/>
                  <w:spacing w:before="0" w:beforeAutospacing="0" w:after="160" w:afterAutospacing="0"/>
                  <w:jc w:val="center"/>
                </w:pPr>
              </w:pPrChange>
            </w:pPr>
            <w:ins w:id="817" w:author="Mateus Berardo de Souza Terra" w:date="2016-02-08T22:09:00Z">
              <w:r w:rsidRPr="0068627D">
                <w:rPr>
                  <w:sz w:val="16"/>
                  <w:szCs w:val="16"/>
                </w:rPr>
                <w:t>64</w:t>
              </w:r>
            </w:ins>
          </w:p>
        </w:tc>
        <w:tc>
          <w:tcPr>
            <w:tcW w:w="1558" w:type="dxa"/>
            <w:tcPrChange w:id="818"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819" w:author="Mateus Berardo de Souza Terra" w:date="2016-02-08T20:04:00Z"/>
                <w:sz w:val="16"/>
                <w:szCs w:val="16"/>
                <w:rPrChange w:id="820" w:author="Mateus Berardo de Souza Terra" w:date="2016-02-08T22:05:00Z">
                  <w:rPr>
                    <w:ins w:id="821" w:author="Mateus Berardo de Souza Terra" w:date="2016-02-08T20:04:00Z"/>
                    <w:color w:val="303030"/>
                  </w:rPr>
                </w:rPrChange>
              </w:rPr>
              <w:pPrChange w:id="822" w:author="Mateus Berardo de Souza Terra" w:date="2016-02-08T22:05:00Z">
                <w:pPr>
                  <w:pStyle w:val="NormalWeb"/>
                  <w:spacing w:before="0" w:beforeAutospacing="0" w:after="160" w:afterAutospacing="0"/>
                  <w:jc w:val="center"/>
                </w:pPr>
              </w:pPrChange>
            </w:pPr>
            <w:ins w:id="823" w:author="Mateus Berardo de Souza Terra" w:date="2016-02-08T22:12:00Z">
              <w:r w:rsidRPr="0068627D">
                <w:rPr>
                  <w:sz w:val="16"/>
                  <w:szCs w:val="16"/>
                </w:rPr>
                <w:t>@</w:t>
              </w:r>
            </w:ins>
          </w:p>
        </w:tc>
        <w:tc>
          <w:tcPr>
            <w:tcW w:w="1559" w:type="dxa"/>
            <w:tcPrChange w:id="824"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825" w:author="Mateus Berardo de Souza Terra" w:date="2016-02-08T20:04:00Z"/>
                <w:sz w:val="16"/>
                <w:szCs w:val="16"/>
                <w:rPrChange w:id="826" w:author="Mateus Berardo de Souza Terra" w:date="2016-02-08T22:05:00Z">
                  <w:rPr>
                    <w:ins w:id="827" w:author="Mateus Berardo de Souza Terra" w:date="2016-02-08T20:04:00Z"/>
                    <w:color w:val="303030"/>
                  </w:rPr>
                </w:rPrChange>
              </w:rPr>
              <w:pPrChange w:id="828" w:author="Mateus Berardo de Souza Terra" w:date="2016-02-08T22:05:00Z">
                <w:pPr>
                  <w:pStyle w:val="NormalWeb"/>
                  <w:spacing w:before="0" w:beforeAutospacing="0" w:after="160" w:afterAutospacing="0"/>
                  <w:jc w:val="center"/>
                </w:pPr>
              </w:pPrChange>
            </w:pPr>
            <w:ins w:id="829" w:author="Mateus Berardo de Souza Terra" w:date="2016-02-08T22:09:00Z">
              <w:r w:rsidRPr="0068627D">
                <w:rPr>
                  <w:sz w:val="16"/>
                  <w:szCs w:val="16"/>
                </w:rPr>
                <w:t>96</w:t>
              </w:r>
            </w:ins>
          </w:p>
        </w:tc>
        <w:tc>
          <w:tcPr>
            <w:tcW w:w="1559" w:type="dxa"/>
            <w:tcPrChange w:id="830"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831" w:author="Mateus Berardo de Souza Terra" w:date="2016-02-08T20:04:00Z"/>
                <w:sz w:val="16"/>
                <w:szCs w:val="16"/>
                <w:rPrChange w:id="832" w:author="Mateus Berardo de Souza Terra" w:date="2016-02-08T22:05:00Z">
                  <w:rPr>
                    <w:ins w:id="833" w:author="Mateus Berardo de Souza Terra" w:date="2016-02-08T20:04:00Z"/>
                    <w:color w:val="303030"/>
                  </w:rPr>
                </w:rPrChange>
              </w:rPr>
              <w:pPrChange w:id="834" w:author="Mateus Berardo de Souza Terra" w:date="2016-02-08T22:05:00Z">
                <w:pPr>
                  <w:pStyle w:val="NormalWeb"/>
                  <w:spacing w:before="0" w:beforeAutospacing="0" w:after="160" w:afterAutospacing="0"/>
                  <w:jc w:val="center"/>
                </w:pPr>
              </w:pPrChange>
            </w:pPr>
            <w:ins w:id="835" w:author="Mateus Berardo de Souza Terra" w:date="2016-02-08T22:12:00Z">
              <w:r w:rsidRPr="0068627D">
                <w:rPr>
                  <w:sz w:val="16"/>
                  <w:szCs w:val="16"/>
                </w:rPr>
                <w:t>`</w:t>
              </w:r>
            </w:ins>
          </w:p>
        </w:tc>
      </w:tr>
      <w:tr w:rsidR="006868CB" w:rsidRPr="0068627D" w14:paraId="08EE441D" w14:textId="77777777" w:rsidTr="007031A8">
        <w:trPr>
          <w:trHeight w:val="20"/>
          <w:ins w:id="836" w:author="Mateus Berardo de Souza Terra" w:date="2016-02-08T20:04:00Z"/>
        </w:trPr>
        <w:tc>
          <w:tcPr>
            <w:tcW w:w="1558" w:type="dxa"/>
            <w:tcPrChange w:id="837"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838" w:author="Mateus Berardo de Souza Terra" w:date="2016-02-08T20:04:00Z"/>
                <w:sz w:val="16"/>
                <w:szCs w:val="16"/>
                <w:rPrChange w:id="839" w:author="Mateus Berardo de Souza Terra" w:date="2016-02-08T22:05:00Z">
                  <w:rPr>
                    <w:ins w:id="840" w:author="Mateus Berardo de Souza Terra" w:date="2016-02-08T20:04:00Z"/>
                    <w:color w:val="303030"/>
                  </w:rPr>
                </w:rPrChange>
              </w:rPr>
              <w:pPrChange w:id="841" w:author="Mateus Berardo de Souza Terra" w:date="2016-02-08T22:05:00Z">
                <w:pPr>
                  <w:pStyle w:val="NormalWeb"/>
                  <w:spacing w:before="0" w:beforeAutospacing="0" w:after="160" w:afterAutospacing="0"/>
                  <w:jc w:val="center"/>
                </w:pPr>
              </w:pPrChange>
            </w:pPr>
            <w:ins w:id="842" w:author="Mateus Berardo de Souza Terra" w:date="2016-02-08T20:05:00Z">
              <w:r w:rsidRPr="0068627D">
                <w:rPr>
                  <w:sz w:val="16"/>
                  <w:szCs w:val="16"/>
                  <w:rPrChange w:id="843" w:author="Mateus Berardo de Souza Terra" w:date="2016-02-08T22:05:00Z">
                    <w:rPr>
                      <w:color w:val="303030"/>
                    </w:rPr>
                  </w:rPrChange>
                </w:rPr>
                <w:t>33</w:t>
              </w:r>
            </w:ins>
          </w:p>
        </w:tc>
        <w:tc>
          <w:tcPr>
            <w:tcW w:w="1558" w:type="dxa"/>
            <w:tcPrChange w:id="844"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845" w:author="Mateus Berardo de Souza Terra" w:date="2016-02-08T20:04:00Z"/>
                <w:sz w:val="16"/>
                <w:szCs w:val="16"/>
                <w:rPrChange w:id="846" w:author="Mateus Berardo de Souza Terra" w:date="2016-02-08T22:05:00Z">
                  <w:rPr>
                    <w:ins w:id="847" w:author="Mateus Berardo de Souza Terra" w:date="2016-02-08T20:04:00Z"/>
                    <w:color w:val="303030"/>
                  </w:rPr>
                </w:rPrChange>
              </w:rPr>
              <w:pPrChange w:id="848" w:author="Mateus Berardo de Souza Terra" w:date="2016-02-08T22:05:00Z">
                <w:pPr>
                  <w:pStyle w:val="NormalWeb"/>
                  <w:spacing w:before="0" w:beforeAutospacing="0" w:after="160" w:afterAutospacing="0"/>
                  <w:jc w:val="center"/>
                </w:pPr>
              </w:pPrChange>
            </w:pPr>
            <w:ins w:id="849" w:author="Mateus Berardo de Souza Terra" w:date="2016-02-08T22:13:00Z">
              <w:r w:rsidRPr="0068627D">
                <w:rPr>
                  <w:sz w:val="16"/>
                  <w:szCs w:val="16"/>
                </w:rPr>
                <w:t>!</w:t>
              </w:r>
            </w:ins>
          </w:p>
        </w:tc>
        <w:tc>
          <w:tcPr>
            <w:tcW w:w="1558" w:type="dxa"/>
            <w:tcPrChange w:id="850"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851" w:author="Mateus Berardo de Souza Terra" w:date="2016-02-08T20:04:00Z"/>
                <w:sz w:val="16"/>
                <w:szCs w:val="16"/>
                <w:rPrChange w:id="852" w:author="Mateus Berardo de Souza Terra" w:date="2016-02-08T22:05:00Z">
                  <w:rPr>
                    <w:ins w:id="853" w:author="Mateus Berardo de Souza Terra" w:date="2016-02-08T20:04:00Z"/>
                    <w:color w:val="303030"/>
                  </w:rPr>
                </w:rPrChange>
              </w:rPr>
              <w:pPrChange w:id="854" w:author="Mateus Berardo de Souza Terra" w:date="2016-02-08T22:05:00Z">
                <w:pPr>
                  <w:pStyle w:val="NormalWeb"/>
                  <w:spacing w:before="0" w:beforeAutospacing="0" w:after="160" w:afterAutospacing="0"/>
                  <w:jc w:val="center"/>
                </w:pPr>
              </w:pPrChange>
            </w:pPr>
            <w:ins w:id="855" w:author="Mateus Berardo de Souza Terra" w:date="2016-02-08T22:09:00Z">
              <w:r w:rsidRPr="0068627D">
                <w:rPr>
                  <w:sz w:val="16"/>
                  <w:szCs w:val="16"/>
                </w:rPr>
                <w:t>65</w:t>
              </w:r>
            </w:ins>
          </w:p>
        </w:tc>
        <w:tc>
          <w:tcPr>
            <w:tcW w:w="1558" w:type="dxa"/>
            <w:tcPrChange w:id="856"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857" w:author="Mateus Berardo de Souza Terra" w:date="2016-02-08T20:04:00Z"/>
                <w:sz w:val="16"/>
                <w:szCs w:val="16"/>
                <w:rPrChange w:id="858" w:author="Mateus Berardo de Souza Terra" w:date="2016-02-08T22:05:00Z">
                  <w:rPr>
                    <w:ins w:id="859" w:author="Mateus Berardo de Souza Terra" w:date="2016-02-08T20:04:00Z"/>
                    <w:color w:val="303030"/>
                  </w:rPr>
                </w:rPrChange>
              </w:rPr>
              <w:pPrChange w:id="860" w:author="Mateus Berardo de Souza Terra" w:date="2016-02-08T22:05:00Z">
                <w:pPr>
                  <w:pStyle w:val="NormalWeb"/>
                  <w:spacing w:before="0" w:beforeAutospacing="0" w:after="160" w:afterAutospacing="0"/>
                  <w:jc w:val="center"/>
                </w:pPr>
              </w:pPrChange>
            </w:pPr>
            <w:ins w:id="861" w:author="Mateus Berardo de Souza Terra" w:date="2016-02-08T22:10:00Z">
              <w:r w:rsidRPr="0068627D">
                <w:rPr>
                  <w:sz w:val="16"/>
                  <w:szCs w:val="16"/>
                </w:rPr>
                <w:t>A</w:t>
              </w:r>
            </w:ins>
          </w:p>
        </w:tc>
        <w:tc>
          <w:tcPr>
            <w:tcW w:w="1559" w:type="dxa"/>
            <w:tcPrChange w:id="862"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863" w:author="Mateus Berardo de Souza Terra" w:date="2016-02-08T20:04:00Z"/>
                <w:sz w:val="16"/>
                <w:szCs w:val="16"/>
                <w:rPrChange w:id="864" w:author="Mateus Berardo de Souza Terra" w:date="2016-02-08T22:05:00Z">
                  <w:rPr>
                    <w:ins w:id="865" w:author="Mateus Berardo de Souza Terra" w:date="2016-02-08T20:04:00Z"/>
                    <w:color w:val="303030"/>
                  </w:rPr>
                </w:rPrChange>
              </w:rPr>
              <w:pPrChange w:id="866" w:author="Mateus Berardo de Souza Terra" w:date="2016-02-08T22:05:00Z">
                <w:pPr>
                  <w:pStyle w:val="NormalWeb"/>
                  <w:spacing w:before="0" w:beforeAutospacing="0" w:after="160" w:afterAutospacing="0"/>
                  <w:jc w:val="center"/>
                </w:pPr>
              </w:pPrChange>
            </w:pPr>
            <w:ins w:id="867" w:author="Mateus Berardo de Souza Terra" w:date="2016-02-08T22:09:00Z">
              <w:r w:rsidRPr="0068627D">
                <w:rPr>
                  <w:sz w:val="16"/>
                  <w:szCs w:val="16"/>
                </w:rPr>
                <w:t>97</w:t>
              </w:r>
            </w:ins>
          </w:p>
        </w:tc>
        <w:tc>
          <w:tcPr>
            <w:tcW w:w="1559" w:type="dxa"/>
            <w:tcPrChange w:id="868"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869" w:author="Mateus Berardo de Souza Terra" w:date="2016-02-08T20:04:00Z"/>
                <w:sz w:val="16"/>
                <w:szCs w:val="16"/>
                <w:rPrChange w:id="870" w:author="Mateus Berardo de Souza Terra" w:date="2016-02-08T22:05:00Z">
                  <w:rPr>
                    <w:ins w:id="871" w:author="Mateus Berardo de Souza Terra" w:date="2016-02-08T20:04:00Z"/>
                    <w:color w:val="303030"/>
                  </w:rPr>
                </w:rPrChange>
              </w:rPr>
              <w:pPrChange w:id="872" w:author="Mateus Berardo de Souza Terra" w:date="2016-02-08T22:05:00Z">
                <w:pPr>
                  <w:pStyle w:val="NormalWeb"/>
                  <w:spacing w:before="0" w:beforeAutospacing="0" w:after="160" w:afterAutospacing="0"/>
                  <w:jc w:val="center"/>
                </w:pPr>
              </w:pPrChange>
            </w:pPr>
            <w:proofErr w:type="gramStart"/>
            <w:ins w:id="873"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874" w:author="Mateus Berardo de Souza Terra" w:date="2016-02-08T20:04:00Z"/>
        </w:trPr>
        <w:tc>
          <w:tcPr>
            <w:tcW w:w="1558" w:type="dxa"/>
            <w:tcPrChange w:id="875"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876" w:author="Mateus Berardo de Souza Terra" w:date="2016-02-08T20:04:00Z"/>
                <w:sz w:val="16"/>
                <w:szCs w:val="16"/>
                <w:rPrChange w:id="877" w:author="Mateus Berardo de Souza Terra" w:date="2016-02-08T22:05:00Z">
                  <w:rPr>
                    <w:ins w:id="878" w:author="Mateus Berardo de Souza Terra" w:date="2016-02-08T20:04:00Z"/>
                    <w:color w:val="303030"/>
                  </w:rPr>
                </w:rPrChange>
              </w:rPr>
              <w:pPrChange w:id="879" w:author="Mateus Berardo de Souza Terra" w:date="2016-02-08T22:05:00Z">
                <w:pPr>
                  <w:pStyle w:val="NormalWeb"/>
                  <w:spacing w:before="0" w:beforeAutospacing="0" w:after="160" w:afterAutospacing="0"/>
                  <w:jc w:val="center"/>
                </w:pPr>
              </w:pPrChange>
            </w:pPr>
            <w:ins w:id="880" w:author="Mateus Berardo de Souza Terra" w:date="2016-02-08T20:05:00Z">
              <w:r w:rsidRPr="0068627D">
                <w:rPr>
                  <w:sz w:val="16"/>
                  <w:szCs w:val="16"/>
                  <w:rPrChange w:id="881" w:author="Mateus Berardo de Souza Terra" w:date="2016-02-08T22:05:00Z">
                    <w:rPr>
                      <w:color w:val="303030"/>
                    </w:rPr>
                  </w:rPrChange>
                </w:rPr>
                <w:t>34</w:t>
              </w:r>
            </w:ins>
          </w:p>
        </w:tc>
        <w:tc>
          <w:tcPr>
            <w:tcW w:w="1558" w:type="dxa"/>
            <w:tcPrChange w:id="882"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883" w:author="Mateus Berardo de Souza Terra" w:date="2016-02-08T20:04:00Z"/>
                <w:sz w:val="16"/>
                <w:szCs w:val="16"/>
                <w:rPrChange w:id="884" w:author="Mateus Berardo de Souza Terra" w:date="2016-02-08T22:05:00Z">
                  <w:rPr>
                    <w:ins w:id="885" w:author="Mateus Berardo de Souza Terra" w:date="2016-02-08T20:04:00Z"/>
                    <w:color w:val="303030"/>
                  </w:rPr>
                </w:rPrChange>
              </w:rPr>
              <w:pPrChange w:id="886" w:author="Mateus Berardo de Souza Terra" w:date="2016-02-08T22:05:00Z">
                <w:pPr>
                  <w:pStyle w:val="NormalWeb"/>
                  <w:spacing w:before="0" w:beforeAutospacing="0" w:after="160" w:afterAutospacing="0"/>
                  <w:jc w:val="center"/>
                </w:pPr>
              </w:pPrChange>
            </w:pPr>
            <w:ins w:id="887" w:author="Mateus Berardo de Souza Terra" w:date="2016-02-08T22:13:00Z">
              <w:r w:rsidRPr="0068627D">
                <w:rPr>
                  <w:sz w:val="16"/>
                  <w:szCs w:val="16"/>
                </w:rPr>
                <w:t>“</w:t>
              </w:r>
            </w:ins>
          </w:p>
        </w:tc>
        <w:tc>
          <w:tcPr>
            <w:tcW w:w="1558" w:type="dxa"/>
            <w:tcPrChange w:id="888"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889" w:author="Mateus Berardo de Souza Terra" w:date="2016-02-08T20:04:00Z"/>
                <w:sz w:val="16"/>
                <w:szCs w:val="16"/>
                <w:rPrChange w:id="890" w:author="Mateus Berardo de Souza Terra" w:date="2016-02-08T22:05:00Z">
                  <w:rPr>
                    <w:ins w:id="891" w:author="Mateus Berardo de Souza Terra" w:date="2016-02-08T20:04:00Z"/>
                    <w:color w:val="303030"/>
                  </w:rPr>
                </w:rPrChange>
              </w:rPr>
              <w:pPrChange w:id="892" w:author="Mateus Berardo de Souza Terra" w:date="2016-02-08T22:05:00Z">
                <w:pPr>
                  <w:pStyle w:val="NormalWeb"/>
                  <w:spacing w:before="0" w:beforeAutospacing="0" w:after="160" w:afterAutospacing="0"/>
                  <w:jc w:val="center"/>
                </w:pPr>
              </w:pPrChange>
            </w:pPr>
            <w:ins w:id="893" w:author="Mateus Berardo de Souza Terra" w:date="2016-02-08T22:09:00Z">
              <w:r w:rsidRPr="0068627D">
                <w:rPr>
                  <w:sz w:val="16"/>
                  <w:szCs w:val="16"/>
                </w:rPr>
                <w:t>66</w:t>
              </w:r>
            </w:ins>
          </w:p>
        </w:tc>
        <w:tc>
          <w:tcPr>
            <w:tcW w:w="1558" w:type="dxa"/>
            <w:tcPrChange w:id="894"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895" w:author="Mateus Berardo de Souza Terra" w:date="2016-02-08T20:04:00Z"/>
                <w:sz w:val="16"/>
                <w:szCs w:val="16"/>
                <w:rPrChange w:id="896" w:author="Mateus Berardo de Souza Terra" w:date="2016-02-08T22:05:00Z">
                  <w:rPr>
                    <w:ins w:id="897" w:author="Mateus Berardo de Souza Terra" w:date="2016-02-08T20:04:00Z"/>
                    <w:color w:val="303030"/>
                  </w:rPr>
                </w:rPrChange>
              </w:rPr>
              <w:pPrChange w:id="898" w:author="Mateus Berardo de Souza Terra" w:date="2016-02-08T22:05:00Z">
                <w:pPr>
                  <w:pStyle w:val="NormalWeb"/>
                  <w:spacing w:before="0" w:beforeAutospacing="0" w:after="160" w:afterAutospacing="0"/>
                  <w:jc w:val="center"/>
                </w:pPr>
              </w:pPrChange>
            </w:pPr>
            <w:ins w:id="899" w:author="Mateus Berardo de Souza Terra" w:date="2016-02-08T22:10:00Z">
              <w:r w:rsidRPr="0068627D">
                <w:rPr>
                  <w:sz w:val="16"/>
                  <w:szCs w:val="16"/>
                </w:rPr>
                <w:t>B</w:t>
              </w:r>
            </w:ins>
          </w:p>
        </w:tc>
        <w:tc>
          <w:tcPr>
            <w:tcW w:w="1559" w:type="dxa"/>
            <w:tcPrChange w:id="900"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901" w:author="Mateus Berardo de Souza Terra" w:date="2016-02-08T20:04:00Z"/>
                <w:sz w:val="16"/>
                <w:szCs w:val="16"/>
                <w:rPrChange w:id="902" w:author="Mateus Berardo de Souza Terra" w:date="2016-02-08T22:05:00Z">
                  <w:rPr>
                    <w:ins w:id="903" w:author="Mateus Berardo de Souza Terra" w:date="2016-02-08T20:04:00Z"/>
                    <w:color w:val="303030"/>
                  </w:rPr>
                </w:rPrChange>
              </w:rPr>
              <w:pPrChange w:id="904" w:author="Mateus Berardo de Souza Terra" w:date="2016-02-08T22:05:00Z">
                <w:pPr>
                  <w:pStyle w:val="NormalWeb"/>
                  <w:spacing w:before="0" w:beforeAutospacing="0" w:after="160" w:afterAutospacing="0"/>
                  <w:jc w:val="center"/>
                </w:pPr>
              </w:pPrChange>
            </w:pPr>
            <w:ins w:id="905" w:author="Mateus Berardo de Souza Terra" w:date="2016-02-08T22:09:00Z">
              <w:r w:rsidRPr="0068627D">
                <w:rPr>
                  <w:sz w:val="16"/>
                  <w:szCs w:val="16"/>
                </w:rPr>
                <w:t>98</w:t>
              </w:r>
            </w:ins>
          </w:p>
        </w:tc>
        <w:tc>
          <w:tcPr>
            <w:tcW w:w="1559" w:type="dxa"/>
            <w:tcPrChange w:id="906"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907" w:author="Mateus Berardo de Souza Terra" w:date="2016-02-08T20:04:00Z"/>
                <w:sz w:val="16"/>
                <w:szCs w:val="16"/>
                <w:rPrChange w:id="908" w:author="Mateus Berardo de Souza Terra" w:date="2016-02-08T22:05:00Z">
                  <w:rPr>
                    <w:ins w:id="909" w:author="Mateus Berardo de Souza Terra" w:date="2016-02-08T20:04:00Z"/>
                    <w:color w:val="303030"/>
                  </w:rPr>
                </w:rPrChange>
              </w:rPr>
              <w:pPrChange w:id="910" w:author="Mateus Berardo de Souza Terra" w:date="2016-02-08T22:05:00Z">
                <w:pPr>
                  <w:pStyle w:val="NormalWeb"/>
                  <w:spacing w:before="0" w:beforeAutospacing="0" w:after="160" w:afterAutospacing="0"/>
                  <w:jc w:val="center"/>
                </w:pPr>
              </w:pPrChange>
            </w:pPr>
            <w:proofErr w:type="gramStart"/>
            <w:ins w:id="911"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912" w:author="Mateus Berardo de Souza Terra" w:date="2016-02-08T20:04:00Z"/>
        </w:trPr>
        <w:tc>
          <w:tcPr>
            <w:tcW w:w="1558" w:type="dxa"/>
            <w:tcPrChange w:id="913"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914" w:author="Mateus Berardo de Souza Terra" w:date="2016-02-08T20:04:00Z"/>
                <w:sz w:val="16"/>
                <w:szCs w:val="16"/>
                <w:rPrChange w:id="915" w:author="Mateus Berardo de Souza Terra" w:date="2016-02-08T22:05:00Z">
                  <w:rPr>
                    <w:ins w:id="916" w:author="Mateus Berardo de Souza Terra" w:date="2016-02-08T20:04:00Z"/>
                    <w:color w:val="303030"/>
                  </w:rPr>
                </w:rPrChange>
              </w:rPr>
              <w:pPrChange w:id="917" w:author="Mateus Berardo de Souza Terra" w:date="2016-02-08T22:05:00Z">
                <w:pPr>
                  <w:pStyle w:val="NormalWeb"/>
                  <w:spacing w:before="0" w:beforeAutospacing="0" w:after="160" w:afterAutospacing="0"/>
                  <w:jc w:val="center"/>
                </w:pPr>
              </w:pPrChange>
            </w:pPr>
            <w:ins w:id="918" w:author="Mateus Berardo de Souza Terra" w:date="2016-02-08T20:05:00Z">
              <w:r w:rsidRPr="0068627D">
                <w:rPr>
                  <w:sz w:val="16"/>
                  <w:szCs w:val="16"/>
                  <w:rPrChange w:id="919" w:author="Mateus Berardo de Souza Terra" w:date="2016-02-08T22:05:00Z">
                    <w:rPr>
                      <w:color w:val="303030"/>
                    </w:rPr>
                  </w:rPrChange>
                </w:rPr>
                <w:t>35</w:t>
              </w:r>
            </w:ins>
          </w:p>
        </w:tc>
        <w:tc>
          <w:tcPr>
            <w:tcW w:w="1558" w:type="dxa"/>
            <w:tcPrChange w:id="920"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921" w:author="Mateus Berardo de Souza Terra" w:date="2016-02-08T20:04:00Z"/>
                <w:sz w:val="16"/>
                <w:szCs w:val="16"/>
                <w:rPrChange w:id="922" w:author="Mateus Berardo de Souza Terra" w:date="2016-02-08T22:05:00Z">
                  <w:rPr>
                    <w:ins w:id="923" w:author="Mateus Berardo de Souza Terra" w:date="2016-02-08T20:04:00Z"/>
                    <w:color w:val="303030"/>
                  </w:rPr>
                </w:rPrChange>
              </w:rPr>
              <w:pPrChange w:id="924" w:author="Mateus Berardo de Souza Terra" w:date="2016-02-08T22:05:00Z">
                <w:pPr>
                  <w:pStyle w:val="NormalWeb"/>
                  <w:spacing w:before="0" w:beforeAutospacing="0" w:after="160" w:afterAutospacing="0"/>
                  <w:jc w:val="center"/>
                </w:pPr>
              </w:pPrChange>
            </w:pPr>
            <w:ins w:id="925" w:author="Mateus Berardo de Souza Terra" w:date="2016-02-08T22:13:00Z">
              <w:r w:rsidRPr="0068627D">
                <w:rPr>
                  <w:sz w:val="16"/>
                  <w:szCs w:val="16"/>
                </w:rPr>
                <w:t>#</w:t>
              </w:r>
            </w:ins>
          </w:p>
        </w:tc>
        <w:tc>
          <w:tcPr>
            <w:tcW w:w="1558" w:type="dxa"/>
            <w:tcPrChange w:id="926"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927" w:author="Mateus Berardo de Souza Terra" w:date="2016-02-08T20:04:00Z"/>
                <w:sz w:val="16"/>
                <w:szCs w:val="16"/>
                <w:rPrChange w:id="928" w:author="Mateus Berardo de Souza Terra" w:date="2016-02-08T22:05:00Z">
                  <w:rPr>
                    <w:ins w:id="929" w:author="Mateus Berardo de Souza Terra" w:date="2016-02-08T20:04:00Z"/>
                    <w:color w:val="303030"/>
                  </w:rPr>
                </w:rPrChange>
              </w:rPr>
              <w:pPrChange w:id="930" w:author="Mateus Berardo de Souza Terra" w:date="2016-02-08T22:05:00Z">
                <w:pPr>
                  <w:pStyle w:val="NormalWeb"/>
                  <w:spacing w:before="0" w:beforeAutospacing="0" w:after="160" w:afterAutospacing="0"/>
                  <w:jc w:val="center"/>
                </w:pPr>
              </w:pPrChange>
            </w:pPr>
            <w:ins w:id="931" w:author="Mateus Berardo de Souza Terra" w:date="2016-02-08T22:09:00Z">
              <w:r w:rsidRPr="0068627D">
                <w:rPr>
                  <w:sz w:val="16"/>
                  <w:szCs w:val="16"/>
                </w:rPr>
                <w:t>67</w:t>
              </w:r>
            </w:ins>
          </w:p>
        </w:tc>
        <w:tc>
          <w:tcPr>
            <w:tcW w:w="1558" w:type="dxa"/>
            <w:tcPrChange w:id="932"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933" w:author="Mateus Berardo de Souza Terra" w:date="2016-02-08T20:04:00Z"/>
                <w:sz w:val="16"/>
                <w:szCs w:val="16"/>
                <w:rPrChange w:id="934" w:author="Mateus Berardo de Souza Terra" w:date="2016-02-08T22:05:00Z">
                  <w:rPr>
                    <w:ins w:id="935" w:author="Mateus Berardo de Souza Terra" w:date="2016-02-08T20:04:00Z"/>
                    <w:color w:val="303030"/>
                  </w:rPr>
                </w:rPrChange>
              </w:rPr>
              <w:pPrChange w:id="936" w:author="Mateus Berardo de Souza Terra" w:date="2016-02-08T22:05:00Z">
                <w:pPr>
                  <w:pStyle w:val="NormalWeb"/>
                  <w:spacing w:before="0" w:beforeAutospacing="0" w:after="160" w:afterAutospacing="0"/>
                  <w:jc w:val="center"/>
                </w:pPr>
              </w:pPrChange>
            </w:pPr>
            <w:ins w:id="937" w:author="Mateus Berardo de Souza Terra" w:date="2016-02-08T22:10:00Z">
              <w:r w:rsidRPr="0068627D">
                <w:rPr>
                  <w:sz w:val="16"/>
                  <w:szCs w:val="16"/>
                </w:rPr>
                <w:t>C</w:t>
              </w:r>
            </w:ins>
          </w:p>
        </w:tc>
        <w:tc>
          <w:tcPr>
            <w:tcW w:w="1559" w:type="dxa"/>
            <w:tcPrChange w:id="938"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939" w:author="Mateus Berardo de Souza Terra" w:date="2016-02-08T20:04:00Z"/>
                <w:sz w:val="16"/>
                <w:szCs w:val="16"/>
                <w:rPrChange w:id="940" w:author="Mateus Berardo de Souza Terra" w:date="2016-02-08T22:05:00Z">
                  <w:rPr>
                    <w:ins w:id="941" w:author="Mateus Berardo de Souza Terra" w:date="2016-02-08T20:04:00Z"/>
                    <w:color w:val="303030"/>
                  </w:rPr>
                </w:rPrChange>
              </w:rPr>
              <w:pPrChange w:id="942" w:author="Mateus Berardo de Souza Terra" w:date="2016-02-08T22:05:00Z">
                <w:pPr>
                  <w:pStyle w:val="NormalWeb"/>
                  <w:spacing w:before="0" w:beforeAutospacing="0" w:after="160" w:afterAutospacing="0"/>
                  <w:jc w:val="center"/>
                </w:pPr>
              </w:pPrChange>
            </w:pPr>
            <w:ins w:id="943" w:author="Mateus Berardo de Souza Terra" w:date="2016-02-08T22:09:00Z">
              <w:r w:rsidRPr="0068627D">
                <w:rPr>
                  <w:sz w:val="16"/>
                  <w:szCs w:val="16"/>
                </w:rPr>
                <w:t>99</w:t>
              </w:r>
            </w:ins>
          </w:p>
        </w:tc>
        <w:tc>
          <w:tcPr>
            <w:tcW w:w="1559" w:type="dxa"/>
            <w:tcPrChange w:id="944"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945" w:author="Mateus Berardo de Souza Terra" w:date="2016-02-08T20:04:00Z"/>
                <w:sz w:val="16"/>
                <w:szCs w:val="16"/>
                <w:rPrChange w:id="946" w:author="Mateus Berardo de Souza Terra" w:date="2016-02-08T22:05:00Z">
                  <w:rPr>
                    <w:ins w:id="947" w:author="Mateus Berardo de Souza Terra" w:date="2016-02-08T20:04:00Z"/>
                    <w:color w:val="303030"/>
                  </w:rPr>
                </w:rPrChange>
              </w:rPr>
              <w:pPrChange w:id="948" w:author="Mateus Berardo de Souza Terra" w:date="2016-02-08T22:05:00Z">
                <w:pPr>
                  <w:pStyle w:val="NormalWeb"/>
                  <w:spacing w:before="0" w:beforeAutospacing="0" w:after="160" w:afterAutospacing="0"/>
                  <w:jc w:val="center"/>
                </w:pPr>
              </w:pPrChange>
            </w:pPr>
            <w:proofErr w:type="gramStart"/>
            <w:ins w:id="949"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950" w:author="Mateus Berardo de Souza Terra" w:date="2016-02-08T20:04:00Z"/>
        </w:trPr>
        <w:tc>
          <w:tcPr>
            <w:tcW w:w="1558" w:type="dxa"/>
            <w:tcPrChange w:id="951"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952" w:author="Mateus Berardo de Souza Terra" w:date="2016-02-08T20:04:00Z"/>
                <w:sz w:val="16"/>
                <w:szCs w:val="16"/>
                <w:rPrChange w:id="953" w:author="Mateus Berardo de Souza Terra" w:date="2016-02-08T22:05:00Z">
                  <w:rPr>
                    <w:ins w:id="954" w:author="Mateus Berardo de Souza Terra" w:date="2016-02-08T20:04:00Z"/>
                    <w:color w:val="303030"/>
                  </w:rPr>
                </w:rPrChange>
              </w:rPr>
              <w:pPrChange w:id="955" w:author="Mateus Berardo de Souza Terra" w:date="2016-02-08T22:05:00Z">
                <w:pPr>
                  <w:pStyle w:val="NormalWeb"/>
                  <w:spacing w:before="0" w:beforeAutospacing="0" w:after="160" w:afterAutospacing="0"/>
                  <w:jc w:val="center"/>
                </w:pPr>
              </w:pPrChange>
            </w:pPr>
            <w:ins w:id="956" w:author="Mateus Berardo de Souza Terra" w:date="2016-02-08T20:05:00Z">
              <w:r w:rsidRPr="0068627D">
                <w:rPr>
                  <w:sz w:val="16"/>
                  <w:szCs w:val="16"/>
                  <w:rPrChange w:id="957" w:author="Mateus Berardo de Souza Terra" w:date="2016-02-08T22:05:00Z">
                    <w:rPr>
                      <w:color w:val="303030"/>
                    </w:rPr>
                  </w:rPrChange>
                </w:rPr>
                <w:t>36</w:t>
              </w:r>
            </w:ins>
          </w:p>
        </w:tc>
        <w:tc>
          <w:tcPr>
            <w:tcW w:w="1558" w:type="dxa"/>
            <w:tcPrChange w:id="958"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959" w:author="Mateus Berardo de Souza Terra" w:date="2016-02-08T20:04:00Z"/>
                <w:sz w:val="16"/>
                <w:szCs w:val="16"/>
                <w:rPrChange w:id="960" w:author="Mateus Berardo de Souza Terra" w:date="2016-02-08T22:05:00Z">
                  <w:rPr>
                    <w:ins w:id="961" w:author="Mateus Berardo de Souza Terra" w:date="2016-02-08T20:04:00Z"/>
                    <w:color w:val="303030"/>
                  </w:rPr>
                </w:rPrChange>
              </w:rPr>
              <w:pPrChange w:id="962" w:author="Mateus Berardo de Souza Terra" w:date="2016-02-08T22:05:00Z">
                <w:pPr>
                  <w:pStyle w:val="NormalWeb"/>
                  <w:spacing w:before="0" w:beforeAutospacing="0" w:after="160" w:afterAutospacing="0"/>
                  <w:jc w:val="center"/>
                </w:pPr>
              </w:pPrChange>
            </w:pPr>
            <w:ins w:id="963" w:author="Mateus Berardo de Souza Terra" w:date="2016-02-08T22:13:00Z">
              <w:r w:rsidRPr="0068627D">
                <w:rPr>
                  <w:sz w:val="16"/>
                  <w:szCs w:val="16"/>
                </w:rPr>
                <w:t>$</w:t>
              </w:r>
            </w:ins>
          </w:p>
        </w:tc>
        <w:tc>
          <w:tcPr>
            <w:tcW w:w="1558" w:type="dxa"/>
            <w:tcPrChange w:id="964"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965" w:author="Mateus Berardo de Souza Terra" w:date="2016-02-08T20:04:00Z"/>
                <w:sz w:val="16"/>
                <w:szCs w:val="16"/>
                <w:rPrChange w:id="966" w:author="Mateus Berardo de Souza Terra" w:date="2016-02-08T22:05:00Z">
                  <w:rPr>
                    <w:ins w:id="967" w:author="Mateus Berardo de Souza Terra" w:date="2016-02-08T20:04:00Z"/>
                    <w:color w:val="303030"/>
                  </w:rPr>
                </w:rPrChange>
              </w:rPr>
              <w:pPrChange w:id="968" w:author="Mateus Berardo de Souza Terra" w:date="2016-02-08T22:05:00Z">
                <w:pPr>
                  <w:pStyle w:val="NormalWeb"/>
                  <w:spacing w:before="0" w:beforeAutospacing="0" w:after="160" w:afterAutospacing="0"/>
                  <w:jc w:val="center"/>
                </w:pPr>
              </w:pPrChange>
            </w:pPr>
            <w:ins w:id="969" w:author="Mateus Berardo de Souza Terra" w:date="2016-02-08T22:09:00Z">
              <w:r w:rsidRPr="0068627D">
                <w:rPr>
                  <w:sz w:val="16"/>
                  <w:szCs w:val="16"/>
                </w:rPr>
                <w:t>68</w:t>
              </w:r>
            </w:ins>
          </w:p>
        </w:tc>
        <w:tc>
          <w:tcPr>
            <w:tcW w:w="1558" w:type="dxa"/>
            <w:tcPrChange w:id="970"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971" w:author="Mateus Berardo de Souza Terra" w:date="2016-02-08T20:04:00Z"/>
                <w:sz w:val="16"/>
                <w:szCs w:val="16"/>
                <w:rPrChange w:id="972" w:author="Mateus Berardo de Souza Terra" w:date="2016-02-08T22:05:00Z">
                  <w:rPr>
                    <w:ins w:id="973" w:author="Mateus Berardo de Souza Terra" w:date="2016-02-08T20:04:00Z"/>
                    <w:color w:val="303030"/>
                  </w:rPr>
                </w:rPrChange>
              </w:rPr>
              <w:pPrChange w:id="974" w:author="Mateus Berardo de Souza Terra" w:date="2016-02-08T22:05:00Z">
                <w:pPr>
                  <w:pStyle w:val="NormalWeb"/>
                  <w:spacing w:before="0" w:beforeAutospacing="0" w:after="160" w:afterAutospacing="0"/>
                  <w:jc w:val="center"/>
                </w:pPr>
              </w:pPrChange>
            </w:pPr>
            <w:ins w:id="975" w:author="Mateus Berardo de Souza Terra" w:date="2016-02-08T22:10:00Z">
              <w:r w:rsidRPr="0068627D">
                <w:rPr>
                  <w:sz w:val="16"/>
                  <w:szCs w:val="16"/>
                </w:rPr>
                <w:t>D</w:t>
              </w:r>
            </w:ins>
          </w:p>
        </w:tc>
        <w:tc>
          <w:tcPr>
            <w:tcW w:w="1559" w:type="dxa"/>
            <w:tcPrChange w:id="976"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977" w:author="Mateus Berardo de Souza Terra" w:date="2016-02-08T20:04:00Z"/>
                <w:sz w:val="16"/>
                <w:szCs w:val="16"/>
                <w:rPrChange w:id="978" w:author="Mateus Berardo de Souza Terra" w:date="2016-02-08T22:05:00Z">
                  <w:rPr>
                    <w:ins w:id="979" w:author="Mateus Berardo de Souza Terra" w:date="2016-02-08T20:04:00Z"/>
                    <w:color w:val="303030"/>
                  </w:rPr>
                </w:rPrChange>
              </w:rPr>
              <w:pPrChange w:id="980" w:author="Mateus Berardo de Souza Terra" w:date="2016-02-08T22:05:00Z">
                <w:pPr>
                  <w:pStyle w:val="NormalWeb"/>
                  <w:spacing w:before="0" w:beforeAutospacing="0" w:after="160" w:afterAutospacing="0"/>
                  <w:jc w:val="center"/>
                </w:pPr>
              </w:pPrChange>
            </w:pPr>
            <w:ins w:id="981" w:author="Mateus Berardo de Souza Terra" w:date="2016-02-08T22:09:00Z">
              <w:r w:rsidRPr="0068627D">
                <w:rPr>
                  <w:sz w:val="16"/>
                  <w:szCs w:val="16"/>
                </w:rPr>
                <w:t>100</w:t>
              </w:r>
            </w:ins>
          </w:p>
        </w:tc>
        <w:tc>
          <w:tcPr>
            <w:tcW w:w="1559" w:type="dxa"/>
            <w:tcPrChange w:id="982"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983" w:author="Mateus Berardo de Souza Terra" w:date="2016-02-08T20:04:00Z"/>
                <w:sz w:val="16"/>
                <w:szCs w:val="16"/>
                <w:rPrChange w:id="984" w:author="Mateus Berardo de Souza Terra" w:date="2016-02-08T22:05:00Z">
                  <w:rPr>
                    <w:ins w:id="985" w:author="Mateus Berardo de Souza Terra" w:date="2016-02-08T20:04:00Z"/>
                    <w:color w:val="303030"/>
                  </w:rPr>
                </w:rPrChange>
              </w:rPr>
              <w:pPrChange w:id="986" w:author="Mateus Berardo de Souza Terra" w:date="2016-02-08T22:05:00Z">
                <w:pPr>
                  <w:pStyle w:val="NormalWeb"/>
                  <w:spacing w:before="0" w:beforeAutospacing="0" w:after="160" w:afterAutospacing="0"/>
                  <w:jc w:val="center"/>
                </w:pPr>
              </w:pPrChange>
            </w:pPr>
            <w:proofErr w:type="gramStart"/>
            <w:ins w:id="987"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988" w:author="Mateus Berardo de Souza Terra" w:date="2016-02-08T20:04:00Z"/>
        </w:trPr>
        <w:tc>
          <w:tcPr>
            <w:tcW w:w="1558" w:type="dxa"/>
            <w:tcPrChange w:id="989"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990" w:author="Mateus Berardo de Souza Terra" w:date="2016-02-08T20:04:00Z"/>
                <w:sz w:val="16"/>
                <w:szCs w:val="16"/>
                <w:rPrChange w:id="991" w:author="Mateus Berardo de Souza Terra" w:date="2016-02-08T22:05:00Z">
                  <w:rPr>
                    <w:ins w:id="992" w:author="Mateus Berardo de Souza Terra" w:date="2016-02-08T20:04:00Z"/>
                    <w:color w:val="303030"/>
                  </w:rPr>
                </w:rPrChange>
              </w:rPr>
              <w:pPrChange w:id="993" w:author="Mateus Berardo de Souza Terra" w:date="2016-02-08T22:05:00Z">
                <w:pPr>
                  <w:pStyle w:val="NormalWeb"/>
                  <w:spacing w:before="0" w:beforeAutospacing="0" w:after="160" w:afterAutospacing="0"/>
                  <w:jc w:val="center"/>
                </w:pPr>
              </w:pPrChange>
            </w:pPr>
            <w:ins w:id="994" w:author="Mateus Berardo de Souza Terra" w:date="2016-02-08T20:05:00Z">
              <w:r w:rsidRPr="0068627D">
                <w:rPr>
                  <w:sz w:val="16"/>
                  <w:szCs w:val="16"/>
                  <w:rPrChange w:id="995" w:author="Mateus Berardo de Souza Terra" w:date="2016-02-08T22:05:00Z">
                    <w:rPr>
                      <w:color w:val="303030"/>
                    </w:rPr>
                  </w:rPrChange>
                </w:rPr>
                <w:t>37</w:t>
              </w:r>
            </w:ins>
          </w:p>
        </w:tc>
        <w:tc>
          <w:tcPr>
            <w:tcW w:w="1558" w:type="dxa"/>
            <w:tcPrChange w:id="996"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997" w:author="Mateus Berardo de Souza Terra" w:date="2016-02-08T20:04:00Z"/>
                <w:sz w:val="16"/>
                <w:szCs w:val="16"/>
                <w:rPrChange w:id="998" w:author="Mateus Berardo de Souza Terra" w:date="2016-02-08T22:05:00Z">
                  <w:rPr>
                    <w:ins w:id="999" w:author="Mateus Berardo de Souza Terra" w:date="2016-02-08T20:04:00Z"/>
                    <w:color w:val="303030"/>
                  </w:rPr>
                </w:rPrChange>
              </w:rPr>
              <w:pPrChange w:id="1000" w:author="Mateus Berardo de Souza Terra" w:date="2016-02-08T22:05:00Z">
                <w:pPr>
                  <w:pStyle w:val="NormalWeb"/>
                  <w:spacing w:before="0" w:beforeAutospacing="0" w:after="160" w:afterAutospacing="0"/>
                  <w:jc w:val="center"/>
                </w:pPr>
              </w:pPrChange>
            </w:pPr>
            <w:ins w:id="1001" w:author="Mateus Berardo de Souza Terra" w:date="2016-02-08T22:13:00Z">
              <w:r w:rsidRPr="0068627D">
                <w:rPr>
                  <w:sz w:val="16"/>
                  <w:szCs w:val="16"/>
                </w:rPr>
                <w:t>%</w:t>
              </w:r>
            </w:ins>
          </w:p>
        </w:tc>
        <w:tc>
          <w:tcPr>
            <w:tcW w:w="1558" w:type="dxa"/>
            <w:tcPrChange w:id="1002"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1003" w:author="Mateus Berardo de Souza Terra" w:date="2016-02-08T20:04:00Z"/>
                <w:sz w:val="16"/>
                <w:szCs w:val="16"/>
                <w:rPrChange w:id="1004" w:author="Mateus Berardo de Souza Terra" w:date="2016-02-08T22:05:00Z">
                  <w:rPr>
                    <w:ins w:id="1005" w:author="Mateus Berardo de Souza Terra" w:date="2016-02-08T20:04:00Z"/>
                    <w:color w:val="303030"/>
                  </w:rPr>
                </w:rPrChange>
              </w:rPr>
              <w:pPrChange w:id="1006" w:author="Mateus Berardo de Souza Terra" w:date="2016-02-08T22:05:00Z">
                <w:pPr>
                  <w:pStyle w:val="NormalWeb"/>
                  <w:spacing w:before="0" w:beforeAutospacing="0" w:after="160" w:afterAutospacing="0"/>
                  <w:jc w:val="center"/>
                </w:pPr>
              </w:pPrChange>
            </w:pPr>
            <w:ins w:id="1007" w:author="Mateus Berardo de Souza Terra" w:date="2016-02-08T22:09:00Z">
              <w:r w:rsidRPr="0068627D">
                <w:rPr>
                  <w:sz w:val="16"/>
                  <w:szCs w:val="16"/>
                </w:rPr>
                <w:t>69</w:t>
              </w:r>
            </w:ins>
          </w:p>
        </w:tc>
        <w:tc>
          <w:tcPr>
            <w:tcW w:w="1558" w:type="dxa"/>
            <w:tcPrChange w:id="1008"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1009" w:author="Mateus Berardo de Souza Terra" w:date="2016-02-08T20:04:00Z"/>
                <w:sz w:val="16"/>
                <w:szCs w:val="16"/>
                <w:rPrChange w:id="1010" w:author="Mateus Berardo de Souza Terra" w:date="2016-02-08T22:05:00Z">
                  <w:rPr>
                    <w:ins w:id="1011" w:author="Mateus Berardo de Souza Terra" w:date="2016-02-08T20:04:00Z"/>
                    <w:color w:val="303030"/>
                  </w:rPr>
                </w:rPrChange>
              </w:rPr>
              <w:pPrChange w:id="1012" w:author="Mateus Berardo de Souza Terra" w:date="2016-02-08T22:05:00Z">
                <w:pPr>
                  <w:pStyle w:val="NormalWeb"/>
                  <w:spacing w:before="0" w:beforeAutospacing="0" w:after="160" w:afterAutospacing="0"/>
                  <w:jc w:val="center"/>
                </w:pPr>
              </w:pPrChange>
            </w:pPr>
            <w:ins w:id="1013" w:author="Mateus Berardo de Souza Terra" w:date="2016-02-08T22:10:00Z">
              <w:r w:rsidRPr="0068627D">
                <w:rPr>
                  <w:sz w:val="16"/>
                  <w:szCs w:val="16"/>
                </w:rPr>
                <w:t>E</w:t>
              </w:r>
            </w:ins>
          </w:p>
        </w:tc>
        <w:tc>
          <w:tcPr>
            <w:tcW w:w="1559" w:type="dxa"/>
            <w:tcPrChange w:id="1014"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1015" w:author="Mateus Berardo de Souza Terra" w:date="2016-02-08T20:04:00Z"/>
                <w:sz w:val="16"/>
                <w:szCs w:val="16"/>
                <w:rPrChange w:id="1016" w:author="Mateus Berardo de Souza Terra" w:date="2016-02-08T22:05:00Z">
                  <w:rPr>
                    <w:ins w:id="1017" w:author="Mateus Berardo de Souza Terra" w:date="2016-02-08T20:04:00Z"/>
                    <w:color w:val="303030"/>
                  </w:rPr>
                </w:rPrChange>
              </w:rPr>
              <w:pPrChange w:id="1018" w:author="Mateus Berardo de Souza Terra" w:date="2016-02-08T22:05:00Z">
                <w:pPr>
                  <w:pStyle w:val="NormalWeb"/>
                  <w:spacing w:before="0" w:beforeAutospacing="0" w:after="160" w:afterAutospacing="0"/>
                  <w:jc w:val="center"/>
                </w:pPr>
              </w:pPrChange>
            </w:pPr>
            <w:ins w:id="1019" w:author="Mateus Berardo de Souza Terra" w:date="2016-02-08T22:09:00Z">
              <w:r w:rsidRPr="0068627D">
                <w:rPr>
                  <w:sz w:val="16"/>
                  <w:szCs w:val="16"/>
                </w:rPr>
                <w:t>101</w:t>
              </w:r>
            </w:ins>
          </w:p>
        </w:tc>
        <w:tc>
          <w:tcPr>
            <w:tcW w:w="1559" w:type="dxa"/>
            <w:tcPrChange w:id="1020"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1021" w:author="Mateus Berardo de Souza Terra" w:date="2016-02-08T20:04:00Z"/>
                <w:sz w:val="16"/>
                <w:szCs w:val="16"/>
                <w:rPrChange w:id="1022" w:author="Mateus Berardo de Souza Terra" w:date="2016-02-08T22:05:00Z">
                  <w:rPr>
                    <w:ins w:id="1023" w:author="Mateus Berardo de Souza Terra" w:date="2016-02-08T20:04:00Z"/>
                    <w:color w:val="303030"/>
                  </w:rPr>
                </w:rPrChange>
              </w:rPr>
              <w:pPrChange w:id="1024" w:author="Mateus Berardo de Souza Terra" w:date="2016-02-08T22:05:00Z">
                <w:pPr>
                  <w:pStyle w:val="NormalWeb"/>
                  <w:spacing w:before="0" w:beforeAutospacing="0" w:after="160" w:afterAutospacing="0"/>
                  <w:jc w:val="center"/>
                </w:pPr>
              </w:pPrChange>
            </w:pPr>
            <w:proofErr w:type="gramStart"/>
            <w:ins w:id="1025"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1026" w:author="Mateus Berardo de Souza Terra" w:date="2016-02-08T20:04:00Z"/>
        </w:trPr>
        <w:tc>
          <w:tcPr>
            <w:tcW w:w="1558" w:type="dxa"/>
            <w:tcPrChange w:id="1027"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1028" w:author="Mateus Berardo de Souza Terra" w:date="2016-02-08T20:04:00Z"/>
                <w:sz w:val="16"/>
                <w:szCs w:val="16"/>
                <w:rPrChange w:id="1029" w:author="Mateus Berardo de Souza Terra" w:date="2016-02-08T22:05:00Z">
                  <w:rPr>
                    <w:ins w:id="1030" w:author="Mateus Berardo de Souza Terra" w:date="2016-02-08T20:04:00Z"/>
                    <w:color w:val="303030"/>
                  </w:rPr>
                </w:rPrChange>
              </w:rPr>
              <w:pPrChange w:id="1031" w:author="Mateus Berardo de Souza Terra" w:date="2016-02-08T22:05:00Z">
                <w:pPr>
                  <w:pStyle w:val="NormalWeb"/>
                  <w:spacing w:before="0" w:beforeAutospacing="0" w:after="160" w:afterAutospacing="0"/>
                  <w:jc w:val="center"/>
                </w:pPr>
              </w:pPrChange>
            </w:pPr>
            <w:ins w:id="1032" w:author="Mateus Berardo de Souza Terra" w:date="2016-02-08T20:05:00Z">
              <w:r w:rsidRPr="0068627D">
                <w:rPr>
                  <w:sz w:val="16"/>
                  <w:szCs w:val="16"/>
                  <w:rPrChange w:id="1033" w:author="Mateus Berardo de Souza Terra" w:date="2016-02-08T22:05:00Z">
                    <w:rPr>
                      <w:color w:val="303030"/>
                    </w:rPr>
                  </w:rPrChange>
                </w:rPr>
                <w:t>38</w:t>
              </w:r>
            </w:ins>
          </w:p>
        </w:tc>
        <w:tc>
          <w:tcPr>
            <w:tcW w:w="1558" w:type="dxa"/>
            <w:tcPrChange w:id="1034"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1035" w:author="Mateus Berardo de Souza Terra" w:date="2016-02-08T20:04:00Z"/>
                <w:sz w:val="16"/>
                <w:szCs w:val="16"/>
                <w:rPrChange w:id="1036" w:author="Mateus Berardo de Souza Terra" w:date="2016-02-08T22:13:00Z">
                  <w:rPr>
                    <w:ins w:id="1037" w:author="Mateus Berardo de Souza Terra" w:date="2016-02-08T20:04:00Z"/>
                    <w:color w:val="303030"/>
                  </w:rPr>
                </w:rPrChange>
              </w:rPr>
              <w:pPrChange w:id="1038" w:author="Mateus Berardo de Souza Terra" w:date="2016-02-08T22:05:00Z">
                <w:pPr>
                  <w:pStyle w:val="NormalWeb"/>
                  <w:spacing w:before="0" w:beforeAutospacing="0" w:after="160" w:afterAutospacing="0"/>
                  <w:jc w:val="center"/>
                </w:pPr>
              </w:pPrChange>
            </w:pPr>
            <w:ins w:id="1039" w:author="Mateus Berardo de Souza Terra" w:date="2016-02-08T22:13:00Z">
              <w:r w:rsidRPr="0068627D">
                <w:rPr>
                  <w:sz w:val="16"/>
                  <w:szCs w:val="16"/>
                </w:rPr>
                <w:t>&amp;</w:t>
              </w:r>
            </w:ins>
          </w:p>
        </w:tc>
        <w:tc>
          <w:tcPr>
            <w:tcW w:w="1558" w:type="dxa"/>
            <w:tcPrChange w:id="1040"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1041" w:author="Mateus Berardo de Souza Terra" w:date="2016-02-08T20:04:00Z"/>
                <w:sz w:val="16"/>
                <w:szCs w:val="16"/>
                <w:rPrChange w:id="1042" w:author="Mateus Berardo de Souza Terra" w:date="2016-02-08T22:05:00Z">
                  <w:rPr>
                    <w:ins w:id="1043" w:author="Mateus Berardo de Souza Terra" w:date="2016-02-08T20:04:00Z"/>
                    <w:color w:val="303030"/>
                  </w:rPr>
                </w:rPrChange>
              </w:rPr>
              <w:pPrChange w:id="1044" w:author="Mateus Berardo de Souza Terra" w:date="2016-02-08T22:05:00Z">
                <w:pPr>
                  <w:pStyle w:val="NormalWeb"/>
                  <w:spacing w:before="0" w:beforeAutospacing="0" w:after="160" w:afterAutospacing="0"/>
                  <w:jc w:val="center"/>
                </w:pPr>
              </w:pPrChange>
            </w:pPr>
            <w:ins w:id="1045" w:author="Mateus Berardo de Souza Terra" w:date="2016-02-08T22:09:00Z">
              <w:r w:rsidRPr="0068627D">
                <w:rPr>
                  <w:sz w:val="16"/>
                  <w:szCs w:val="16"/>
                </w:rPr>
                <w:t>70</w:t>
              </w:r>
            </w:ins>
          </w:p>
        </w:tc>
        <w:tc>
          <w:tcPr>
            <w:tcW w:w="1558" w:type="dxa"/>
            <w:tcPrChange w:id="1046"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1047" w:author="Mateus Berardo de Souza Terra" w:date="2016-02-08T20:04:00Z"/>
                <w:sz w:val="16"/>
                <w:szCs w:val="16"/>
                <w:rPrChange w:id="1048" w:author="Mateus Berardo de Souza Terra" w:date="2016-02-08T22:05:00Z">
                  <w:rPr>
                    <w:ins w:id="1049" w:author="Mateus Berardo de Souza Terra" w:date="2016-02-08T20:04:00Z"/>
                    <w:color w:val="303030"/>
                  </w:rPr>
                </w:rPrChange>
              </w:rPr>
              <w:pPrChange w:id="1050" w:author="Mateus Berardo de Souza Terra" w:date="2016-02-08T22:05:00Z">
                <w:pPr>
                  <w:pStyle w:val="NormalWeb"/>
                  <w:spacing w:before="0" w:beforeAutospacing="0" w:after="160" w:afterAutospacing="0"/>
                  <w:jc w:val="center"/>
                </w:pPr>
              </w:pPrChange>
            </w:pPr>
            <w:ins w:id="1051" w:author="Mateus Berardo de Souza Terra" w:date="2016-02-08T22:10:00Z">
              <w:r w:rsidRPr="0068627D">
                <w:rPr>
                  <w:sz w:val="16"/>
                  <w:szCs w:val="16"/>
                </w:rPr>
                <w:t>F</w:t>
              </w:r>
            </w:ins>
          </w:p>
        </w:tc>
        <w:tc>
          <w:tcPr>
            <w:tcW w:w="1559" w:type="dxa"/>
            <w:tcPrChange w:id="1052"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1053" w:author="Mateus Berardo de Souza Terra" w:date="2016-02-08T20:04:00Z"/>
                <w:sz w:val="16"/>
                <w:szCs w:val="16"/>
                <w:rPrChange w:id="1054" w:author="Mateus Berardo de Souza Terra" w:date="2016-02-08T22:05:00Z">
                  <w:rPr>
                    <w:ins w:id="1055" w:author="Mateus Berardo de Souza Terra" w:date="2016-02-08T20:04:00Z"/>
                    <w:color w:val="303030"/>
                  </w:rPr>
                </w:rPrChange>
              </w:rPr>
              <w:pPrChange w:id="1056" w:author="Mateus Berardo de Souza Terra" w:date="2016-02-08T22:05:00Z">
                <w:pPr>
                  <w:pStyle w:val="NormalWeb"/>
                  <w:spacing w:before="0" w:beforeAutospacing="0" w:after="160" w:afterAutospacing="0"/>
                  <w:jc w:val="center"/>
                </w:pPr>
              </w:pPrChange>
            </w:pPr>
            <w:ins w:id="1057" w:author="Mateus Berardo de Souza Terra" w:date="2016-02-08T22:09:00Z">
              <w:r w:rsidRPr="0068627D">
                <w:rPr>
                  <w:sz w:val="16"/>
                  <w:szCs w:val="16"/>
                </w:rPr>
                <w:t>102</w:t>
              </w:r>
            </w:ins>
          </w:p>
        </w:tc>
        <w:tc>
          <w:tcPr>
            <w:tcW w:w="1559" w:type="dxa"/>
            <w:tcPrChange w:id="1058"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1059" w:author="Mateus Berardo de Souza Terra" w:date="2016-02-08T20:04:00Z"/>
                <w:sz w:val="16"/>
                <w:szCs w:val="16"/>
                <w:rPrChange w:id="1060" w:author="Mateus Berardo de Souza Terra" w:date="2016-02-08T22:05:00Z">
                  <w:rPr>
                    <w:ins w:id="1061" w:author="Mateus Berardo de Souza Terra" w:date="2016-02-08T20:04:00Z"/>
                    <w:color w:val="303030"/>
                  </w:rPr>
                </w:rPrChange>
              </w:rPr>
              <w:pPrChange w:id="1062" w:author="Mateus Berardo de Souza Terra" w:date="2016-02-08T22:05:00Z">
                <w:pPr>
                  <w:pStyle w:val="NormalWeb"/>
                  <w:spacing w:before="0" w:beforeAutospacing="0" w:after="160" w:afterAutospacing="0"/>
                  <w:jc w:val="center"/>
                </w:pPr>
              </w:pPrChange>
            </w:pPr>
            <w:proofErr w:type="gramStart"/>
            <w:ins w:id="1063"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1064" w:author="Mateus Berardo de Souza Terra" w:date="2016-02-08T20:04:00Z"/>
        </w:trPr>
        <w:tc>
          <w:tcPr>
            <w:tcW w:w="1558" w:type="dxa"/>
            <w:tcPrChange w:id="1065"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1066" w:author="Mateus Berardo de Souza Terra" w:date="2016-02-08T20:04:00Z"/>
                <w:sz w:val="16"/>
                <w:szCs w:val="16"/>
                <w:rPrChange w:id="1067" w:author="Mateus Berardo de Souza Terra" w:date="2016-02-08T22:05:00Z">
                  <w:rPr>
                    <w:ins w:id="1068" w:author="Mateus Berardo de Souza Terra" w:date="2016-02-08T20:04:00Z"/>
                    <w:color w:val="303030"/>
                  </w:rPr>
                </w:rPrChange>
              </w:rPr>
              <w:pPrChange w:id="1069" w:author="Mateus Berardo de Souza Terra" w:date="2016-02-08T22:05:00Z">
                <w:pPr>
                  <w:pStyle w:val="NormalWeb"/>
                  <w:spacing w:before="0" w:beforeAutospacing="0" w:after="160" w:afterAutospacing="0"/>
                  <w:jc w:val="center"/>
                </w:pPr>
              </w:pPrChange>
            </w:pPr>
            <w:ins w:id="1070" w:author="Mateus Berardo de Souza Terra" w:date="2016-02-08T20:05:00Z">
              <w:r w:rsidRPr="0068627D">
                <w:rPr>
                  <w:sz w:val="16"/>
                  <w:szCs w:val="16"/>
                  <w:rPrChange w:id="1071" w:author="Mateus Berardo de Souza Terra" w:date="2016-02-08T22:05:00Z">
                    <w:rPr>
                      <w:color w:val="303030"/>
                    </w:rPr>
                  </w:rPrChange>
                </w:rPr>
                <w:t>39</w:t>
              </w:r>
            </w:ins>
          </w:p>
        </w:tc>
        <w:tc>
          <w:tcPr>
            <w:tcW w:w="1558" w:type="dxa"/>
            <w:tcPrChange w:id="1072"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1073" w:author="Mateus Berardo de Souza Terra" w:date="2016-02-08T20:04:00Z"/>
                <w:sz w:val="16"/>
                <w:szCs w:val="16"/>
                <w:rPrChange w:id="1074" w:author="Mateus Berardo de Souza Terra" w:date="2016-02-08T22:05:00Z">
                  <w:rPr>
                    <w:ins w:id="1075" w:author="Mateus Berardo de Souza Terra" w:date="2016-02-08T20:04:00Z"/>
                    <w:color w:val="303030"/>
                  </w:rPr>
                </w:rPrChange>
              </w:rPr>
              <w:pPrChange w:id="1076" w:author="Mateus Berardo de Souza Terra" w:date="2016-02-08T22:05:00Z">
                <w:pPr>
                  <w:pStyle w:val="NormalWeb"/>
                  <w:spacing w:before="0" w:beforeAutospacing="0" w:after="160" w:afterAutospacing="0"/>
                  <w:jc w:val="center"/>
                </w:pPr>
              </w:pPrChange>
            </w:pPr>
            <w:ins w:id="1077" w:author="Mateus Berardo de Souza Terra" w:date="2016-02-08T22:13:00Z">
              <w:r w:rsidRPr="0068627D">
                <w:rPr>
                  <w:sz w:val="16"/>
                  <w:szCs w:val="16"/>
                </w:rPr>
                <w:t>‘</w:t>
              </w:r>
            </w:ins>
          </w:p>
        </w:tc>
        <w:tc>
          <w:tcPr>
            <w:tcW w:w="1558" w:type="dxa"/>
            <w:tcPrChange w:id="1078"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1079" w:author="Mateus Berardo de Souza Terra" w:date="2016-02-08T20:04:00Z"/>
                <w:sz w:val="16"/>
                <w:szCs w:val="16"/>
                <w:rPrChange w:id="1080" w:author="Mateus Berardo de Souza Terra" w:date="2016-02-08T22:05:00Z">
                  <w:rPr>
                    <w:ins w:id="1081" w:author="Mateus Berardo de Souza Terra" w:date="2016-02-08T20:04:00Z"/>
                    <w:color w:val="303030"/>
                  </w:rPr>
                </w:rPrChange>
              </w:rPr>
              <w:pPrChange w:id="1082" w:author="Mateus Berardo de Souza Terra" w:date="2016-02-08T22:05:00Z">
                <w:pPr>
                  <w:pStyle w:val="NormalWeb"/>
                  <w:spacing w:before="0" w:beforeAutospacing="0" w:after="160" w:afterAutospacing="0"/>
                  <w:jc w:val="center"/>
                </w:pPr>
              </w:pPrChange>
            </w:pPr>
            <w:ins w:id="1083" w:author="Mateus Berardo de Souza Terra" w:date="2016-02-08T22:09:00Z">
              <w:r w:rsidRPr="0068627D">
                <w:rPr>
                  <w:sz w:val="16"/>
                  <w:szCs w:val="16"/>
                </w:rPr>
                <w:t>71</w:t>
              </w:r>
            </w:ins>
          </w:p>
        </w:tc>
        <w:tc>
          <w:tcPr>
            <w:tcW w:w="1558" w:type="dxa"/>
            <w:tcPrChange w:id="1084"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1085" w:author="Mateus Berardo de Souza Terra" w:date="2016-02-08T20:04:00Z"/>
                <w:sz w:val="16"/>
                <w:szCs w:val="16"/>
                <w:rPrChange w:id="1086" w:author="Mateus Berardo de Souza Terra" w:date="2016-02-08T22:05:00Z">
                  <w:rPr>
                    <w:ins w:id="1087" w:author="Mateus Berardo de Souza Terra" w:date="2016-02-08T20:04:00Z"/>
                    <w:color w:val="303030"/>
                  </w:rPr>
                </w:rPrChange>
              </w:rPr>
              <w:pPrChange w:id="1088" w:author="Mateus Berardo de Souza Terra" w:date="2016-02-08T22:05:00Z">
                <w:pPr>
                  <w:pStyle w:val="NormalWeb"/>
                  <w:spacing w:before="0" w:beforeAutospacing="0" w:after="160" w:afterAutospacing="0"/>
                  <w:jc w:val="center"/>
                </w:pPr>
              </w:pPrChange>
            </w:pPr>
            <w:ins w:id="1089" w:author="Mateus Berardo de Souza Terra" w:date="2016-02-08T22:10:00Z">
              <w:r w:rsidRPr="0068627D">
                <w:rPr>
                  <w:sz w:val="16"/>
                  <w:szCs w:val="16"/>
                </w:rPr>
                <w:t>G</w:t>
              </w:r>
            </w:ins>
          </w:p>
        </w:tc>
        <w:tc>
          <w:tcPr>
            <w:tcW w:w="1559" w:type="dxa"/>
            <w:tcPrChange w:id="1090"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1091" w:author="Mateus Berardo de Souza Terra" w:date="2016-02-08T20:04:00Z"/>
                <w:sz w:val="16"/>
                <w:szCs w:val="16"/>
                <w:rPrChange w:id="1092" w:author="Mateus Berardo de Souza Terra" w:date="2016-02-08T22:05:00Z">
                  <w:rPr>
                    <w:ins w:id="1093" w:author="Mateus Berardo de Souza Terra" w:date="2016-02-08T20:04:00Z"/>
                    <w:color w:val="303030"/>
                  </w:rPr>
                </w:rPrChange>
              </w:rPr>
              <w:pPrChange w:id="1094" w:author="Mateus Berardo de Souza Terra" w:date="2016-02-08T22:05:00Z">
                <w:pPr>
                  <w:pStyle w:val="NormalWeb"/>
                  <w:spacing w:before="0" w:beforeAutospacing="0" w:after="160" w:afterAutospacing="0"/>
                  <w:jc w:val="center"/>
                </w:pPr>
              </w:pPrChange>
            </w:pPr>
            <w:ins w:id="1095" w:author="Mateus Berardo de Souza Terra" w:date="2016-02-08T22:09:00Z">
              <w:r w:rsidRPr="0068627D">
                <w:rPr>
                  <w:sz w:val="16"/>
                  <w:szCs w:val="16"/>
                </w:rPr>
                <w:t>103</w:t>
              </w:r>
            </w:ins>
          </w:p>
        </w:tc>
        <w:tc>
          <w:tcPr>
            <w:tcW w:w="1559" w:type="dxa"/>
            <w:tcPrChange w:id="1096"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1097" w:author="Mateus Berardo de Souza Terra" w:date="2016-02-08T20:04:00Z"/>
                <w:sz w:val="16"/>
                <w:szCs w:val="16"/>
                <w:rPrChange w:id="1098" w:author="Mateus Berardo de Souza Terra" w:date="2016-02-08T22:05:00Z">
                  <w:rPr>
                    <w:ins w:id="1099" w:author="Mateus Berardo de Souza Terra" w:date="2016-02-08T20:04:00Z"/>
                    <w:color w:val="303030"/>
                  </w:rPr>
                </w:rPrChange>
              </w:rPr>
              <w:pPrChange w:id="1100" w:author="Mateus Berardo de Souza Terra" w:date="2016-02-08T22:05:00Z">
                <w:pPr>
                  <w:pStyle w:val="NormalWeb"/>
                  <w:spacing w:before="0" w:beforeAutospacing="0" w:after="160" w:afterAutospacing="0"/>
                  <w:jc w:val="center"/>
                </w:pPr>
              </w:pPrChange>
            </w:pPr>
            <w:proofErr w:type="gramStart"/>
            <w:ins w:id="1101"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1102" w:author="Mateus Berardo de Souza Terra" w:date="2016-02-08T20:04:00Z"/>
        </w:trPr>
        <w:tc>
          <w:tcPr>
            <w:tcW w:w="1558" w:type="dxa"/>
            <w:tcPrChange w:id="1103"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1104" w:author="Mateus Berardo de Souza Terra" w:date="2016-02-08T20:04:00Z"/>
                <w:sz w:val="16"/>
                <w:szCs w:val="16"/>
                <w:rPrChange w:id="1105" w:author="Mateus Berardo de Souza Terra" w:date="2016-02-08T22:05:00Z">
                  <w:rPr>
                    <w:ins w:id="1106" w:author="Mateus Berardo de Souza Terra" w:date="2016-02-08T20:04:00Z"/>
                    <w:color w:val="303030"/>
                  </w:rPr>
                </w:rPrChange>
              </w:rPr>
              <w:pPrChange w:id="1107" w:author="Mateus Berardo de Souza Terra" w:date="2016-02-08T22:05:00Z">
                <w:pPr>
                  <w:pStyle w:val="NormalWeb"/>
                  <w:spacing w:before="0" w:beforeAutospacing="0" w:after="160" w:afterAutospacing="0"/>
                  <w:jc w:val="center"/>
                </w:pPr>
              </w:pPrChange>
            </w:pPr>
            <w:ins w:id="1108" w:author="Mateus Berardo de Souza Terra" w:date="2016-02-08T20:05:00Z">
              <w:r w:rsidRPr="0068627D">
                <w:rPr>
                  <w:sz w:val="16"/>
                  <w:szCs w:val="16"/>
                  <w:rPrChange w:id="1109" w:author="Mateus Berardo de Souza Terra" w:date="2016-02-08T22:05:00Z">
                    <w:rPr>
                      <w:color w:val="303030"/>
                    </w:rPr>
                  </w:rPrChange>
                </w:rPr>
                <w:t>40</w:t>
              </w:r>
            </w:ins>
          </w:p>
        </w:tc>
        <w:tc>
          <w:tcPr>
            <w:tcW w:w="1558" w:type="dxa"/>
            <w:tcPrChange w:id="1110"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1111" w:author="Mateus Berardo de Souza Terra" w:date="2016-02-08T20:04:00Z"/>
                <w:sz w:val="16"/>
                <w:szCs w:val="16"/>
                <w:rPrChange w:id="1112" w:author="Mateus Berardo de Souza Terra" w:date="2016-02-08T22:05:00Z">
                  <w:rPr>
                    <w:ins w:id="1113" w:author="Mateus Berardo de Souza Terra" w:date="2016-02-08T20:04:00Z"/>
                    <w:color w:val="303030"/>
                  </w:rPr>
                </w:rPrChange>
              </w:rPr>
              <w:pPrChange w:id="1114" w:author="Mateus Berardo de Souza Terra" w:date="2016-02-08T22:05:00Z">
                <w:pPr>
                  <w:pStyle w:val="NormalWeb"/>
                  <w:spacing w:before="0" w:beforeAutospacing="0" w:after="160" w:afterAutospacing="0"/>
                  <w:jc w:val="center"/>
                </w:pPr>
              </w:pPrChange>
            </w:pPr>
            <w:ins w:id="1115" w:author="Mateus Berardo de Souza Terra" w:date="2016-02-08T22:13:00Z">
              <w:r w:rsidRPr="0068627D">
                <w:rPr>
                  <w:sz w:val="16"/>
                  <w:szCs w:val="16"/>
                </w:rPr>
                <w:t>(</w:t>
              </w:r>
            </w:ins>
          </w:p>
        </w:tc>
        <w:tc>
          <w:tcPr>
            <w:tcW w:w="1558" w:type="dxa"/>
            <w:tcPrChange w:id="1116"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1117" w:author="Mateus Berardo de Souza Terra" w:date="2016-02-08T20:04:00Z"/>
                <w:sz w:val="16"/>
                <w:szCs w:val="16"/>
                <w:rPrChange w:id="1118" w:author="Mateus Berardo de Souza Terra" w:date="2016-02-08T22:05:00Z">
                  <w:rPr>
                    <w:ins w:id="1119" w:author="Mateus Berardo de Souza Terra" w:date="2016-02-08T20:04:00Z"/>
                    <w:color w:val="303030"/>
                  </w:rPr>
                </w:rPrChange>
              </w:rPr>
              <w:pPrChange w:id="1120" w:author="Mateus Berardo de Souza Terra" w:date="2016-02-08T22:05:00Z">
                <w:pPr>
                  <w:pStyle w:val="NormalWeb"/>
                  <w:spacing w:before="0" w:beforeAutospacing="0" w:after="160" w:afterAutospacing="0"/>
                  <w:jc w:val="center"/>
                </w:pPr>
              </w:pPrChange>
            </w:pPr>
            <w:ins w:id="1121" w:author="Mateus Berardo de Souza Terra" w:date="2016-02-08T22:09:00Z">
              <w:r w:rsidRPr="0068627D">
                <w:rPr>
                  <w:sz w:val="16"/>
                  <w:szCs w:val="16"/>
                </w:rPr>
                <w:t>72</w:t>
              </w:r>
            </w:ins>
          </w:p>
        </w:tc>
        <w:tc>
          <w:tcPr>
            <w:tcW w:w="1558" w:type="dxa"/>
            <w:tcPrChange w:id="1122"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1123" w:author="Mateus Berardo de Souza Terra" w:date="2016-02-08T20:04:00Z"/>
                <w:sz w:val="16"/>
                <w:szCs w:val="16"/>
                <w:rPrChange w:id="1124" w:author="Mateus Berardo de Souza Terra" w:date="2016-02-08T22:05:00Z">
                  <w:rPr>
                    <w:ins w:id="1125" w:author="Mateus Berardo de Souza Terra" w:date="2016-02-08T20:04:00Z"/>
                    <w:color w:val="303030"/>
                  </w:rPr>
                </w:rPrChange>
              </w:rPr>
              <w:pPrChange w:id="1126" w:author="Mateus Berardo de Souza Terra" w:date="2016-02-08T22:05:00Z">
                <w:pPr>
                  <w:pStyle w:val="NormalWeb"/>
                  <w:spacing w:before="0" w:beforeAutospacing="0" w:after="160" w:afterAutospacing="0"/>
                  <w:jc w:val="center"/>
                </w:pPr>
              </w:pPrChange>
            </w:pPr>
            <w:ins w:id="1127" w:author="Mateus Berardo de Souza Terra" w:date="2016-02-08T22:10:00Z">
              <w:r w:rsidRPr="0068627D">
                <w:rPr>
                  <w:sz w:val="16"/>
                  <w:szCs w:val="16"/>
                </w:rPr>
                <w:t>H</w:t>
              </w:r>
            </w:ins>
          </w:p>
        </w:tc>
        <w:tc>
          <w:tcPr>
            <w:tcW w:w="1559" w:type="dxa"/>
            <w:tcPrChange w:id="1128"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1129" w:author="Mateus Berardo de Souza Terra" w:date="2016-02-08T20:04:00Z"/>
                <w:sz w:val="16"/>
                <w:szCs w:val="16"/>
                <w:rPrChange w:id="1130" w:author="Mateus Berardo de Souza Terra" w:date="2016-02-08T22:05:00Z">
                  <w:rPr>
                    <w:ins w:id="1131" w:author="Mateus Berardo de Souza Terra" w:date="2016-02-08T20:04:00Z"/>
                    <w:color w:val="303030"/>
                  </w:rPr>
                </w:rPrChange>
              </w:rPr>
              <w:pPrChange w:id="1132" w:author="Mateus Berardo de Souza Terra" w:date="2016-02-08T22:05:00Z">
                <w:pPr>
                  <w:pStyle w:val="NormalWeb"/>
                  <w:spacing w:before="0" w:beforeAutospacing="0" w:after="160" w:afterAutospacing="0"/>
                  <w:jc w:val="center"/>
                </w:pPr>
              </w:pPrChange>
            </w:pPr>
            <w:ins w:id="1133" w:author="Mateus Berardo de Souza Terra" w:date="2016-02-08T22:09:00Z">
              <w:r w:rsidRPr="0068627D">
                <w:rPr>
                  <w:sz w:val="16"/>
                  <w:szCs w:val="16"/>
                </w:rPr>
                <w:t>104</w:t>
              </w:r>
            </w:ins>
          </w:p>
        </w:tc>
        <w:tc>
          <w:tcPr>
            <w:tcW w:w="1559" w:type="dxa"/>
            <w:tcPrChange w:id="1134"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1135" w:author="Mateus Berardo de Souza Terra" w:date="2016-02-08T20:04:00Z"/>
                <w:sz w:val="16"/>
                <w:szCs w:val="16"/>
                <w:rPrChange w:id="1136" w:author="Mateus Berardo de Souza Terra" w:date="2016-02-08T22:05:00Z">
                  <w:rPr>
                    <w:ins w:id="1137" w:author="Mateus Berardo de Souza Terra" w:date="2016-02-08T20:04:00Z"/>
                    <w:color w:val="303030"/>
                  </w:rPr>
                </w:rPrChange>
              </w:rPr>
              <w:pPrChange w:id="1138" w:author="Mateus Berardo de Souza Terra" w:date="2016-02-08T22:05:00Z">
                <w:pPr>
                  <w:pStyle w:val="NormalWeb"/>
                  <w:spacing w:before="0" w:beforeAutospacing="0" w:after="160" w:afterAutospacing="0"/>
                  <w:jc w:val="center"/>
                </w:pPr>
              </w:pPrChange>
            </w:pPr>
            <w:proofErr w:type="gramStart"/>
            <w:ins w:id="1139"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1140" w:author="Mateus Berardo de Souza Terra" w:date="2016-02-08T20:04:00Z"/>
        </w:trPr>
        <w:tc>
          <w:tcPr>
            <w:tcW w:w="1558" w:type="dxa"/>
            <w:tcPrChange w:id="1141"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1142" w:author="Mateus Berardo de Souza Terra" w:date="2016-02-08T20:04:00Z"/>
                <w:sz w:val="16"/>
                <w:szCs w:val="16"/>
                <w:rPrChange w:id="1143" w:author="Mateus Berardo de Souza Terra" w:date="2016-02-08T22:05:00Z">
                  <w:rPr>
                    <w:ins w:id="1144" w:author="Mateus Berardo de Souza Terra" w:date="2016-02-08T20:04:00Z"/>
                    <w:color w:val="303030"/>
                  </w:rPr>
                </w:rPrChange>
              </w:rPr>
              <w:pPrChange w:id="1145" w:author="Mateus Berardo de Souza Terra" w:date="2016-02-08T22:05:00Z">
                <w:pPr>
                  <w:pStyle w:val="NormalWeb"/>
                  <w:spacing w:before="0" w:beforeAutospacing="0" w:after="160" w:afterAutospacing="0"/>
                  <w:jc w:val="center"/>
                </w:pPr>
              </w:pPrChange>
            </w:pPr>
            <w:ins w:id="1146" w:author="Mateus Berardo de Souza Terra" w:date="2016-02-08T20:05:00Z">
              <w:r w:rsidRPr="0068627D">
                <w:rPr>
                  <w:sz w:val="16"/>
                  <w:szCs w:val="16"/>
                  <w:rPrChange w:id="1147" w:author="Mateus Berardo de Souza Terra" w:date="2016-02-08T22:05:00Z">
                    <w:rPr>
                      <w:color w:val="303030"/>
                    </w:rPr>
                  </w:rPrChange>
                </w:rPr>
                <w:lastRenderedPageBreak/>
                <w:t>41</w:t>
              </w:r>
            </w:ins>
          </w:p>
        </w:tc>
        <w:tc>
          <w:tcPr>
            <w:tcW w:w="1558" w:type="dxa"/>
            <w:tcPrChange w:id="1148"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1149" w:author="Mateus Berardo de Souza Terra" w:date="2016-02-08T20:04:00Z"/>
                <w:sz w:val="16"/>
                <w:szCs w:val="16"/>
                <w:rPrChange w:id="1150" w:author="Mateus Berardo de Souza Terra" w:date="2016-02-08T22:05:00Z">
                  <w:rPr>
                    <w:ins w:id="1151" w:author="Mateus Berardo de Souza Terra" w:date="2016-02-08T20:04:00Z"/>
                    <w:color w:val="303030"/>
                  </w:rPr>
                </w:rPrChange>
              </w:rPr>
              <w:pPrChange w:id="1152" w:author="Mateus Berardo de Souza Terra" w:date="2016-02-08T22:05:00Z">
                <w:pPr>
                  <w:pStyle w:val="NormalWeb"/>
                  <w:spacing w:before="0" w:beforeAutospacing="0" w:after="160" w:afterAutospacing="0"/>
                  <w:jc w:val="center"/>
                </w:pPr>
              </w:pPrChange>
            </w:pPr>
            <w:ins w:id="1153" w:author="Mateus Berardo de Souza Terra" w:date="2016-02-08T22:13:00Z">
              <w:r w:rsidRPr="0068627D">
                <w:rPr>
                  <w:sz w:val="16"/>
                  <w:szCs w:val="16"/>
                </w:rPr>
                <w:t>)</w:t>
              </w:r>
            </w:ins>
          </w:p>
        </w:tc>
        <w:tc>
          <w:tcPr>
            <w:tcW w:w="1558" w:type="dxa"/>
            <w:tcPrChange w:id="1154"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1155" w:author="Mateus Berardo de Souza Terra" w:date="2016-02-08T20:04:00Z"/>
                <w:sz w:val="16"/>
                <w:szCs w:val="16"/>
                <w:rPrChange w:id="1156" w:author="Mateus Berardo de Souza Terra" w:date="2016-02-08T22:05:00Z">
                  <w:rPr>
                    <w:ins w:id="1157" w:author="Mateus Berardo de Souza Terra" w:date="2016-02-08T20:04:00Z"/>
                    <w:color w:val="303030"/>
                  </w:rPr>
                </w:rPrChange>
              </w:rPr>
              <w:pPrChange w:id="1158" w:author="Mateus Berardo de Souza Terra" w:date="2016-02-08T22:05:00Z">
                <w:pPr>
                  <w:pStyle w:val="NormalWeb"/>
                  <w:spacing w:before="0" w:beforeAutospacing="0" w:after="160" w:afterAutospacing="0"/>
                  <w:jc w:val="center"/>
                </w:pPr>
              </w:pPrChange>
            </w:pPr>
            <w:ins w:id="1159" w:author="Mateus Berardo de Souza Terra" w:date="2016-02-08T22:09:00Z">
              <w:r w:rsidRPr="0068627D">
                <w:rPr>
                  <w:sz w:val="16"/>
                  <w:szCs w:val="16"/>
                </w:rPr>
                <w:t>73</w:t>
              </w:r>
            </w:ins>
          </w:p>
        </w:tc>
        <w:tc>
          <w:tcPr>
            <w:tcW w:w="1558" w:type="dxa"/>
            <w:tcPrChange w:id="1160"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1161" w:author="Mateus Berardo de Souza Terra" w:date="2016-02-08T20:04:00Z"/>
                <w:sz w:val="16"/>
                <w:szCs w:val="16"/>
                <w:rPrChange w:id="1162" w:author="Mateus Berardo de Souza Terra" w:date="2016-02-08T22:05:00Z">
                  <w:rPr>
                    <w:ins w:id="1163" w:author="Mateus Berardo de Souza Terra" w:date="2016-02-08T20:04:00Z"/>
                    <w:color w:val="303030"/>
                  </w:rPr>
                </w:rPrChange>
              </w:rPr>
              <w:pPrChange w:id="1164" w:author="Mateus Berardo de Souza Terra" w:date="2016-02-08T22:05:00Z">
                <w:pPr>
                  <w:pStyle w:val="NormalWeb"/>
                  <w:spacing w:before="0" w:beforeAutospacing="0" w:after="160" w:afterAutospacing="0"/>
                  <w:jc w:val="center"/>
                </w:pPr>
              </w:pPrChange>
            </w:pPr>
            <w:ins w:id="1165" w:author="Mateus Berardo de Souza Terra" w:date="2016-02-08T22:10:00Z">
              <w:r w:rsidRPr="0068627D">
                <w:rPr>
                  <w:sz w:val="16"/>
                  <w:szCs w:val="16"/>
                </w:rPr>
                <w:t>I</w:t>
              </w:r>
            </w:ins>
          </w:p>
        </w:tc>
        <w:tc>
          <w:tcPr>
            <w:tcW w:w="1559" w:type="dxa"/>
            <w:tcPrChange w:id="1166"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1167" w:author="Mateus Berardo de Souza Terra" w:date="2016-02-08T20:04:00Z"/>
                <w:sz w:val="16"/>
                <w:szCs w:val="16"/>
                <w:rPrChange w:id="1168" w:author="Mateus Berardo de Souza Terra" w:date="2016-02-08T22:05:00Z">
                  <w:rPr>
                    <w:ins w:id="1169" w:author="Mateus Berardo de Souza Terra" w:date="2016-02-08T20:04:00Z"/>
                    <w:color w:val="303030"/>
                  </w:rPr>
                </w:rPrChange>
              </w:rPr>
              <w:pPrChange w:id="1170" w:author="Mateus Berardo de Souza Terra" w:date="2016-02-08T22:05:00Z">
                <w:pPr>
                  <w:pStyle w:val="NormalWeb"/>
                  <w:spacing w:before="0" w:beforeAutospacing="0" w:after="160" w:afterAutospacing="0"/>
                  <w:jc w:val="center"/>
                </w:pPr>
              </w:pPrChange>
            </w:pPr>
            <w:ins w:id="1171" w:author="Mateus Berardo de Souza Terra" w:date="2016-02-08T22:09:00Z">
              <w:r w:rsidRPr="0068627D">
                <w:rPr>
                  <w:sz w:val="16"/>
                  <w:szCs w:val="16"/>
                </w:rPr>
                <w:t>105</w:t>
              </w:r>
            </w:ins>
          </w:p>
        </w:tc>
        <w:tc>
          <w:tcPr>
            <w:tcW w:w="1559" w:type="dxa"/>
            <w:tcPrChange w:id="1172"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1173" w:author="Mateus Berardo de Souza Terra" w:date="2016-02-08T20:04:00Z"/>
                <w:sz w:val="16"/>
                <w:szCs w:val="16"/>
                <w:rPrChange w:id="1174" w:author="Mateus Berardo de Souza Terra" w:date="2016-02-08T22:05:00Z">
                  <w:rPr>
                    <w:ins w:id="1175" w:author="Mateus Berardo de Souza Terra" w:date="2016-02-08T20:04:00Z"/>
                    <w:color w:val="303030"/>
                  </w:rPr>
                </w:rPrChange>
              </w:rPr>
              <w:pPrChange w:id="1176" w:author="Mateus Berardo de Souza Terra" w:date="2016-02-08T22:05:00Z">
                <w:pPr>
                  <w:pStyle w:val="NormalWeb"/>
                  <w:spacing w:before="0" w:beforeAutospacing="0" w:after="160" w:afterAutospacing="0"/>
                  <w:jc w:val="center"/>
                </w:pPr>
              </w:pPrChange>
            </w:pPr>
            <w:proofErr w:type="gramStart"/>
            <w:ins w:id="1177"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1178" w:author="Mateus Berardo de Souza Terra" w:date="2016-02-08T20:04:00Z"/>
        </w:trPr>
        <w:tc>
          <w:tcPr>
            <w:tcW w:w="1558" w:type="dxa"/>
            <w:tcPrChange w:id="1179"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1180" w:author="Mateus Berardo de Souza Terra" w:date="2016-02-08T20:04:00Z"/>
                <w:sz w:val="16"/>
                <w:szCs w:val="16"/>
                <w:rPrChange w:id="1181" w:author="Mateus Berardo de Souza Terra" w:date="2016-02-08T22:05:00Z">
                  <w:rPr>
                    <w:ins w:id="1182" w:author="Mateus Berardo de Souza Terra" w:date="2016-02-08T20:04:00Z"/>
                    <w:color w:val="303030"/>
                  </w:rPr>
                </w:rPrChange>
              </w:rPr>
              <w:pPrChange w:id="1183" w:author="Mateus Berardo de Souza Terra" w:date="2016-02-08T22:05:00Z">
                <w:pPr>
                  <w:pStyle w:val="NormalWeb"/>
                  <w:spacing w:before="0" w:beforeAutospacing="0" w:after="160" w:afterAutospacing="0"/>
                  <w:jc w:val="center"/>
                </w:pPr>
              </w:pPrChange>
            </w:pPr>
            <w:ins w:id="1184" w:author="Mateus Berardo de Souza Terra" w:date="2016-02-08T20:05:00Z">
              <w:r w:rsidRPr="0068627D">
                <w:rPr>
                  <w:sz w:val="16"/>
                  <w:szCs w:val="16"/>
                  <w:rPrChange w:id="1185" w:author="Mateus Berardo de Souza Terra" w:date="2016-02-08T22:05:00Z">
                    <w:rPr>
                      <w:color w:val="303030"/>
                    </w:rPr>
                  </w:rPrChange>
                </w:rPr>
                <w:t>42</w:t>
              </w:r>
            </w:ins>
          </w:p>
        </w:tc>
        <w:tc>
          <w:tcPr>
            <w:tcW w:w="1558" w:type="dxa"/>
            <w:tcPrChange w:id="1186"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1187" w:author="Mateus Berardo de Souza Terra" w:date="2016-02-08T20:04:00Z"/>
                <w:sz w:val="16"/>
                <w:szCs w:val="16"/>
                <w:rPrChange w:id="1188" w:author="Mateus Berardo de Souza Terra" w:date="2016-02-08T22:05:00Z">
                  <w:rPr>
                    <w:ins w:id="1189" w:author="Mateus Berardo de Souza Terra" w:date="2016-02-08T20:04:00Z"/>
                    <w:color w:val="303030"/>
                  </w:rPr>
                </w:rPrChange>
              </w:rPr>
              <w:pPrChange w:id="1190" w:author="Mateus Berardo de Souza Terra" w:date="2016-02-08T22:05:00Z">
                <w:pPr>
                  <w:pStyle w:val="NormalWeb"/>
                  <w:spacing w:before="0" w:beforeAutospacing="0" w:after="160" w:afterAutospacing="0"/>
                  <w:jc w:val="center"/>
                </w:pPr>
              </w:pPrChange>
            </w:pPr>
            <w:ins w:id="1191" w:author="Mateus Berardo de Souza Terra" w:date="2016-02-08T22:13:00Z">
              <w:r w:rsidRPr="0068627D">
                <w:rPr>
                  <w:sz w:val="16"/>
                  <w:szCs w:val="16"/>
                </w:rPr>
                <w:t>*</w:t>
              </w:r>
            </w:ins>
          </w:p>
        </w:tc>
        <w:tc>
          <w:tcPr>
            <w:tcW w:w="1558" w:type="dxa"/>
            <w:tcPrChange w:id="1192"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1193" w:author="Mateus Berardo de Souza Terra" w:date="2016-02-08T20:04:00Z"/>
                <w:sz w:val="16"/>
                <w:szCs w:val="16"/>
                <w:rPrChange w:id="1194" w:author="Mateus Berardo de Souza Terra" w:date="2016-02-08T22:05:00Z">
                  <w:rPr>
                    <w:ins w:id="1195" w:author="Mateus Berardo de Souza Terra" w:date="2016-02-08T20:04:00Z"/>
                    <w:color w:val="303030"/>
                  </w:rPr>
                </w:rPrChange>
              </w:rPr>
              <w:pPrChange w:id="1196" w:author="Mateus Berardo de Souza Terra" w:date="2016-02-08T22:05:00Z">
                <w:pPr>
                  <w:pStyle w:val="NormalWeb"/>
                  <w:spacing w:before="0" w:beforeAutospacing="0" w:after="160" w:afterAutospacing="0"/>
                  <w:jc w:val="center"/>
                </w:pPr>
              </w:pPrChange>
            </w:pPr>
            <w:ins w:id="1197" w:author="Mateus Berardo de Souza Terra" w:date="2016-02-08T22:09:00Z">
              <w:r w:rsidRPr="0068627D">
                <w:rPr>
                  <w:sz w:val="16"/>
                  <w:szCs w:val="16"/>
                </w:rPr>
                <w:t>74</w:t>
              </w:r>
            </w:ins>
          </w:p>
        </w:tc>
        <w:tc>
          <w:tcPr>
            <w:tcW w:w="1558" w:type="dxa"/>
            <w:tcPrChange w:id="1198"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1199" w:author="Mateus Berardo de Souza Terra" w:date="2016-02-08T20:04:00Z"/>
                <w:sz w:val="16"/>
                <w:szCs w:val="16"/>
                <w:rPrChange w:id="1200" w:author="Mateus Berardo de Souza Terra" w:date="2016-02-08T22:05:00Z">
                  <w:rPr>
                    <w:ins w:id="1201" w:author="Mateus Berardo de Souza Terra" w:date="2016-02-08T20:04:00Z"/>
                    <w:color w:val="303030"/>
                  </w:rPr>
                </w:rPrChange>
              </w:rPr>
              <w:pPrChange w:id="1202" w:author="Mateus Berardo de Souza Terra" w:date="2016-02-08T22:05:00Z">
                <w:pPr>
                  <w:pStyle w:val="NormalWeb"/>
                  <w:spacing w:before="0" w:beforeAutospacing="0" w:after="160" w:afterAutospacing="0"/>
                  <w:jc w:val="center"/>
                </w:pPr>
              </w:pPrChange>
            </w:pPr>
            <w:ins w:id="1203" w:author="Mateus Berardo de Souza Terra" w:date="2016-02-08T22:10:00Z">
              <w:r w:rsidRPr="0068627D">
                <w:rPr>
                  <w:sz w:val="16"/>
                  <w:szCs w:val="16"/>
                </w:rPr>
                <w:t>J</w:t>
              </w:r>
            </w:ins>
          </w:p>
        </w:tc>
        <w:tc>
          <w:tcPr>
            <w:tcW w:w="1559" w:type="dxa"/>
            <w:tcPrChange w:id="1204"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1205" w:author="Mateus Berardo de Souza Terra" w:date="2016-02-08T20:04:00Z"/>
                <w:sz w:val="16"/>
                <w:szCs w:val="16"/>
                <w:u w:val="single"/>
                <w:rPrChange w:id="1206" w:author="Mateus Berardo de Souza Terra" w:date="2016-02-08T22:08:00Z">
                  <w:rPr>
                    <w:ins w:id="1207" w:author="Mateus Berardo de Souza Terra" w:date="2016-02-08T20:04:00Z"/>
                    <w:color w:val="303030"/>
                  </w:rPr>
                </w:rPrChange>
              </w:rPr>
              <w:pPrChange w:id="1208" w:author="Mateus Berardo de Souza Terra" w:date="2016-02-08T22:05:00Z">
                <w:pPr>
                  <w:pStyle w:val="NormalWeb"/>
                  <w:spacing w:before="0" w:beforeAutospacing="0" w:after="160" w:afterAutospacing="0"/>
                  <w:jc w:val="center"/>
                </w:pPr>
              </w:pPrChange>
            </w:pPr>
            <w:ins w:id="1209" w:author="Mateus Berardo de Souza Terra" w:date="2016-02-08T22:09:00Z">
              <w:r w:rsidRPr="0068627D">
                <w:rPr>
                  <w:sz w:val="16"/>
                  <w:szCs w:val="16"/>
                </w:rPr>
                <w:t>106</w:t>
              </w:r>
            </w:ins>
          </w:p>
        </w:tc>
        <w:tc>
          <w:tcPr>
            <w:tcW w:w="1559" w:type="dxa"/>
            <w:tcPrChange w:id="1210"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1211" w:author="Mateus Berardo de Souza Terra" w:date="2016-02-08T20:04:00Z"/>
                <w:sz w:val="16"/>
                <w:szCs w:val="16"/>
                <w:rPrChange w:id="1212" w:author="Mateus Berardo de Souza Terra" w:date="2016-02-08T22:05:00Z">
                  <w:rPr>
                    <w:ins w:id="1213" w:author="Mateus Berardo de Souza Terra" w:date="2016-02-08T20:04:00Z"/>
                    <w:color w:val="303030"/>
                  </w:rPr>
                </w:rPrChange>
              </w:rPr>
              <w:pPrChange w:id="1214" w:author="Mateus Berardo de Souza Terra" w:date="2016-02-08T22:05:00Z">
                <w:pPr>
                  <w:pStyle w:val="NormalWeb"/>
                  <w:spacing w:before="0" w:beforeAutospacing="0" w:after="160" w:afterAutospacing="0"/>
                  <w:jc w:val="center"/>
                </w:pPr>
              </w:pPrChange>
            </w:pPr>
            <w:proofErr w:type="gramStart"/>
            <w:ins w:id="1215"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1216" w:author="Mateus Berardo de Souza Terra" w:date="2016-02-08T20:04:00Z"/>
        </w:trPr>
        <w:tc>
          <w:tcPr>
            <w:tcW w:w="1558" w:type="dxa"/>
            <w:tcPrChange w:id="1217"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1218" w:author="Mateus Berardo de Souza Terra" w:date="2016-02-08T20:04:00Z"/>
                <w:sz w:val="16"/>
                <w:szCs w:val="16"/>
                <w:rPrChange w:id="1219" w:author="Mateus Berardo de Souza Terra" w:date="2016-02-08T22:05:00Z">
                  <w:rPr>
                    <w:ins w:id="1220" w:author="Mateus Berardo de Souza Terra" w:date="2016-02-08T20:04:00Z"/>
                    <w:color w:val="303030"/>
                  </w:rPr>
                </w:rPrChange>
              </w:rPr>
              <w:pPrChange w:id="1221" w:author="Mateus Berardo de Souza Terra" w:date="2016-02-08T22:05:00Z">
                <w:pPr>
                  <w:pStyle w:val="NormalWeb"/>
                  <w:spacing w:before="0" w:beforeAutospacing="0" w:after="160" w:afterAutospacing="0"/>
                  <w:jc w:val="center"/>
                </w:pPr>
              </w:pPrChange>
            </w:pPr>
            <w:ins w:id="1222" w:author="Mateus Berardo de Souza Terra" w:date="2016-02-08T20:05:00Z">
              <w:r w:rsidRPr="0068627D">
                <w:rPr>
                  <w:sz w:val="16"/>
                  <w:szCs w:val="16"/>
                  <w:rPrChange w:id="1223" w:author="Mateus Berardo de Souza Terra" w:date="2016-02-08T22:05:00Z">
                    <w:rPr>
                      <w:color w:val="303030"/>
                    </w:rPr>
                  </w:rPrChange>
                </w:rPr>
                <w:t>43</w:t>
              </w:r>
            </w:ins>
          </w:p>
        </w:tc>
        <w:tc>
          <w:tcPr>
            <w:tcW w:w="1558" w:type="dxa"/>
            <w:tcPrChange w:id="1224"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1225" w:author="Mateus Berardo de Souza Terra" w:date="2016-02-08T20:04:00Z"/>
                <w:sz w:val="16"/>
                <w:szCs w:val="16"/>
                <w:rPrChange w:id="1226" w:author="Mateus Berardo de Souza Terra" w:date="2016-02-08T22:05:00Z">
                  <w:rPr>
                    <w:ins w:id="1227" w:author="Mateus Berardo de Souza Terra" w:date="2016-02-08T20:04:00Z"/>
                    <w:color w:val="303030"/>
                  </w:rPr>
                </w:rPrChange>
              </w:rPr>
              <w:pPrChange w:id="1228" w:author="Mateus Berardo de Souza Terra" w:date="2016-02-08T22:05:00Z">
                <w:pPr>
                  <w:pStyle w:val="NormalWeb"/>
                  <w:spacing w:before="0" w:beforeAutospacing="0" w:after="160" w:afterAutospacing="0"/>
                  <w:jc w:val="center"/>
                </w:pPr>
              </w:pPrChange>
            </w:pPr>
            <w:ins w:id="1229" w:author="Mateus Berardo de Souza Terra" w:date="2016-02-08T22:13:00Z">
              <w:r w:rsidRPr="0068627D">
                <w:rPr>
                  <w:sz w:val="16"/>
                  <w:szCs w:val="16"/>
                </w:rPr>
                <w:t>+</w:t>
              </w:r>
            </w:ins>
          </w:p>
        </w:tc>
        <w:tc>
          <w:tcPr>
            <w:tcW w:w="1558" w:type="dxa"/>
            <w:tcPrChange w:id="1230"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1231" w:author="Mateus Berardo de Souza Terra" w:date="2016-02-08T20:04:00Z"/>
                <w:sz w:val="16"/>
                <w:szCs w:val="16"/>
                <w:rPrChange w:id="1232" w:author="Mateus Berardo de Souza Terra" w:date="2016-02-08T22:05:00Z">
                  <w:rPr>
                    <w:ins w:id="1233" w:author="Mateus Berardo de Souza Terra" w:date="2016-02-08T20:04:00Z"/>
                    <w:color w:val="303030"/>
                  </w:rPr>
                </w:rPrChange>
              </w:rPr>
              <w:pPrChange w:id="1234" w:author="Mateus Berardo de Souza Terra" w:date="2016-02-08T22:05:00Z">
                <w:pPr>
                  <w:pStyle w:val="NormalWeb"/>
                  <w:spacing w:before="0" w:beforeAutospacing="0" w:after="160" w:afterAutospacing="0"/>
                  <w:jc w:val="center"/>
                </w:pPr>
              </w:pPrChange>
            </w:pPr>
            <w:ins w:id="1235" w:author="Mateus Berardo de Souza Terra" w:date="2016-02-08T22:09:00Z">
              <w:r w:rsidRPr="0068627D">
                <w:rPr>
                  <w:sz w:val="16"/>
                  <w:szCs w:val="16"/>
                </w:rPr>
                <w:t>75</w:t>
              </w:r>
            </w:ins>
          </w:p>
        </w:tc>
        <w:tc>
          <w:tcPr>
            <w:tcW w:w="1558" w:type="dxa"/>
            <w:tcPrChange w:id="1236"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1237" w:author="Mateus Berardo de Souza Terra" w:date="2016-02-08T20:04:00Z"/>
                <w:sz w:val="16"/>
                <w:szCs w:val="16"/>
                <w:rPrChange w:id="1238" w:author="Mateus Berardo de Souza Terra" w:date="2016-02-08T22:05:00Z">
                  <w:rPr>
                    <w:ins w:id="1239" w:author="Mateus Berardo de Souza Terra" w:date="2016-02-08T20:04:00Z"/>
                    <w:color w:val="303030"/>
                  </w:rPr>
                </w:rPrChange>
              </w:rPr>
              <w:pPrChange w:id="1240" w:author="Mateus Berardo de Souza Terra" w:date="2016-02-08T22:05:00Z">
                <w:pPr>
                  <w:pStyle w:val="NormalWeb"/>
                  <w:spacing w:before="0" w:beforeAutospacing="0" w:after="160" w:afterAutospacing="0"/>
                  <w:jc w:val="center"/>
                </w:pPr>
              </w:pPrChange>
            </w:pPr>
            <w:ins w:id="1241" w:author="Mateus Berardo de Souza Terra" w:date="2016-02-08T22:10:00Z">
              <w:r w:rsidRPr="0068627D">
                <w:rPr>
                  <w:sz w:val="16"/>
                  <w:szCs w:val="16"/>
                </w:rPr>
                <w:t>K</w:t>
              </w:r>
            </w:ins>
          </w:p>
        </w:tc>
        <w:tc>
          <w:tcPr>
            <w:tcW w:w="1559" w:type="dxa"/>
            <w:tcPrChange w:id="1242"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243" w:author="Mateus Berardo de Souza Terra" w:date="2016-02-08T20:04:00Z"/>
                <w:sz w:val="16"/>
                <w:szCs w:val="16"/>
                <w:rPrChange w:id="1244" w:author="Mateus Berardo de Souza Terra" w:date="2016-02-08T22:05:00Z">
                  <w:rPr>
                    <w:ins w:id="1245" w:author="Mateus Berardo de Souza Terra" w:date="2016-02-08T20:04:00Z"/>
                    <w:color w:val="303030"/>
                  </w:rPr>
                </w:rPrChange>
              </w:rPr>
              <w:pPrChange w:id="1246" w:author="Mateus Berardo de Souza Terra" w:date="2016-02-08T22:05:00Z">
                <w:pPr>
                  <w:pStyle w:val="NormalWeb"/>
                  <w:spacing w:before="0" w:beforeAutospacing="0" w:after="160" w:afterAutospacing="0"/>
                  <w:jc w:val="center"/>
                </w:pPr>
              </w:pPrChange>
            </w:pPr>
            <w:ins w:id="1247" w:author="Mateus Berardo de Souza Terra" w:date="2016-02-08T22:09:00Z">
              <w:r w:rsidRPr="0068627D">
                <w:rPr>
                  <w:sz w:val="16"/>
                  <w:szCs w:val="16"/>
                </w:rPr>
                <w:t>107</w:t>
              </w:r>
            </w:ins>
          </w:p>
        </w:tc>
        <w:tc>
          <w:tcPr>
            <w:tcW w:w="1559" w:type="dxa"/>
            <w:tcPrChange w:id="1248"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249" w:author="Mateus Berardo de Souza Terra" w:date="2016-02-08T20:04:00Z"/>
                <w:sz w:val="16"/>
                <w:szCs w:val="16"/>
                <w:rPrChange w:id="1250" w:author="Mateus Berardo de Souza Terra" w:date="2016-02-08T22:05:00Z">
                  <w:rPr>
                    <w:ins w:id="1251" w:author="Mateus Berardo de Souza Terra" w:date="2016-02-08T20:04:00Z"/>
                    <w:color w:val="303030"/>
                  </w:rPr>
                </w:rPrChange>
              </w:rPr>
              <w:pPrChange w:id="1252" w:author="Mateus Berardo de Souza Terra" w:date="2016-02-08T22:05:00Z">
                <w:pPr>
                  <w:pStyle w:val="NormalWeb"/>
                  <w:spacing w:before="0" w:beforeAutospacing="0" w:after="160" w:afterAutospacing="0"/>
                  <w:jc w:val="center"/>
                </w:pPr>
              </w:pPrChange>
            </w:pPr>
            <w:proofErr w:type="gramStart"/>
            <w:ins w:id="1253"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254" w:author="Mateus Berardo de Souza Terra" w:date="2016-02-08T20:04:00Z"/>
        </w:trPr>
        <w:tc>
          <w:tcPr>
            <w:tcW w:w="1558" w:type="dxa"/>
            <w:tcPrChange w:id="1255"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256" w:author="Mateus Berardo de Souza Terra" w:date="2016-02-08T20:04:00Z"/>
                <w:sz w:val="16"/>
                <w:szCs w:val="16"/>
                <w:rPrChange w:id="1257" w:author="Mateus Berardo de Souza Terra" w:date="2016-02-08T22:05:00Z">
                  <w:rPr>
                    <w:ins w:id="1258" w:author="Mateus Berardo de Souza Terra" w:date="2016-02-08T20:04:00Z"/>
                    <w:color w:val="303030"/>
                  </w:rPr>
                </w:rPrChange>
              </w:rPr>
              <w:pPrChange w:id="1259" w:author="Mateus Berardo de Souza Terra" w:date="2016-02-08T22:05:00Z">
                <w:pPr>
                  <w:pStyle w:val="NormalWeb"/>
                  <w:spacing w:before="0" w:beforeAutospacing="0" w:after="160" w:afterAutospacing="0"/>
                  <w:jc w:val="center"/>
                </w:pPr>
              </w:pPrChange>
            </w:pPr>
            <w:ins w:id="1260" w:author="Mateus Berardo de Souza Terra" w:date="2016-02-08T20:05:00Z">
              <w:r w:rsidRPr="0068627D">
                <w:rPr>
                  <w:sz w:val="16"/>
                  <w:szCs w:val="16"/>
                  <w:rPrChange w:id="1261" w:author="Mateus Berardo de Souza Terra" w:date="2016-02-08T22:05:00Z">
                    <w:rPr>
                      <w:color w:val="303030"/>
                    </w:rPr>
                  </w:rPrChange>
                </w:rPr>
                <w:t>44</w:t>
              </w:r>
            </w:ins>
          </w:p>
        </w:tc>
        <w:tc>
          <w:tcPr>
            <w:tcW w:w="1558" w:type="dxa"/>
            <w:tcPrChange w:id="1262"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263" w:author="Mateus Berardo de Souza Terra" w:date="2016-02-08T20:04:00Z"/>
                <w:sz w:val="16"/>
                <w:szCs w:val="16"/>
                <w:rPrChange w:id="1264" w:author="Mateus Berardo de Souza Terra" w:date="2016-02-08T22:05:00Z">
                  <w:rPr>
                    <w:ins w:id="1265" w:author="Mateus Berardo de Souza Terra" w:date="2016-02-08T20:04:00Z"/>
                    <w:color w:val="303030"/>
                  </w:rPr>
                </w:rPrChange>
              </w:rPr>
              <w:pPrChange w:id="1266" w:author="Mateus Berardo de Souza Terra" w:date="2016-02-08T22:05:00Z">
                <w:pPr>
                  <w:pStyle w:val="NormalWeb"/>
                  <w:spacing w:before="0" w:beforeAutospacing="0" w:after="160" w:afterAutospacing="0"/>
                  <w:jc w:val="center"/>
                </w:pPr>
              </w:pPrChange>
            </w:pPr>
            <w:ins w:id="1267" w:author="Mateus Berardo de Souza Terra" w:date="2016-02-08T22:13:00Z">
              <w:r w:rsidRPr="0068627D">
                <w:rPr>
                  <w:sz w:val="16"/>
                  <w:szCs w:val="16"/>
                </w:rPr>
                <w:t>,</w:t>
              </w:r>
            </w:ins>
          </w:p>
        </w:tc>
        <w:tc>
          <w:tcPr>
            <w:tcW w:w="1558" w:type="dxa"/>
            <w:tcPrChange w:id="1268"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269" w:author="Mateus Berardo de Souza Terra" w:date="2016-02-08T20:04:00Z"/>
                <w:sz w:val="16"/>
                <w:szCs w:val="16"/>
                <w:rPrChange w:id="1270" w:author="Mateus Berardo de Souza Terra" w:date="2016-02-08T22:05:00Z">
                  <w:rPr>
                    <w:ins w:id="1271" w:author="Mateus Berardo de Souza Terra" w:date="2016-02-08T20:04:00Z"/>
                    <w:color w:val="303030"/>
                  </w:rPr>
                </w:rPrChange>
              </w:rPr>
              <w:pPrChange w:id="1272" w:author="Mateus Berardo de Souza Terra" w:date="2016-02-08T22:05:00Z">
                <w:pPr>
                  <w:pStyle w:val="NormalWeb"/>
                  <w:spacing w:before="0" w:beforeAutospacing="0" w:after="160" w:afterAutospacing="0"/>
                  <w:jc w:val="center"/>
                </w:pPr>
              </w:pPrChange>
            </w:pPr>
            <w:ins w:id="1273" w:author="Mateus Berardo de Souza Terra" w:date="2016-02-08T22:09:00Z">
              <w:r w:rsidRPr="0068627D">
                <w:rPr>
                  <w:sz w:val="16"/>
                  <w:szCs w:val="16"/>
                </w:rPr>
                <w:t>76</w:t>
              </w:r>
            </w:ins>
          </w:p>
        </w:tc>
        <w:tc>
          <w:tcPr>
            <w:tcW w:w="1558" w:type="dxa"/>
            <w:tcPrChange w:id="1274"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275" w:author="Mateus Berardo de Souza Terra" w:date="2016-02-08T20:04:00Z"/>
                <w:sz w:val="16"/>
                <w:szCs w:val="16"/>
                <w:rPrChange w:id="1276" w:author="Mateus Berardo de Souza Terra" w:date="2016-02-08T22:05:00Z">
                  <w:rPr>
                    <w:ins w:id="1277" w:author="Mateus Berardo de Souza Terra" w:date="2016-02-08T20:04:00Z"/>
                    <w:color w:val="303030"/>
                  </w:rPr>
                </w:rPrChange>
              </w:rPr>
              <w:pPrChange w:id="1278" w:author="Mateus Berardo de Souza Terra" w:date="2016-02-08T22:05:00Z">
                <w:pPr>
                  <w:pStyle w:val="NormalWeb"/>
                  <w:spacing w:before="0" w:beforeAutospacing="0" w:after="160" w:afterAutospacing="0"/>
                  <w:jc w:val="center"/>
                </w:pPr>
              </w:pPrChange>
            </w:pPr>
            <w:ins w:id="1279" w:author="Mateus Berardo de Souza Terra" w:date="2016-02-08T22:10:00Z">
              <w:r w:rsidRPr="0068627D">
                <w:rPr>
                  <w:sz w:val="16"/>
                  <w:szCs w:val="16"/>
                </w:rPr>
                <w:t>L</w:t>
              </w:r>
            </w:ins>
          </w:p>
        </w:tc>
        <w:tc>
          <w:tcPr>
            <w:tcW w:w="1559" w:type="dxa"/>
            <w:tcPrChange w:id="1280"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281" w:author="Mateus Berardo de Souza Terra" w:date="2016-02-08T20:04:00Z"/>
                <w:sz w:val="16"/>
                <w:szCs w:val="16"/>
                <w:rPrChange w:id="1282" w:author="Mateus Berardo de Souza Terra" w:date="2016-02-08T22:05:00Z">
                  <w:rPr>
                    <w:ins w:id="1283" w:author="Mateus Berardo de Souza Terra" w:date="2016-02-08T20:04:00Z"/>
                    <w:color w:val="303030"/>
                  </w:rPr>
                </w:rPrChange>
              </w:rPr>
              <w:pPrChange w:id="1284" w:author="Mateus Berardo de Souza Terra" w:date="2016-02-08T22:05:00Z">
                <w:pPr>
                  <w:pStyle w:val="NormalWeb"/>
                  <w:spacing w:before="0" w:beforeAutospacing="0" w:after="160" w:afterAutospacing="0"/>
                  <w:jc w:val="center"/>
                </w:pPr>
              </w:pPrChange>
            </w:pPr>
            <w:ins w:id="1285" w:author="Mateus Berardo de Souza Terra" w:date="2016-02-08T22:09:00Z">
              <w:r w:rsidRPr="0068627D">
                <w:rPr>
                  <w:sz w:val="16"/>
                  <w:szCs w:val="16"/>
                </w:rPr>
                <w:t>108</w:t>
              </w:r>
            </w:ins>
          </w:p>
        </w:tc>
        <w:tc>
          <w:tcPr>
            <w:tcW w:w="1559" w:type="dxa"/>
            <w:tcPrChange w:id="1286"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287" w:author="Mateus Berardo de Souza Terra" w:date="2016-02-08T20:04:00Z"/>
                <w:sz w:val="16"/>
                <w:szCs w:val="16"/>
                <w:rPrChange w:id="1288" w:author="Mateus Berardo de Souza Terra" w:date="2016-02-08T22:05:00Z">
                  <w:rPr>
                    <w:ins w:id="1289" w:author="Mateus Berardo de Souza Terra" w:date="2016-02-08T20:04:00Z"/>
                    <w:color w:val="303030"/>
                  </w:rPr>
                </w:rPrChange>
              </w:rPr>
              <w:pPrChange w:id="1290" w:author="Mateus Berardo de Souza Terra" w:date="2016-02-08T22:05:00Z">
                <w:pPr>
                  <w:pStyle w:val="NormalWeb"/>
                  <w:spacing w:before="0" w:beforeAutospacing="0" w:after="160" w:afterAutospacing="0"/>
                  <w:jc w:val="center"/>
                </w:pPr>
              </w:pPrChange>
            </w:pPr>
            <w:proofErr w:type="gramStart"/>
            <w:ins w:id="1291"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292" w:author="Mateus Berardo de Souza Terra" w:date="2016-02-08T20:04:00Z"/>
        </w:trPr>
        <w:tc>
          <w:tcPr>
            <w:tcW w:w="1558" w:type="dxa"/>
            <w:tcPrChange w:id="1293"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294" w:author="Mateus Berardo de Souza Terra" w:date="2016-02-08T20:04:00Z"/>
                <w:sz w:val="16"/>
                <w:szCs w:val="16"/>
                <w:rPrChange w:id="1295" w:author="Mateus Berardo de Souza Terra" w:date="2016-02-08T22:05:00Z">
                  <w:rPr>
                    <w:ins w:id="1296" w:author="Mateus Berardo de Souza Terra" w:date="2016-02-08T20:04:00Z"/>
                    <w:color w:val="303030"/>
                  </w:rPr>
                </w:rPrChange>
              </w:rPr>
              <w:pPrChange w:id="1297" w:author="Mateus Berardo de Souza Terra" w:date="2016-02-08T22:05:00Z">
                <w:pPr>
                  <w:pStyle w:val="NormalWeb"/>
                  <w:spacing w:before="0" w:beforeAutospacing="0" w:after="160" w:afterAutospacing="0"/>
                  <w:jc w:val="center"/>
                </w:pPr>
              </w:pPrChange>
            </w:pPr>
            <w:ins w:id="1298" w:author="Mateus Berardo de Souza Terra" w:date="2016-02-08T20:05:00Z">
              <w:r w:rsidRPr="0068627D">
                <w:rPr>
                  <w:sz w:val="16"/>
                  <w:szCs w:val="16"/>
                  <w:rPrChange w:id="1299" w:author="Mateus Berardo de Souza Terra" w:date="2016-02-08T22:05:00Z">
                    <w:rPr>
                      <w:color w:val="303030"/>
                    </w:rPr>
                  </w:rPrChange>
                </w:rPr>
                <w:t>45</w:t>
              </w:r>
            </w:ins>
          </w:p>
        </w:tc>
        <w:tc>
          <w:tcPr>
            <w:tcW w:w="1558" w:type="dxa"/>
            <w:tcPrChange w:id="1300"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301" w:author="Mateus Berardo de Souza Terra" w:date="2016-02-08T20:04:00Z"/>
                <w:sz w:val="16"/>
                <w:szCs w:val="16"/>
                <w:rPrChange w:id="1302" w:author="Mateus Berardo de Souza Terra" w:date="2016-02-08T22:05:00Z">
                  <w:rPr>
                    <w:ins w:id="1303" w:author="Mateus Berardo de Souza Terra" w:date="2016-02-08T20:04:00Z"/>
                    <w:color w:val="303030"/>
                  </w:rPr>
                </w:rPrChange>
              </w:rPr>
              <w:pPrChange w:id="1304" w:author="Mateus Berardo de Souza Terra" w:date="2016-02-08T22:05:00Z">
                <w:pPr>
                  <w:pStyle w:val="NormalWeb"/>
                  <w:spacing w:before="0" w:beforeAutospacing="0" w:after="160" w:afterAutospacing="0"/>
                  <w:jc w:val="center"/>
                </w:pPr>
              </w:pPrChange>
            </w:pPr>
            <w:ins w:id="1305" w:author="Mateus Berardo de Souza Terra" w:date="2016-02-08T22:13:00Z">
              <w:r w:rsidRPr="0068627D">
                <w:rPr>
                  <w:sz w:val="16"/>
                  <w:szCs w:val="16"/>
                </w:rPr>
                <w:t>-</w:t>
              </w:r>
            </w:ins>
          </w:p>
        </w:tc>
        <w:tc>
          <w:tcPr>
            <w:tcW w:w="1558" w:type="dxa"/>
            <w:tcPrChange w:id="1306"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307" w:author="Mateus Berardo de Souza Terra" w:date="2016-02-08T20:04:00Z"/>
                <w:sz w:val="16"/>
                <w:szCs w:val="16"/>
                <w:rPrChange w:id="1308" w:author="Mateus Berardo de Souza Terra" w:date="2016-02-08T22:05:00Z">
                  <w:rPr>
                    <w:ins w:id="1309" w:author="Mateus Berardo de Souza Terra" w:date="2016-02-08T20:04:00Z"/>
                    <w:color w:val="303030"/>
                  </w:rPr>
                </w:rPrChange>
              </w:rPr>
              <w:pPrChange w:id="1310" w:author="Mateus Berardo de Souza Terra" w:date="2016-02-08T22:05:00Z">
                <w:pPr>
                  <w:pStyle w:val="NormalWeb"/>
                  <w:spacing w:before="0" w:beforeAutospacing="0" w:after="160" w:afterAutospacing="0"/>
                  <w:jc w:val="center"/>
                </w:pPr>
              </w:pPrChange>
            </w:pPr>
            <w:ins w:id="1311" w:author="Mateus Berardo de Souza Terra" w:date="2016-02-08T22:09:00Z">
              <w:r w:rsidRPr="0068627D">
                <w:rPr>
                  <w:sz w:val="16"/>
                  <w:szCs w:val="16"/>
                </w:rPr>
                <w:t>77</w:t>
              </w:r>
            </w:ins>
          </w:p>
        </w:tc>
        <w:tc>
          <w:tcPr>
            <w:tcW w:w="1558" w:type="dxa"/>
            <w:tcPrChange w:id="1312"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313" w:author="Mateus Berardo de Souza Terra" w:date="2016-02-08T20:04:00Z"/>
                <w:sz w:val="16"/>
                <w:szCs w:val="16"/>
                <w:rPrChange w:id="1314" w:author="Mateus Berardo de Souza Terra" w:date="2016-02-08T22:05:00Z">
                  <w:rPr>
                    <w:ins w:id="1315" w:author="Mateus Berardo de Souza Terra" w:date="2016-02-08T20:04:00Z"/>
                    <w:color w:val="303030"/>
                  </w:rPr>
                </w:rPrChange>
              </w:rPr>
              <w:pPrChange w:id="1316" w:author="Mateus Berardo de Souza Terra" w:date="2016-02-08T22:05:00Z">
                <w:pPr>
                  <w:pStyle w:val="NormalWeb"/>
                  <w:spacing w:before="0" w:beforeAutospacing="0" w:after="160" w:afterAutospacing="0"/>
                  <w:jc w:val="center"/>
                </w:pPr>
              </w:pPrChange>
            </w:pPr>
            <w:ins w:id="1317" w:author="Mateus Berardo de Souza Terra" w:date="2016-02-08T22:10:00Z">
              <w:r w:rsidRPr="0068627D">
                <w:rPr>
                  <w:sz w:val="16"/>
                  <w:szCs w:val="16"/>
                </w:rPr>
                <w:t>M</w:t>
              </w:r>
            </w:ins>
          </w:p>
        </w:tc>
        <w:tc>
          <w:tcPr>
            <w:tcW w:w="1559" w:type="dxa"/>
            <w:tcPrChange w:id="1318"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319" w:author="Mateus Berardo de Souza Terra" w:date="2016-02-08T20:04:00Z"/>
                <w:sz w:val="16"/>
                <w:szCs w:val="16"/>
                <w:rPrChange w:id="1320" w:author="Mateus Berardo de Souza Terra" w:date="2016-02-08T22:05:00Z">
                  <w:rPr>
                    <w:ins w:id="1321" w:author="Mateus Berardo de Souza Terra" w:date="2016-02-08T20:04:00Z"/>
                    <w:color w:val="303030"/>
                  </w:rPr>
                </w:rPrChange>
              </w:rPr>
              <w:pPrChange w:id="1322" w:author="Mateus Berardo de Souza Terra" w:date="2016-02-08T22:05:00Z">
                <w:pPr>
                  <w:pStyle w:val="NormalWeb"/>
                  <w:spacing w:before="0" w:beforeAutospacing="0" w:after="160" w:afterAutospacing="0"/>
                  <w:jc w:val="center"/>
                </w:pPr>
              </w:pPrChange>
            </w:pPr>
            <w:ins w:id="1323" w:author="Mateus Berardo de Souza Terra" w:date="2016-02-08T22:09:00Z">
              <w:r w:rsidRPr="0068627D">
                <w:rPr>
                  <w:sz w:val="16"/>
                  <w:szCs w:val="16"/>
                </w:rPr>
                <w:t>109</w:t>
              </w:r>
            </w:ins>
          </w:p>
        </w:tc>
        <w:tc>
          <w:tcPr>
            <w:tcW w:w="1559" w:type="dxa"/>
            <w:tcPrChange w:id="1324"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325" w:author="Mateus Berardo de Souza Terra" w:date="2016-02-08T20:04:00Z"/>
                <w:sz w:val="16"/>
                <w:szCs w:val="16"/>
                <w:rPrChange w:id="1326" w:author="Mateus Berardo de Souza Terra" w:date="2016-02-08T22:05:00Z">
                  <w:rPr>
                    <w:ins w:id="1327" w:author="Mateus Berardo de Souza Terra" w:date="2016-02-08T20:04:00Z"/>
                    <w:color w:val="303030"/>
                  </w:rPr>
                </w:rPrChange>
              </w:rPr>
              <w:pPrChange w:id="1328" w:author="Mateus Berardo de Souza Terra" w:date="2016-02-08T22:05:00Z">
                <w:pPr>
                  <w:pStyle w:val="NormalWeb"/>
                  <w:spacing w:before="0" w:beforeAutospacing="0" w:after="160" w:afterAutospacing="0"/>
                  <w:jc w:val="center"/>
                </w:pPr>
              </w:pPrChange>
            </w:pPr>
            <w:proofErr w:type="gramStart"/>
            <w:ins w:id="1329"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330" w:author="Mateus Berardo de Souza Terra" w:date="2016-02-08T20:04:00Z"/>
        </w:trPr>
        <w:tc>
          <w:tcPr>
            <w:tcW w:w="1558" w:type="dxa"/>
            <w:tcPrChange w:id="1331"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332" w:author="Mateus Berardo de Souza Terra" w:date="2016-02-08T20:04:00Z"/>
                <w:sz w:val="16"/>
                <w:szCs w:val="16"/>
                <w:rPrChange w:id="1333" w:author="Mateus Berardo de Souza Terra" w:date="2016-02-08T22:05:00Z">
                  <w:rPr>
                    <w:ins w:id="1334" w:author="Mateus Berardo de Souza Terra" w:date="2016-02-08T20:04:00Z"/>
                    <w:color w:val="303030"/>
                  </w:rPr>
                </w:rPrChange>
              </w:rPr>
              <w:pPrChange w:id="1335" w:author="Mateus Berardo de Souza Terra" w:date="2016-02-08T22:05:00Z">
                <w:pPr>
                  <w:pStyle w:val="NormalWeb"/>
                  <w:spacing w:before="0" w:beforeAutospacing="0" w:after="160" w:afterAutospacing="0"/>
                  <w:jc w:val="center"/>
                </w:pPr>
              </w:pPrChange>
            </w:pPr>
            <w:ins w:id="1336" w:author="Mateus Berardo de Souza Terra" w:date="2016-02-08T20:05:00Z">
              <w:r w:rsidRPr="0068627D">
                <w:rPr>
                  <w:sz w:val="16"/>
                  <w:szCs w:val="16"/>
                  <w:rPrChange w:id="1337" w:author="Mateus Berardo de Souza Terra" w:date="2016-02-08T22:05:00Z">
                    <w:rPr>
                      <w:color w:val="303030"/>
                    </w:rPr>
                  </w:rPrChange>
                </w:rPr>
                <w:t>46</w:t>
              </w:r>
            </w:ins>
          </w:p>
        </w:tc>
        <w:tc>
          <w:tcPr>
            <w:tcW w:w="1558" w:type="dxa"/>
            <w:tcPrChange w:id="1338"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339" w:author="Mateus Berardo de Souza Terra" w:date="2016-02-08T20:04:00Z"/>
                <w:sz w:val="16"/>
                <w:szCs w:val="16"/>
                <w:rPrChange w:id="1340" w:author="Mateus Berardo de Souza Terra" w:date="2016-02-08T22:05:00Z">
                  <w:rPr>
                    <w:ins w:id="1341" w:author="Mateus Berardo de Souza Terra" w:date="2016-02-08T20:04:00Z"/>
                    <w:color w:val="303030"/>
                  </w:rPr>
                </w:rPrChange>
              </w:rPr>
              <w:pPrChange w:id="1342" w:author="Mateus Berardo de Souza Terra" w:date="2016-02-08T22:05:00Z">
                <w:pPr>
                  <w:pStyle w:val="NormalWeb"/>
                  <w:spacing w:before="0" w:beforeAutospacing="0" w:after="160" w:afterAutospacing="0"/>
                  <w:jc w:val="center"/>
                </w:pPr>
              </w:pPrChange>
            </w:pPr>
            <w:ins w:id="1343" w:author="Mateus Berardo de Souza Terra" w:date="2016-02-08T22:13:00Z">
              <w:r w:rsidRPr="0068627D">
                <w:rPr>
                  <w:sz w:val="16"/>
                  <w:szCs w:val="16"/>
                </w:rPr>
                <w:t>.</w:t>
              </w:r>
            </w:ins>
          </w:p>
        </w:tc>
        <w:tc>
          <w:tcPr>
            <w:tcW w:w="1558" w:type="dxa"/>
            <w:tcPrChange w:id="1344"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345" w:author="Mateus Berardo de Souza Terra" w:date="2016-02-08T20:04:00Z"/>
                <w:sz w:val="16"/>
                <w:szCs w:val="16"/>
                <w:rPrChange w:id="1346" w:author="Mateus Berardo de Souza Terra" w:date="2016-02-08T22:05:00Z">
                  <w:rPr>
                    <w:ins w:id="1347" w:author="Mateus Berardo de Souza Terra" w:date="2016-02-08T20:04:00Z"/>
                    <w:color w:val="303030"/>
                  </w:rPr>
                </w:rPrChange>
              </w:rPr>
              <w:pPrChange w:id="1348" w:author="Mateus Berardo de Souza Terra" w:date="2016-02-08T22:05:00Z">
                <w:pPr>
                  <w:pStyle w:val="NormalWeb"/>
                  <w:spacing w:before="0" w:beforeAutospacing="0" w:after="160" w:afterAutospacing="0"/>
                  <w:jc w:val="center"/>
                </w:pPr>
              </w:pPrChange>
            </w:pPr>
            <w:ins w:id="1349" w:author="Mateus Berardo de Souza Terra" w:date="2016-02-08T22:09:00Z">
              <w:r w:rsidRPr="0068627D">
                <w:rPr>
                  <w:sz w:val="16"/>
                  <w:szCs w:val="16"/>
                </w:rPr>
                <w:t>78</w:t>
              </w:r>
            </w:ins>
          </w:p>
        </w:tc>
        <w:tc>
          <w:tcPr>
            <w:tcW w:w="1558" w:type="dxa"/>
            <w:tcPrChange w:id="1350"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351" w:author="Mateus Berardo de Souza Terra" w:date="2016-02-08T20:04:00Z"/>
                <w:sz w:val="16"/>
                <w:szCs w:val="16"/>
                <w:rPrChange w:id="1352" w:author="Mateus Berardo de Souza Terra" w:date="2016-02-08T22:05:00Z">
                  <w:rPr>
                    <w:ins w:id="1353" w:author="Mateus Berardo de Souza Terra" w:date="2016-02-08T20:04:00Z"/>
                    <w:color w:val="303030"/>
                  </w:rPr>
                </w:rPrChange>
              </w:rPr>
              <w:pPrChange w:id="1354" w:author="Mateus Berardo de Souza Terra" w:date="2016-02-08T22:05:00Z">
                <w:pPr>
                  <w:pStyle w:val="NormalWeb"/>
                  <w:spacing w:before="0" w:beforeAutospacing="0" w:after="160" w:afterAutospacing="0"/>
                  <w:jc w:val="center"/>
                </w:pPr>
              </w:pPrChange>
            </w:pPr>
            <w:ins w:id="1355" w:author="Mateus Berardo de Souza Terra" w:date="2016-02-08T22:10:00Z">
              <w:r w:rsidRPr="0068627D">
                <w:rPr>
                  <w:sz w:val="16"/>
                  <w:szCs w:val="16"/>
                </w:rPr>
                <w:t>N</w:t>
              </w:r>
            </w:ins>
          </w:p>
        </w:tc>
        <w:tc>
          <w:tcPr>
            <w:tcW w:w="1559" w:type="dxa"/>
            <w:tcPrChange w:id="1356"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357" w:author="Mateus Berardo de Souza Terra" w:date="2016-02-08T20:04:00Z"/>
                <w:sz w:val="16"/>
                <w:szCs w:val="16"/>
                <w:rPrChange w:id="1358" w:author="Mateus Berardo de Souza Terra" w:date="2016-02-08T22:05:00Z">
                  <w:rPr>
                    <w:ins w:id="1359" w:author="Mateus Berardo de Souza Terra" w:date="2016-02-08T20:04:00Z"/>
                    <w:color w:val="303030"/>
                  </w:rPr>
                </w:rPrChange>
              </w:rPr>
              <w:pPrChange w:id="1360" w:author="Mateus Berardo de Souza Terra" w:date="2016-02-08T22:05:00Z">
                <w:pPr>
                  <w:pStyle w:val="NormalWeb"/>
                  <w:spacing w:before="0" w:beforeAutospacing="0" w:after="160" w:afterAutospacing="0"/>
                  <w:jc w:val="center"/>
                </w:pPr>
              </w:pPrChange>
            </w:pPr>
            <w:ins w:id="1361" w:author="Mateus Berardo de Souza Terra" w:date="2016-02-08T22:09:00Z">
              <w:r w:rsidRPr="0068627D">
                <w:rPr>
                  <w:sz w:val="16"/>
                  <w:szCs w:val="16"/>
                </w:rPr>
                <w:t>110</w:t>
              </w:r>
            </w:ins>
          </w:p>
        </w:tc>
        <w:tc>
          <w:tcPr>
            <w:tcW w:w="1559" w:type="dxa"/>
            <w:tcPrChange w:id="1362"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363" w:author="Mateus Berardo de Souza Terra" w:date="2016-02-08T20:04:00Z"/>
                <w:sz w:val="16"/>
                <w:szCs w:val="16"/>
                <w:rPrChange w:id="1364" w:author="Mateus Berardo de Souza Terra" w:date="2016-02-08T22:05:00Z">
                  <w:rPr>
                    <w:ins w:id="1365" w:author="Mateus Berardo de Souza Terra" w:date="2016-02-08T20:04:00Z"/>
                    <w:color w:val="303030"/>
                  </w:rPr>
                </w:rPrChange>
              </w:rPr>
              <w:pPrChange w:id="1366" w:author="Mateus Berardo de Souza Terra" w:date="2016-02-08T22:05:00Z">
                <w:pPr>
                  <w:pStyle w:val="NormalWeb"/>
                  <w:spacing w:before="0" w:beforeAutospacing="0" w:after="160" w:afterAutospacing="0"/>
                  <w:jc w:val="center"/>
                </w:pPr>
              </w:pPrChange>
            </w:pPr>
            <w:proofErr w:type="gramStart"/>
            <w:ins w:id="1367"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368" w:author="Mateus Berardo de Souza Terra" w:date="2016-02-08T20:04:00Z"/>
        </w:trPr>
        <w:tc>
          <w:tcPr>
            <w:tcW w:w="1558" w:type="dxa"/>
            <w:tcPrChange w:id="1369"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370" w:author="Mateus Berardo de Souza Terra" w:date="2016-02-08T20:04:00Z"/>
                <w:sz w:val="16"/>
                <w:szCs w:val="16"/>
                <w:rPrChange w:id="1371" w:author="Mateus Berardo de Souza Terra" w:date="2016-02-08T22:05:00Z">
                  <w:rPr>
                    <w:ins w:id="1372" w:author="Mateus Berardo de Souza Terra" w:date="2016-02-08T20:04:00Z"/>
                    <w:color w:val="303030"/>
                  </w:rPr>
                </w:rPrChange>
              </w:rPr>
              <w:pPrChange w:id="1373" w:author="Mateus Berardo de Souza Terra" w:date="2016-02-08T22:05:00Z">
                <w:pPr>
                  <w:pStyle w:val="NormalWeb"/>
                  <w:spacing w:before="0" w:beforeAutospacing="0" w:after="160" w:afterAutospacing="0"/>
                  <w:jc w:val="center"/>
                </w:pPr>
              </w:pPrChange>
            </w:pPr>
            <w:ins w:id="1374" w:author="Mateus Berardo de Souza Terra" w:date="2016-02-08T20:05:00Z">
              <w:r w:rsidRPr="0068627D">
                <w:rPr>
                  <w:sz w:val="16"/>
                  <w:szCs w:val="16"/>
                  <w:rPrChange w:id="1375" w:author="Mateus Berardo de Souza Terra" w:date="2016-02-08T22:05:00Z">
                    <w:rPr>
                      <w:color w:val="303030"/>
                    </w:rPr>
                  </w:rPrChange>
                </w:rPr>
                <w:t>47</w:t>
              </w:r>
            </w:ins>
          </w:p>
        </w:tc>
        <w:tc>
          <w:tcPr>
            <w:tcW w:w="1558" w:type="dxa"/>
            <w:tcPrChange w:id="1376"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377" w:author="Mateus Berardo de Souza Terra" w:date="2016-02-08T20:04:00Z"/>
                <w:sz w:val="16"/>
                <w:szCs w:val="16"/>
                <w:rPrChange w:id="1378" w:author="Mateus Berardo de Souza Terra" w:date="2016-02-08T22:05:00Z">
                  <w:rPr>
                    <w:ins w:id="1379" w:author="Mateus Berardo de Souza Terra" w:date="2016-02-08T20:04:00Z"/>
                    <w:color w:val="303030"/>
                  </w:rPr>
                </w:rPrChange>
              </w:rPr>
              <w:pPrChange w:id="1380" w:author="Mateus Berardo de Souza Terra" w:date="2016-02-08T22:05:00Z">
                <w:pPr>
                  <w:pStyle w:val="NormalWeb"/>
                  <w:spacing w:before="0" w:beforeAutospacing="0" w:after="160" w:afterAutospacing="0"/>
                  <w:jc w:val="center"/>
                </w:pPr>
              </w:pPrChange>
            </w:pPr>
            <w:ins w:id="1381" w:author="Mateus Berardo de Souza Terra" w:date="2016-02-08T22:13:00Z">
              <w:r w:rsidRPr="0068627D">
                <w:rPr>
                  <w:sz w:val="16"/>
                  <w:szCs w:val="16"/>
                </w:rPr>
                <w:t>/</w:t>
              </w:r>
            </w:ins>
          </w:p>
        </w:tc>
        <w:tc>
          <w:tcPr>
            <w:tcW w:w="1558" w:type="dxa"/>
            <w:tcPrChange w:id="1382"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383" w:author="Mateus Berardo de Souza Terra" w:date="2016-02-08T20:04:00Z"/>
                <w:sz w:val="16"/>
                <w:szCs w:val="16"/>
                <w:rPrChange w:id="1384" w:author="Mateus Berardo de Souza Terra" w:date="2016-02-08T22:05:00Z">
                  <w:rPr>
                    <w:ins w:id="1385" w:author="Mateus Berardo de Souza Terra" w:date="2016-02-08T20:04:00Z"/>
                    <w:color w:val="303030"/>
                  </w:rPr>
                </w:rPrChange>
              </w:rPr>
              <w:pPrChange w:id="1386" w:author="Mateus Berardo de Souza Terra" w:date="2016-02-08T22:05:00Z">
                <w:pPr>
                  <w:pStyle w:val="NormalWeb"/>
                  <w:spacing w:before="0" w:beforeAutospacing="0" w:after="160" w:afterAutospacing="0"/>
                  <w:jc w:val="center"/>
                </w:pPr>
              </w:pPrChange>
            </w:pPr>
            <w:ins w:id="1387" w:author="Mateus Berardo de Souza Terra" w:date="2016-02-08T22:09:00Z">
              <w:r w:rsidRPr="0068627D">
                <w:rPr>
                  <w:sz w:val="16"/>
                  <w:szCs w:val="16"/>
                </w:rPr>
                <w:t>79</w:t>
              </w:r>
            </w:ins>
          </w:p>
        </w:tc>
        <w:tc>
          <w:tcPr>
            <w:tcW w:w="1558" w:type="dxa"/>
            <w:tcPrChange w:id="1388"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389" w:author="Mateus Berardo de Souza Terra" w:date="2016-02-08T20:04:00Z"/>
                <w:sz w:val="16"/>
                <w:szCs w:val="16"/>
                <w:rPrChange w:id="1390" w:author="Mateus Berardo de Souza Terra" w:date="2016-02-08T22:05:00Z">
                  <w:rPr>
                    <w:ins w:id="1391" w:author="Mateus Berardo de Souza Terra" w:date="2016-02-08T20:04:00Z"/>
                    <w:color w:val="303030"/>
                  </w:rPr>
                </w:rPrChange>
              </w:rPr>
              <w:pPrChange w:id="1392" w:author="Mateus Berardo de Souza Terra" w:date="2016-02-08T22:05:00Z">
                <w:pPr>
                  <w:pStyle w:val="NormalWeb"/>
                  <w:spacing w:before="0" w:beforeAutospacing="0" w:after="160" w:afterAutospacing="0"/>
                  <w:jc w:val="center"/>
                </w:pPr>
              </w:pPrChange>
            </w:pPr>
            <w:ins w:id="1393" w:author="Mateus Berardo de Souza Terra" w:date="2016-02-08T22:10:00Z">
              <w:r w:rsidRPr="0068627D">
                <w:rPr>
                  <w:sz w:val="16"/>
                  <w:szCs w:val="16"/>
                </w:rPr>
                <w:t>O</w:t>
              </w:r>
            </w:ins>
          </w:p>
        </w:tc>
        <w:tc>
          <w:tcPr>
            <w:tcW w:w="1559" w:type="dxa"/>
            <w:tcPrChange w:id="1394"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395" w:author="Mateus Berardo de Souza Terra" w:date="2016-02-08T20:04:00Z"/>
                <w:sz w:val="16"/>
                <w:szCs w:val="16"/>
                <w:rPrChange w:id="1396" w:author="Mateus Berardo de Souza Terra" w:date="2016-02-08T22:05:00Z">
                  <w:rPr>
                    <w:ins w:id="1397" w:author="Mateus Berardo de Souza Terra" w:date="2016-02-08T20:04:00Z"/>
                    <w:color w:val="303030"/>
                  </w:rPr>
                </w:rPrChange>
              </w:rPr>
              <w:pPrChange w:id="1398" w:author="Mateus Berardo de Souza Terra" w:date="2016-02-08T22:05:00Z">
                <w:pPr>
                  <w:pStyle w:val="NormalWeb"/>
                  <w:spacing w:before="0" w:beforeAutospacing="0" w:after="160" w:afterAutospacing="0"/>
                  <w:jc w:val="center"/>
                </w:pPr>
              </w:pPrChange>
            </w:pPr>
            <w:ins w:id="1399" w:author="Mateus Berardo de Souza Terra" w:date="2016-02-08T22:09:00Z">
              <w:r w:rsidRPr="0068627D">
                <w:rPr>
                  <w:sz w:val="16"/>
                  <w:szCs w:val="16"/>
                </w:rPr>
                <w:t>111</w:t>
              </w:r>
            </w:ins>
          </w:p>
        </w:tc>
        <w:tc>
          <w:tcPr>
            <w:tcW w:w="1559" w:type="dxa"/>
            <w:tcPrChange w:id="1400"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401" w:author="Mateus Berardo de Souza Terra" w:date="2016-02-08T20:04:00Z"/>
                <w:sz w:val="16"/>
                <w:szCs w:val="16"/>
                <w:rPrChange w:id="1402" w:author="Mateus Berardo de Souza Terra" w:date="2016-02-08T22:05:00Z">
                  <w:rPr>
                    <w:ins w:id="1403" w:author="Mateus Berardo de Souza Terra" w:date="2016-02-08T20:04:00Z"/>
                    <w:color w:val="303030"/>
                  </w:rPr>
                </w:rPrChange>
              </w:rPr>
              <w:pPrChange w:id="1404" w:author="Mateus Berardo de Souza Terra" w:date="2016-02-08T22:05:00Z">
                <w:pPr>
                  <w:pStyle w:val="NormalWeb"/>
                  <w:spacing w:before="0" w:beforeAutospacing="0" w:after="160" w:afterAutospacing="0"/>
                  <w:jc w:val="center"/>
                </w:pPr>
              </w:pPrChange>
            </w:pPr>
            <w:proofErr w:type="gramStart"/>
            <w:ins w:id="1405"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406" w:author="Mateus Berardo de Souza Terra" w:date="2016-02-08T20:04:00Z"/>
        </w:trPr>
        <w:tc>
          <w:tcPr>
            <w:tcW w:w="1558" w:type="dxa"/>
            <w:tcPrChange w:id="1407"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408" w:author="Mateus Berardo de Souza Terra" w:date="2016-02-08T20:04:00Z"/>
                <w:sz w:val="16"/>
                <w:szCs w:val="16"/>
                <w:rPrChange w:id="1409" w:author="Mateus Berardo de Souza Terra" w:date="2016-02-08T22:05:00Z">
                  <w:rPr>
                    <w:ins w:id="1410" w:author="Mateus Berardo de Souza Terra" w:date="2016-02-08T20:04:00Z"/>
                    <w:color w:val="303030"/>
                  </w:rPr>
                </w:rPrChange>
              </w:rPr>
              <w:pPrChange w:id="1411" w:author="Mateus Berardo de Souza Terra" w:date="2016-02-08T22:05:00Z">
                <w:pPr>
                  <w:pStyle w:val="NormalWeb"/>
                  <w:spacing w:before="0" w:beforeAutospacing="0" w:after="160" w:afterAutospacing="0"/>
                  <w:jc w:val="center"/>
                </w:pPr>
              </w:pPrChange>
            </w:pPr>
            <w:ins w:id="1412" w:author="Mateus Berardo de Souza Terra" w:date="2016-02-08T20:05:00Z">
              <w:r w:rsidRPr="0068627D">
                <w:rPr>
                  <w:sz w:val="16"/>
                  <w:szCs w:val="16"/>
                  <w:rPrChange w:id="1413" w:author="Mateus Berardo de Souza Terra" w:date="2016-02-08T22:05:00Z">
                    <w:rPr>
                      <w:color w:val="303030"/>
                    </w:rPr>
                  </w:rPrChange>
                </w:rPr>
                <w:t>48</w:t>
              </w:r>
            </w:ins>
          </w:p>
        </w:tc>
        <w:tc>
          <w:tcPr>
            <w:tcW w:w="1558" w:type="dxa"/>
            <w:tcPrChange w:id="1414"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415" w:author="Mateus Berardo de Souza Terra" w:date="2016-02-08T20:04:00Z"/>
                <w:sz w:val="16"/>
                <w:szCs w:val="16"/>
                <w:rPrChange w:id="1416" w:author="Mateus Berardo de Souza Terra" w:date="2016-02-08T22:05:00Z">
                  <w:rPr>
                    <w:ins w:id="1417" w:author="Mateus Berardo de Souza Terra" w:date="2016-02-08T20:04:00Z"/>
                    <w:color w:val="303030"/>
                  </w:rPr>
                </w:rPrChange>
              </w:rPr>
              <w:pPrChange w:id="1418" w:author="Mateus Berardo de Souza Terra" w:date="2016-02-08T22:05:00Z">
                <w:pPr>
                  <w:pStyle w:val="NormalWeb"/>
                  <w:spacing w:before="0" w:beforeAutospacing="0" w:after="160" w:afterAutospacing="0"/>
                  <w:jc w:val="center"/>
                </w:pPr>
              </w:pPrChange>
            </w:pPr>
            <w:ins w:id="1419" w:author="Mateus Berardo de Souza Terra" w:date="2016-02-08T22:13:00Z">
              <w:r w:rsidRPr="0068627D">
                <w:rPr>
                  <w:sz w:val="16"/>
                  <w:szCs w:val="16"/>
                </w:rPr>
                <w:t>0</w:t>
              </w:r>
            </w:ins>
          </w:p>
        </w:tc>
        <w:tc>
          <w:tcPr>
            <w:tcW w:w="1558" w:type="dxa"/>
            <w:tcPrChange w:id="1420"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421" w:author="Mateus Berardo de Souza Terra" w:date="2016-02-08T20:04:00Z"/>
                <w:sz w:val="16"/>
                <w:szCs w:val="16"/>
                <w:rPrChange w:id="1422" w:author="Mateus Berardo de Souza Terra" w:date="2016-02-08T22:05:00Z">
                  <w:rPr>
                    <w:ins w:id="1423" w:author="Mateus Berardo de Souza Terra" w:date="2016-02-08T20:04:00Z"/>
                    <w:color w:val="303030"/>
                  </w:rPr>
                </w:rPrChange>
              </w:rPr>
              <w:pPrChange w:id="1424" w:author="Mateus Berardo de Souza Terra" w:date="2016-02-08T22:05:00Z">
                <w:pPr>
                  <w:pStyle w:val="NormalWeb"/>
                  <w:spacing w:before="0" w:beforeAutospacing="0" w:after="160" w:afterAutospacing="0"/>
                  <w:jc w:val="center"/>
                </w:pPr>
              </w:pPrChange>
            </w:pPr>
            <w:ins w:id="1425" w:author="Mateus Berardo de Souza Terra" w:date="2016-02-08T22:09:00Z">
              <w:r w:rsidRPr="0068627D">
                <w:rPr>
                  <w:sz w:val="16"/>
                  <w:szCs w:val="16"/>
                </w:rPr>
                <w:t>80</w:t>
              </w:r>
            </w:ins>
          </w:p>
        </w:tc>
        <w:tc>
          <w:tcPr>
            <w:tcW w:w="1558" w:type="dxa"/>
            <w:tcPrChange w:id="1426"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427" w:author="Mateus Berardo de Souza Terra" w:date="2016-02-08T20:04:00Z"/>
                <w:sz w:val="16"/>
                <w:szCs w:val="16"/>
                <w:rPrChange w:id="1428" w:author="Mateus Berardo de Souza Terra" w:date="2016-02-08T22:05:00Z">
                  <w:rPr>
                    <w:ins w:id="1429" w:author="Mateus Berardo de Souza Terra" w:date="2016-02-08T20:04:00Z"/>
                    <w:color w:val="303030"/>
                  </w:rPr>
                </w:rPrChange>
              </w:rPr>
              <w:pPrChange w:id="1430" w:author="Mateus Berardo de Souza Terra" w:date="2016-02-08T22:05:00Z">
                <w:pPr>
                  <w:pStyle w:val="NormalWeb"/>
                  <w:spacing w:before="0" w:beforeAutospacing="0" w:after="160" w:afterAutospacing="0"/>
                  <w:jc w:val="center"/>
                </w:pPr>
              </w:pPrChange>
            </w:pPr>
            <w:ins w:id="1431" w:author="Mateus Berardo de Souza Terra" w:date="2016-02-08T22:10:00Z">
              <w:r w:rsidRPr="0068627D">
                <w:rPr>
                  <w:sz w:val="16"/>
                  <w:szCs w:val="16"/>
                </w:rPr>
                <w:t>P</w:t>
              </w:r>
            </w:ins>
          </w:p>
        </w:tc>
        <w:tc>
          <w:tcPr>
            <w:tcW w:w="1559" w:type="dxa"/>
            <w:tcPrChange w:id="1432"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433" w:author="Mateus Berardo de Souza Terra" w:date="2016-02-08T20:04:00Z"/>
                <w:sz w:val="16"/>
                <w:szCs w:val="16"/>
                <w:rPrChange w:id="1434" w:author="Mateus Berardo de Souza Terra" w:date="2016-02-08T22:05:00Z">
                  <w:rPr>
                    <w:ins w:id="1435" w:author="Mateus Berardo de Souza Terra" w:date="2016-02-08T20:04:00Z"/>
                    <w:color w:val="303030"/>
                  </w:rPr>
                </w:rPrChange>
              </w:rPr>
              <w:pPrChange w:id="1436" w:author="Mateus Berardo de Souza Terra" w:date="2016-02-08T22:05:00Z">
                <w:pPr>
                  <w:pStyle w:val="NormalWeb"/>
                  <w:spacing w:before="0" w:beforeAutospacing="0" w:after="160" w:afterAutospacing="0"/>
                  <w:jc w:val="center"/>
                </w:pPr>
              </w:pPrChange>
            </w:pPr>
            <w:ins w:id="1437" w:author="Mateus Berardo de Souza Terra" w:date="2016-02-08T22:09:00Z">
              <w:r w:rsidRPr="0068627D">
                <w:rPr>
                  <w:sz w:val="16"/>
                  <w:szCs w:val="16"/>
                </w:rPr>
                <w:t>112</w:t>
              </w:r>
            </w:ins>
          </w:p>
        </w:tc>
        <w:tc>
          <w:tcPr>
            <w:tcW w:w="1559" w:type="dxa"/>
            <w:tcPrChange w:id="1438"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439" w:author="Mateus Berardo de Souza Terra" w:date="2016-02-08T20:04:00Z"/>
                <w:sz w:val="16"/>
                <w:szCs w:val="16"/>
                <w:rPrChange w:id="1440" w:author="Mateus Berardo de Souza Terra" w:date="2016-02-08T22:05:00Z">
                  <w:rPr>
                    <w:ins w:id="1441" w:author="Mateus Berardo de Souza Terra" w:date="2016-02-08T20:04:00Z"/>
                    <w:color w:val="303030"/>
                  </w:rPr>
                </w:rPrChange>
              </w:rPr>
              <w:pPrChange w:id="1442" w:author="Mateus Berardo de Souza Terra" w:date="2016-02-08T22:05:00Z">
                <w:pPr>
                  <w:pStyle w:val="NormalWeb"/>
                  <w:spacing w:before="0" w:beforeAutospacing="0" w:after="160" w:afterAutospacing="0"/>
                  <w:jc w:val="center"/>
                </w:pPr>
              </w:pPrChange>
            </w:pPr>
            <w:proofErr w:type="gramStart"/>
            <w:ins w:id="1443"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444" w:author="Mateus Berardo de Souza Terra" w:date="2016-02-08T20:04:00Z"/>
        </w:trPr>
        <w:tc>
          <w:tcPr>
            <w:tcW w:w="1558" w:type="dxa"/>
            <w:tcPrChange w:id="1445"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446" w:author="Mateus Berardo de Souza Terra" w:date="2016-02-08T20:04:00Z"/>
                <w:sz w:val="16"/>
                <w:szCs w:val="16"/>
                <w:rPrChange w:id="1447" w:author="Mateus Berardo de Souza Terra" w:date="2016-02-08T22:05:00Z">
                  <w:rPr>
                    <w:ins w:id="1448" w:author="Mateus Berardo de Souza Terra" w:date="2016-02-08T20:04:00Z"/>
                    <w:color w:val="303030"/>
                  </w:rPr>
                </w:rPrChange>
              </w:rPr>
              <w:pPrChange w:id="1449" w:author="Mateus Berardo de Souza Terra" w:date="2016-02-08T22:05:00Z">
                <w:pPr>
                  <w:pStyle w:val="NormalWeb"/>
                  <w:spacing w:before="0" w:beforeAutospacing="0" w:after="160" w:afterAutospacing="0"/>
                  <w:jc w:val="center"/>
                </w:pPr>
              </w:pPrChange>
            </w:pPr>
            <w:ins w:id="1450" w:author="Mateus Berardo de Souza Terra" w:date="2016-02-08T20:05:00Z">
              <w:r w:rsidRPr="0068627D">
                <w:rPr>
                  <w:sz w:val="16"/>
                  <w:szCs w:val="16"/>
                  <w:rPrChange w:id="1451" w:author="Mateus Berardo de Souza Terra" w:date="2016-02-08T22:05:00Z">
                    <w:rPr>
                      <w:color w:val="303030"/>
                    </w:rPr>
                  </w:rPrChange>
                </w:rPr>
                <w:t>49</w:t>
              </w:r>
            </w:ins>
          </w:p>
        </w:tc>
        <w:tc>
          <w:tcPr>
            <w:tcW w:w="1558" w:type="dxa"/>
            <w:tcPrChange w:id="1452"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453" w:author="Mateus Berardo de Souza Terra" w:date="2016-02-08T20:04:00Z"/>
                <w:sz w:val="16"/>
                <w:szCs w:val="16"/>
                <w:rPrChange w:id="1454" w:author="Mateus Berardo de Souza Terra" w:date="2016-02-08T22:05:00Z">
                  <w:rPr>
                    <w:ins w:id="1455" w:author="Mateus Berardo de Souza Terra" w:date="2016-02-08T20:04:00Z"/>
                    <w:color w:val="303030"/>
                  </w:rPr>
                </w:rPrChange>
              </w:rPr>
              <w:pPrChange w:id="1456" w:author="Mateus Berardo de Souza Terra" w:date="2016-02-08T22:05:00Z">
                <w:pPr>
                  <w:pStyle w:val="NormalWeb"/>
                  <w:spacing w:before="0" w:beforeAutospacing="0" w:after="160" w:afterAutospacing="0"/>
                  <w:jc w:val="center"/>
                </w:pPr>
              </w:pPrChange>
            </w:pPr>
            <w:ins w:id="1457" w:author="Mateus Berardo de Souza Terra" w:date="2016-02-08T22:13:00Z">
              <w:r w:rsidRPr="0068627D">
                <w:rPr>
                  <w:sz w:val="16"/>
                  <w:szCs w:val="16"/>
                </w:rPr>
                <w:t>1</w:t>
              </w:r>
            </w:ins>
          </w:p>
        </w:tc>
        <w:tc>
          <w:tcPr>
            <w:tcW w:w="1558" w:type="dxa"/>
            <w:tcPrChange w:id="1458"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459" w:author="Mateus Berardo de Souza Terra" w:date="2016-02-08T20:04:00Z"/>
                <w:sz w:val="16"/>
                <w:szCs w:val="16"/>
                <w:rPrChange w:id="1460" w:author="Mateus Berardo de Souza Terra" w:date="2016-02-08T22:05:00Z">
                  <w:rPr>
                    <w:ins w:id="1461" w:author="Mateus Berardo de Souza Terra" w:date="2016-02-08T20:04:00Z"/>
                    <w:color w:val="303030"/>
                  </w:rPr>
                </w:rPrChange>
              </w:rPr>
              <w:pPrChange w:id="1462" w:author="Mateus Berardo de Souza Terra" w:date="2016-02-08T22:05:00Z">
                <w:pPr>
                  <w:pStyle w:val="NormalWeb"/>
                  <w:spacing w:before="0" w:beforeAutospacing="0" w:after="160" w:afterAutospacing="0"/>
                  <w:jc w:val="center"/>
                </w:pPr>
              </w:pPrChange>
            </w:pPr>
            <w:ins w:id="1463" w:author="Mateus Berardo de Souza Terra" w:date="2016-02-08T22:09:00Z">
              <w:r w:rsidRPr="0068627D">
                <w:rPr>
                  <w:sz w:val="16"/>
                  <w:szCs w:val="16"/>
                </w:rPr>
                <w:t>81</w:t>
              </w:r>
            </w:ins>
          </w:p>
        </w:tc>
        <w:tc>
          <w:tcPr>
            <w:tcW w:w="1558" w:type="dxa"/>
            <w:tcPrChange w:id="1464"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465" w:author="Mateus Berardo de Souza Terra" w:date="2016-02-08T20:04:00Z"/>
                <w:sz w:val="16"/>
                <w:szCs w:val="16"/>
                <w:rPrChange w:id="1466" w:author="Mateus Berardo de Souza Terra" w:date="2016-02-08T22:05:00Z">
                  <w:rPr>
                    <w:ins w:id="1467" w:author="Mateus Berardo de Souza Terra" w:date="2016-02-08T20:04:00Z"/>
                    <w:color w:val="303030"/>
                  </w:rPr>
                </w:rPrChange>
              </w:rPr>
              <w:pPrChange w:id="1468" w:author="Mateus Berardo de Souza Terra" w:date="2016-02-08T22:05:00Z">
                <w:pPr>
                  <w:pStyle w:val="NormalWeb"/>
                  <w:spacing w:before="0" w:beforeAutospacing="0" w:after="160" w:afterAutospacing="0"/>
                  <w:jc w:val="center"/>
                </w:pPr>
              </w:pPrChange>
            </w:pPr>
            <w:ins w:id="1469" w:author="Mateus Berardo de Souza Terra" w:date="2016-02-08T22:10:00Z">
              <w:r w:rsidRPr="0068627D">
                <w:rPr>
                  <w:sz w:val="16"/>
                  <w:szCs w:val="16"/>
                </w:rPr>
                <w:t>Q</w:t>
              </w:r>
            </w:ins>
          </w:p>
        </w:tc>
        <w:tc>
          <w:tcPr>
            <w:tcW w:w="1559" w:type="dxa"/>
            <w:tcPrChange w:id="1470"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471" w:author="Mateus Berardo de Souza Terra" w:date="2016-02-08T20:04:00Z"/>
                <w:sz w:val="16"/>
                <w:szCs w:val="16"/>
                <w:rPrChange w:id="1472" w:author="Mateus Berardo de Souza Terra" w:date="2016-02-08T22:05:00Z">
                  <w:rPr>
                    <w:ins w:id="1473" w:author="Mateus Berardo de Souza Terra" w:date="2016-02-08T20:04:00Z"/>
                    <w:color w:val="303030"/>
                  </w:rPr>
                </w:rPrChange>
              </w:rPr>
              <w:pPrChange w:id="1474" w:author="Mateus Berardo de Souza Terra" w:date="2016-02-08T22:05:00Z">
                <w:pPr>
                  <w:pStyle w:val="NormalWeb"/>
                  <w:spacing w:before="0" w:beforeAutospacing="0" w:after="160" w:afterAutospacing="0"/>
                  <w:jc w:val="center"/>
                </w:pPr>
              </w:pPrChange>
            </w:pPr>
            <w:ins w:id="1475" w:author="Mateus Berardo de Souza Terra" w:date="2016-02-08T22:09:00Z">
              <w:r w:rsidRPr="0068627D">
                <w:rPr>
                  <w:sz w:val="16"/>
                  <w:szCs w:val="16"/>
                </w:rPr>
                <w:t>113</w:t>
              </w:r>
            </w:ins>
          </w:p>
        </w:tc>
        <w:tc>
          <w:tcPr>
            <w:tcW w:w="1559" w:type="dxa"/>
            <w:tcPrChange w:id="1476"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477" w:author="Mateus Berardo de Souza Terra" w:date="2016-02-08T20:04:00Z"/>
                <w:sz w:val="16"/>
                <w:szCs w:val="16"/>
                <w:rPrChange w:id="1478" w:author="Mateus Berardo de Souza Terra" w:date="2016-02-08T22:05:00Z">
                  <w:rPr>
                    <w:ins w:id="1479" w:author="Mateus Berardo de Souza Terra" w:date="2016-02-08T20:04:00Z"/>
                    <w:color w:val="303030"/>
                  </w:rPr>
                </w:rPrChange>
              </w:rPr>
              <w:pPrChange w:id="1480" w:author="Mateus Berardo de Souza Terra" w:date="2016-02-08T22:05:00Z">
                <w:pPr>
                  <w:pStyle w:val="NormalWeb"/>
                  <w:spacing w:before="0" w:beforeAutospacing="0" w:after="160" w:afterAutospacing="0"/>
                  <w:jc w:val="center"/>
                </w:pPr>
              </w:pPrChange>
            </w:pPr>
            <w:proofErr w:type="gramStart"/>
            <w:ins w:id="1481"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482" w:author="Mateus Berardo de Souza Terra" w:date="2016-02-08T20:04:00Z"/>
        </w:trPr>
        <w:tc>
          <w:tcPr>
            <w:tcW w:w="1558" w:type="dxa"/>
            <w:tcPrChange w:id="1483"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484" w:author="Mateus Berardo de Souza Terra" w:date="2016-02-08T20:04:00Z"/>
                <w:sz w:val="16"/>
                <w:szCs w:val="16"/>
                <w:rPrChange w:id="1485" w:author="Mateus Berardo de Souza Terra" w:date="2016-02-08T22:05:00Z">
                  <w:rPr>
                    <w:ins w:id="1486" w:author="Mateus Berardo de Souza Terra" w:date="2016-02-08T20:04:00Z"/>
                    <w:color w:val="303030"/>
                  </w:rPr>
                </w:rPrChange>
              </w:rPr>
              <w:pPrChange w:id="1487" w:author="Mateus Berardo de Souza Terra" w:date="2016-02-08T22:05:00Z">
                <w:pPr>
                  <w:pStyle w:val="NormalWeb"/>
                  <w:spacing w:before="0" w:beforeAutospacing="0" w:after="160" w:afterAutospacing="0"/>
                  <w:jc w:val="center"/>
                </w:pPr>
              </w:pPrChange>
            </w:pPr>
            <w:ins w:id="1488" w:author="Mateus Berardo de Souza Terra" w:date="2016-02-08T20:05:00Z">
              <w:r w:rsidRPr="0068627D">
                <w:rPr>
                  <w:sz w:val="16"/>
                  <w:szCs w:val="16"/>
                  <w:rPrChange w:id="1489" w:author="Mateus Berardo de Souza Terra" w:date="2016-02-08T22:05:00Z">
                    <w:rPr>
                      <w:color w:val="303030"/>
                    </w:rPr>
                  </w:rPrChange>
                </w:rPr>
                <w:t>50</w:t>
              </w:r>
            </w:ins>
          </w:p>
        </w:tc>
        <w:tc>
          <w:tcPr>
            <w:tcW w:w="1558" w:type="dxa"/>
            <w:tcPrChange w:id="1490"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491" w:author="Mateus Berardo de Souza Terra" w:date="2016-02-08T20:04:00Z"/>
                <w:sz w:val="16"/>
                <w:szCs w:val="16"/>
                <w:rPrChange w:id="1492" w:author="Mateus Berardo de Souza Terra" w:date="2016-02-08T22:05:00Z">
                  <w:rPr>
                    <w:ins w:id="1493" w:author="Mateus Berardo de Souza Terra" w:date="2016-02-08T20:04:00Z"/>
                    <w:color w:val="303030"/>
                  </w:rPr>
                </w:rPrChange>
              </w:rPr>
              <w:pPrChange w:id="1494" w:author="Mateus Berardo de Souza Terra" w:date="2016-02-08T22:05:00Z">
                <w:pPr>
                  <w:pStyle w:val="NormalWeb"/>
                  <w:spacing w:before="0" w:beforeAutospacing="0" w:after="160" w:afterAutospacing="0"/>
                  <w:jc w:val="center"/>
                </w:pPr>
              </w:pPrChange>
            </w:pPr>
            <w:ins w:id="1495" w:author="Mateus Berardo de Souza Terra" w:date="2016-02-08T22:13:00Z">
              <w:r w:rsidRPr="0068627D">
                <w:rPr>
                  <w:sz w:val="16"/>
                  <w:szCs w:val="16"/>
                </w:rPr>
                <w:t>2</w:t>
              </w:r>
            </w:ins>
          </w:p>
        </w:tc>
        <w:tc>
          <w:tcPr>
            <w:tcW w:w="1558" w:type="dxa"/>
            <w:tcPrChange w:id="1496"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497" w:author="Mateus Berardo de Souza Terra" w:date="2016-02-08T20:04:00Z"/>
                <w:sz w:val="16"/>
                <w:szCs w:val="16"/>
                <w:rPrChange w:id="1498" w:author="Mateus Berardo de Souza Terra" w:date="2016-02-08T22:05:00Z">
                  <w:rPr>
                    <w:ins w:id="1499" w:author="Mateus Berardo de Souza Terra" w:date="2016-02-08T20:04:00Z"/>
                    <w:color w:val="303030"/>
                  </w:rPr>
                </w:rPrChange>
              </w:rPr>
              <w:pPrChange w:id="1500" w:author="Mateus Berardo de Souza Terra" w:date="2016-02-08T22:05:00Z">
                <w:pPr>
                  <w:pStyle w:val="NormalWeb"/>
                  <w:spacing w:before="0" w:beforeAutospacing="0" w:after="160" w:afterAutospacing="0"/>
                  <w:jc w:val="center"/>
                </w:pPr>
              </w:pPrChange>
            </w:pPr>
            <w:ins w:id="1501" w:author="Mateus Berardo de Souza Terra" w:date="2016-02-08T22:09:00Z">
              <w:r w:rsidRPr="0068627D">
                <w:rPr>
                  <w:sz w:val="16"/>
                  <w:szCs w:val="16"/>
                </w:rPr>
                <w:t>82</w:t>
              </w:r>
            </w:ins>
          </w:p>
        </w:tc>
        <w:tc>
          <w:tcPr>
            <w:tcW w:w="1558" w:type="dxa"/>
            <w:tcPrChange w:id="1502"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503" w:author="Mateus Berardo de Souza Terra" w:date="2016-02-08T20:04:00Z"/>
                <w:sz w:val="16"/>
                <w:szCs w:val="16"/>
                <w:rPrChange w:id="1504" w:author="Mateus Berardo de Souza Terra" w:date="2016-02-08T22:05:00Z">
                  <w:rPr>
                    <w:ins w:id="1505" w:author="Mateus Berardo de Souza Terra" w:date="2016-02-08T20:04:00Z"/>
                    <w:color w:val="303030"/>
                  </w:rPr>
                </w:rPrChange>
              </w:rPr>
              <w:pPrChange w:id="1506" w:author="Mateus Berardo de Souza Terra" w:date="2016-02-08T22:05:00Z">
                <w:pPr>
                  <w:pStyle w:val="NormalWeb"/>
                  <w:spacing w:before="0" w:beforeAutospacing="0" w:after="160" w:afterAutospacing="0"/>
                  <w:jc w:val="center"/>
                </w:pPr>
              </w:pPrChange>
            </w:pPr>
            <w:ins w:id="1507" w:author="Mateus Berardo de Souza Terra" w:date="2016-02-08T22:10:00Z">
              <w:r w:rsidRPr="0068627D">
                <w:rPr>
                  <w:sz w:val="16"/>
                  <w:szCs w:val="16"/>
                </w:rPr>
                <w:t>R</w:t>
              </w:r>
            </w:ins>
          </w:p>
        </w:tc>
        <w:tc>
          <w:tcPr>
            <w:tcW w:w="1559" w:type="dxa"/>
            <w:tcPrChange w:id="1508"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509" w:author="Mateus Berardo de Souza Terra" w:date="2016-02-08T20:04:00Z"/>
                <w:sz w:val="16"/>
                <w:szCs w:val="16"/>
                <w:rPrChange w:id="1510" w:author="Mateus Berardo de Souza Terra" w:date="2016-02-08T22:05:00Z">
                  <w:rPr>
                    <w:ins w:id="1511" w:author="Mateus Berardo de Souza Terra" w:date="2016-02-08T20:04:00Z"/>
                    <w:color w:val="303030"/>
                  </w:rPr>
                </w:rPrChange>
              </w:rPr>
              <w:pPrChange w:id="1512" w:author="Mateus Berardo de Souza Terra" w:date="2016-02-08T22:05:00Z">
                <w:pPr>
                  <w:pStyle w:val="NormalWeb"/>
                  <w:spacing w:before="0" w:beforeAutospacing="0" w:after="160" w:afterAutospacing="0"/>
                  <w:jc w:val="center"/>
                </w:pPr>
              </w:pPrChange>
            </w:pPr>
            <w:ins w:id="1513" w:author="Mateus Berardo de Souza Terra" w:date="2016-02-08T22:09:00Z">
              <w:r w:rsidRPr="0068627D">
                <w:rPr>
                  <w:sz w:val="16"/>
                  <w:szCs w:val="16"/>
                </w:rPr>
                <w:t>114</w:t>
              </w:r>
            </w:ins>
          </w:p>
        </w:tc>
        <w:tc>
          <w:tcPr>
            <w:tcW w:w="1559" w:type="dxa"/>
            <w:tcPrChange w:id="1514"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515" w:author="Mateus Berardo de Souza Terra" w:date="2016-02-08T20:04:00Z"/>
                <w:sz w:val="16"/>
                <w:szCs w:val="16"/>
                <w:rPrChange w:id="1516" w:author="Mateus Berardo de Souza Terra" w:date="2016-02-08T22:05:00Z">
                  <w:rPr>
                    <w:ins w:id="1517" w:author="Mateus Berardo de Souza Terra" w:date="2016-02-08T20:04:00Z"/>
                    <w:color w:val="303030"/>
                  </w:rPr>
                </w:rPrChange>
              </w:rPr>
              <w:pPrChange w:id="1518" w:author="Mateus Berardo de Souza Terra" w:date="2016-02-08T22:05:00Z">
                <w:pPr>
                  <w:pStyle w:val="NormalWeb"/>
                  <w:spacing w:before="0" w:beforeAutospacing="0" w:after="160" w:afterAutospacing="0"/>
                  <w:jc w:val="center"/>
                </w:pPr>
              </w:pPrChange>
            </w:pPr>
            <w:proofErr w:type="gramStart"/>
            <w:ins w:id="1519"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520" w:author="Mateus Berardo de Souza Terra" w:date="2016-02-08T20:04:00Z"/>
        </w:trPr>
        <w:tc>
          <w:tcPr>
            <w:tcW w:w="1558" w:type="dxa"/>
            <w:tcPrChange w:id="1521"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522" w:author="Mateus Berardo de Souza Terra" w:date="2016-02-08T20:04:00Z"/>
                <w:sz w:val="16"/>
                <w:szCs w:val="16"/>
                <w:rPrChange w:id="1523" w:author="Mateus Berardo de Souza Terra" w:date="2016-02-08T22:05:00Z">
                  <w:rPr>
                    <w:ins w:id="1524" w:author="Mateus Berardo de Souza Terra" w:date="2016-02-08T20:04:00Z"/>
                    <w:color w:val="303030"/>
                  </w:rPr>
                </w:rPrChange>
              </w:rPr>
              <w:pPrChange w:id="1525" w:author="Mateus Berardo de Souza Terra" w:date="2016-02-08T22:05:00Z">
                <w:pPr>
                  <w:pStyle w:val="NormalWeb"/>
                  <w:spacing w:before="0" w:beforeAutospacing="0" w:after="160" w:afterAutospacing="0"/>
                  <w:jc w:val="center"/>
                </w:pPr>
              </w:pPrChange>
            </w:pPr>
            <w:ins w:id="1526" w:author="Mateus Berardo de Souza Terra" w:date="2016-02-08T20:05:00Z">
              <w:r w:rsidRPr="0068627D">
                <w:rPr>
                  <w:sz w:val="16"/>
                  <w:szCs w:val="16"/>
                  <w:rPrChange w:id="1527" w:author="Mateus Berardo de Souza Terra" w:date="2016-02-08T22:05:00Z">
                    <w:rPr>
                      <w:color w:val="303030"/>
                    </w:rPr>
                  </w:rPrChange>
                </w:rPr>
                <w:t>51</w:t>
              </w:r>
            </w:ins>
          </w:p>
        </w:tc>
        <w:tc>
          <w:tcPr>
            <w:tcW w:w="1558" w:type="dxa"/>
            <w:tcPrChange w:id="1528"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529" w:author="Mateus Berardo de Souza Terra" w:date="2016-02-08T20:04:00Z"/>
                <w:sz w:val="16"/>
                <w:szCs w:val="16"/>
                <w:rPrChange w:id="1530" w:author="Mateus Berardo de Souza Terra" w:date="2016-02-08T22:05:00Z">
                  <w:rPr>
                    <w:ins w:id="1531" w:author="Mateus Berardo de Souza Terra" w:date="2016-02-08T20:04:00Z"/>
                    <w:color w:val="303030"/>
                  </w:rPr>
                </w:rPrChange>
              </w:rPr>
              <w:pPrChange w:id="1532" w:author="Mateus Berardo de Souza Terra" w:date="2016-02-08T22:05:00Z">
                <w:pPr>
                  <w:pStyle w:val="NormalWeb"/>
                  <w:spacing w:before="0" w:beforeAutospacing="0" w:after="160" w:afterAutospacing="0"/>
                  <w:jc w:val="center"/>
                </w:pPr>
              </w:pPrChange>
            </w:pPr>
            <w:ins w:id="1533" w:author="Mateus Berardo de Souza Terra" w:date="2016-02-08T22:13:00Z">
              <w:r w:rsidRPr="0068627D">
                <w:rPr>
                  <w:sz w:val="16"/>
                  <w:szCs w:val="16"/>
                </w:rPr>
                <w:t>3</w:t>
              </w:r>
            </w:ins>
          </w:p>
        </w:tc>
        <w:tc>
          <w:tcPr>
            <w:tcW w:w="1558" w:type="dxa"/>
            <w:tcPrChange w:id="1534"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535" w:author="Mateus Berardo de Souza Terra" w:date="2016-02-08T20:04:00Z"/>
                <w:sz w:val="16"/>
                <w:szCs w:val="16"/>
                <w:rPrChange w:id="1536" w:author="Mateus Berardo de Souza Terra" w:date="2016-02-08T22:05:00Z">
                  <w:rPr>
                    <w:ins w:id="1537" w:author="Mateus Berardo de Souza Terra" w:date="2016-02-08T20:04:00Z"/>
                    <w:color w:val="303030"/>
                  </w:rPr>
                </w:rPrChange>
              </w:rPr>
              <w:pPrChange w:id="1538" w:author="Mateus Berardo de Souza Terra" w:date="2016-02-08T22:05:00Z">
                <w:pPr>
                  <w:pStyle w:val="NormalWeb"/>
                  <w:spacing w:before="0" w:beforeAutospacing="0" w:after="160" w:afterAutospacing="0"/>
                  <w:jc w:val="center"/>
                </w:pPr>
              </w:pPrChange>
            </w:pPr>
            <w:ins w:id="1539" w:author="Mateus Berardo de Souza Terra" w:date="2016-02-08T22:09:00Z">
              <w:r w:rsidRPr="0068627D">
                <w:rPr>
                  <w:sz w:val="16"/>
                  <w:szCs w:val="16"/>
                </w:rPr>
                <w:t>83</w:t>
              </w:r>
            </w:ins>
          </w:p>
        </w:tc>
        <w:tc>
          <w:tcPr>
            <w:tcW w:w="1558" w:type="dxa"/>
            <w:tcPrChange w:id="1540"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541" w:author="Mateus Berardo de Souza Terra" w:date="2016-02-08T20:04:00Z"/>
                <w:sz w:val="16"/>
                <w:szCs w:val="16"/>
                <w:rPrChange w:id="1542" w:author="Mateus Berardo de Souza Terra" w:date="2016-02-08T22:05:00Z">
                  <w:rPr>
                    <w:ins w:id="1543" w:author="Mateus Berardo de Souza Terra" w:date="2016-02-08T20:04:00Z"/>
                    <w:color w:val="303030"/>
                  </w:rPr>
                </w:rPrChange>
              </w:rPr>
              <w:pPrChange w:id="1544" w:author="Mateus Berardo de Souza Terra" w:date="2016-02-08T22:05:00Z">
                <w:pPr>
                  <w:pStyle w:val="NormalWeb"/>
                  <w:spacing w:before="0" w:beforeAutospacing="0" w:after="160" w:afterAutospacing="0"/>
                  <w:jc w:val="center"/>
                </w:pPr>
              </w:pPrChange>
            </w:pPr>
            <w:ins w:id="1545" w:author="Mateus Berardo de Souza Terra" w:date="2016-02-08T22:10:00Z">
              <w:r w:rsidRPr="0068627D">
                <w:rPr>
                  <w:sz w:val="16"/>
                  <w:szCs w:val="16"/>
                </w:rPr>
                <w:t>S</w:t>
              </w:r>
            </w:ins>
          </w:p>
        </w:tc>
        <w:tc>
          <w:tcPr>
            <w:tcW w:w="1559" w:type="dxa"/>
            <w:tcPrChange w:id="1546"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547" w:author="Mateus Berardo de Souza Terra" w:date="2016-02-08T20:04:00Z"/>
                <w:sz w:val="16"/>
                <w:szCs w:val="16"/>
                <w:rPrChange w:id="1548" w:author="Mateus Berardo de Souza Terra" w:date="2016-02-08T22:05:00Z">
                  <w:rPr>
                    <w:ins w:id="1549" w:author="Mateus Berardo de Souza Terra" w:date="2016-02-08T20:04:00Z"/>
                    <w:color w:val="303030"/>
                  </w:rPr>
                </w:rPrChange>
              </w:rPr>
              <w:pPrChange w:id="1550" w:author="Mateus Berardo de Souza Terra" w:date="2016-02-08T22:05:00Z">
                <w:pPr>
                  <w:pStyle w:val="NormalWeb"/>
                  <w:spacing w:before="0" w:beforeAutospacing="0" w:after="160" w:afterAutospacing="0"/>
                  <w:jc w:val="center"/>
                </w:pPr>
              </w:pPrChange>
            </w:pPr>
            <w:ins w:id="1551" w:author="Mateus Berardo de Souza Terra" w:date="2016-02-08T22:09:00Z">
              <w:r w:rsidRPr="0068627D">
                <w:rPr>
                  <w:sz w:val="16"/>
                  <w:szCs w:val="16"/>
                </w:rPr>
                <w:t>115</w:t>
              </w:r>
            </w:ins>
          </w:p>
        </w:tc>
        <w:tc>
          <w:tcPr>
            <w:tcW w:w="1559" w:type="dxa"/>
            <w:tcPrChange w:id="1552"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553" w:author="Mateus Berardo de Souza Terra" w:date="2016-02-08T20:04:00Z"/>
                <w:sz w:val="16"/>
                <w:szCs w:val="16"/>
                <w:rPrChange w:id="1554" w:author="Mateus Berardo de Souza Terra" w:date="2016-02-08T22:05:00Z">
                  <w:rPr>
                    <w:ins w:id="1555" w:author="Mateus Berardo de Souza Terra" w:date="2016-02-08T20:04:00Z"/>
                    <w:color w:val="303030"/>
                  </w:rPr>
                </w:rPrChange>
              </w:rPr>
              <w:pPrChange w:id="1556" w:author="Mateus Berardo de Souza Terra" w:date="2016-02-08T22:05:00Z">
                <w:pPr>
                  <w:pStyle w:val="NormalWeb"/>
                  <w:spacing w:before="0" w:beforeAutospacing="0" w:after="160" w:afterAutospacing="0"/>
                  <w:jc w:val="center"/>
                </w:pPr>
              </w:pPrChange>
            </w:pPr>
            <w:proofErr w:type="gramStart"/>
            <w:ins w:id="1557"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558" w:author="Mateus Berardo de Souza Terra" w:date="2016-02-08T20:04:00Z"/>
        </w:trPr>
        <w:tc>
          <w:tcPr>
            <w:tcW w:w="1558" w:type="dxa"/>
            <w:tcPrChange w:id="1559"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560" w:author="Mateus Berardo de Souza Terra" w:date="2016-02-08T20:04:00Z"/>
                <w:sz w:val="16"/>
                <w:szCs w:val="16"/>
                <w:rPrChange w:id="1561" w:author="Mateus Berardo de Souza Terra" w:date="2016-02-08T22:05:00Z">
                  <w:rPr>
                    <w:ins w:id="1562" w:author="Mateus Berardo de Souza Terra" w:date="2016-02-08T20:04:00Z"/>
                    <w:color w:val="303030"/>
                  </w:rPr>
                </w:rPrChange>
              </w:rPr>
              <w:pPrChange w:id="1563" w:author="Mateus Berardo de Souza Terra" w:date="2016-02-08T22:05:00Z">
                <w:pPr>
                  <w:pStyle w:val="NormalWeb"/>
                  <w:spacing w:before="0" w:beforeAutospacing="0" w:after="160" w:afterAutospacing="0"/>
                  <w:jc w:val="center"/>
                </w:pPr>
              </w:pPrChange>
            </w:pPr>
            <w:ins w:id="1564" w:author="Mateus Berardo de Souza Terra" w:date="2016-02-08T20:05:00Z">
              <w:r w:rsidRPr="0068627D">
                <w:rPr>
                  <w:sz w:val="16"/>
                  <w:szCs w:val="16"/>
                  <w:rPrChange w:id="1565" w:author="Mateus Berardo de Souza Terra" w:date="2016-02-08T22:05:00Z">
                    <w:rPr>
                      <w:color w:val="303030"/>
                    </w:rPr>
                  </w:rPrChange>
                </w:rPr>
                <w:t>52</w:t>
              </w:r>
            </w:ins>
          </w:p>
        </w:tc>
        <w:tc>
          <w:tcPr>
            <w:tcW w:w="1558" w:type="dxa"/>
            <w:tcPrChange w:id="1566"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567" w:author="Mateus Berardo de Souza Terra" w:date="2016-02-08T20:04:00Z"/>
                <w:sz w:val="16"/>
                <w:szCs w:val="16"/>
                <w:rPrChange w:id="1568" w:author="Mateus Berardo de Souza Terra" w:date="2016-02-08T22:05:00Z">
                  <w:rPr>
                    <w:ins w:id="1569" w:author="Mateus Berardo de Souza Terra" w:date="2016-02-08T20:04:00Z"/>
                    <w:color w:val="303030"/>
                  </w:rPr>
                </w:rPrChange>
              </w:rPr>
              <w:pPrChange w:id="1570" w:author="Mateus Berardo de Souza Terra" w:date="2016-02-08T22:05:00Z">
                <w:pPr>
                  <w:pStyle w:val="NormalWeb"/>
                  <w:spacing w:before="0" w:beforeAutospacing="0" w:after="160" w:afterAutospacing="0"/>
                  <w:jc w:val="center"/>
                </w:pPr>
              </w:pPrChange>
            </w:pPr>
            <w:ins w:id="1571" w:author="Mateus Berardo de Souza Terra" w:date="2016-02-08T22:13:00Z">
              <w:r w:rsidRPr="0068627D">
                <w:rPr>
                  <w:sz w:val="16"/>
                  <w:szCs w:val="16"/>
                </w:rPr>
                <w:t>4</w:t>
              </w:r>
            </w:ins>
          </w:p>
        </w:tc>
        <w:tc>
          <w:tcPr>
            <w:tcW w:w="1558" w:type="dxa"/>
            <w:tcPrChange w:id="1572"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573" w:author="Mateus Berardo de Souza Terra" w:date="2016-02-08T20:04:00Z"/>
                <w:sz w:val="16"/>
                <w:szCs w:val="16"/>
                <w:rPrChange w:id="1574" w:author="Mateus Berardo de Souza Terra" w:date="2016-02-08T22:05:00Z">
                  <w:rPr>
                    <w:ins w:id="1575" w:author="Mateus Berardo de Souza Terra" w:date="2016-02-08T20:04:00Z"/>
                    <w:color w:val="303030"/>
                  </w:rPr>
                </w:rPrChange>
              </w:rPr>
              <w:pPrChange w:id="1576" w:author="Mateus Berardo de Souza Terra" w:date="2016-02-08T22:05:00Z">
                <w:pPr>
                  <w:pStyle w:val="NormalWeb"/>
                  <w:spacing w:before="0" w:beforeAutospacing="0" w:after="160" w:afterAutospacing="0"/>
                  <w:jc w:val="center"/>
                </w:pPr>
              </w:pPrChange>
            </w:pPr>
            <w:ins w:id="1577" w:author="Mateus Berardo de Souza Terra" w:date="2016-02-08T22:09:00Z">
              <w:r w:rsidRPr="0068627D">
                <w:rPr>
                  <w:sz w:val="16"/>
                  <w:szCs w:val="16"/>
                </w:rPr>
                <w:t>84</w:t>
              </w:r>
            </w:ins>
          </w:p>
        </w:tc>
        <w:tc>
          <w:tcPr>
            <w:tcW w:w="1558" w:type="dxa"/>
            <w:tcPrChange w:id="1578"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579" w:author="Mateus Berardo de Souza Terra" w:date="2016-02-08T20:04:00Z"/>
                <w:sz w:val="16"/>
                <w:szCs w:val="16"/>
                <w:rPrChange w:id="1580" w:author="Mateus Berardo de Souza Terra" w:date="2016-02-08T22:05:00Z">
                  <w:rPr>
                    <w:ins w:id="1581" w:author="Mateus Berardo de Souza Terra" w:date="2016-02-08T20:04:00Z"/>
                    <w:color w:val="303030"/>
                  </w:rPr>
                </w:rPrChange>
              </w:rPr>
              <w:pPrChange w:id="1582" w:author="Mateus Berardo de Souza Terra" w:date="2016-02-08T22:05:00Z">
                <w:pPr>
                  <w:pStyle w:val="NormalWeb"/>
                  <w:spacing w:before="0" w:beforeAutospacing="0" w:after="160" w:afterAutospacing="0"/>
                  <w:jc w:val="center"/>
                </w:pPr>
              </w:pPrChange>
            </w:pPr>
            <w:ins w:id="1583" w:author="Mateus Berardo de Souza Terra" w:date="2016-02-08T22:10:00Z">
              <w:r w:rsidRPr="0068627D">
                <w:rPr>
                  <w:sz w:val="16"/>
                  <w:szCs w:val="16"/>
                </w:rPr>
                <w:t>T</w:t>
              </w:r>
            </w:ins>
          </w:p>
        </w:tc>
        <w:tc>
          <w:tcPr>
            <w:tcW w:w="1559" w:type="dxa"/>
            <w:tcPrChange w:id="1584"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585" w:author="Mateus Berardo de Souza Terra" w:date="2016-02-08T20:04:00Z"/>
                <w:sz w:val="16"/>
                <w:szCs w:val="16"/>
                <w:rPrChange w:id="1586" w:author="Mateus Berardo de Souza Terra" w:date="2016-02-08T22:05:00Z">
                  <w:rPr>
                    <w:ins w:id="1587" w:author="Mateus Berardo de Souza Terra" w:date="2016-02-08T20:04:00Z"/>
                    <w:color w:val="303030"/>
                  </w:rPr>
                </w:rPrChange>
              </w:rPr>
              <w:pPrChange w:id="1588" w:author="Mateus Berardo de Souza Terra" w:date="2016-02-08T22:05:00Z">
                <w:pPr>
                  <w:pStyle w:val="NormalWeb"/>
                  <w:spacing w:before="0" w:beforeAutospacing="0" w:after="160" w:afterAutospacing="0"/>
                  <w:jc w:val="center"/>
                </w:pPr>
              </w:pPrChange>
            </w:pPr>
            <w:ins w:id="1589" w:author="Mateus Berardo de Souza Terra" w:date="2016-02-08T22:09:00Z">
              <w:r w:rsidRPr="0068627D">
                <w:rPr>
                  <w:sz w:val="16"/>
                  <w:szCs w:val="16"/>
                </w:rPr>
                <w:t>116</w:t>
              </w:r>
            </w:ins>
          </w:p>
        </w:tc>
        <w:tc>
          <w:tcPr>
            <w:tcW w:w="1559" w:type="dxa"/>
            <w:tcPrChange w:id="1590"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591" w:author="Mateus Berardo de Souza Terra" w:date="2016-02-08T20:04:00Z"/>
                <w:sz w:val="16"/>
                <w:szCs w:val="16"/>
                <w:rPrChange w:id="1592" w:author="Mateus Berardo de Souza Terra" w:date="2016-02-08T22:05:00Z">
                  <w:rPr>
                    <w:ins w:id="1593" w:author="Mateus Berardo de Souza Terra" w:date="2016-02-08T20:04:00Z"/>
                    <w:color w:val="303030"/>
                  </w:rPr>
                </w:rPrChange>
              </w:rPr>
              <w:pPrChange w:id="1594" w:author="Mateus Berardo de Souza Terra" w:date="2016-02-08T22:05:00Z">
                <w:pPr>
                  <w:pStyle w:val="NormalWeb"/>
                  <w:spacing w:before="0" w:beforeAutospacing="0" w:after="160" w:afterAutospacing="0"/>
                  <w:jc w:val="center"/>
                </w:pPr>
              </w:pPrChange>
            </w:pPr>
            <w:proofErr w:type="gramStart"/>
            <w:ins w:id="1595"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596" w:author="Mateus Berardo de Souza Terra" w:date="2016-02-08T20:04:00Z"/>
        </w:trPr>
        <w:tc>
          <w:tcPr>
            <w:tcW w:w="1558" w:type="dxa"/>
            <w:tcPrChange w:id="1597"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598" w:author="Mateus Berardo de Souza Terra" w:date="2016-02-08T20:04:00Z"/>
                <w:sz w:val="16"/>
                <w:szCs w:val="16"/>
                <w:rPrChange w:id="1599" w:author="Mateus Berardo de Souza Terra" w:date="2016-02-08T22:05:00Z">
                  <w:rPr>
                    <w:ins w:id="1600" w:author="Mateus Berardo de Souza Terra" w:date="2016-02-08T20:04:00Z"/>
                    <w:color w:val="303030"/>
                  </w:rPr>
                </w:rPrChange>
              </w:rPr>
              <w:pPrChange w:id="1601" w:author="Mateus Berardo de Souza Terra" w:date="2016-02-08T22:05:00Z">
                <w:pPr>
                  <w:pStyle w:val="NormalWeb"/>
                  <w:spacing w:before="0" w:beforeAutospacing="0" w:after="160" w:afterAutospacing="0"/>
                  <w:jc w:val="center"/>
                </w:pPr>
              </w:pPrChange>
            </w:pPr>
            <w:ins w:id="1602" w:author="Mateus Berardo de Souza Terra" w:date="2016-02-08T20:05:00Z">
              <w:r w:rsidRPr="0068627D">
                <w:rPr>
                  <w:sz w:val="16"/>
                  <w:szCs w:val="16"/>
                  <w:rPrChange w:id="1603" w:author="Mateus Berardo de Souza Terra" w:date="2016-02-08T22:05:00Z">
                    <w:rPr>
                      <w:color w:val="303030"/>
                    </w:rPr>
                  </w:rPrChange>
                </w:rPr>
                <w:t>53</w:t>
              </w:r>
            </w:ins>
          </w:p>
        </w:tc>
        <w:tc>
          <w:tcPr>
            <w:tcW w:w="1558" w:type="dxa"/>
            <w:tcPrChange w:id="1604"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605" w:author="Mateus Berardo de Souza Terra" w:date="2016-02-08T20:04:00Z"/>
                <w:sz w:val="16"/>
                <w:szCs w:val="16"/>
                <w:rPrChange w:id="1606" w:author="Mateus Berardo de Souza Terra" w:date="2016-02-08T22:05:00Z">
                  <w:rPr>
                    <w:ins w:id="1607" w:author="Mateus Berardo de Souza Terra" w:date="2016-02-08T20:04:00Z"/>
                    <w:color w:val="303030"/>
                  </w:rPr>
                </w:rPrChange>
              </w:rPr>
              <w:pPrChange w:id="1608" w:author="Mateus Berardo de Souza Terra" w:date="2016-02-08T22:05:00Z">
                <w:pPr>
                  <w:pStyle w:val="NormalWeb"/>
                  <w:spacing w:before="0" w:beforeAutospacing="0" w:after="160" w:afterAutospacing="0"/>
                  <w:jc w:val="center"/>
                </w:pPr>
              </w:pPrChange>
            </w:pPr>
            <w:ins w:id="1609" w:author="Mateus Berardo de Souza Terra" w:date="2016-02-08T22:13:00Z">
              <w:r w:rsidRPr="0068627D">
                <w:rPr>
                  <w:sz w:val="16"/>
                  <w:szCs w:val="16"/>
                </w:rPr>
                <w:t>5</w:t>
              </w:r>
            </w:ins>
          </w:p>
        </w:tc>
        <w:tc>
          <w:tcPr>
            <w:tcW w:w="1558" w:type="dxa"/>
            <w:tcPrChange w:id="1610"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611" w:author="Mateus Berardo de Souza Terra" w:date="2016-02-08T20:04:00Z"/>
                <w:sz w:val="16"/>
                <w:szCs w:val="16"/>
                <w:rPrChange w:id="1612" w:author="Mateus Berardo de Souza Terra" w:date="2016-02-08T22:05:00Z">
                  <w:rPr>
                    <w:ins w:id="1613" w:author="Mateus Berardo de Souza Terra" w:date="2016-02-08T20:04:00Z"/>
                    <w:color w:val="303030"/>
                  </w:rPr>
                </w:rPrChange>
              </w:rPr>
              <w:pPrChange w:id="1614" w:author="Mateus Berardo de Souza Terra" w:date="2016-02-08T22:05:00Z">
                <w:pPr>
                  <w:pStyle w:val="NormalWeb"/>
                  <w:spacing w:before="0" w:beforeAutospacing="0" w:after="160" w:afterAutospacing="0"/>
                  <w:jc w:val="center"/>
                </w:pPr>
              </w:pPrChange>
            </w:pPr>
            <w:ins w:id="1615" w:author="Mateus Berardo de Souza Terra" w:date="2016-02-08T22:09:00Z">
              <w:r w:rsidRPr="0068627D">
                <w:rPr>
                  <w:sz w:val="16"/>
                  <w:szCs w:val="16"/>
                </w:rPr>
                <w:t>85</w:t>
              </w:r>
            </w:ins>
          </w:p>
        </w:tc>
        <w:tc>
          <w:tcPr>
            <w:tcW w:w="1558" w:type="dxa"/>
            <w:tcPrChange w:id="1616"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617" w:author="Mateus Berardo de Souza Terra" w:date="2016-02-08T20:04:00Z"/>
                <w:sz w:val="16"/>
                <w:szCs w:val="16"/>
                <w:rPrChange w:id="1618" w:author="Mateus Berardo de Souza Terra" w:date="2016-02-08T22:05:00Z">
                  <w:rPr>
                    <w:ins w:id="1619" w:author="Mateus Berardo de Souza Terra" w:date="2016-02-08T20:04:00Z"/>
                    <w:color w:val="303030"/>
                  </w:rPr>
                </w:rPrChange>
              </w:rPr>
              <w:pPrChange w:id="1620" w:author="Mateus Berardo de Souza Terra" w:date="2016-02-08T22:05:00Z">
                <w:pPr>
                  <w:pStyle w:val="NormalWeb"/>
                  <w:spacing w:before="0" w:beforeAutospacing="0" w:after="160" w:afterAutospacing="0"/>
                  <w:jc w:val="center"/>
                </w:pPr>
              </w:pPrChange>
            </w:pPr>
            <w:ins w:id="1621" w:author="Mateus Berardo de Souza Terra" w:date="2016-02-08T22:10:00Z">
              <w:r w:rsidRPr="0068627D">
                <w:rPr>
                  <w:sz w:val="16"/>
                  <w:szCs w:val="16"/>
                </w:rPr>
                <w:t>U</w:t>
              </w:r>
            </w:ins>
          </w:p>
        </w:tc>
        <w:tc>
          <w:tcPr>
            <w:tcW w:w="1559" w:type="dxa"/>
            <w:tcPrChange w:id="1622"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623" w:author="Mateus Berardo de Souza Terra" w:date="2016-02-08T20:04:00Z"/>
                <w:sz w:val="16"/>
                <w:szCs w:val="16"/>
                <w:rPrChange w:id="1624" w:author="Mateus Berardo de Souza Terra" w:date="2016-02-08T22:05:00Z">
                  <w:rPr>
                    <w:ins w:id="1625" w:author="Mateus Berardo de Souza Terra" w:date="2016-02-08T20:04:00Z"/>
                    <w:color w:val="303030"/>
                  </w:rPr>
                </w:rPrChange>
              </w:rPr>
              <w:pPrChange w:id="1626" w:author="Mateus Berardo de Souza Terra" w:date="2016-02-08T22:05:00Z">
                <w:pPr>
                  <w:pStyle w:val="NormalWeb"/>
                  <w:spacing w:before="0" w:beforeAutospacing="0" w:after="160" w:afterAutospacing="0"/>
                  <w:jc w:val="center"/>
                </w:pPr>
              </w:pPrChange>
            </w:pPr>
            <w:ins w:id="1627" w:author="Mateus Berardo de Souza Terra" w:date="2016-02-08T22:09:00Z">
              <w:r w:rsidRPr="0068627D">
                <w:rPr>
                  <w:sz w:val="16"/>
                  <w:szCs w:val="16"/>
                </w:rPr>
                <w:t>117</w:t>
              </w:r>
            </w:ins>
          </w:p>
        </w:tc>
        <w:tc>
          <w:tcPr>
            <w:tcW w:w="1559" w:type="dxa"/>
            <w:tcPrChange w:id="1628"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629" w:author="Mateus Berardo de Souza Terra" w:date="2016-02-08T20:04:00Z"/>
                <w:sz w:val="16"/>
                <w:szCs w:val="16"/>
                <w:rPrChange w:id="1630" w:author="Mateus Berardo de Souza Terra" w:date="2016-02-08T22:05:00Z">
                  <w:rPr>
                    <w:ins w:id="1631" w:author="Mateus Berardo de Souza Terra" w:date="2016-02-08T20:04:00Z"/>
                    <w:color w:val="303030"/>
                  </w:rPr>
                </w:rPrChange>
              </w:rPr>
              <w:pPrChange w:id="1632" w:author="Mateus Berardo de Souza Terra" w:date="2016-02-08T22:05:00Z">
                <w:pPr>
                  <w:pStyle w:val="NormalWeb"/>
                  <w:spacing w:before="0" w:beforeAutospacing="0" w:after="160" w:afterAutospacing="0"/>
                  <w:jc w:val="center"/>
                </w:pPr>
              </w:pPrChange>
            </w:pPr>
            <w:proofErr w:type="gramStart"/>
            <w:ins w:id="1633"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634" w:author="Mateus Berardo de Souza Terra" w:date="2016-02-08T20:04:00Z"/>
        </w:trPr>
        <w:tc>
          <w:tcPr>
            <w:tcW w:w="1558" w:type="dxa"/>
            <w:tcPrChange w:id="1635"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636" w:author="Mateus Berardo de Souza Terra" w:date="2016-02-08T20:04:00Z"/>
                <w:sz w:val="16"/>
                <w:szCs w:val="16"/>
                <w:rPrChange w:id="1637" w:author="Mateus Berardo de Souza Terra" w:date="2016-02-08T22:05:00Z">
                  <w:rPr>
                    <w:ins w:id="1638" w:author="Mateus Berardo de Souza Terra" w:date="2016-02-08T20:04:00Z"/>
                    <w:color w:val="303030"/>
                  </w:rPr>
                </w:rPrChange>
              </w:rPr>
              <w:pPrChange w:id="1639" w:author="Mateus Berardo de Souza Terra" w:date="2016-02-08T22:05:00Z">
                <w:pPr>
                  <w:pStyle w:val="NormalWeb"/>
                  <w:spacing w:before="0" w:beforeAutospacing="0" w:after="160" w:afterAutospacing="0"/>
                  <w:jc w:val="center"/>
                </w:pPr>
              </w:pPrChange>
            </w:pPr>
            <w:ins w:id="1640" w:author="Mateus Berardo de Souza Terra" w:date="2016-02-08T20:05:00Z">
              <w:r w:rsidRPr="0068627D">
                <w:rPr>
                  <w:sz w:val="16"/>
                  <w:szCs w:val="16"/>
                  <w:rPrChange w:id="1641" w:author="Mateus Berardo de Souza Terra" w:date="2016-02-08T22:05:00Z">
                    <w:rPr>
                      <w:color w:val="303030"/>
                    </w:rPr>
                  </w:rPrChange>
                </w:rPr>
                <w:t>54</w:t>
              </w:r>
            </w:ins>
          </w:p>
        </w:tc>
        <w:tc>
          <w:tcPr>
            <w:tcW w:w="1558" w:type="dxa"/>
            <w:tcPrChange w:id="1642"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643" w:author="Mateus Berardo de Souza Terra" w:date="2016-02-08T20:04:00Z"/>
                <w:sz w:val="16"/>
                <w:szCs w:val="16"/>
                <w:rPrChange w:id="1644" w:author="Mateus Berardo de Souza Terra" w:date="2016-02-08T22:05:00Z">
                  <w:rPr>
                    <w:ins w:id="1645" w:author="Mateus Berardo de Souza Terra" w:date="2016-02-08T20:04:00Z"/>
                    <w:color w:val="303030"/>
                  </w:rPr>
                </w:rPrChange>
              </w:rPr>
              <w:pPrChange w:id="1646" w:author="Mateus Berardo de Souza Terra" w:date="2016-02-08T22:05:00Z">
                <w:pPr>
                  <w:pStyle w:val="NormalWeb"/>
                  <w:spacing w:before="0" w:beforeAutospacing="0" w:after="160" w:afterAutospacing="0"/>
                  <w:jc w:val="center"/>
                </w:pPr>
              </w:pPrChange>
            </w:pPr>
            <w:ins w:id="1647" w:author="Mateus Berardo de Souza Terra" w:date="2016-02-08T22:13:00Z">
              <w:r w:rsidRPr="0068627D">
                <w:rPr>
                  <w:sz w:val="16"/>
                  <w:szCs w:val="16"/>
                </w:rPr>
                <w:t>6</w:t>
              </w:r>
            </w:ins>
          </w:p>
        </w:tc>
        <w:tc>
          <w:tcPr>
            <w:tcW w:w="1558" w:type="dxa"/>
            <w:tcPrChange w:id="1648"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649" w:author="Mateus Berardo de Souza Terra" w:date="2016-02-08T20:04:00Z"/>
                <w:sz w:val="16"/>
                <w:szCs w:val="16"/>
                <w:rPrChange w:id="1650" w:author="Mateus Berardo de Souza Terra" w:date="2016-02-08T22:05:00Z">
                  <w:rPr>
                    <w:ins w:id="1651" w:author="Mateus Berardo de Souza Terra" w:date="2016-02-08T20:04:00Z"/>
                    <w:color w:val="303030"/>
                  </w:rPr>
                </w:rPrChange>
              </w:rPr>
              <w:pPrChange w:id="1652" w:author="Mateus Berardo de Souza Terra" w:date="2016-02-08T22:05:00Z">
                <w:pPr>
                  <w:pStyle w:val="NormalWeb"/>
                  <w:spacing w:before="0" w:beforeAutospacing="0" w:after="160" w:afterAutospacing="0"/>
                  <w:jc w:val="center"/>
                </w:pPr>
              </w:pPrChange>
            </w:pPr>
            <w:ins w:id="1653" w:author="Mateus Berardo de Souza Terra" w:date="2016-02-08T22:09:00Z">
              <w:r w:rsidRPr="0068627D">
                <w:rPr>
                  <w:sz w:val="16"/>
                  <w:szCs w:val="16"/>
                </w:rPr>
                <w:t>86</w:t>
              </w:r>
            </w:ins>
          </w:p>
        </w:tc>
        <w:tc>
          <w:tcPr>
            <w:tcW w:w="1558" w:type="dxa"/>
            <w:tcPrChange w:id="1654"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655" w:author="Mateus Berardo de Souza Terra" w:date="2016-02-08T20:04:00Z"/>
                <w:sz w:val="16"/>
                <w:szCs w:val="16"/>
                <w:rPrChange w:id="1656" w:author="Mateus Berardo de Souza Terra" w:date="2016-02-08T22:05:00Z">
                  <w:rPr>
                    <w:ins w:id="1657" w:author="Mateus Berardo de Souza Terra" w:date="2016-02-08T20:04:00Z"/>
                    <w:color w:val="303030"/>
                  </w:rPr>
                </w:rPrChange>
              </w:rPr>
              <w:pPrChange w:id="1658" w:author="Mateus Berardo de Souza Terra" w:date="2016-02-08T22:05:00Z">
                <w:pPr>
                  <w:pStyle w:val="NormalWeb"/>
                  <w:spacing w:before="0" w:beforeAutospacing="0" w:after="160" w:afterAutospacing="0"/>
                  <w:jc w:val="center"/>
                </w:pPr>
              </w:pPrChange>
            </w:pPr>
            <w:ins w:id="1659" w:author="Mateus Berardo de Souza Terra" w:date="2016-02-08T22:10:00Z">
              <w:r w:rsidRPr="0068627D">
                <w:rPr>
                  <w:sz w:val="16"/>
                  <w:szCs w:val="16"/>
                </w:rPr>
                <w:t>V</w:t>
              </w:r>
            </w:ins>
          </w:p>
        </w:tc>
        <w:tc>
          <w:tcPr>
            <w:tcW w:w="1559" w:type="dxa"/>
            <w:tcPrChange w:id="1660"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661" w:author="Mateus Berardo de Souza Terra" w:date="2016-02-08T20:04:00Z"/>
                <w:sz w:val="16"/>
                <w:szCs w:val="16"/>
                <w:rPrChange w:id="1662" w:author="Mateus Berardo de Souza Terra" w:date="2016-02-08T22:05:00Z">
                  <w:rPr>
                    <w:ins w:id="1663" w:author="Mateus Berardo de Souza Terra" w:date="2016-02-08T20:04:00Z"/>
                    <w:color w:val="303030"/>
                  </w:rPr>
                </w:rPrChange>
              </w:rPr>
              <w:pPrChange w:id="1664" w:author="Mateus Berardo de Souza Terra" w:date="2016-02-08T22:05:00Z">
                <w:pPr>
                  <w:pStyle w:val="NormalWeb"/>
                  <w:spacing w:before="0" w:beforeAutospacing="0" w:after="160" w:afterAutospacing="0"/>
                  <w:jc w:val="center"/>
                </w:pPr>
              </w:pPrChange>
            </w:pPr>
            <w:ins w:id="1665" w:author="Mateus Berardo de Souza Terra" w:date="2016-02-08T22:09:00Z">
              <w:r w:rsidRPr="0068627D">
                <w:rPr>
                  <w:sz w:val="16"/>
                  <w:szCs w:val="16"/>
                </w:rPr>
                <w:t>118</w:t>
              </w:r>
            </w:ins>
          </w:p>
        </w:tc>
        <w:tc>
          <w:tcPr>
            <w:tcW w:w="1559" w:type="dxa"/>
            <w:tcPrChange w:id="1666"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667" w:author="Mateus Berardo de Souza Terra" w:date="2016-02-08T20:04:00Z"/>
                <w:sz w:val="16"/>
                <w:szCs w:val="16"/>
                <w:rPrChange w:id="1668" w:author="Mateus Berardo de Souza Terra" w:date="2016-02-08T22:05:00Z">
                  <w:rPr>
                    <w:ins w:id="1669" w:author="Mateus Berardo de Souza Terra" w:date="2016-02-08T20:04:00Z"/>
                    <w:color w:val="303030"/>
                  </w:rPr>
                </w:rPrChange>
              </w:rPr>
              <w:pPrChange w:id="1670" w:author="Mateus Berardo de Souza Terra" w:date="2016-02-08T22:05:00Z">
                <w:pPr>
                  <w:pStyle w:val="NormalWeb"/>
                  <w:spacing w:before="0" w:beforeAutospacing="0" w:after="160" w:afterAutospacing="0"/>
                  <w:jc w:val="center"/>
                </w:pPr>
              </w:pPrChange>
            </w:pPr>
            <w:proofErr w:type="gramStart"/>
            <w:ins w:id="1671"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672" w:author="Mateus Berardo de Souza Terra" w:date="2016-02-08T20:04:00Z"/>
        </w:trPr>
        <w:tc>
          <w:tcPr>
            <w:tcW w:w="1558" w:type="dxa"/>
            <w:tcPrChange w:id="1673"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674" w:author="Mateus Berardo de Souza Terra" w:date="2016-02-08T20:04:00Z"/>
                <w:sz w:val="16"/>
                <w:szCs w:val="16"/>
                <w:rPrChange w:id="1675" w:author="Mateus Berardo de Souza Terra" w:date="2016-02-08T22:05:00Z">
                  <w:rPr>
                    <w:ins w:id="1676" w:author="Mateus Berardo de Souza Terra" w:date="2016-02-08T20:04:00Z"/>
                    <w:color w:val="303030"/>
                  </w:rPr>
                </w:rPrChange>
              </w:rPr>
              <w:pPrChange w:id="1677" w:author="Mateus Berardo de Souza Terra" w:date="2016-02-08T22:05:00Z">
                <w:pPr>
                  <w:pStyle w:val="NormalWeb"/>
                  <w:spacing w:before="0" w:beforeAutospacing="0" w:after="160" w:afterAutospacing="0"/>
                  <w:jc w:val="center"/>
                </w:pPr>
              </w:pPrChange>
            </w:pPr>
            <w:ins w:id="1678" w:author="Mateus Berardo de Souza Terra" w:date="2016-02-08T20:05:00Z">
              <w:r w:rsidRPr="0068627D">
                <w:rPr>
                  <w:sz w:val="16"/>
                  <w:szCs w:val="16"/>
                  <w:rPrChange w:id="1679" w:author="Mateus Berardo de Souza Terra" w:date="2016-02-08T22:05:00Z">
                    <w:rPr>
                      <w:color w:val="303030"/>
                    </w:rPr>
                  </w:rPrChange>
                </w:rPr>
                <w:t>55</w:t>
              </w:r>
            </w:ins>
          </w:p>
        </w:tc>
        <w:tc>
          <w:tcPr>
            <w:tcW w:w="1558" w:type="dxa"/>
            <w:tcPrChange w:id="1680"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681" w:author="Mateus Berardo de Souza Terra" w:date="2016-02-08T20:04:00Z"/>
                <w:sz w:val="16"/>
                <w:szCs w:val="16"/>
                <w:rPrChange w:id="1682" w:author="Mateus Berardo de Souza Terra" w:date="2016-02-08T22:05:00Z">
                  <w:rPr>
                    <w:ins w:id="1683" w:author="Mateus Berardo de Souza Terra" w:date="2016-02-08T20:04:00Z"/>
                    <w:color w:val="303030"/>
                  </w:rPr>
                </w:rPrChange>
              </w:rPr>
              <w:pPrChange w:id="1684" w:author="Mateus Berardo de Souza Terra" w:date="2016-02-08T22:05:00Z">
                <w:pPr>
                  <w:pStyle w:val="NormalWeb"/>
                  <w:spacing w:before="0" w:beforeAutospacing="0" w:after="160" w:afterAutospacing="0"/>
                  <w:jc w:val="center"/>
                </w:pPr>
              </w:pPrChange>
            </w:pPr>
            <w:ins w:id="1685" w:author="Mateus Berardo de Souza Terra" w:date="2016-02-08T22:13:00Z">
              <w:r w:rsidRPr="0068627D">
                <w:rPr>
                  <w:sz w:val="16"/>
                  <w:szCs w:val="16"/>
                </w:rPr>
                <w:t>7</w:t>
              </w:r>
            </w:ins>
          </w:p>
        </w:tc>
        <w:tc>
          <w:tcPr>
            <w:tcW w:w="1558" w:type="dxa"/>
            <w:tcPrChange w:id="1686"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687" w:author="Mateus Berardo de Souza Terra" w:date="2016-02-08T20:04:00Z"/>
                <w:sz w:val="16"/>
                <w:szCs w:val="16"/>
                <w:rPrChange w:id="1688" w:author="Mateus Berardo de Souza Terra" w:date="2016-02-08T22:05:00Z">
                  <w:rPr>
                    <w:ins w:id="1689" w:author="Mateus Berardo de Souza Terra" w:date="2016-02-08T20:04:00Z"/>
                    <w:color w:val="303030"/>
                  </w:rPr>
                </w:rPrChange>
              </w:rPr>
              <w:pPrChange w:id="1690" w:author="Mateus Berardo de Souza Terra" w:date="2016-02-08T22:05:00Z">
                <w:pPr>
                  <w:pStyle w:val="NormalWeb"/>
                  <w:spacing w:before="0" w:beforeAutospacing="0" w:after="160" w:afterAutospacing="0"/>
                  <w:jc w:val="center"/>
                </w:pPr>
              </w:pPrChange>
            </w:pPr>
            <w:ins w:id="1691" w:author="Mateus Berardo de Souza Terra" w:date="2016-02-08T22:09:00Z">
              <w:r w:rsidRPr="0068627D">
                <w:rPr>
                  <w:sz w:val="16"/>
                  <w:szCs w:val="16"/>
                </w:rPr>
                <w:t>87</w:t>
              </w:r>
            </w:ins>
          </w:p>
        </w:tc>
        <w:tc>
          <w:tcPr>
            <w:tcW w:w="1558" w:type="dxa"/>
            <w:tcPrChange w:id="1692"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693" w:author="Mateus Berardo de Souza Terra" w:date="2016-02-08T20:04:00Z"/>
                <w:sz w:val="16"/>
                <w:szCs w:val="16"/>
                <w:rPrChange w:id="1694" w:author="Mateus Berardo de Souza Terra" w:date="2016-02-08T22:05:00Z">
                  <w:rPr>
                    <w:ins w:id="1695" w:author="Mateus Berardo de Souza Terra" w:date="2016-02-08T20:04:00Z"/>
                    <w:color w:val="303030"/>
                  </w:rPr>
                </w:rPrChange>
              </w:rPr>
              <w:pPrChange w:id="1696" w:author="Mateus Berardo de Souza Terra" w:date="2016-02-08T22:05:00Z">
                <w:pPr>
                  <w:pStyle w:val="NormalWeb"/>
                  <w:spacing w:before="0" w:beforeAutospacing="0" w:after="160" w:afterAutospacing="0"/>
                  <w:jc w:val="center"/>
                </w:pPr>
              </w:pPrChange>
            </w:pPr>
            <w:ins w:id="1697" w:author="Mateus Berardo de Souza Terra" w:date="2016-02-08T22:10:00Z">
              <w:r w:rsidRPr="0068627D">
                <w:rPr>
                  <w:sz w:val="16"/>
                  <w:szCs w:val="16"/>
                </w:rPr>
                <w:t>W</w:t>
              </w:r>
            </w:ins>
          </w:p>
        </w:tc>
        <w:tc>
          <w:tcPr>
            <w:tcW w:w="1559" w:type="dxa"/>
            <w:tcPrChange w:id="1698"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699" w:author="Mateus Berardo de Souza Terra" w:date="2016-02-08T20:04:00Z"/>
                <w:sz w:val="16"/>
                <w:szCs w:val="16"/>
                <w:rPrChange w:id="1700" w:author="Mateus Berardo de Souza Terra" w:date="2016-02-08T22:05:00Z">
                  <w:rPr>
                    <w:ins w:id="1701" w:author="Mateus Berardo de Souza Terra" w:date="2016-02-08T20:04:00Z"/>
                    <w:color w:val="303030"/>
                  </w:rPr>
                </w:rPrChange>
              </w:rPr>
              <w:pPrChange w:id="1702" w:author="Mateus Berardo de Souza Terra" w:date="2016-02-08T22:05:00Z">
                <w:pPr>
                  <w:pStyle w:val="NormalWeb"/>
                  <w:spacing w:before="0" w:beforeAutospacing="0" w:after="160" w:afterAutospacing="0"/>
                  <w:jc w:val="center"/>
                </w:pPr>
              </w:pPrChange>
            </w:pPr>
            <w:ins w:id="1703" w:author="Mateus Berardo de Souza Terra" w:date="2016-02-08T22:09:00Z">
              <w:r w:rsidRPr="0068627D">
                <w:rPr>
                  <w:sz w:val="16"/>
                  <w:szCs w:val="16"/>
                </w:rPr>
                <w:t>119</w:t>
              </w:r>
            </w:ins>
          </w:p>
        </w:tc>
        <w:tc>
          <w:tcPr>
            <w:tcW w:w="1559" w:type="dxa"/>
            <w:tcPrChange w:id="1704"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705" w:author="Mateus Berardo de Souza Terra" w:date="2016-02-08T20:04:00Z"/>
                <w:sz w:val="16"/>
                <w:szCs w:val="16"/>
                <w:rPrChange w:id="1706" w:author="Mateus Berardo de Souza Terra" w:date="2016-02-08T22:05:00Z">
                  <w:rPr>
                    <w:ins w:id="1707" w:author="Mateus Berardo de Souza Terra" w:date="2016-02-08T20:04:00Z"/>
                    <w:color w:val="303030"/>
                  </w:rPr>
                </w:rPrChange>
              </w:rPr>
              <w:pPrChange w:id="1708" w:author="Mateus Berardo de Souza Terra" w:date="2016-02-08T22:05:00Z">
                <w:pPr>
                  <w:pStyle w:val="NormalWeb"/>
                  <w:spacing w:before="0" w:beforeAutospacing="0" w:after="160" w:afterAutospacing="0"/>
                  <w:jc w:val="center"/>
                </w:pPr>
              </w:pPrChange>
            </w:pPr>
            <w:proofErr w:type="gramStart"/>
            <w:ins w:id="1709"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710" w:author="Mateus Berardo de Souza Terra" w:date="2016-02-08T20:04:00Z"/>
        </w:trPr>
        <w:tc>
          <w:tcPr>
            <w:tcW w:w="1558" w:type="dxa"/>
            <w:tcPrChange w:id="1711"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712" w:author="Mateus Berardo de Souza Terra" w:date="2016-02-08T20:04:00Z"/>
                <w:sz w:val="16"/>
                <w:szCs w:val="16"/>
                <w:rPrChange w:id="1713" w:author="Mateus Berardo de Souza Terra" w:date="2016-02-08T22:05:00Z">
                  <w:rPr>
                    <w:ins w:id="1714" w:author="Mateus Berardo de Souza Terra" w:date="2016-02-08T20:04:00Z"/>
                    <w:color w:val="303030"/>
                  </w:rPr>
                </w:rPrChange>
              </w:rPr>
              <w:pPrChange w:id="1715" w:author="Mateus Berardo de Souza Terra" w:date="2016-02-08T22:05:00Z">
                <w:pPr>
                  <w:pStyle w:val="NormalWeb"/>
                  <w:spacing w:before="0" w:beforeAutospacing="0" w:after="160" w:afterAutospacing="0"/>
                  <w:jc w:val="center"/>
                </w:pPr>
              </w:pPrChange>
            </w:pPr>
            <w:ins w:id="1716" w:author="Mateus Berardo de Souza Terra" w:date="2016-02-08T20:05:00Z">
              <w:r w:rsidRPr="0068627D">
                <w:rPr>
                  <w:sz w:val="16"/>
                  <w:szCs w:val="16"/>
                  <w:rPrChange w:id="1717" w:author="Mateus Berardo de Souza Terra" w:date="2016-02-08T22:05:00Z">
                    <w:rPr>
                      <w:color w:val="303030"/>
                    </w:rPr>
                  </w:rPrChange>
                </w:rPr>
                <w:t>56</w:t>
              </w:r>
            </w:ins>
          </w:p>
        </w:tc>
        <w:tc>
          <w:tcPr>
            <w:tcW w:w="1558" w:type="dxa"/>
            <w:tcPrChange w:id="1718"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719" w:author="Mateus Berardo de Souza Terra" w:date="2016-02-08T20:04:00Z"/>
                <w:sz w:val="16"/>
                <w:szCs w:val="16"/>
                <w:rPrChange w:id="1720" w:author="Mateus Berardo de Souza Terra" w:date="2016-02-08T22:05:00Z">
                  <w:rPr>
                    <w:ins w:id="1721" w:author="Mateus Berardo de Souza Terra" w:date="2016-02-08T20:04:00Z"/>
                    <w:color w:val="303030"/>
                  </w:rPr>
                </w:rPrChange>
              </w:rPr>
              <w:pPrChange w:id="1722" w:author="Mateus Berardo de Souza Terra" w:date="2016-02-08T22:05:00Z">
                <w:pPr>
                  <w:pStyle w:val="NormalWeb"/>
                  <w:spacing w:before="0" w:beforeAutospacing="0" w:after="160" w:afterAutospacing="0"/>
                  <w:jc w:val="center"/>
                </w:pPr>
              </w:pPrChange>
            </w:pPr>
            <w:ins w:id="1723" w:author="Mateus Berardo de Souza Terra" w:date="2016-02-08T22:13:00Z">
              <w:r w:rsidRPr="0068627D">
                <w:rPr>
                  <w:sz w:val="16"/>
                  <w:szCs w:val="16"/>
                </w:rPr>
                <w:t>8</w:t>
              </w:r>
            </w:ins>
          </w:p>
        </w:tc>
        <w:tc>
          <w:tcPr>
            <w:tcW w:w="1558" w:type="dxa"/>
            <w:tcPrChange w:id="1724"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725" w:author="Mateus Berardo de Souza Terra" w:date="2016-02-08T20:04:00Z"/>
                <w:sz w:val="16"/>
                <w:szCs w:val="16"/>
                <w:rPrChange w:id="1726" w:author="Mateus Berardo de Souza Terra" w:date="2016-02-08T22:05:00Z">
                  <w:rPr>
                    <w:ins w:id="1727" w:author="Mateus Berardo de Souza Terra" w:date="2016-02-08T20:04:00Z"/>
                    <w:color w:val="303030"/>
                  </w:rPr>
                </w:rPrChange>
              </w:rPr>
              <w:pPrChange w:id="1728" w:author="Mateus Berardo de Souza Terra" w:date="2016-02-08T22:05:00Z">
                <w:pPr>
                  <w:pStyle w:val="NormalWeb"/>
                  <w:spacing w:before="0" w:beforeAutospacing="0" w:after="160" w:afterAutospacing="0"/>
                  <w:jc w:val="center"/>
                </w:pPr>
              </w:pPrChange>
            </w:pPr>
            <w:ins w:id="1729" w:author="Mateus Berardo de Souza Terra" w:date="2016-02-08T22:09:00Z">
              <w:r w:rsidRPr="0068627D">
                <w:rPr>
                  <w:sz w:val="16"/>
                  <w:szCs w:val="16"/>
                </w:rPr>
                <w:t>88</w:t>
              </w:r>
            </w:ins>
          </w:p>
        </w:tc>
        <w:tc>
          <w:tcPr>
            <w:tcW w:w="1558" w:type="dxa"/>
            <w:tcPrChange w:id="1730"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731" w:author="Mateus Berardo de Souza Terra" w:date="2016-02-08T20:04:00Z"/>
                <w:sz w:val="16"/>
                <w:szCs w:val="16"/>
                <w:rPrChange w:id="1732" w:author="Mateus Berardo de Souza Terra" w:date="2016-02-08T22:05:00Z">
                  <w:rPr>
                    <w:ins w:id="1733" w:author="Mateus Berardo de Souza Terra" w:date="2016-02-08T20:04:00Z"/>
                    <w:color w:val="303030"/>
                  </w:rPr>
                </w:rPrChange>
              </w:rPr>
              <w:pPrChange w:id="1734" w:author="Mateus Berardo de Souza Terra" w:date="2016-02-08T22:05:00Z">
                <w:pPr>
                  <w:pStyle w:val="NormalWeb"/>
                  <w:spacing w:before="0" w:beforeAutospacing="0" w:after="160" w:afterAutospacing="0"/>
                  <w:jc w:val="center"/>
                </w:pPr>
              </w:pPrChange>
            </w:pPr>
            <w:ins w:id="1735" w:author="Mateus Berardo de Souza Terra" w:date="2016-02-08T22:10:00Z">
              <w:r w:rsidRPr="0068627D">
                <w:rPr>
                  <w:sz w:val="16"/>
                  <w:szCs w:val="16"/>
                </w:rPr>
                <w:t>X</w:t>
              </w:r>
            </w:ins>
          </w:p>
        </w:tc>
        <w:tc>
          <w:tcPr>
            <w:tcW w:w="1559" w:type="dxa"/>
            <w:tcPrChange w:id="1736"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737" w:author="Mateus Berardo de Souza Terra" w:date="2016-02-08T20:04:00Z"/>
                <w:sz w:val="16"/>
                <w:szCs w:val="16"/>
                <w:rPrChange w:id="1738" w:author="Mateus Berardo de Souza Terra" w:date="2016-02-08T22:05:00Z">
                  <w:rPr>
                    <w:ins w:id="1739" w:author="Mateus Berardo de Souza Terra" w:date="2016-02-08T20:04:00Z"/>
                    <w:color w:val="303030"/>
                  </w:rPr>
                </w:rPrChange>
              </w:rPr>
              <w:pPrChange w:id="1740" w:author="Mateus Berardo de Souza Terra" w:date="2016-02-08T22:05:00Z">
                <w:pPr>
                  <w:pStyle w:val="NormalWeb"/>
                  <w:spacing w:before="0" w:beforeAutospacing="0" w:after="160" w:afterAutospacing="0"/>
                  <w:jc w:val="center"/>
                </w:pPr>
              </w:pPrChange>
            </w:pPr>
            <w:ins w:id="1741" w:author="Mateus Berardo de Souza Terra" w:date="2016-02-08T22:09:00Z">
              <w:r w:rsidRPr="0068627D">
                <w:rPr>
                  <w:sz w:val="16"/>
                  <w:szCs w:val="16"/>
                </w:rPr>
                <w:t>120</w:t>
              </w:r>
            </w:ins>
          </w:p>
        </w:tc>
        <w:tc>
          <w:tcPr>
            <w:tcW w:w="1559" w:type="dxa"/>
            <w:tcPrChange w:id="1742"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743" w:author="Mateus Berardo de Souza Terra" w:date="2016-02-08T20:04:00Z"/>
                <w:sz w:val="16"/>
                <w:szCs w:val="16"/>
                <w:rPrChange w:id="1744" w:author="Mateus Berardo de Souza Terra" w:date="2016-02-08T22:05:00Z">
                  <w:rPr>
                    <w:ins w:id="1745" w:author="Mateus Berardo de Souza Terra" w:date="2016-02-08T20:04:00Z"/>
                    <w:color w:val="303030"/>
                  </w:rPr>
                </w:rPrChange>
              </w:rPr>
              <w:pPrChange w:id="1746" w:author="Mateus Berardo de Souza Terra" w:date="2016-02-08T22:05:00Z">
                <w:pPr>
                  <w:pStyle w:val="NormalWeb"/>
                  <w:spacing w:before="0" w:beforeAutospacing="0" w:after="160" w:afterAutospacing="0"/>
                  <w:jc w:val="center"/>
                </w:pPr>
              </w:pPrChange>
            </w:pPr>
            <w:proofErr w:type="gramStart"/>
            <w:ins w:id="1747"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748" w:author="Mateus Berardo de Souza Terra" w:date="2016-02-08T20:04:00Z"/>
        </w:trPr>
        <w:tc>
          <w:tcPr>
            <w:tcW w:w="1558" w:type="dxa"/>
            <w:tcPrChange w:id="1749"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750" w:author="Mateus Berardo de Souza Terra" w:date="2016-02-08T20:04:00Z"/>
                <w:sz w:val="16"/>
                <w:szCs w:val="16"/>
                <w:rPrChange w:id="1751" w:author="Mateus Berardo de Souza Terra" w:date="2016-02-08T22:05:00Z">
                  <w:rPr>
                    <w:ins w:id="1752" w:author="Mateus Berardo de Souza Terra" w:date="2016-02-08T20:04:00Z"/>
                    <w:color w:val="303030"/>
                  </w:rPr>
                </w:rPrChange>
              </w:rPr>
              <w:pPrChange w:id="1753" w:author="Mateus Berardo de Souza Terra" w:date="2016-02-08T22:05:00Z">
                <w:pPr>
                  <w:pStyle w:val="NormalWeb"/>
                  <w:spacing w:before="0" w:beforeAutospacing="0" w:after="160" w:afterAutospacing="0"/>
                  <w:jc w:val="center"/>
                </w:pPr>
              </w:pPrChange>
            </w:pPr>
            <w:ins w:id="1754" w:author="Mateus Berardo de Souza Terra" w:date="2016-02-08T20:05:00Z">
              <w:r w:rsidRPr="0068627D">
                <w:rPr>
                  <w:sz w:val="16"/>
                  <w:szCs w:val="16"/>
                  <w:rPrChange w:id="1755" w:author="Mateus Berardo de Souza Terra" w:date="2016-02-08T22:05:00Z">
                    <w:rPr>
                      <w:color w:val="303030"/>
                    </w:rPr>
                  </w:rPrChange>
                </w:rPr>
                <w:t>57</w:t>
              </w:r>
            </w:ins>
          </w:p>
        </w:tc>
        <w:tc>
          <w:tcPr>
            <w:tcW w:w="1558" w:type="dxa"/>
            <w:tcPrChange w:id="1756"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757" w:author="Mateus Berardo de Souza Terra" w:date="2016-02-08T20:04:00Z"/>
                <w:sz w:val="16"/>
                <w:szCs w:val="16"/>
                <w:rPrChange w:id="1758" w:author="Mateus Berardo de Souza Terra" w:date="2016-02-08T22:05:00Z">
                  <w:rPr>
                    <w:ins w:id="1759" w:author="Mateus Berardo de Souza Terra" w:date="2016-02-08T20:04:00Z"/>
                    <w:color w:val="303030"/>
                  </w:rPr>
                </w:rPrChange>
              </w:rPr>
              <w:pPrChange w:id="1760" w:author="Mateus Berardo de Souza Terra" w:date="2016-02-08T22:05:00Z">
                <w:pPr>
                  <w:pStyle w:val="NormalWeb"/>
                  <w:spacing w:before="0" w:beforeAutospacing="0" w:after="160" w:afterAutospacing="0"/>
                  <w:jc w:val="center"/>
                </w:pPr>
              </w:pPrChange>
            </w:pPr>
            <w:ins w:id="1761" w:author="Mateus Berardo de Souza Terra" w:date="2016-02-08T22:13:00Z">
              <w:r w:rsidRPr="0068627D">
                <w:rPr>
                  <w:sz w:val="16"/>
                  <w:szCs w:val="16"/>
                </w:rPr>
                <w:t>9</w:t>
              </w:r>
            </w:ins>
          </w:p>
        </w:tc>
        <w:tc>
          <w:tcPr>
            <w:tcW w:w="1558" w:type="dxa"/>
            <w:tcPrChange w:id="1762"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763" w:author="Mateus Berardo de Souza Terra" w:date="2016-02-08T20:04:00Z"/>
                <w:sz w:val="16"/>
                <w:szCs w:val="16"/>
                <w:rPrChange w:id="1764" w:author="Mateus Berardo de Souza Terra" w:date="2016-02-08T22:05:00Z">
                  <w:rPr>
                    <w:ins w:id="1765" w:author="Mateus Berardo de Souza Terra" w:date="2016-02-08T20:04:00Z"/>
                    <w:color w:val="303030"/>
                  </w:rPr>
                </w:rPrChange>
              </w:rPr>
              <w:pPrChange w:id="1766" w:author="Mateus Berardo de Souza Terra" w:date="2016-02-08T22:05:00Z">
                <w:pPr>
                  <w:pStyle w:val="NormalWeb"/>
                  <w:spacing w:before="0" w:beforeAutospacing="0" w:after="160" w:afterAutospacing="0"/>
                  <w:jc w:val="center"/>
                </w:pPr>
              </w:pPrChange>
            </w:pPr>
            <w:ins w:id="1767" w:author="Mateus Berardo de Souza Terra" w:date="2016-02-08T22:09:00Z">
              <w:r w:rsidRPr="0068627D">
                <w:rPr>
                  <w:sz w:val="16"/>
                  <w:szCs w:val="16"/>
                </w:rPr>
                <w:t>89</w:t>
              </w:r>
            </w:ins>
          </w:p>
        </w:tc>
        <w:tc>
          <w:tcPr>
            <w:tcW w:w="1558" w:type="dxa"/>
            <w:tcPrChange w:id="1768"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769" w:author="Mateus Berardo de Souza Terra" w:date="2016-02-08T20:04:00Z"/>
                <w:sz w:val="16"/>
                <w:szCs w:val="16"/>
                <w:rPrChange w:id="1770" w:author="Mateus Berardo de Souza Terra" w:date="2016-02-08T22:05:00Z">
                  <w:rPr>
                    <w:ins w:id="1771" w:author="Mateus Berardo de Souza Terra" w:date="2016-02-08T20:04:00Z"/>
                    <w:color w:val="303030"/>
                  </w:rPr>
                </w:rPrChange>
              </w:rPr>
              <w:pPrChange w:id="1772" w:author="Mateus Berardo de Souza Terra" w:date="2016-02-08T22:05:00Z">
                <w:pPr>
                  <w:pStyle w:val="NormalWeb"/>
                  <w:spacing w:before="0" w:beforeAutospacing="0" w:after="160" w:afterAutospacing="0"/>
                  <w:jc w:val="center"/>
                </w:pPr>
              </w:pPrChange>
            </w:pPr>
            <w:ins w:id="1773" w:author="Mateus Berardo de Souza Terra" w:date="2016-02-08T22:10:00Z">
              <w:r w:rsidRPr="0068627D">
                <w:rPr>
                  <w:sz w:val="16"/>
                  <w:szCs w:val="16"/>
                </w:rPr>
                <w:t>Y</w:t>
              </w:r>
            </w:ins>
          </w:p>
        </w:tc>
        <w:tc>
          <w:tcPr>
            <w:tcW w:w="1559" w:type="dxa"/>
            <w:tcPrChange w:id="1774"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775" w:author="Mateus Berardo de Souza Terra" w:date="2016-02-08T20:04:00Z"/>
                <w:sz w:val="16"/>
                <w:szCs w:val="16"/>
                <w:rPrChange w:id="1776" w:author="Mateus Berardo de Souza Terra" w:date="2016-02-08T22:05:00Z">
                  <w:rPr>
                    <w:ins w:id="1777" w:author="Mateus Berardo de Souza Terra" w:date="2016-02-08T20:04:00Z"/>
                    <w:color w:val="303030"/>
                  </w:rPr>
                </w:rPrChange>
              </w:rPr>
              <w:pPrChange w:id="1778" w:author="Mateus Berardo de Souza Terra" w:date="2016-02-08T22:05:00Z">
                <w:pPr>
                  <w:pStyle w:val="NormalWeb"/>
                  <w:spacing w:before="0" w:beforeAutospacing="0" w:after="160" w:afterAutospacing="0"/>
                  <w:jc w:val="center"/>
                </w:pPr>
              </w:pPrChange>
            </w:pPr>
            <w:ins w:id="1779" w:author="Mateus Berardo de Souza Terra" w:date="2016-02-08T22:09:00Z">
              <w:r w:rsidRPr="0068627D">
                <w:rPr>
                  <w:sz w:val="16"/>
                  <w:szCs w:val="16"/>
                </w:rPr>
                <w:t>121</w:t>
              </w:r>
            </w:ins>
          </w:p>
        </w:tc>
        <w:tc>
          <w:tcPr>
            <w:tcW w:w="1559" w:type="dxa"/>
            <w:tcPrChange w:id="1780"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781" w:author="Mateus Berardo de Souza Terra" w:date="2016-02-08T20:04:00Z"/>
                <w:sz w:val="16"/>
                <w:szCs w:val="16"/>
                <w:rPrChange w:id="1782" w:author="Mateus Berardo de Souza Terra" w:date="2016-02-08T22:05:00Z">
                  <w:rPr>
                    <w:ins w:id="1783" w:author="Mateus Berardo de Souza Terra" w:date="2016-02-08T20:04:00Z"/>
                    <w:color w:val="303030"/>
                  </w:rPr>
                </w:rPrChange>
              </w:rPr>
              <w:pPrChange w:id="1784" w:author="Mateus Berardo de Souza Terra" w:date="2016-02-08T22:05:00Z">
                <w:pPr>
                  <w:pStyle w:val="NormalWeb"/>
                  <w:spacing w:before="0" w:beforeAutospacing="0" w:after="160" w:afterAutospacing="0"/>
                  <w:jc w:val="center"/>
                </w:pPr>
              </w:pPrChange>
            </w:pPr>
            <w:proofErr w:type="gramStart"/>
            <w:ins w:id="1785"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786" w:author="Mateus Berardo de Souza Terra" w:date="2016-02-08T20:04:00Z"/>
        </w:trPr>
        <w:tc>
          <w:tcPr>
            <w:tcW w:w="1558" w:type="dxa"/>
            <w:tcPrChange w:id="1787"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788" w:author="Mateus Berardo de Souza Terra" w:date="2016-02-08T20:04:00Z"/>
                <w:sz w:val="16"/>
                <w:szCs w:val="16"/>
                <w:rPrChange w:id="1789" w:author="Mateus Berardo de Souza Terra" w:date="2016-02-08T22:05:00Z">
                  <w:rPr>
                    <w:ins w:id="1790" w:author="Mateus Berardo de Souza Terra" w:date="2016-02-08T20:04:00Z"/>
                    <w:color w:val="303030"/>
                  </w:rPr>
                </w:rPrChange>
              </w:rPr>
              <w:pPrChange w:id="1791" w:author="Mateus Berardo de Souza Terra" w:date="2016-02-08T22:05:00Z">
                <w:pPr>
                  <w:pStyle w:val="NormalWeb"/>
                  <w:spacing w:before="0" w:beforeAutospacing="0" w:after="160" w:afterAutospacing="0"/>
                  <w:jc w:val="center"/>
                </w:pPr>
              </w:pPrChange>
            </w:pPr>
            <w:ins w:id="1792" w:author="Mateus Berardo de Souza Terra" w:date="2016-02-08T20:05:00Z">
              <w:r w:rsidRPr="0068627D">
                <w:rPr>
                  <w:sz w:val="16"/>
                  <w:szCs w:val="16"/>
                  <w:rPrChange w:id="1793" w:author="Mateus Berardo de Souza Terra" w:date="2016-02-08T22:05:00Z">
                    <w:rPr>
                      <w:color w:val="303030"/>
                    </w:rPr>
                  </w:rPrChange>
                </w:rPr>
                <w:t>58</w:t>
              </w:r>
            </w:ins>
          </w:p>
        </w:tc>
        <w:tc>
          <w:tcPr>
            <w:tcW w:w="1558" w:type="dxa"/>
            <w:tcPrChange w:id="1794"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795" w:author="Mateus Berardo de Souza Terra" w:date="2016-02-08T20:04:00Z"/>
                <w:sz w:val="16"/>
                <w:szCs w:val="16"/>
                <w:rPrChange w:id="1796" w:author="Mateus Berardo de Souza Terra" w:date="2016-02-08T22:05:00Z">
                  <w:rPr>
                    <w:ins w:id="1797" w:author="Mateus Berardo de Souza Terra" w:date="2016-02-08T20:04:00Z"/>
                    <w:color w:val="303030"/>
                  </w:rPr>
                </w:rPrChange>
              </w:rPr>
              <w:pPrChange w:id="1798" w:author="Mateus Berardo de Souza Terra" w:date="2016-02-08T22:05:00Z">
                <w:pPr>
                  <w:pStyle w:val="NormalWeb"/>
                  <w:spacing w:before="0" w:beforeAutospacing="0" w:after="160" w:afterAutospacing="0"/>
                  <w:jc w:val="center"/>
                </w:pPr>
              </w:pPrChange>
            </w:pPr>
            <w:ins w:id="1799" w:author="Mateus Berardo de Souza Terra" w:date="2016-02-08T22:13:00Z">
              <w:r w:rsidRPr="0068627D">
                <w:rPr>
                  <w:sz w:val="16"/>
                  <w:szCs w:val="16"/>
                </w:rPr>
                <w:t>:</w:t>
              </w:r>
            </w:ins>
          </w:p>
        </w:tc>
        <w:tc>
          <w:tcPr>
            <w:tcW w:w="1558" w:type="dxa"/>
            <w:tcPrChange w:id="1800"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801" w:author="Mateus Berardo de Souza Terra" w:date="2016-02-08T20:04:00Z"/>
                <w:sz w:val="16"/>
                <w:szCs w:val="16"/>
                <w:rPrChange w:id="1802" w:author="Mateus Berardo de Souza Terra" w:date="2016-02-08T22:05:00Z">
                  <w:rPr>
                    <w:ins w:id="1803" w:author="Mateus Berardo de Souza Terra" w:date="2016-02-08T20:04:00Z"/>
                    <w:color w:val="303030"/>
                  </w:rPr>
                </w:rPrChange>
              </w:rPr>
              <w:pPrChange w:id="1804" w:author="Mateus Berardo de Souza Terra" w:date="2016-02-08T22:05:00Z">
                <w:pPr>
                  <w:pStyle w:val="NormalWeb"/>
                  <w:spacing w:before="0" w:beforeAutospacing="0" w:after="160" w:afterAutospacing="0"/>
                  <w:jc w:val="center"/>
                </w:pPr>
              </w:pPrChange>
            </w:pPr>
            <w:ins w:id="1805" w:author="Mateus Berardo de Souza Terra" w:date="2016-02-08T22:09:00Z">
              <w:r w:rsidRPr="0068627D">
                <w:rPr>
                  <w:sz w:val="16"/>
                  <w:szCs w:val="16"/>
                </w:rPr>
                <w:t>90</w:t>
              </w:r>
            </w:ins>
          </w:p>
        </w:tc>
        <w:tc>
          <w:tcPr>
            <w:tcW w:w="1558" w:type="dxa"/>
            <w:tcPrChange w:id="1806"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807" w:author="Mateus Berardo de Souza Terra" w:date="2016-02-08T20:04:00Z"/>
                <w:sz w:val="16"/>
                <w:szCs w:val="16"/>
                <w:rPrChange w:id="1808" w:author="Mateus Berardo de Souza Terra" w:date="2016-02-08T22:05:00Z">
                  <w:rPr>
                    <w:ins w:id="1809" w:author="Mateus Berardo de Souza Terra" w:date="2016-02-08T20:04:00Z"/>
                    <w:color w:val="303030"/>
                  </w:rPr>
                </w:rPrChange>
              </w:rPr>
              <w:pPrChange w:id="1810" w:author="Mateus Berardo de Souza Terra" w:date="2016-02-08T22:05:00Z">
                <w:pPr>
                  <w:pStyle w:val="NormalWeb"/>
                  <w:spacing w:before="0" w:beforeAutospacing="0" w:after="160" w:afterAutospacing="0"/>
                  <w:jc w:val="center"/>
                </w:pPr>
              </w:pPrChange>
            </w:pPr>
            <w:ins w:id="1811" w:author="Mateus Berardo de Souza Terra" w:date="2016-02-08T22:10:00Z">
              <w:r w:rsidRPr="0068627D">
                <w:rPr>
                  <w:sz w:val="16"/>
                  <w:szCs w:val="16"/>
                </w:rPr>
                <w:t>Z</w:t>
              </w:r>
            </w:ins>
          </w:p>
        </w:tc>
        <w:tc>
          <w:tcPr>
            <w:tcW w:w="1559" w:type="dxa"/>
            <w:tcPrChange w:id="1812"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813" w:author="Mateus Berardo de Souza Terra" w:date="2016-02-08T20:04:00Z"/>
                <w:sz w:val="16"/>
                <w:szCs w:val="16"/>
                <w:rPrChange w:id="1814" w:author="Mateus Berardo de Souza Terra" w:date="2016-02-08T22:05:00Z">
                  <w:rPr>
                    <w:ins w:id="1815" w:author="Mateus Berardo de Souza Terra" w:date="2016-02-08T20:04:00Z"/>
                    <w:color w:val="303030"/>
                  </w:rPr>
                </w:rPrChange>
              </w:rPr>
              <w:pPrChange w:id="1816" w:author="Mateus Berardo de Souza Terra" w:date="2016-02-08T22:05:00Z">
                <w:pPr>
                  <w:pStyle w:val="NormalWeb"/>
                  <w:spacing w:before="0" w:beforeAutospacing="0" w:after="160" w:afterAutospacing="0"/>
                  <w:jc w:val="center"/>
                </w:pPr>
              </w:pPrChange>
            </w:pPr>
            <w:ins w:id="1817" w:author="Mateus Berardo de Souza Terra" w:date="2016-02-08T22:09:00Z">
              <w:r w:rsidRPr="0068627D">
                <w:rPr>
                  <w:sz w:val="16"/>
                  <w:szCs w:val="16"/>
                </w:rPr>
                <w:t>122</w:t>
              </w:r>
            </w:ins>
          </w:p>
        </w:tc>
        <w:tc>
          <w:tcPr>
            <w:tcW w:w="1559" w:type="dxa"/>
            <w:tcPrChange w:id="1818"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819" w:author="Mateus Berardo de Souza Terra" w:date="2016-02-08T20:04:00Z"/>
                <w:sz w:val="16"/>
                <w:szCs w:val="16"/>
                <w:rPrChange w:id="1820" w:author="Mateus Berardo de Souza Terra" w:date="2016-02-08T22:05:00Z">
                  <w:rPr>
                    <w:ins w:id="1821" w:author="Mateus Berardo de Souza Terra" w:date="2016-02-08T20:04:00Z"/>
                    <w:color w:val="303030"/>
                  </w:rPr>
                </w:rPrChange>
              </w:rPr>
              <w:pPrChange w:id="1822" w:author="Mateus Berardo de Souza Terra" w:date="2016-02-08T22:05:00Z">
                <w:pPr>
                  <w:pStyle w:val="NormalWeb"/>
                  <w:spacing w:before="0" w:beforeAutospacing="0" w:after="160" w:afterAutospacing="0"/>
                  <w:jc w:val="center"/>
                </w:pPr>
              </w:pPrChange>
            </w:pPr>
            <w:proofErr w:type="gramStart"/>
            <w:ins w:id="1823"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824" w:author="Mateus Berardo de Souza Terra" w:date="2016-02-08T20:04:00Z"/>
        </w:trPr>
        <w:tc>
          <w:tcPr>
            <w:tcW w:w="1558" w:type="dxa"/>
            <w:tcPrChange w:id="1825"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826" w:author="Mateus Berardo de Souza Terra" w:date="2016-02-08T20:04:00Z"/>
                <w:sz w:val="16"/>
                <w:szCs w:val="16"/>
                <w:rPrChange w:id="1827" w:author="Mateus Berardo de Souza Terra" w:date="2016-02-08T22:05:00Z">
                  <w:rPr>
                    <w:ins w:id="1828" w:author="Mateus Berardo de Souza Terra" w:date="2016-02-08T20:04:00Z"/>
                    <w:color w:val="303030"/>
                  </w:rPr>
                </w:rPrChange>
              </w:rPr>
              <w:pPrChange w:id="1829" w:author="Mateus Berardo de Souza Terra" w:date="2016-02-08T22:05:00Z">
                <w:pPr>
                  <w:pStyle w:val="NormalWeb"/>
                  <w:spacing w:before="0" w:beforeAutospacing="0" w:after="160" w:afterAutospacing="0"/>
                  <w:jc w:val="center"/>
                </w:pPr>
              </w:pPrChange>
            </w:pPr>
            <w:ins w:id="1830" w:author="Mateus Berardo de Souza Terra" w:date="2016-02-08T20:05:00Z">
              <w:r w:rsidRPr="0068627D">
                <w:rPr>
                  <w:sz w:val="16"/>
                  <w:szCs w:val="16"/>
                  <w:rPrChange w:id="1831" w:author="Mateus Berardo de Souza Terra" w:date="2016-02-08T22:05:00Z">
                    <w:rPr>
                      <w:color w:val="303030"/>
                    </w:rPr>
                  </w:rPrChange>
                </w:rPr>
                <w:t>59</w:t>
              </w:r>
            </w:ins>
          </w:p>
        </w:tc>
        <w:tc>
          <w:tcPr>
            <w:tcW w:w="1558" w:type="dxa"/>
            <w:tcPrChange w:id="1832"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833" w:author="Mateus Berardo de Souza Terra" w:date="2016-02-08T20:04:00Z"/>
                <w:sz w:val="16"/>
                <w:szCs w:val="16"/>
                <w:rPrChange w:id="1834" w:author="Mateus Berardo de Souza Terra" w:date="2016-02-08T22:05:00Z">
                  <w:rPr>
                    <w:ins w:id="1835" w:author="Mateus Berardo de Souza Terra" w:date="2016-02-08T20:04:00Z"/>
                    <w:color w:val="303030"/>
                  </w:rPr>
                </w:rPrChange>
              </w:rPr>
              <w:pPrChange w:id="1836" w:author="Mateus Berardo de Souza Terra" w:date="2016-02-08T22:05:00Z">
                <w:pPr>
                  <w:pStyle w:val="NormalWeb"/>
                  <w:spacing w:before="0" w:beforeAutospacing="0" w:after="160" w:afterAutospacing="0"/>
                  <w:jc w:val="center"/>
                </w:pPr>
              </w:pPrChange>
            </w:pPr>
            <w:ins w:id="1837" w:author="Mateus Berardo de Souza Terra" w:date="2016-02-08T22:13:00Z">
              <w:r w:rsidRPr="0068627D">
                <w:rPr>
                  <w:sz w:val="16"/>
                  <w:szCs w:val="16"/>
                </w:rPr>
                <w:t>;</w:t>
              </w:r>
            </w:ins>
          </w:p>
        </w:tc>
        <w:tc>
          <w:tcPr>
            <w:tcW w:w="1558" w:type="dxa"/>
            <w:tcPrChange w:id="1838"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839" w:author="Mateus Berardo de Souza Terra" w:date="2016-02-08T20:04:00Z"/>
                <w:sz w:val="16"/>
                <w:szCs w:val="16"/>
                <w:rPrChange w:id="1840" w:author="Mateus Berardo de Souza Terra" w:date="2016-02-08T22:05:00Z">
                  <w:rPr>
                    <w:ins w:id="1841" w:author="Mateus Berardo de Souza Terra" w:date="2016-02-08T20:04:00Z"/>
                    <w:color w:val="303030"/>
                  </w:rPr>
                </w:rPrChange>
              </w:rPr>
              <w:pPrChange w:id="1842" w:author="Mateus Berardo de Souza Terra" w:date="2016-02-08T22:05:00Z">
                <w:pPr>
                  <w:pStyle w:val="NormalWeb"/>
                  <w:spacing w:before="0" w:beforeAutospacing="0" w:after="160" w:afterAutospacing="0"/>
                  <w:jc w:val="center"/>
                </w:pPr>
              </w:pPrChange>
            </w:pPr>
            <w:ins w:id="1843" w:author="Mateus Berardo de Souza Terra" w:date="2016-02-08T22:09:00Z">
              <w:r w:rsidRPr="0068627D">
                <w:rPr>
                  <w:sz w:val="16"/>
                  <w:szCs w:val="16"/>
                </w:rPr>
                <w:t>91</w:t>
              </w:r>
            </w:ins>
          </w:p>
        </w:tc>
        <w:tc>
          <w:tcPr>
            <w:tcW w:w="1558" w:type="dxa"/>
            <w:tcPrChange w:id="1844"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845" w:author="Mateus Berardo de Souza Terra" w:date="2016-02-08T20:04:00Z"/>
                <w:sz w:val="16"/>
                <w:szCs w:val="16"/>
                <w:rPrChange w:id="1846" w:author="Mateus Berardo de Souza Terra" w:date="2016-02-08T22:05:00Z">
                  <w:rPr>
                    <w:ins w:id="1847" w:author="Mateus Berardo de Souza Terra" w:date="2016-02-08T20:04:00Z"/>
                    <w:color w:val="303030"/>
                  </w:rPr>
                </w:rPrChange>
              </w:rPr>
              <w:pPrChange w:id="1848" w:author="Mateus Berardo de Souza Terra" w:date="2016-02-08T22:05:00Z">
                <w:pPr>
                  <w:pStyle w:val="NormalWeb"/>
                  <w:spacing w:before="0" w:beforeAutospacing="0" w:after="160" w:afterAutospacing="0"/>
                  <w:jc w:val="center"/>
                </w:pPr>
              </w:pPrChange>
            </w:pPr>
            <w:ins w:id="1849" w:author="Mateus Berardo de Souza Terra" w:date="2016-02-08T22:11:00Z">
              <w:r w:rsidRPr="0068627D">
                <w:rPr>
                  <w:sz w:val="16"/>
                  <w:szCs w:val="16"/>
                </w:rPr>
                <w:t>[</w:t>
              </w:r>
            </w:ins>
          </w:p>
        </w:tc>
        <w:tc>
          <w:tcPr>
            <w:tcW w:w="1559" w:type="dxa"/>
            <w:tcPrChange w:id="1850"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851" w:author="Mateus Berardo de Souza Terra" w:date="2016-02-08T20:04:00Z"/>
                <w:sz w:val="16"/>
                <w:szCs w:val="16"/>
                <w:rPrChange w:id="1852" w:author="Mateus Berardo de Souza Terra" w:date="2016-02-08T22:05:00Z">
                  <w:rPr>
                    <w:ins w:id="1853" w:author="Mateus Berardo de Souza Terra" w:date="2016-02-08T20:04:00Z"/>
                    <w:color w:val="303030"/>
                  </w:rPr>
                </w:rPrChange>
              </w:rPr>
              <w:pPrChange w:id="1854" w:author="Mateus Berardo de Souza Terra" w:date="2016-02-08T22:05:00Z">
                <w:pPr>
                  <w:pStyle w:val="NormalWeb"/>
                  <w:spacing w:before="0" w:beforeAutospacing="0" w:after="160" w:afterAutospacing="0"/>
                  <w:jc w:val="center"/>
                </w:pPr>
              </w:pPrChange>
            </w:pPr>
            <w:ins w:id="1855" w:author="Mateus Berardo de Souza Terra" w:date="2016-02-08T22:09:00Z">
              <w:r w:rsidRPr="0068627D">
                <w:rPr>
                  <w:sz w:val="16"/>
                  <w:szCs w:val="16"/>
                </w:rPr>
                <w:t>123</w:t>
              </w:r>
            </w:ins>
          </w:p>
        </w:tc>
        <w:tc>
          <w:tcPr>
            <w:tcW w:w="1559" w:type="dxa"/>
            <w:tcPrChange w:id="1856"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857" w:author="Mateus Berardo de Souza Terra" w:date="2016-02-08T20:04:00Z"/>
                <w:sz w:val="16"/>
                <w:szCs w:val="16"/>
                <w:rPrChange w:id="1858" w:author="Mateus Berardo de Souza Terra" w:date="2016-02-08T22:05:00Z">
                  <w:rPr>
                    <w:ins w:id="1859" w:author="Mateus Berardo de Souza Terra" w:date="2016-02-08T20:04:00Z"/>
                    <w:color w:val="303030"/>
                  </w:rPr>
                </w:rPrChange>
              </w:rPr>
              <w:pPrChange w:id="1860" w:author="Mateus Berardo de Souza Terra" w:date="2016-02-08T22:05:00Z">
                <w:pPr>
                  <w:pStyle w:val="NormalWeb"/>
                  <w:spacing w:before="0" w:beforeAutospacing="0" w:after="160" w:afterAutospacing="0"/>
                  <w:jc w:val="center"/>
                </w:pPr>
              </w:pPrChange>
            </w:pPr>
            <w:ins w:id="1861" w:author="Mateus Berardo de Souza Terra" w:date="2016-02-08T22:11:00Z">
              <w:r w:rsidRPr="0068627D">
                <w:rPr>
                  <w:sz w:val="16"/>
                  <w:szCs w:val="16"/>
                </w:rPr>
                <w:t>{</w:t>
              </w:r>
            </w:ins>
          </w:p>
        </w:tc>
      </w:tr>
      <w:tr w:rsidR="006868CB" w:rsidRPr="0068627D" w14:paraId="345AB050" w14:textId="77777777" w:rsidTr="007031A8">
        <w:trPr>
          <w:trHeight w:val="20"/>
          <w:ins w:id="1862" w:author="Mateus Berardo de Souza Terra" w:date="2016-02-08T20:04:00Z"/>
        </w:trPr>
        <w:tc>
          <w:tcPr>
            <w:tcW w:w="1558" w:type="dxa"/>
            <w:tcPrChange w:id="1863"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864" w:author="Mateus Berardo de Souza Terra" w:date="2016-02-08T20:04:00Z"/>
                <w:sz w:val="16"/>
                <w:szCs w:val="16"/>
                <w:rPrChange w:id="1865" w:author="Mateus Berardo de Souza Terra" w:date="2016-02-08T22:05:00Z">
                  <w:rPr>
                    <w:ins w:id="1866" w:author="Mateus Berardo de Souza Terra" w:date="2016-02-08T20:04:00Z"/>
                    <w:color w:val="303030"/>
                  </w:rPr>
                </w:rPrChange>
              </w:rPr>
              <w:pPrChange w:id="1867" w:author="Mateus Berardo de Souza Terra" w:date="2016-02-08T22:05:00Z">
                <w:pPr>
                  <w:pStyle w:val="NormalWeb"/>
                  <w:spacing w:before="0" w:beforeAutospacing="0" w:after="160" w:afterAutospacing="0"/>
                  <w:jc w:val="center"/>
                </w:pPr>
              </w:pPrChange>
            </w:pPr>
            <w:ins w:id="1868" w:author="Mateus Berardo de Souza Terra" w:date="2016-02-08T20:05:00Z">
              <w:r w:rsidRPr="0068627D">
                <w:rPr>
                  <w:sz w:val="16"/>
                  <w:szCs w:val="16"/>
                  <w:rPrChange w:id="1869" w:author="Mateus Berardo de Souza Terra" w:date="2016-02-08T22:05:00Z">
                    <w:rPr>
                      <w:color w:val="303030"/>
                    </w:rPr>
                  </w:rPrChange>
                </w:rPr>
                <w:t>60</w:t>
              </w:r>
            </w:ins>
          </w:p>
        </w:tc>
        <w:tc>
          <w:tcPr>
            <w:tcW w:w="1558" w:type="dxa"/>
            <w:tcPrChange w:id="1870"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871" w:author="Mateus Berardo de Souza Terra" w:date="2016-02-08T20:04:00Z"/>
                <w:sz w:val="16"/>
                <w:szCs w:val="16"/>
                <w:rPrChange w:id="1872" w:author="Mateus Berardo de Souza Terra" w:date="2016-02-08T22:05:00Z">
                  <w:rPr>
                    <w:ins w:id="1873" w:author="Mateus Berardo de Souza Terra" w:date="2016-02-08T20:04:00Z"/>
                    <w:color w:val="303030"/>
                  </w:rPr>
                </w:rPrChange>
              </w:rPr>
              <w:pPrChange w:id="1874" w:author="Mateus Berardo de Souza Terra" w:date="2016-02-08T22:05:00Z">
                <w:pPr>
                  <w:pStyle w:val="NormalWeb"/>
                  <w:spacing w:before="0" w:beforeAutospacing="0" w:after="160" w:afterAutospacing="0"/>
                  <w:jc w:val="center"/>
                </w:pPr>
              </w:pPrChange>
            </w:pPr>
            <w:ins w:id="1875" w:author="Mateus Berardo de Souza Terra" w:date="2016-02-08T22:13:00Z">
              <w:r w:rsidRPr="0068627D">
                <w:rPr>
                  <w:sz w:val="16"/>
                  <w:szCs w:val="16"/>
                </w:rPr>
                <w:t>&lt;</w:t>
              </w:r>
            </w:ins>
          </w:p>
        </w:tc>
        <w:tc>
          <w:tcPr>
            <w:tcW w:w="1558" w:type="dxa"/>
            <w:tcPrChange w:id="1876"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877" w:author="Mateus Berardo de Souza Terra" w:date="2016-02-08T20:04:00Z"/>
                <w:sz w:val="16"/>
                <w:szCs w:val="16"/>
                <w:rPrChange w:id="1878" w:author="Mateus Berardo de Souza Terra" w:date="2016-02-08T22:05:00Z">
                  <w:rPr>
                    <w:ins w:id="1879" w:author="Mateus Berardo de Souza Terra" w:date="2016-02-08T20:04:00Z"/>
                    <w:color w:val="303030"/>
                  </w:rPr>
                </w:rPrChange>
              </w:rPr>
              <w:pPrChange w:id="1880" w:author="Mateus Berardo de Souza Terra" w:date="2016-02-08T22:05:00Z">
                <w:pPr>
                  <w:pStyle w:val="NormalWeb"/>
                  <w:spacing w:before="0" w:beforeAutospacing="0" w:after="160" w:afterAutospacing="0"/>
                  <w:jc w:val="center"/>
                </w:pPr>
              </w:pPrChange>
            </w:pPr>
            <w:ins w:id="1881" w:author="Mateus Berardo de Souza Terra" w:date="2016-02-08T22:09:00Z">
              <w:r w:rsidRPr="0068627D">
                <w:rPr>
                  <w:sz w:val="16"/>
                  <w:szCs w:val="16"/>
                </w:rPr>
                <w:t>92</w:t>
              </w:r>
            </w:ins>
          </w:p>
        </w:tc>
        <w:tc>
          <w:tcPr>
            <w:tcW w:w="1558" w:type="dxa"/>
            <w:tcPrChange w:id="1882"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883" w:author="Mateus Berardo de Souza Terra" w:date="2016-02-08T20:04:00Z"/>
                <w:sz w:val="16"/>
                <w:szCs w:val="16"/>
                <w:rPrChange w:id="1884" w:author="Mateus Berardo de Souza Terra" w:date="2016-02-08T22:05:00Z">
                  <w:rPr>
                    <w:ins w:id="1885" w:author="Mateus Berardo de Souza Terra" w:date="2016-02-08T20:04:00Z"/>
                    <w:color w:val="303030"/>
                  </w:rPr>
                </w:rPrChange>
              </w:rPr>
              <w:pPrChange w:id="1886" w:author="Mateus Berardo de Souza Terra" w:date="2016-02-08T22:05:00Z">
                <w:pPr>
                  <w:pStyle w:val="NormalWeb"/>
                  <w:spacing w:before="0" w:beforeAutospacing="0" w:after="160" w:afterAutospacing="0"/>
                  <w:jc w:val="center"/>
                </w:pPr>
              </w:pPrChange>
            </w:pPr>
            <w:ins w:id="1887" w:author="Mateus Berardo de Souza Terra" w:date="2016-02-08T22:11:00Z">
              <w:r w:rsidRPr="0068627D">
                <w:rPr>
                  <w:sz w:val="16"/>
                  <w:szCs w:val="16"/>
                </w:rPr>
                <w:t>\</w:t>
              </w:r>
            </w:ins>
          </w:p>
        </w:tc>
        <w:tc>
          <w:tcPr>
            <w:tcW w:w="1559" w:type="dxa"/>
            <w:tcPrChange w:id="1888"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889" w:author="Mateus Berardo de Souza Terra" w:date="2016-02-08T20:04:00Z"/>
                <w:sz w:val="16"/>
                <w:szCs w:val="16"/>
                <w:rPrChange w:id="1890" w:author="Mateus Berardo de Souza Terra" w:date="2016-02-08T22:05:00Z">
                  <w:rPr>
                    <w:ins w:id="1891" w:author="Mateus Berardo de Souza Terra" w:date="2016-02-08T20:04:00Z"/>
                    <w:color w:val="303030"/>
                  </w:rPr>
                </w:rPrChange>
              </w:rPr>
              <w:pPrChange w:id="1892" w:author="Mateus Berardo de Souza Terra" w:date="2016-02-08T22:05:00Z">
                <w:pPr>
                  <w:pStyle w:val="NormalWeb"/>
                  <w:spacing w:before="0" w:beforeAutospacing="0" w:after="160" w:afterAutospacing="0"/>
                  <w:jc w:val="center"/>
                </w:pPr>
              </w:pPrChange>
            </w:pPr>
            <w:ins w:id="1893" w:author="Mateus Berardo de Souza Terra" w:date="2016-02-08T22:09:00Z">
              <w:r w:rsidRPr="0068627D">
                <w:rPr>
                  <w:sz w:val="16"/>
                  <w:szCs w:val="16"/>
                </w:rPr>
                <w:t>124</w:t>
              </w:r>
            </w:ins>
          </w:p>
        </w:tc>
        <w:tc>
          <w:tcPr>
            <w:tcW w:w="1559" w:type="dxa"/>
            <w:tcPrChange w:id="1894"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895" w:author="Mateus Berardo de Souza Terra" w:date="2016-02-08T20:04:00Z"/>
                <w:sz w:val="16"/>
                <w:szCs w:val="16"/>
                <w:rPrChange w:id="1896" w:author="Mateus Berardo de Souza Terra" w:date="2016-02-08T22:05:00Z">
                  <w:rPr>
                    <w:ins w:id="1897" w:author="Mateus Berardo de Souza Terra" w:date="2016-02-08T20:04:00Z"/>
                    <w:color w:val="303030"/>
                  </w:rPr>
                </w:rPrChange>
              </w:rPr>
              <w:pPrChange w:id="1898" w:author="Mateus Berardo de Souza Terra" w:date="2016-02-08T22:05:00Z">
                <w:pPr>
                  <w:pStyle w:val="NormalWeb"/>
                  <w:spacing w:before="0" w:beforeAutospacing="0" w:after="160" w:afterAutospacing="0"/>
                  <w:jc w:val="center"/>
                </w:pPr>
              </w:pPrChange>
            </w:pPr>
            <w:ins w:id="1899" w:author="Mateus Berardo de Souza Terra" w:date="2016-02-08T22:11:00Z">
              <w:r w:rsidRPr="0068627D">
                <w:rPr>
                  <w:sz w:val="16"/>
                  <w:szCs w:val="16"/>
                </w:rPr>
                <w:t>|</w:t>
              </w:r>
            </w:ins>
          </w:p>
        </w:tc>
      </w:tr>
      <w:tr w:rsidR="006868CB" w:rsidRPr="0068627D" w14:paraId="0F694033" w14:textId="77777777" w:rsidTr="007031A8">
        <w:trPr>
          <w:trHeight w:val="20"/>
          <w:ins w:id="1900" w:author="Mateus Berardo de Souza Terra" w:date="2016-02-08T20:04:00Z"/>
        </w:trPr>
        <w:tc>
          <w:tcPr>
            <w:tcW w:w="1558" w:type="dxa"/>
            <w:tcPrChange w:id="1901"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902" w:author="Mateus Berardo de Souza Terra" w:date="2016-02-08T20:04:00Z"/>
                <w:sz w:val="16"/>
                <w:szCs w:val="16"/>
                <w:rPrChange w:id="1903" w:author="Mateus Berardo de Souza Terra" w:date="2016-02-08T22:05:00Z">
                  <w:rPr>
                    <w:ins w:id="1904" w:author="Mateus Berardo de Souza Terra" w:date="2016-02-08T20:04:00Z"/>
                    <w:color w:val="303030"/>
                  </w:rPr>
                </w:rPrChange>
              </w:rPr>
              <w:pPrChange w:id="1905" w:author="Mateus Berardo de Souza Terra" w:date="2016-02-08T22:05:00Z">
                <w:pPr>
                  <w:pStyle w:val="NormalWeb"/>
                  <w:spacing w:before="0" w:beforeAutospacing="0" w:after="160" w:afterAutospacing="0"/>
                  <w:jc w:val="center"/>
                </w:pPr>
              </w:pPrChange>
            </w:pPr>
            <w:ins w:id="1906" w:author="Mateus Berardo de Souza Terra" w:date="2016-02-08T20:05:00Z">
              <w:r w:rsidRPr="0068627D">
                <w:rPr>
                  <w:sz w:val="16"/>
                  <w:szCs w:val="16"/>
                  <w:rPrChange w:id="1907" w:author="Mateus Berardo de Souza Terra" w:date="2016-02-08T22:05:00Z">
                    <w:rPr>
                      <w:color w:val="303030"/>
                    </w:rPr>
                  </w:rPrChange>
                </w:rPr>
                <w:t>61</w:t>
              </w:r>
            </w:ins>
          </w:p>
        </w:tc>
        <w:tc>
          <w:tcPr>
            <w:tcW w:w="1558" w:type="dxa"/>
            <w:tcPrChange w:id="1908"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909" w:author="Mateus Berardo de Souza Terra" w:date="2016-02-08T20:04:00Z"/>
                <w:sz w:val="16"/>
                <w:szCs w:val="16"/>
                <w:rPrChange w:id="1910" w:author="Mateus Berardo de Souza Terra" w:date="2016-02-08T22:05:00Z">
                  <w:rPr>
                    <w:ins w:id="1911" w:author="Mateus Berardo de Souza Terra" w:date="2016-02-08T20:04:00Z"/>
                    <w:color w:val="303030"/>
                  </w:rPr>
                </w:rPrChange>
              </w:rPr>
              <w:pPrChange w:id="1912" w:author="Mateus Berardo de Souza Terra" w:date="2016-02-08T22:05:00Z">
                <w:pPr>
                  <w:pStyle w:val="NormalWeb"/>
                  <w:spacing w:before="0" w:beforeAutospacing="0" w:after="160" w:afterAutospacing="0"/>
                  <w:jc w:val="center"/>
                </w:pPr>
              </w:pPrChange>
            </w:pPr>
            <w:ins w:id="1913" w:author="Mateus Berardo de Souza Terra" w:date="2016-02-08T22:13:00Z">
              <w:r w:rsidRPr="0068627D">
                <w:rPr>
                  <w:sz w:val="16"/>
                  <w:szCs w:val="16"/>
                </w:rPr>
                <w:t>=</w:t>
              </w:r>
            </w:ins>
          </w:p>
        </w:tc>
        <w:tc>
          <w:tcPr>
            <w:tcW w:w="1558" w:type="dxa"/>
            <w:tcPrChange w:id="1914"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915" w:author="Mateus Berardo de Souza Terra" w:date="2016-02-08T20:04:00Z"/>
                <w:sz w:val="16"/>
                <w:szCs w:val="16"/>
                <w:rPrChange w:id="1916" w:author="Mateus Berardo de Souza Terra" w:date="2016-02-08T22:05:00Z">
                  <w:rPr>
                    <w:ins w:id="1917" w:author="Mateus Berardo de Souza Terra" w:date="2016-02-08T20:04:00Z"/>
                    <w:color w:val="303030"/>
                  </w:rPr>
                </w:rPrChange>
              </w:rPr>
              <w:pPrChange w:id="1918" w:author="Mateus Berardo de Souza Terra" w:date="2016-02-08T22:05:00Z">
                <w:pPr>
                  <w:pStyle w:val="NormalWeb"/>
                  <w:spacing w:before="0" w:beforeAutospacing="0" w:after="160" w:afterAutospacing="0"/>
                  <w:jc w:val="center"/>
                </w:pPr>
              </w:pPrChange>
            </w:pPr>
            <w:ins w:id="1919" w:author="Mateus Berardo de Souza Terra" w:date="2016-02-08T22:09:00Z">
              <w:r w:rsidRPr="0068627D">
                <w:rPr>
                  <w:sz w:val="16"/>
                  <w:szCs w:val="16"/>
                </w:rPr>
                <w:t>93</w:t>
              </w:r>
            </w:ins>
          </w:p>
        </w:tc>
        <w:tc>
          <w:tcPr>
            <w:tcW w:w="1558" w:type="dxa"/>
            <w:tcPrChange w:id="1920"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921" w:author="Mateus Berardo de Souza Terra" w:date="2016-02-08T20:04:00Z"/>
                <w:sz w:val="16"/>
                <w:szCs w:val="16"/>
                <w:rPrChange w:id="1922" w:author="Mateus Berardo de Souza Terra" w:date="2016-02-08T22:05:00Z">
                  <w:rPr>
                    <w:ins w:id="1923" w:author="Mateus Berardo de Souza Terra" w:date="2016-02-08T20:04:00Z"/>
                    <w:color w:val="303030"/>
                  </w:rPr>
                </w:rPrChange>
              </w:rPr>
              <w:pPrChange w:id="1924" w:author="Mateus Berardo de Souza Terra" w:date="2016-02-08T22:05:00Z">
                <w:pPr>
                  <w:pStyle w:val="NormalWeb"/>
                  <w:spacing w:before="0" w:beforeAutospacing="0" w:after="160" w:afterAutospacing="0"/>
                  <w:jc w:val="center"/>
                </w:pPr>
              </w:pPrChange>
            </w:pPr>
            <w:ins w:id="1925" w:author="Mateus Berardo de Souza Terra" w:date="2016-02-08T22:11:00Z">
              <w:r w:rsidRPr="0068627D">
                <w:rPr>
                  <w:sz w:val="16"/>
                  <w:szCs w:val="16"/>
                </w:rPr>
                <w:t>]</w:t>
              </w:r>
            </w:ins>
          </w:p>
        </w:tc>
        <w:tc>
          <w:tcPr>
            <w:tcW w:w="1559" w:type="dxa"/>
            <w:tcPrChange w:id="1926"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927" w:author="Mateus Berardo de Souza Terra" w:date="2016-02-08T20:04:00Z"/>
                <w:sz w:val="16"/>
                <w:szCs w:val="16"/>
                <w:rPrChange w:id="1928" w:author="Mateus Berardo de Souza Terra" w:date="2016-02-08T22:05:00Z">
                  <w:rPr>
                    <w:ins w:id="1929" w:author="Mateus Berardo de Souza Terra" w:date="2016-02-08T20:04:00Z"/>
                    <w:color w:val="303030"/>
                  </w:rPr>
                </w:rPrChange>
              </w:rPr>
              <w:pPrChange w:id="1930" w:author="Mateus Berardo de Souza Terra" w:date="2016-02-08T22:05:00Z">
                <w:pPr>
                  <w:pStyle w:val="NormalWeb"/>
                  <w:spacing w:before="0" w:beforeAutospacing="0" w:after="160" w:afterAutospacing="0"/>
                  <w:jc w:val="center"/>
                </w:pPr>
              </w:pPrChange>
            </w:pPr>
            <w:ins w:id="1931" w:author="Mateus Berardo de Souza Terra" w:date="2016-02-08T22:09:00Z">
              <w:r w:rsidRPr="0068627D">
                <w:rPr>
                  <w:sz w:val="16"/>
                  <w:szCs w:val="16"/>
                </w:rPr>
                <w:t>125</w:t>
              </w:r>
            </w:ins>
          </w:p>
        </w:tc>
        <w:tc>
          <w:tcPr>
            <w:tcW w:w="1559" w:type="dxa"/>
            <w:tcPrChange w:id="1932"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933" w:author="Mateus Berardo de Souza Terra" w:date="2016-02-08T20:04:00Z"/>
                <w:sz w:val="16"/>
                <w:szCs w:val="16"/>
                <w:rPrChange w:id="1934" w:author="Mateus Berardo de Souza Terra" w:date="2016-02-08T22:05:00Z">
                  <w:rPr>
                    <w:ins w:id="1935" w:author="Mateus Berardo de Souza Terra" w:date="2016-02-08T20:04:00Z"/>
                    <w:color w:val="303030"/>
                  </w:rPr>
                </w:rPrChange>
              </w:rPr>
              <w:pPrChange w:id="1936" w:author="Mateus Berardo de Souza Terra" w:date="2016-02-08T22:05:00Z">
                <w:pPr>
                  <w:pStyle w:val="NormalWeb"/>
                  <w:spacing w:before="0" w:beforeAutospacing="0" w:after="160" w:afterAutospacing="0"/>
                  <w:jc w:val="center"/>
                </w:pPr>
              </w:pPrChange>
            </w:pPr>
            <w:ins w:id="1937" w:author="Mateus Berardo de Souza Terra" w:date="2016-02-08T22:11:00Z">
              <w:r w:rsidRPr="0068627D">
                <w:rPr>
                  <w:sz w:val="16"/>
                  <w:szCs w:val="16"/>
                </w:rPr>
                <w:t>}</w:t>
              </w:r>
            </w:ins>
          </w:p>
        </w:tc>
      </w:tr>
      <w:tr w:rsidR="006868CB" w:rsidRPr="0068627D" w14:paraId="4DD0C2E0" w14:textId="77777777" w:rsidTr="007031A8">
        <w:trPr>
          <w:trHeight w:val="20"/>
          <w:ins w:id="1938" w:author="Mateus Berardo de Souza Terra" w:date="2016-02-08T20:04:00Z"/>
        </w:trPr>
        <w:tc>
          <w:tcPr>
            <w:tcW w:w="1558" w:type="dxa"/>
            <w:tcPrChange w:id="1939"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940" w:author="Mateus Berardo de Souza Terra" w:date="2016-02-08T20:04:00Z"/>
                <w:sz w:val="16"/>
                <w:szCs w:val="16"/>
                <w:rPrChange w:id="1941" w:author="Mateus Berardo de Souza Terra" w:date="2016-02-08T22:05:00Z">
                  <w:rPr>
                    <w:ins w:id="1942" w:author="Mateus Berardo de Souza Terra" w:date="2016-02-08T20:04:00Z"/>
                    <w:color w:val="303030"/>
                  </w:rPr>
                </w:rPrChange>
              </w:rPr>
              <w:pPrChange w:id="1943" w:author="Mateus Berardo de Souza Terra" w:date="2016-02-08T22:05:00Z">
                <w:pPr>
                  <w:pStyle w:val="NormalWeb"/>
                  <w:spacing w:before="0" w:beforeAutospacing="0" w:after="160" w:afterAutospacing="0"/>
                  <w:jc w:val="center"/>
                </w:pPr>
              </w:pPrChange>
            </w:pPr>
            <w:ins w:id="1944" w:author="Mateus Berardo de Souza Terra" w:date="2016-02-08T20:05:00Z">
              <w:r w:rsidRPr="0068627D">
                <w:rPr>
                  <w:sz w:val="16"/>
                  <w:szCs w:val="16"/>
                  <w:rPrChange w:id="1945" w:author="Mateus Berardo de Souza Terra" w:date="2016-02-08T22:05:00Z">
                    <w:rPr>
                      <w:color w:val="303030"/>
                    </w:rPr>
                  </w:rPrChange>
                </w:rPr>
                <w:t>62</w:t>
              </w:r>
            </w:ins>
          </w:p>
        </w:tc>
        <w:tc>
          <w:tcPr>
            <w:tcW w:w="1558" w:type="dxa"/>
            <w:tcPrChange w:id="1946"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947" w:author="Mateus Berardo de Souza Terra" w:date="2016-02-08T20:04:00Z"/>
                <w:sz w:val="16"/>
                <w:szCs w:val="16"/>
                <w:rPrChange w:id="1948" w:author="Mateus Berardo de Souza Terra" w:date="2016-02-08T22:05:00Z">
                  <w:rPr>
                    <w:ins w:id="1949" w:author="Mateus Berardo de Souza Terra" w:date="2016-02-08T20:04:00Z"/>
                    <w:color w:val="303030"/>
                  </w:rPr>
                </w:rPrChange>
              </w:rPr>
              <w:pPrChange w:id="1950" w:author="Mateus Berardo de Souza Terra" w:date="2016-02-08T22:05:00Z">
                <w:pPr>
                  <w:pStyle w:val="NormalWeb"/>
                  <w:spacing w:before="0" w:beforeAutospacing="0" w:after="160" w:afterAutospacing="0"/>
                  <w:jc w:val="center"/>
                </w:pPr>
              </w:pPrChange>
            </w:pPr>
            <w:ins w:id="1951" w:author="Mateus Berardo de Souza Terra" w:date="2016-02-08T22:13:00Z">
              <w:r w:rsidRPr="0068627D">
                <w:rPr>
                  <w:sz w:val="16"/>
                  <w:szCs w:val="16"/>
                </w:rPr>
                <w:t>&gt;</w:t>
              </w:r>
            </w:ins>
          </w:p>
        </w:tc>
        <w:tc>
          <w:tcPr>
            <w:tcW w:w="1558" w:type="dxa"/>
            <w:tcPrChange w:id="1952"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953" w:author="Mateus Berardo de Souza Terra" w:date="2016-02-08T20:04:00Z"/>
                <w:sz w:val="16"/>
                <w:szCs w:val="16"/>
                <w:rPrChange w:id="1954" w:author="Mateus Berardo de Souza Terra" w:date="2016-02-08T22:05:00Z">
                  <w:rPr>
                    <w:ins w:id="1955" w:author="Mateus Berardo de Souza Terra" w:date="2016-02-08T20:04:00Z"/>
                    <w:color w:val="303030"/>
                  </w:rPr>
                </w:rPrChange>
              </w:rPr>
              <w:pPrChange w:id="1956" w:author="Mateus Berardo de Souza Terra" w:date="2016-02-08T22:05:00Z">
                <w:pPr>
                  <w:pStyle w:val="NormalWeb"/>
                  <w:spacing w:before="0" w:beforeAutospacing="0" w:after="160" w:afterAutospacing="0"/>
                  <w:jc w:val="center"/>
                </w:pPr>
              </w:pPrChange>
            </w:pPr>
            <w:ins w:id="1957" w:author="Mateus Berardo de Souza Terra" w:date="2016-02-08T22:09:00Z">
              <w:r w:rsidRPr="0068627D">
                <w:rPr>
                  <w:sz w:val="16"/>
                  <w:szCs w:val="16"/>
                </w:rPr>
                <w:t>94</w:t>
              </w:r>
            </w:ins>
          </w:p>
        </w:tc>
        <w:tc>
          <w:tcPr>
            <w:tcW w:w="1558" w:type="dxa"/>
            <w:tcPrChange w:id="1958"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jc w:val="left"/>
              <w:rPr>
                <w:ins w:id="1959" w:author="Mateus Berardo de Souza Terra" w:date="2016-02-08T20:04:00Z"/>
                <w:sz w:val="16"/>
                <w:szCs w:val="16"/>
                <w:rPrChange w:id="1960" w:author="Mateus Berardo de Souza Terra" w:date="2016-02-08T22:05:00Z">
                  <w:rPr>
                    <w:ins w:id="1961" w:author="Mateus Berardo de Souza Terra" w:date="2016-02-08T20:04:00Z"/>
                    <w:color w:val="303030"/>
                  </w:rPr>
                </w:rPrChange>
              </w:rPr>
              <w:pPrChange w:id="1962" w:author="Mateus Berardo de Souza Terra" w:date="2016-02-08T22:12:00Z">
                <w:pPr>
                  <w:pStyle w:val="NormalWeb"/>
                  <w:spacing w:before="0" w:beforeAutospacing="0" w:after="160" w:afterAutospacing="0"/>
                  <w:jc w:val="center"/>
                </w:pPr>
              </w:pPrChange>
            </w:pPr>
            <w:ins w:id="1963" w:author="Mateus Berardo de Souza Terra" w:date="2016-02-08T22:12:00Z">
              <w:r w:rsidRPr="0068627D">
                <w:rPr>
                  <w:sz w:val="16"/>
                  <w:szCs w:val="16"/>
                </w:rPr>
                <w:tab/>
              </w:r>
            </w:ins>
            <w:ins w:id="1964" w:author="Mateus Berardo de Souza Terra" w:date="2016-02-08T22:11:00Z">
              <w:r w:rsidRPr="0068627D">
                <w:rPr>
                  <w:sz w:val="16"/>
                  <w:szCs w:val="16"/>
                </w:rPr>
                <w:t>^</w:t>
              </w:r>
            </w:ins>
            <w:ins w:id="1965" w:author="Mateus Berardo de Souza Terra" w:date="2016-02-08T22:12:00Z">
              <w:r w:rsidRPr="0068627D">
                <w:rPr>
                  <w:sz w:val="16"/>
                  <w:szCs w:val="16"/>
                </w:rPr>
                <w:tab/>
              </w:r>
            </w:ins>
          </w:p>
        </w:tc>
        <w:tc>
          <w:tcPr>
            <w:tcW w:w="1559" w:type="dxa"/>
            <w:tcPrChange w:id="1966"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967" w:author="Mateus Berardo de Souza Terra" w:date="2016-02-08T20:04:00Z"/>
                <w:sz w:val="16"/>
                <w:szCs w:val="16"/>
                <w:rPrChange w:id="1968" w:author="Mateus Berardo de Souza Terra" w:date="2016-02-08T22:05:00Z">
                  <w:rPr>
                    <w:ins w:id="1969" w:author="Mateus Berardo de Souza Terra" w:date="2016-02-08T20:04:00Z"/>
                    <w:color w:val="303030"/>
                  </w:rPr>
                </w:rPrChange>
              </w:rPr>
              <w:pPrChange w:id="1970" w:author="Mateus Berardo de Souza Terra" w:date="2016-02-08T22:05:00Z">
                <w:pPr>
                  <w:pStyle w:val="NormalWeb"/>
                  <w:spacing w:before="0" w:beforeAutospacing="0" w:after="160" w:afterAutospacing="0"/>
                  <w:jc w:val="center"/>
                </w:pPr>
              </w:pPrChange>
            </w:pPr>
            <w:ins w:id="1971" w:author="Mateus Berardo de Souza Terra" w:date="2016-02-08T22:09:00Z">
              <w:r w:rsidRPr="0068627D">
                <w:rPr>
                  <w:sz w:val="16"/>
                  <w:szCs w:val="16"/>
                </w:rPr>
                <w:t>126</w:t>
              </w:r>
            </w:ins>
          </w:p>
        </w:tc>
        <w:tc>
          <w:tcPr>
            <w:tcW w:w="1559" w:type="dxa"/>
            <w:tcPrChange w:id="1972"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973" w:author="Mateus Berardo de Souza Terra" w:date="2016-02-08T20:04:00Z"/>
                <w:sz w:val="16"/>
                <w:szCs w:val="16"/>
                <w:rPrChange w:id="1974" w:author="Mateus Berardo de Souza Terra" w:date="2016-02-08T22:05:00Z">
                  <w:rPr>
                    <w:ins w:id="1975" w:author="Mateus Berardo de Souza Terra" w:date="2016-02-08T20:04:00Z"/>
                    <w:color w:val="303030"/>
                  </w:rPr>
                </w:rPrChange>
              </w:rPr>
              <w:pPrChange w:id="1976" w:author="Mateus Berardo de Souza Terra" w:date="2016-02-08T22:05:00Z">
                <w:pPr>
                  <w:pStyle w:val="NormalWeb"/>
                  <w:spacing w:before="0" w:beforeAutospacing="0" w:after="160" w:afterAutospacing="0"/>
                  <w:jc w:val="center"/>
                </w:pPr>
              </w:pPrChange>
            </w:pPr>
            <w:ins w:id="1977" w:author="Mateus Berardo de Souza Terra" w:date="2016-02-08T22:11:00Z">
              <w:r w:rsidRPr="0068627D">
                <w:rPr>
                  <w:sz w:val="16"/>
                  <w:szCs w:val="16"/>
                </w:rPr>
                <w:t>~</w:t>
              </w:r>
            </w:ins>
          </w:p>
        </w:tc>
      </w:tr>
      <w:tr w:rsidR="006868CB" w:rsidRPr="0068627D" w14:paraId="4CCA2B4C" w14:textId="77777777" w:rsidTr="007031A8">
        <w:trPr>
          <w:trHeight w:val="20"/>
          <w:ins w:id="1978"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979" w:author="Mateus Berardo de Souza Terra" w:date="2016-02-08T22:09:00Z"/>
                <w:sz w:val="16"/>
                <w:szCs w:val="16"/>
              </w:rPr>
            </w:pPr>
            <w:ins w:id="1980"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981" w:author="Mateus Berardo de Souza Terra" w:date="2016-02-08T22:09:00Z"/>
                <w:sz w:val="16"/>
                <w:szCs w:val="16"/>
              </w:rPr>
            </w:pPr>
            <w:ins w:id="1982"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983" w:author="Mateus Berardo de Souza Terra" w:date="2016-02-08T22:09:00Z"/>
                <w:sz w:val="16"/>
                <w:szCs w:val="16"/>
              </w:rPr>
            </w:pPr>
            <w:ins w:id="1984"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985" w:author="Mateus Berardo de Souza Terra" w:date="2016-02-08T22:09:00Z"/>
                <w:sz w:val="16"/>
                <w:szCs w:val="16"/>
                <w:rPrChange w:id="1986" w:author="Mateus Berardo de Souza Terra" w:date="2016-02-08T22:12:00Z">
                  <w:rPr>
                    <w:ins w:id="1987" w:author="Mateus Berardo de Souza Terra" w:date="2016-02-08T22:09:00Z"/>
                    <w:color w:val="303030"/>
                    <w:sz w:val="16"/>
                    <w:szCs w:val="16"/>
                  </w:rPr>
                </w:rPrChange>
              </w:rPr>
            </w:pPr>
            <w:ins w:id="1988"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989" w:author="Mateus Berardo de Souza Terra" w:date="2016-02-08T22:09:00Z"/>
                <w:sz w:val="16"/>
                <w:szCs w:val="16"/>
              </w:rPr>
            </w:pPr>
            <w:ins w:id="1990"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991" w:author="Mateus Berardo de Souza Terra" w:date="2016-02-08T22:09:00Z"/>
                <w:sz w:val="16"/>
                <w:szCs w:val="16"/>
              </w:rPr>
            </w:pPr>
            <w:ins w:id="1992"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rPr>
          <w:szCs w:val="32"/>
        </w:rPr>
      </w:pPr>
    </w:p>
    <w:p w14:paraId="0CC0C839" w14:textId="77777777" w:rsidR="00126321" w:rsidRPr="00935953" w:rsidRDefault="00126321" w:rsidP="006868CB">
      <w:pPr>
        <w:pStyle w:val="NormalWeb"/>
        <w:shd w:val="clear" w:color="auto" w:fill="FFFFFF"/>
        <w:spacing w:before="0" w:beforeAutospacing="0" w:after="160" w:afterAutospacing="0"/>
        <w:rPr>
          <w:szCs w:val="32"/>
        </w:rPr>
      </w:pPr>
    </w:p>
    <w:p w14:paraId="690F5E2E" w14:textId="0B5D2E6A" w:rsidR="0068627D" w:rsidRDefault="00744489" w:rsidP="00400643">
      <w:pPr>
        <w:pStyle w:val="NormalWeb"/>
        <w:numPr>
          <w:ilvl w:val="2"/>
          <w:numId w:val="125"/>
        </w:numPr>
        <w:shd w:val="clear" w:color="auto" w:fill="FFFFFF"/>
        <w:spacing w:before="0" w:beforeAutospacing="0" w:after="160" w:afterAutospacing="0"/>
        <w:rPr>
          <w:b/>
          <w:sz w:val="32"/>
          <w:szCs w:val="32"/>
        </w:rPr>
      </w:pPr>
      <w:r>
        <w:rPr>
          <w:b/>
          <w:sz w:val="32"/>
          <w:szCs w:val="32"/>
        </w:rPr>
        <w:t>Portas Arduino:</w:t>
      </w:r>
    </w:p>
    <w:p w14:paraId="72D36FB6" w14:textId="12209912" w:rsidR="00744489" w:rsidRPr="00744489" w:rsidRDefault="00744489" w:rsidP="00744489">
      <w:pPr>
        <w:pStyle w:val="NormalWeb"/>
        <w:numPr>
          <w:ilvl w:val="2"/>
          <w:numId w:val="125"/>
        </w:numPr>
        <w:shd w:val="clear" w:color="auto" w:fill="FFFFFF"/>
        <w:spacing w:before="0" w:beforeAutospacing="0" w:after="160" w:afterAutospacing="0"/>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DB6821">
      <w:pPr>
        <w:pStyle w:val="NormalWeb"/>
        <w:shd w:val="clear" w:color="auto" w:fill="FFFFFF"/>
        <w:spacing w:before="0" w:beforeAutospacing="0" w:after="160" w:afterAutospacing="0"/>
        <w:rPr>
          <w:szCs w:val="32"/>
        </w:rPr>
      </w:pPr>
    </w:p>
    <w:p w14:paraId="44BC2A54" w14:textId="09B7BDD6" w:rsidR="00DB6821" w:rsidRDefault="006868CB" w:rsidP="00031392">
      <w:pPr>
        <w:pStyle w:val="NormalWeb"/>
        <w:shd w:val="clear" w:color="auto" w:fill="FFFFFF"/>
        <w:spacing w:before="0" w:beforeAutospacing="0" w:after="160" w:afterAutospacing="0"/>
        <w:ind w:firstLine="720"/>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68FA5ED1" w14:textId="77777777" w:rsidR="00031392" w:rsidRDefault="00031392" w:rsidP="00031392">
      <w:pPr>
        <w:pStyle w:val="NormalWeb"/>
        <w:shd w:val="clear" w:color="auto" w:fill="FFFFFF"/>
        <w:spacing w:before="0" w:beforeAutospacing="0" w:after="160" w:afterAutospacing="0"/>
        <w:ind w:firstLine="720"/>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rsidRPr="00DB6821" w14:paraId="169B386E" w14:textId="77777777" w:rsidTr="00E41325">
        <w:tc>
          <w:tcPr>
            <w:tcW w:w="1705" w:type="dxa"/>
          </w:tcPr>
          <w:p w14:paraId="26A1A79E" w14:textId="5567E603" w:rsidR="0010474F" w:rsidRPr="00DB6821" w:rsidRDefault="0010474F" w:rsidP="00DB6821">
            <w:pPr>
              <w:pStyle w:val="NormalWeb"/>
              <w:spacing w:before="0" w:beforeAutospacing="0" w:after="30" w:afterAutospacing="0"/>
              <w:jc w:val="center"/>
            </w:pPr>
            <w:r w:rsidRPr="00DB6821">
              <w:t>LED</w:t>
            </w:r>
          </w:p>
        </w:tc>
        <w:tc>
          <w:tcPr>
            <w:tcW w:w="1350" w:type="dxa"/>
          </w:tcPr>
          <w:p w14:paraId="22A81C83" w14:textId="0DEFDF6E" w:rsidR="0010474F" w:rsidRPr="00DB6821" w:rsidRDefault="0010474F" w:rsidP="00DB6821">
            <w:pPr>
              <w:pStyle w:val="NormalWeb"/>
              <w:spacing w:before="0" w:beforeAutospacing="0" w:after="30" w:afterAutospacing="0"/>
              <w:jc w:val="center"/>
            </w:pPr>
            <w:r w:rsidRPr="00DB6821">
              <w:t>Tensão (V)</w:t>
            </w:r>
          </w:p>
        </w:tc>
        <w:tc>
          <w:tcPr>
            <w:tcW w:w="1710" w:type="dxa"/>
          </w:tcPr>
          <w:p w14:paraId="265A8557" w14:textId="465B2660"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c>
          <w:tcPr>
            <w:tcW w:w="1530" w:type="dxa"/>
          </w:tcPr>
          <w:p w14:paraId="79BA1379" w14:textId="3451A54C" w:rsidR="0010474F" w:rsidRPr="00DB6821" w:rsidRDefault="0010474F" w:rsidP="00DB6821">
            <w:pPr>
              <w:pStyle w:val="NormalWeb"/>
              <w:spacing w:before="0" w:beforeAutospacing="0" w:after="30" w:afterAutospacing="0"/>
              <w:jc w:val="center"/>
            </w:pPr>
            <w:r w:rsidRPr="00DB6821">
              <w:t>LED</w:t>
            </w:r>
          </w:p>
        </w:tc>
        <w:tc>
          <w:tcPr>
            <w:tcW w:w="1350" w:type="dxa"/>
          </w:tcPr>
          <w:p w14:paraId="728A03FD" w14:textId="3B3F277B" w:rsidR="0010474F" w:rsidRPr="00DB6821" w:rsidRDefault="0010474F" w:rsidP="00DB6821">
            <w:pPr>
              <w:pStyle w:val="NormalWeb"/>
              <w:spacing w:before="0" w:beforeAutospacing="0" w:after="30" w:afterAutospacing="0"/>
              <w:jc w:val="center"/>
            </w:pPr>
            <w:r w:rsidRPr="00DB6821">
              <w:t>Tensão (V)</w:t>
            </w:r>
          </w:p>
        </w:tc>
        <w:tc>
          <w:tcPr>
            <w:tcW w:w="1705" w:type="dxa"/>
          </w:tcPr>
          <w:p w14:paraId="33C7E4A4" w14:textId="00DA6F7B"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r>
      <w:tr w:rsidR="00E41325" w:rsidRPr="00DB6821" w14:paraId="3549EB4E" w14:textId="77777777" w:rsidTr="00E41325">
        <w:tc>
          <w:tcPr>
            <w:tcW w:w="1705" w:type="dxa"/>
          </w:tcPr>
          <w:p w14:paraId="5BD08710" w14:textId="5CF72D16" w:rsidR="00E41325" w:rsidRPr="00DB6821" w:rsidRDefault="00E41325" w:rsidP="00DB6821">
            <w:pPr>
              <w:pStyle w:val="NormalWeb"/>
              <w:spacing w:before="0" w:beforeAutospacing="0" w:after="30" w:afterAutospacing="0"/>
              <w:jc w:val="center"/>
            </w:pPr>
            <w:r w:rsidRPr="00DB6821">
              <w:t xml:space="preserve">Infravermelho 940 </w:t>
            </w:r>
            <w:proofErr w:type="spellStart"/>
            <w:r w:rsidRPr="00DB6821">
              <w:t>nm</w:t>
            </w:r>
            <w:proofErr w:type="spellEnd"/>
          </w:p>
        </w:tc>
        <w:tc>
          <w:tcPr>
            <w:tcW w:w="1350" w:type="dxa"/>
          </w:tcPr>
          <w:p w14:paraId="69DA4601" w14:textId="118999A9" w:rsidR="00E41325" w:rsidRPr="00DB6821" w:rsidRDefault="00E41325" w:rsidP="00DB6821">
            <w:pPr>
              <w:pStyle w:val="NormalWeb"/>
              <w:spacing w:before="0" w:beforeAutospacing="0" w:after="30" w:afterAutospacing="0"/>
              <w:jc w:val="center"/>
            </w:pPr>
            <w:r w:rsidRPr="00DB6821">
              <w:t>1,5</w:t>
            </w:r>
          </w:p>
        </w:tc>
        <w:tc>
          <w:tcPr>
            <w:tcW w:w="1710" w:type="dxa"/>
          </w:tcPr>
          <w:p w14:paraId="75BC825B" w14:textId="66D894C0" w:rsidR="00E41325" w:rsidRPr="00DB6821" w:rsidRDefault="00E41325" w:rsidP="00DB6821">
            <w:pPr>
              <w:pStyle w:val="NormalWeb"/>
              <w:spacing w:before="0" w:beforeAutospacing="0" w:after="30" w:afterAutospacing="0"/>
              <w:jc w:val="center"/>
            </w:pPr>
            <w:r w:rsidRPr="00DB6821">
              <w:t>50</w:t>
            </w:r>
          </w:p>
        </w:tc>
        <w:tc>
          <w:tcPr>
            <w:tcW w:w="1530" w:type="dxa"/>
          </w:tcPr>
          <w:p w14:paraId="5BE1CFC6" w14:textId="008067C8" w:rsidR="00E41325" w:rsidRPr="00DB6821" w:rsidRDefault="00E41325" w:rsidP="00DB6821">
            <w:pPr>
              <w:pStyle w:val="NormalWeb"/>
              <w:spacing w:before="0" w:beforeAutospacing="0" w:after="30" w:afterAutospacing="0"/>
              <w:jc w:val="center"/>
            </w:pPr>
            <w:r w:rsidRPr="00DB6821">
              <w:t xml:space="preserve">Vermelho </w:t>
            </w:r>
            <w:proofErr w:type="spellStart"/>
            <w:r w:rsidRPr="00DB6821">
              <w:t>super</w:t>
            </w:r>
            <w:proofErr w:type="spellEnd"/>
            <w:r w:rsidRPr="00DB6821">
              <w:t xml:space="preserve"> brilhante</w:t>
            </w:r>
          </w:p>
        </w:tc>
        <w:tc>
          <w:tcPr>
            <w:tcW w:w="1350" w:type="dxa"/>
          </w:tcPr>
          <w:p w14:paraId="00ECBC5F" w14:textId="591A15B5" w:rsidR="00E41325" w:rsidRPr="00DB6821" w:rsidRDefault="00E41325" w:rsidP="00DB6821">
            <w:pPr>
              <w:pStyle w:val="NormalWeb"/>
              <w:spacing w:before="0" w:beforeAutospacing="0" w:after="30" w:afterAutospacing="0"/>
              <w:jc w:val="center"/>
            </w:pPr>
            <w:r w:rsidRPr="00DB6821">
              <w:t>1.85</w:t>
            </w:r>
          </w:p>
        </w:tc>
        <w:tc>
          <w:tcPr>
            <w:tcW w:w="1705" w:type="dxa"/>
          </w:tcPr>
          <w:p w14:paraId="15032909" w14:textId="58BFA77B" w:rsidR="00E41325" w:rsidRPr="00DB6821" w:rsidRDefault="00E41325" w:rsidP="00DB6821">
            <w:pPr>
              <w:pStyle w:val="NormalWeb"/>
              <w:spacing w:before="0" w:beforeAutospacing="0" w:after="30" w:afterAutospacing="0"/>
              <w:jc w:val="center"/>
            </w:pPr>
            <w:r w:rsidRPr="00DB6821">
              <w:t>20</w:t>
            </w:r>
          </w:p>
        </w:tc>
      </w:tr>
      <w:tr w:rsidR="00E41325" w:rsidRPr="00DB6821" w14:paraId="20B95674" w14:textId="77777777" w:rsidTr="00E41325">
        <w:tc>
          <w:tcPr>
            <w:tcW w:w="1705" w:type="dxa"/>
          </w:tcPr>
          <w:p w14:paraId="6FD4D4AE" w14:textId="1DCF77F9" w:rsidR="00E41325" w:rsidRPr="00DB6821" w:rsidRDefault="00E41325" w:rsidP="00DB6821">
            <w:pPr>
              <w:pStyle w:val="NormalWeb"/>
              <w:spacing w:before="0" w:beforeAutospacing="0" w:after="30" w:afterAutospacing="0"/>
              <w:jc w:val="center"/>
            </w:pPr>
            <w:r w:rsidRPr="00DB6821">
              <w:t>Vermelho normal</w:t>
            </w:r>
          </w:p>
        </w:tc>
        <w:tc>
          <w:tcPr>
            <w:tcW w:w="1350" w:type="dxa"/>
          </w:tcPr>
          <w:p w14:paraId="52F00864" w14:textId="3B3A465A" w:rsidR="00E41325" w:rsidRPr="00DB6821" w:rsidRDefault="00E41325" w:rsidP="00DB6821">
            <w:pPr>
              <w:pStyle w:val="NormalWeb"/>
              <w:spacing w:before="0" w:beforeAutospacing="0" w:after="30" w:afterAutospacing="0"/>
              <w:jc w:val="center"/>
            </w:pPr>
            <w:r w:rsidRPr="00DB6821">
              <w:t>1,7</w:t>
            </w:r>
          </w:p>
        </w:tc>
        <w:tc>
          <w:tcPr>
            <w:tcW w:w="1710" w:type="dxa"/>
          </w:tcPr>
          <w:p w14:paraId="5D7EB938" w14:textId="45A9BBB1" w:rsidR="00E41325" w:rsidRPr="00DB6821" w:rsidRDefault="00E41325" w:rsidP="00DB6821">
            <w:pPr>
              <w:pStyle w:val="NormalWeb"/>
              <w:spacing w:before="0" w:beforeAutospacing="0" w:after="30" w:afterAutospacing="0"/>
              <w:jc w:val="center"/>
            </w:pPr>
            <w:r w:rsidRPr="00DB6821">
              <w:t>10</w:t>
            </w:r>
          </w:p>
        </w:tc>
        <w:tc>
          <w:tcPr>
            <w:tcW w:w="1530" w:type="dxa"/>
          </w:tcPr>
          <w:p w14:paraId="619491D4" w14:textId="4B89001C" w:rsidR="00E41325" w:rsidRPr="00DB6821" w:rsidRDefault="00E41325" w:rsidP="00DB6821">
            <w:pPr>
              <w:pStyle w:val="NormalWeb"/>
              <w:spacing w:before="0" w:beforeAutospacing="0" w:after="30" w:afterAutospacing="0"/>
              <w:jc w:val="center"/>
            </w:pPr>
            <w:r w:rsidRPr="00DB6821">
              <w:t>Amarelo normal</w:t>
            </w:r>
          </w:p>
        </w:tc>
        <w:tc>
          <w:tcPr>
            <w:tcW w:w="1350" w:type="dxa"/>
          </w:tcPr>
          <w:p w14:paraId="1BAB4EDB" w14:textId="61D6179F" w:rsidR="00E41325" w:rsidRPr="00DB6821" w:rsidRDefault="00E41325" w:rsidP="00DB6821">
            <w:pPr>
              <w:pStyle w:val="NormalWeb"/>
              <w:spacing w:before="0" w:beforeAutospacing="0" w:after="30" w:afterAutospacing="0"/>
              <w:jc w:val="center"/>
            </w:pPr>
            <w:r w:rsidRPr="00DB6821">
              <w:t>2,1</w:t>
            </w:r>
          </w:p>
        </w:tc>
        <w:tc>
          <w:tcPr>
            <w:tcW w:w="1705" w:type="dxa"/>
          </w:tcPr>
          <w:p w14:paraId="15FCDD0F" w14:textId="6D552CB7" w:rsidR="00E41325" w:rsidRPr="00DB6821" w:rsidRDefault="00E41325" w:rsidP="00DB6821">
            <w:pPr>
              <w:pStyle w:val="NormalWeb"/>
              <w:spacing w:before="0" w:beforeAutospacing="0" w:after="30" w:afterAutospacing="0"/>
              <w:jc w:val="center"/>
            </w:pPr>
            <w:r w:rsidRPr="00DB6821">
              <w:t>10</w:t>
            </w:r>
          </w:p>
        </w:tc>
      </w:tr>
      <w:tr w:rsidR="00E41325" w:rsidRPr="00DB6821" w14:paraId="727D98C6" w14:textId="77777777" w:rsidTr="00E41325">
        <w:tc>
          <w:tcPr>
            <w:tcW w:w="1705" w:type="dxa"/>
          </w:tcPr>
          <w:p w14:paraId="10C9DEB9" w14:textId="575ADB11" w:rsidR="00E41325" w:rsidRPr="00DB6821" w:rsidRDefault="00E41325" w:rsidP="00DB6821">
            <w:pPr>
              <w:pStyle w:val="NormalWeb"/>
              <w:spacing w:before="0" w:beforeAutospacing="0" w:after="30" w:afterAutospacing="0"/>
              <w:jc w:val="center"/>
            </w:pPr>
            <w:r w:rsidRPr="00DB6821">
              <w:t xml:space="preserve">Infravermelho 880 </w:t>
            </w:r>
            <w:proofErr w:type="spellStart"/>
            <w:r w:rsidRPr="00DB6821">
              <w:t>nm</w:t>
            </w:r>
            <w:proofErr w:type="spellEnd"/>
          </w:p>
        </w:tc>
        <w:tc>
          <w:tcPr>
            <w:tcW w:w="1350" w:type="dxa"/>
          </w:tcPr>
          <w:p w14:paraId="2B720A98" w14:textId="5392EDD2" w:rsidR="00E41325" w:rsidRPr="00DB6821" w:rsidRDefault="00E41325" w:rsidP="00DB6821">
            <w:pPr>
              <w:pStyle w:val="NormalWeb"/>
              <w:spacing w:before="0" w:beforeAutospacing="0" w:after="30" w:afterAutospacing="0"/>
              <w:jc w:val="center"/>
            </w:pPr>
            <w:r w:rsidRPr="00DB6821">
              <w:t>1,7</w:t>
            </w:r>
          </w:p>
        </w:tc>
        <w:tc>
          <w:tcPr>
            <w:tcW w:w="1710" w:type="dxa"/>
          </w:tcPr>
          <w:p w14:paraId="510D2336" w14:textId="46BA788A" w:rsidR="00E41325" w:rsidRPr="00DB6821" w:rsidRDefault="00E41325" w:rsidP="00DB6821">
            <w:pPr>
              <w:pStyle w:val="NormalWeb"/>
              <w:spacing w:before="0" w:beforeAutospacing="0" w:after="30" w:afterAutospacing="0"/>
              <w:jc w:val="center"/>
            </w:pPr>
            <w:r w:rsidRPr="00DB6821">
              <w:t>50</w:t>
            </w:r>
          </w:p>
        </w:tc>
        <w:tc>
          <w:tcPr>
            <w:tcW w:w="1530" w:type="dxa"/>
          </w:tcPr>
          <w:p w14:paraId="000CBF17" w14:textId="77A14F47" w:rsidR="00E41325" w:rsidRPr="00DB6821" w:rsidRDefault="00E41325" w:rsidP="00DB6821">
            <w:pPr>
              <w:pStyle w:val="NormalWeb"/>
              <w:spacing w:before="0" w:beforeAutospacing="0" w:after="30" w:afterAutospacing="0"/>
              <w:jc w:val="center"/>
            </w:pPr>
            <w:r w:rsidRPr="00DB6821">
              <w:t>Laranja normal</w:t>
            </w:r>
          </w:p>
        </w:tc>
        <w:tc>
          <w:tcPr>
            <w:tcW w:w="1350" w:type="dxa"/>
          </w:tcPr>
          <w:p w14:paraId="040B7B20" w14:textId="026B5F17" w:rsidR="00E41325" w:rsidRPr="00DB6821" w:rsidRDefault="00E41325" w:rsidP="00DB6821">
            <w:pPr>
              <w:pStyle w:val="NormalWeb"/>
              <w:spacing w:before="0" w:beforeAutospacing="0" w:after="30" w:afterAutospacing="0"/>
              <w:jc w:val="center"/>
            </w:pPr>
            <w:r w:rsidRPr="00DB6821">
              <w:t>2,1</w:t>
            </w:r>
          </w:p>
        </w:tc>
        <w:tc>
          <w:tcPr>
            <w:tcW w:w="1705" w:type="dxa"/>
          </w:tcPr>
          <w:p w14:paraId="477F1CB8" w14:textId="6C2BB86A" w:rsidR="00E41325" w:rsidRPr="00DB6821" w:rsidRDefault="00E41325" w:rsidP="00DB6821">
            <w:pPr>
              <w:pStyle w:val="NormalWeb"/>
              <w:spacing w:before="0" w:beforeAutospacing="0" w:after="30" w:afterAutospacing="0"/>
              <w:jc w:val="center"/>
            </w:pPr>
            <w:r w:rsidRPr="00DB6821">
              <w:t>10</w:t>
            </w:r>
          </w:p>
        </w:tc>
      </w:tr>
      <w:tr w:rsidR="00E41325" w:rsidRPr="00DB6821" w14:paraId="0A0323B2" w14:textId="77777777" w:rsidTr="00E41325">
        <w:trPr>
          <w:trHeight w:val="215"/>
        </w:trPr>
        <w:tc>
          <w:tcPr>
            <w:tcW w:w="1705" w:type="dxa"/>
          </w:tcPr>
          <w:p w14:paraId="51E3C111" w14:textId="5938E650" w:rsidR="00E41325" w:rsidRPr="00DB6821" w:rsidRDefault="00E41325" w:rsidP="00DB6821">
            <w:pPr>
              <w:pStyle w:val="NormalWeb"/>
              <w:spacing w:before="0" w:beforeAutospacing="0" w:after="30" w:afterAutospacing="0"/>
              <w:jc w:val="center"/>
            </w:pPr>
            <w:r w:rsidRPr="00DB6821">
              <w:t>Azul brilhante</w:t>
            </w:r>
          </w:p>
        </w:tc>
        <w:tc>
          <w:tcPr>
            <w:tcW w:w="1350" w:type="dxa"/>
          </w:tcPr>
          <w:p w14:paraId="29728FE7" w14:textId="76E8644D" w:rsidR="00E41325" w:rsidRPr="00DB6821" w:rsidRDefault="00E41325" w:rsidP="00DB6821">
            <w:pPr>
              <w:pStyle w:val="NormalWeb"/>
              <w:spacing w:before="0" w:beforeAutospacing="0" w:after="30" w:afterAutospacing="0"/>
              <w:jc w:val="center"/>
            </w:pPr>
            <w:r w:rsidRPr="00DB6821">
              <w:t>3,6</w:t>
            </w:r>
          </w:p>
        </w:tc>
        <w:tc>
          <w:tcPr>
            <w:tcW w:w="1710" w:type="dxa"/>
          </w:tcPr>
          <w:p w14:paraId="2B076BE2" w14:textId="4C5CC4A0" w:rsidR="00E41325" w:rsidRPr="00DB6821" w:rsidRDefault="00E41325" w:rsidP="00DB6821">
            <w:pPr>
              <w:pStyle w:val="NormalWeb"/>
              <w:spacing w:before="0" w:beforeAutospacing="0" w:after="30" w:afterAutospacing="0"/>
              <w:jc w:val="center"/>
            </w:pPr>
            <w:r w:rsidRPr="00DB6821">
              <w:t>20</w:t>
            </w:r>
          </w:p>
        </w:tc>
        <w:tc>
          <w:tcPr>
            <w:tcW w:w="1530" w:type="dxa"/>
          </w:tcPr>
          <w:p w14:paraId="56C28435" w14:textId="357D0E13" w:rsidR="00E41325" w:rsidRPr="00DB6821" w:rsidRDefault="00E41325" w:rsidP="00DB6821">
            <w:pPr>
              <w:pStyle w:val="NormalWeb"/>
              <w:spacing w:before="0" w:beforeAutospacing="0" w:after="30" w:afterAutospacing="0"/>
              <w:jc w:val="center"/>
            </w:pPr>
            <w:r w:rsidRPr="00DB6821">
              <w:t>Verde normal</w:t>
            </w:r>
          </w:p>
        </w:tc>
        <w:tc>
          <w:tcPr>
            <w:tcW w:w="1350" w:type="dxa"/>
          </w:tcPr>
          <w:p w14:paraId="7F56CD8D" w14:textId="1991C167" w:rsidR="00E41325" w:rsidRPr="00DB6821" w:rsidRDefault="00E41325" w:rsidP="00DB6821">
            <w:pPr>
              <w:pStyle w:val="NormalWeb"/>
              <w:spacing w:before="0" w:beforeAutospacing="0" w:after="30" w:afterAutospacing="0"/>
              <w:jc w:val="center"/>
            </w:pPr>
            <w:r w:rsidRPr="00DB6821">
              <w:t>2,2</w:t>
            </w:r>
          </w:p>
        </w:tc>
        <w:tc>
          <w:tcPr>
            <w:tcW w:w="1705" w:type="dxa"/>
          </w:tcPr>
          <w:p w14:paraId="4018946E" w14:textId="07B53F5F" w:rsidR="00E41325" w:rsidRPr="00DB6821" w:rsidRDefault="00E41325" w:rsidP="00DB6821">
            <w:pPr>
              <w:pStyle w:val="NormalWeb"/>
              <w:spacing w:before="0" w:beforeAutospacing="0" w:after="30" w:afterAutospacing="0"/>
              <w:jc w:val="center"/>
            </w:pPr>
            <w:r w:rsidRPr="00DB6821">
              <w:t>20</w:t>
            </w:r>
          </w:p>
        </w:tc>
      </w:tr>
    </w:tbl>
    <w:p w14:paraId="7E284B90" w14:textId="77777777" w:rsidR="00C4601A" w:rsidRPr="00935953" w:rsidRDefault="00C4601A" w:rsidP="00DB6821">
      <w:pPr>
        <w:jc w:val="center"/>
        <w:rPr>
          <w:rFonts w:cs="Times New Roman"/>
          <w:szCs w:val="32"/>
        </w:rPr>
      </w:pPr>
    </w:p>
    <w:p w14:paraId="5ACDF1CC" w14:textId="77777777" w:rsidR="00126321" w:rsidRPr="00744489" w:rsidRDefault="00126321" w:rsidP="00DB6821">
      <w:pPr>
        <w:pStyle w:val="PargrafodaLista"/>
        <w:ind w:left="0"/>
        <w:jc w:val="center"/>
        <w:rPr>
          <w:rFonts w:cs="Times New Roman"/>
          <w:szCs w:val="32"/>
        </w:rPr>
      </w:pPr>
    </w:p>
    <w:p w14:paraId="4AF20A85" w14:textId="658815B6" w:rsidR="00C4601A" w:rsidRDefault="00C4601A" w:rsidP="002E7C9A">
      <w:pPr>
        <w:pStyle w:val="PargrafodaLista"/>
        <w:numPr>
          <w:ilvl w:val="1"/>
          <w:numId w:val="125"/>
        </w:numPr>
        <w:spacing w:after="30"/>
        <w:rPr>
          <w:rFonts w:cs="Times New Roman"/>
          <w:b/>
          <w:sz w:val="32"/>
          <w:szCs w:val="32"/>
        </w:rPr>
      </w:pPr>
      <w:r w:rsidRPr="00C4601A">
        <w:rPr>
          <w:rFonts w:cs="Times New Roman"/>
          <w:b/>
          <w:sz w:val="32"/>
          <w:szCs w:val="32"/>
        </w:rPr>
        <w:t>Habilidades especia</w:t>
      </w:r>
      <w:r>
        <w:rPr>
          <w:rFonts w:cs="Times New Roman"/>
          <w:b/>
          <w:sz w:val="32"/>
          <w:szCs w:val="32"/>
        </w:rPr>
        <w:t>is</w:t>
      </w:r>
    </w:p>
    <w:p w14:paraId="67CDE870" w14:textId="77777777" w:rsidR="00C4601A" w:rsidRPr="00935953" w:rsidRDefault="00C4601A" w:rsidP="00C4601A">
      <w:pPr>
        <w:pStyle w:val="PargrafodaLista"/>
        <w:spacing w:after="30"/>
        <w:ind w:left="1410"/>
        <w:rPr>
          <w:rFonts w:cs="Times New Roman"/>
          <w:szCs w:val="28"/>
        </w:rPr>
      </w:pPr>
    </w:p>
    <w:p w14:paraId="75D3EC28" w14:textId="3C5DC109" w:rsidR="00C4601A" w:rsidRDefault="00C4601A" w:rsidP="002E7C9A">
      <w:pPr>
        <w:pStyle w:val="PargrafodaLista"/>
        <w:numPr>
          <w:ilvl w:val="2"/>
          <w:numId w:val="125"/>
        </w:numPr>
        <w:spacing w:after="30"/>
        <w:rPr>
          <w:rFonts w:cs="Times New Roman"/>
          <w:b/>
          <w:sz w:val="28"/>
          <w:szCs w:val="28"/>
        </w:rPr>
      </w:pPr>
      <w:r w:rsidRPr="00C4601A">
        <w:rPr>
          <w:rFonts w:cs="Times New Roman"/>
          <w:b/>
          <w:sz w:val="28"/>
          <w:szCs w:val="28"/>
        </w:rPr>
        <w:t>Placas de circuito impress</w:t>
      </w:r>
      <w:r>
        <w:rPr>
          <w:rFonts w:cs="Times New Roman"/>
          <w:b/>
          <w:sz w:val="28"/>
          <w:szCs w:val="28"/>
        </w:rPr>
        <w:t>o</w:t>
      </w:r>
    </w:p>
    <w:p w14:paraId="08FB8CFC" w14:textId="77777777" w:rsidR="00400643" w:rsidRPr="00400643" w:rsidRDefault="00400643" w:rsidP="00400643">
      <w:pPr>
        <w:spacing w:after="30"/>
        <w:rPr>
          <w:rFonts w:cs="Times New Roman"/>
          <w:szCs w:val="24"/>
        </w:rPr>
      </w:pPr>
    </w:p>
    <w:p w14:paraId="428A7DA3" w14:textId="77777777" w:rsidR="00C4601A" w:rsidRDefault="00C4601A" w:rsidP="00C4601A">
      <w:pPr>
        <w:spacing w:after="30"/>
        <w:ind w:firstLine="720"/>
        <w:rPr>
          <w:rFonts w:cs="Times New Roman"/>
          <w:szCs w:val="24"/>
        </w:rPr>
      </w:pPr>
      <w:r w:rsidRPr="009159C9">
        <w:rPr>
          <w:rFonts w:cs="Times New Roman"/>
          <w:szCs w:val="24"/>
        </w:rPr>
        <w:t>Neste cap</w:t>
      </w:r>
      <w:r>
        <w:rPr>
          <w:rFonts w:cs="Times New Roman"/>
          <w:szCs w:val="24"/>
        </w:rPr>
        <w:t xml:space="preserve">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rPr>
          <w:rFonts w:cs="Times New Roman"/>
          <w:szCs w:val="24"/>
        </w:rPr>
      </w:pPr>
    </w:p>
    <w:p w14:paraId="34CEFF79" w14:textId="32F0CEBF" w:rsidR="00CB6EC1" w:rsidRDefault="00CB6EC1" w:rsidP="00CB6EC1">
      <w:pPr>
        <w:spacing w:after="30"/>
        <w:jc w:val="center"/>
        <w:rPr>
          <w:rFonts w:cs="Times New Roman"/>
          <w:szCs w:val="24"/>
        </w:rPr>
      </w:pPr>
      <w:r>
        <w:rPr>
          <w:rFonts w:cs="Times New Roman"/>
          <w:noProof/>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rPr>
          <w:rFonts w:cs="Times New Roman"/>
          <w:szCs w:val="24"/>
        </w:rPr>
      </w:pPr>
    </w:p>
    <w:p w14:paraId="403CF9DA" w14:textId="0623788C" w:rsidR="00C4601A" w:rsidRDefault="00C4601A" w:rsidP="00C4601A">
      <w:pPr>
        <w:spacing w:after="30"/>
        <w:ind w:firstLine="720"/>
        <w:rPr>
          <w:rFonts w:cs="Times New Roman"/>
          <w:szCs w:val="24"/>
        </w:rPr>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25" w:history="1">
        <w:r w:rsidRPr="00A76CF0">
          <w:rPr>
            <w:rStyle w:val="Hyperlink"/>
            <w:rFonts w:cs="Times New Roman"/>
            <w:i/>
            <w:szCs w:val="24"/>
          </w:rPr>
          <w:t>http://www.cadsoftusa.com/download-eagle/freeware/</w:t>
        </w:r>
      </w:hyperlink>
      <w:r w:rsidRPr="00A76CF0">
        <w:rPr>
          <w:rFonts w:cs="Times New Roman"/>
          <w:i/>
          <w:szCs w:val="24"/>
        </w:rPr>
        <w:t>.</w:t>
      </w:r>
    </w:p>
    <w:p w14:paraId="7E4A0319" w14:textId="77777777" w:rsidR="00C4601A" w:rsidRDefault="00C4601A" w:rsidP="00C4601A">
      <w:pPr>
        <w:spacing w:after="30"/>
        <w:rPr>
          <w:rFonts w:cs="Times New Roman"/>
          <w:szCs w:val="24"/>
        </w:rPr>
      </w:pPr>
      <w:r>
        <w:rPr>
          <w:rFonts w:cs="Times New Roman"/>
          <w:szCs w:val="24"/>
        </w:rPr>
        <w:tab/>
        <w:t xml:space="preserve">Depois de instalar o </w:t>
      </w:r>
      <w:proofErr w:type="spellStart"/>
      <w:r w:rsidRPr="00A76CF0">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rPr>
          <w:rFonts w:cs="Times New Roman"/>
          <w:szCs w:val="24"/>
        </w:rPr>
      </w:pPr>
    </w:p>
    <w:p w14:paraId="35275F38" w14:textId="42D72025" w:rsidR="00C4601A" w:rsidRDefault="00964DF1" w:rsidP="00964DF1">
      <w:pPr>
        <w:spacing w:after="30"/>
        <w:jc w:val="center"/>
        <w:rPr>
          <w:rFonts w:cs="Times New Roman"/>
          <w:szCs w:val="24"/>
        </w:rPr>
      </w:pPr>
      <w:r>
        <w:rPr>
          <w:rFonts w:cs="Times New Roman"/>
          <w:noProof/>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rPr>
          <w:rFonts w:cs="Times New Roman"/>
          <w:szCs w:val="24"/>
        </w:rPr>
      </w:pPr>
    </w:p>
    <w:p w14:paraId="74818FC8" w14:textId="77777777" w:rsidR="00C4601A" w:rsidRDefault="00C4601A" w:rsidP="00126321">
      <w:pPr>
        <w:spacing w:after="30"/>
        <w:ind w:firstLine="720"/>
        <w:rPr>
          <w:rFonts w:cs="Times New Roman"/>
          <w:szCs w:val="24"/>
        </w:rPr>
      </w:pPr>
      <w:r w:rsidRPr="00A76CF0">
        <w:rPr>
          <w:rFonts w:cs="Times New Roman"/>
          <w:b/>
          <w:szCs w:val="24"/>
        </w:rPr>
        <w:t>Dica:</w:t>
      </w:r>
      <w:r>
        <w:rPr>
          <w:rFonts w:cs="Times New Roman"/>
          <w:szCs w:val="24"/>
        </w:rPr>
        <w:t xml:space="preserve"> imprima no papel que você vai usar de suporte o desenho para conseguir alinhar o papel de revista</w:t>
      </w:r>
    </w:p>
    <w:p w14:paraId="2975EE42" w14:textId="77777777" w:rsidR="00C4601A" w:rsidRDefault="00C4601A" w:rsidP="00C4601A">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rPr>
          <w:rFonts w:cs="Times New Roman"/>
          <w:szCs w:val="24"/>
        </w:rPr>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7" w:history="1">
        <w:r w:rsidRPr="00452674">
          <w:rPr>
            <w:rStyle w:val="Hyperlink"/>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14:paraId="4276600A" w14:textId="77777777" w:rsidR="00C4601A" w:rsidRPr="00935953" w:rsidRDefault="00C4601A" w:rsidP="00C4601A">
      <w:pPr>
        <w:spacing w:after="30"/>
        <w:rPr>
          <w:rFonts w:cs="Times New Roman"/>
          <w:szCs w:val="28"/>
        </w:rPr>
      </w:pPr>
    </w:p>
    <w:p w14:paraId="7EA0F2E9" w14:textId="77777777" w:rsidR="00AB7CD3" w:rsidRPr="00935953" w:rsidRDefault="00AB7CD3" w:rsidP="00C4601A">
      <w:pPr>
        <w:spacing w:after="30"/>
        <w:rPr>
          <w:rFonts w:cs="Times New Roman"/>
          <w:szCs w:val="28"/>
        </w:rPr>
      </w:pPr>
    </w:p>
    <w:p w14:paraId="79A19AAB" w14:textId="7F23D34A"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 xml:space="preserve">Soldagem e </w:t>
      </w:r>
      <w:proofErr w:type="spellStart"/>
      <w:r w:rsidRPr="00400643">
        <w:rPr>
          <w:rFonts w:cs="Times New Roman"/>
          <w:b/>
          <w:sz w:val="28"/>
          <w:szCs w:val="28"/>
        </w:rPr>
        <w:t>Dessoldagem</w:t>
      </w:r>
      <w:proofErr w:type="spellEnd"/>
    </w:p>
    <w:p w14:paraId="5578D2DB" w14:textId="77777777" w:rsidR="00C4601A" w:rsidRPr="00935953" w:rsidRDefault="00C4601A" w:rsidP="00DB6821">
      <w:pPr>
        <w:spacing w:after="30"/>
        <w:rPr>
          <w:rFonts w:cs="Times New Roman"/>
          <w:szCs w:val="28"/>
        </w:rPr>
      </w:pPr>
    </w:p>
    <w:p w14:paraId="47B778EC" w14:textId="77777777" w:rsidR="00C4601A" w:rsidRDefault="00C4601A" w:rsidP="00C4601A">
      <w:pPr>
        <w:spacing w:after="30"/>
        <w:rPr>
          <w:rFonts w:cs="Times New Roman"/>
          <w:szCs w:val="24"/>
        </w:rPr>
      </w:pPr>
      <w:r>
        <w:rPr>
          <w:rFonts w:cs="Times New Roman"/>
          <w:szCs w:val="24"/>
        </w:rPr>
        <w:tab/>
      </w:r>
      <w:r w:rsidRPr="0065253C">
        <w:rPr>
          <w:rFonts w:cs="Times New Roman"/>
          <w:szCs w:val="24"/>
        </w:rPr>
        <w:t>Soldar é uma das mais importantes habilidades na eletrônica, sendo utilizada em praticamente qualquer projeto do ramo. Neste capítulo</w:t>
      </w:r>
      <w:r>
        <w:rPr>
          <w:rFonts w:cs="Times New Roman"/>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rPr>
          <w:rFonts w:cs="Times New Roman"/>
          <w:szCs w:val="24"/>
        </w:rPr>
      </w:pPr>
    </w:p>
    <w:p w14:paraId="464DABDB" w14:textId="77777777" w:rsidR="00F13774" w:rsidRPr="000F1E4F" w:rsidRDefault="00F13774" w:rsidP="00CB6EC1">
      <w:pPr>
        <w:spacing w:after="30"/>
        <w:ind w:firstLine="360"/>
        <w:jc w:val="center"/>
        <w:rPr>
          <w:rFonts w:cs="Times New Roman"/>
          <w:noProof/>
          <w:szCs w:val="24"/>
        </w:rPr>
      </w:pPr>
    </w:p>
    <w:p w14:paraId="44151BE3" w14:textId="5DEEBC89" w:rsidR="00C4601A" w:rsidRDefault="00CB6EC1" w:rsidP="007128B9">
      <w:pPr>
        <w:spacing w:after="30"/>
        <w:jc w:val="center"/>
        <w:rPr>
          <w:rFonts w:cs="Times New Roman"/>
          <w:szCs w:val="24"/>
        </w:rPr>
      </w:pPr>
      <w:r>
        <w:rPr>
          <w:rFonts w:cs="Times New Roman"/>
          <w:noProof/>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8"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rPr>
          <w:rFonts w:cs="Times New Roman"/>
          <w:szCs w:val="24"/>
        </w:rPr>
      </w:pPr>
    </w:p>
    <w:p w14:paraId="6FAC7E1B" w14:textId="77777777" w:rsidR="00C4601A" w:rsidRDefault="00C4601A" w:rsidP="00C4601A">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rPr>
          <w:rFonts w:cs="Times New Roman"/>
          <w:szCs w:val="24"/>
        </w:rPr>
      </w:pPr>
    </w:p>
    <w:p w14:paraId="476EBA7C" w14:textId="77777777" w:rsidR="00C4601A" w:rsidRDefault="00C4601A" w:rsidP="00C4601A">
      <w:pPr>
        <w:pStyle w:val="PargrafodaLista"/>
        <w:numPr>
          <w:ilvl w:val="0"/>
          <w:numId w:val="116"/>
        </w:numPr>
        <w:spacing w:after="30"/>
        <w:rPr>
          <w:rFonts w:cs="Times New Roman"/>
          <w:szCs w:val="24"/>
        </w:rPr>
      </w:pPr>
      <w:r>
        <w:rPr>
          <w:rFonts w:cs="Times New Roman"/>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rPr>
          <w:rFonts w:cs="Times New Roman"/>
          <w:szCs w:val="24"/>
        </w:rPr>
      </w:pPr>
      <w:r>
        <w:rPr>
          <w:rFonts w:cs="Times New Roman"/>
          <w:szCs w:val="24"/>
        </w:rPr>
        <w:t>Evite utilizar seu ferro para derreter qualquer coisa que não seja estanho</w:t>
      </w:r>
    </w:p>
    <w:p w14:paraId="39C5A66F" w14:textId="77777777" w:rsidR="00C4601A" w:rsidRDefault="00C4601A" w:rsidP="00C4601A">
      <w:pPr>
        <w:spacing w:after="30"/>
        <w:rPr>
          <w:rFonts w:cs="Times New Roman"/>
          <w:szCs w:val="24"/>
        </w:rPr>
      </w:pPr>
    </w:p>
    <w:p w14:paraId="6E8EB7E1" w14:textId="7C8699DD" w:rsidR="00C4601A" w:rsidRDefault="00C4601A" w:rsidP="005E51C6">
      <w:pPr>
        <w:spacing w:after="30"/>
        <w:ind w:firstLine="720"/>
        <w:rPr>
          <w:rFonts w:cs="Times New Roman"/>
          <w:szCs w:val="24"/>
        </w:rPr>
      </w:pPr>
      <w:r>
        <w:rPr>
          <w:rFonts w:cs="Times New Roman"/>
          <w:szCs w:val="24"/>
        </w:rPr>
        <w:t xml:space="preserve">Estanho de qualidade é </w:t>
      </w:r>
      <w:r w:rsidR="00C64951">
        <w:rPr>
          <w:rFonts w:cs="Times New Roman"/>
          <w:szCs w:val="24"/>
        </w:rPr>
        <w:t>preferível</w:t>
      </w:r>
      <w:r>
        <w:rPr>
          <w:rFonts w:cs="Times New Roman"/>
          <w:szCs w:val="24"/>
        </w:rPr>
        <w:t>,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rPr>
          <w:rFonts w:cs="Times New Roman"/>
          <w:szCs w:val="24"/>
        </w:rPr>
      </w:pPr>
    </w:p>
    <w:p w14:paraId="74311E7B" w14:textId="77777777" w:rsidR="00C4601A" w:rsidRDefault="00C4601A" w:rsidP="00DB6821">
      <w:pPr>
        <w:spacing w:after="30"/>
        <w:ind w:firstLine="720"/>
        <w:rPr>
          <w:rFonts w:cs="Times New Roman"/>
          <w:szCs w:val="24"/>
        </w:rPr>
      </w:pPr>
      <w:r>
        <w:rPr>
          <w:rFonts w:cs="Times New Roman"/>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rPr>
          <w:rFonts w:cs="Times New Roman"/>
          <w:szCs w:val="24"/>
        </w:rPr>
      </w:pPr>
      <w:r>
        <w:rPr>
          <w:rFonts w:cs="Times New Roman"/>
          <w:szCs w:val="24"/>
        </w:rPr>
        <w:t>No caso de dois fios ou terminais, faça uma ligação mecânica antes de soldar</w:t>
      </w:r>
      <w:r w:rsidRPr="009A105A">
        <w:rPr>
          <w:rFonts w:cs="Times New Roman"/>
          <w:szCs w:val="24"/>
        </w:rPr>
        <w:t xml:space="preserve"> (enrolar os fios, por exemplo)</w:t>
      </w:r>
      <w:r>
        <w:rPr>
          <w:rFonts w:cs="Times New Roman"/>
          <w:szCs w:val="24"/>
        </w:rPr>
        <w:t>.</w:t>
      </w:r>
    </w:p>
    <w:p w14:paraId="2BC0AE9B" w14:textId="77777777" w:rsidR="00C4601A" w:rsidRDefault="00C4601A" w:rsidP="00C4601A">
      <w:pPr>
        <w:pStyle w:val="PargrafodaLista"/>
        <w:numPr>
          <w:ilvl w:val="0"/>
          <w:numId w:val="116"/>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rPr>
          <w:rFonts w:cs="Times New Roman"/>
          <w:szCs w:val="24"/>
        </w:rPr>
      </w:pPr>
      <w:r>
        <w:rPr>
          <w:rFonts w:cs="Times New Roman"/>
          <w:szCs w:val="24"/>
        </w:rPr>
        <w:t>O aspecto de uma boa solda é liso e brilhante.</w:t>
      </w:r>
    </w:p>
    <w:p w14:paraId="3C9FCB1A"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14:paraId="3926B83F" w14:textId="77777777" w:rsidR="00C4601A" w:rsidRDefault="00C4601A" w:rsidP="00C4601A">
      <w:pPr>
        <w:spacing w:after="30"/>
        <w:rPr>
          <w:rFonts w:cs="Times New Roman"/>
          <w:szCs w:val="24"/>
        </w:rPr>
      </w:pPr>
    </w:p>
    <w:p w14:paraId="276690F0" w14:textId="1F71C5AF" w:rsidR="00E41325" w:rsidRDefault="00C4601A" w:rsidP="00C4601A">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rPr>
          <w:rFonts w:cs="Times New Roman"/>
          <w:szCs w:val="24"/>
        </w:rPr>
      </w:pPr>
    </w:p>
    <w:p w14:paraId="283CB869" w14:textId="777E08F3" w:rsidR="00E41325" w:rsidRDefault="00F866DF" w:rsidP="00734E21">
      <w:pPr>
        <w:spacing w:after="30"/>
        <w:jc w:val="center"/>
        <w:rPr>
          <w:rFonts w:cs="Times New Roman"/>
          <w:szCs w:val="24"/>
        </w:rPr>
      </w:pPr>
      <w:r>
        <w:rPr>
          <w:rFonts w:cs="Times New Roman"/>
          <w:noProof/>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cs="Times New Roman"/>
          <w:szCs w:val="24"/>
        </w:rPr>
      </w:pPr>
    </w:p>
    <w:p w14:paraId="29C1F6B4" w14:textId="77777777" w:rsidR="00126321" w:rsidRPr="00F866DF" w:rsidRDefault="00126321" w:rsidP="00734E21">
      <w:pPr>
        <w:spacing w:after="30"/>
        <w:jc w:val="center"/>
        <w:rPr>
          <w:rFonts w:cs="Times New Roman"/>
          <w:szCs w:val="24"/>
        </w:rPr>
      </w:pPr>
    </w:p>
    <w:p w14:paraId="209403FD" w14:textId="2C991361"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Multímetro e medidas</w:t>
      </w:r>
    </w:p>
    <w:p w14:paraId="16A41C38" w14:textId="77777777" w:rsidR="00E41325" w:rsidRDefault="00E41325" w:rsidP="00F12632">
      <w:pPr>
        <w:spacing w:after="30"/>
        <w:rPr>
          <w:rFonts w:cs="Times New Roman"/>
          <w:noProof/>
          <w:szCs w:val="24"/>
          <w:lang w:val="en-US"/>
        </w:rPr>
      </w:pPr>
    </w:p>
    <w:p w14:paraId="2A1867AD" w14:textId="7A4DFDA2" w:rsidR="00CB6EC1" w:rsidRDefault="00CB6EC1" w:rsidP="00F12632">
      <w:pPr>
        <w:spacing w:after="30"/>
        <w:jc w:val="center"/>
        <w:rPr>
          <w:rFonts w:cs="Times New Roman"/>
          <w:szCs w:val="24"/>
        </w:rPr>
      </w:pPr>
      <w:r>
        <w:rPr>
          <w:rFonts w:cs="Times New Roman"/>
          <w:noProof/>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30"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rPr>
          <w:rFonts w:cs="Times New Roman"/>
          <w:szCs w:val="24"/>
        </w:rPr>
      </w:pPr>
    </w:p>
    <w:p w14:paraId="0E30E144" w14:textId="6037512C" w:rsidR="00F12632" w:rsidRDefault="00C4601A" w:rsidP="00C4601A">
      <w:pPr>
        <w:spacing w:after="30"/>
        <w:rPr>
          <w:rFonts w:cs="Times New Roman"/>
          <w:szCs w:val="24"/>
        </w:rPr>
      </w:pPr>
      <w:r>
        <w:rPr>
          <w:rFonts w:cs="Times New Roman"/>
          <w:szCs w:val="24"/>
        </w:rPr>
        <w:tab/>
        <w:t>O multímetro é um aparelho que reúne um amperímetro, um voltímetro e outros medidores elétricos em um só. É uma ferr</w:t>
      </w:r>
      <w:r w:rsidR="00F20E5C">
        <w:rPr>
          <w:rFonts w:cs="Times New Roman"/>
          <w:szCs w:val="24"/>
        </w:rPr>
        <w:t xml:space="preserve">amenta extremamente importante. </w:t>
      </w:r>
      <w:r w:rsidR="00E858B1" w:rsidRPr="00F20E5C">
        <w:rPr>
          <w:rFonts w:cs="Times New Roman"/>
          <w:szCs w:val="24"/>
        </w:rPr>
        <w:t>Antes de utiliza-lo</w:t>
      </w:r>
      <w:r w:rsidR="00E858B1">
        <w:rPr>
          <w:rFonts w:cs="Times New Roman"/>
          <w:b/>
          <w:szCs w:val="24"/>
        </w:rPr>
        <w:t xml:space="preserve"> </w:t>
      </w:r>
      <w:r w:rsidR="00E858B1">
        <w:rPr>
          <w:rFonts w:cs="Times New Roman"/>
          <w:szCs w:val="24"/>
        </w:rPr>
        <w:t>verifique se o aparelho encontra-se em bom estado</w:t>
      </w:r>
      <w:r w:rsidR="00F20E5C">
        <w:rPr>
          <w:rFonts w:cs="Times New Roman"/>
          <w:szCs w:val="24"/>
        </w:rPr>
        <w:t xml:space="preserve"> para reduzir riscos de choques elétricos. </w:t>
      </w:r>
      <w:r w:rsidR="00E858B1" w:rsidRPr="00F20E5C">
        <w:rPr>
          <w:rFonts w:cs="Times New Roman"/>
          <w:szCs w:val="24"/>
        </w:rPr>
        <w:t>Sempre</w:t>
      </w:r>
      <w:r w:rsidR="00E858B1">
        <w:rPr>
          <w:rFonts w:cs="Times New Roman"/>
          <w:b/>
          <w:szCs w:val="24"/>
        </w:rPr>
        <w:t xml:space="preserve"> </w:t>
      </w:r>
      <w:r w:rsidR="00F20E5C">
        <w:rPr>
          <w:rFonts w:cs="Times New Roman"/>
          <w:szCs w:val="24"/>
        </w:rPr>
        <w:t>utilize</w:t>
      </w:r>
      <w:r w:rsidR="00E858B1">
        <w:rPr>
          <w:rFonts w:cs="Times New Roman"/>
          <w:szCs w:val="24"/>
        </w:rPr>
        <w:t xml:space="preserve"> uma escala grande e diminua-a até chegar </w:t>
      </w:r>
      <w:r w:rsidR="00F20E5C">
        <w:rPr>
          <w:rFonts w:cs="Times New Roman"/>
          <w:szCs w:val="24"/>
        </w:rPr>
        <w:t>próximo</w:t>
      </w:r>
      <w:r w:rsidR="00E858B1">
        <w:rPr>
          <w:rFonts w:cs="Times New Roman"/>
          <w:szCs w:val="24"/>
        </w:rPr>
        <w:t xml:space="preserve"> a medida encontrada. </w:t>
      </w:r>
      <w:r w:rsidR="00F20E5C">
        <w:rPr>
          <w:rFonts w:cs="Times New Roman"/>
          <w:szCs w:val="24"/>
        </w:rPr>
        <w:t>Isso evita acidentes e a queima do aparelho, porem escalas maiores possuem menos precisão.</w:t>
      </w:r>
    </w:p>
    <w:p w14:paraId="4532008B" w14:textId="160C8B70" w:rsidR="00F12632" w:rsidRDefault="00F12632" w:rsidP="00C4601A">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14:paraId="7A77B1A4" w14:textId="2D96A579" w:rsidR="00FD789B" w:rsidRPr="00FD789B" w:rsidRDefault="00FD789B" w:rsidP="00D86792">
      <w:pPr>
        <w:spacing w:after="30"/>
        <w:ind w:firstLine="720"/>
        <w:rPr>
          <w:rFonts w:cs="Times New Roman"/>
          <w:szCs w:val="24"/>
        </w:rPr>
      </w:pPr>
      <w:r>
        <w:rPr>
          <w:rFonts w:cs="Times New Roman"/>
          <w:b/>
          <w:szCs w:val="24"/>
        </w:rPr>
        <w:t xml:space="preserve">Nota: </w:t>
      </w:r>
      <w:r>
        <w:rPr>
          <w:rFonts w:cs="Times New Roman"/>
          <w:szCs w:val="24"/>
        </w:rPr>
        <w:t xml:space="preserve">Selecione a função que será atribuída ao multímetro pela chave seletora antes de conecta-lo ao circuito, evitando assim danificar o aparelho e o </w:t>
      </w:r>
      <w:r w:rsidR="008F0CA8">
        <w:rPr>
          <w:rFonts w:cs="Times New Roman"/>
          <w:szCs w:val="24"/>
        </w:rPr>
        <w:t>circuito</w:t>
      </w:r>
      <w:r>
        <w:rPr>
          <w:rFonts w:cs="Times New Roman"/>
          <w:szCs w:val="24"/>
        </w:rPr>
        <w:t>.</w:t>
      </w:r>
    </w:p>
    <w:p w14:paraId="3F31AD83" w14:textId="77777777" w:rsidR="00E858B1" w:rsidRPr="00935953" w:rsidRDefault="00E858B1" w:rsidP="00C4601A">
      <w:pPr>
        <w:spacing w:after="30"/>
        <w:rPr>
          <w:rFonts w:cs="Times New Roman"/>
          <w:szCs w:val="24"/>
        </w:rPr>
      </w:pPr>
    </w:p>
    <w:p w14:paraId="1966E948" w14:textId="7E93FBD4" w:rsidR="00F55DDC" w:rsidRDefault="00F20E5C" w:rsidP="00F55DDC">
      <w:pPr>
        <w:spacing w:after="30"/>
        <w:rPr>
          <w:rFonts w:cs="Times New Roman"/>
          <w:szCs w:val="24"/>
        </w:rPr>
      </w:pPr>
      <w:r>
        <w:rPr>
          <w:rFonts w:cs="Times New Roman"/>
          <w:b/>
          <w:szCs w:val="24"/>
        </w:rPr>
        <w:t>Medidas de tensão e resistência</w:t>
      </w:r>
      <w:r w:rsidR="00C4601A">
        <w:rPr>
          <w:rFonts w:cs="Times New Roman"/>
          <w:b/>
          <w:szCs w:val="24"/>
        </w:rPr>
        <w:t xml:space="preserve"> </w:t>
      </w:r>
      <w:r w:rsidR="00C4601A">
        <w:rPr>
          <w:rFonts w:cs="Times New Roman"/>
          <w:szCs w:val="24"/>
        </w:rPr>
        <w:t>- Para medir a diferença de potencial entre dois pontos, deve-se colocar as pont</w:t>
      </w:r>
      <w:r>
        <w:rPr>
          <w:rFonts w:cs="Times New Roman"/>
          <w:szCs w:val="24"/>
        </w:rPr>
        <w:t xml:space="preserve">as </w:t>
      </w:r>
      <w:r w:rsidR="00C4601A">
        <w:rPr>
          <w:rFonts w:cs="Times New Roman"/>
          <w:szCs w:val="24"/>
        </w:rPr>
        <w:t>de prova paralelas ao circuito. Da mesma forma se mede a resistência do circuito.</w:t>
      </w:r>
      <w:r w:rsidR="00126321">
        <w:rPr>
          <w:rFonts w:cs="Times New Roman"/>
          <w:szCs w:val="24"/>
        </w:rPr>
        <w:t xml:space="preserve"> Antes de efetuar a medição conecte as ponteiras de prova, na porta COM deve ser</w:t>
      </w:r>
      <w:r>
        <w:rPr>
          <w:rFonts w:cs="Times New Roman"/>
          <w:szCs w:val="24"/>
        </w:rPr>
        <w:t xml:space="preserve"> conectada a preta e na porta que </w:t>
      </w:r>
      <w:r w:rsidR="00126321">
        <w:rPr>
          <w:rFonts w:cs="Times New Roman"/>
          <w:szCs w:val="24"/>
        </w:rPr>
        <w:t xml:space="preserve">possui um </w:t>
      </w:r>
      <w:r>
        <w:rPr>
          <w:rFonts w:cs="Times New Roman"/>
          <w:szCs w:val="24"/>
        </w:rPr>
        <w:t>“</w:t>
      </w:r>
      <w:r w:rsidR="00126321">
        <w:rPr>
          <w:rFonts w:cs="Times New Roman"/>
          <w:szCs w:val="24"/>
        </w:rPr>
        <w:t>V</w:t>
      </w:r>
      <w:r>
        <w:rPr>
          <w:rFonts w:cs="Times New Roman"/>
          <w:szCs w:val="24"/>
        </w:rPr>
        <w:t>”</w:t>
      </w:r>
      <w:r w:rsidR="00126321">
        <w:rPr>
          <w:rFonts w:cs="Times New Roman"/>
          <w:szCs w:val="24"/>
        </w:rPr>
        <w:t xml:space="preserve"> </w:t>
      </w:r>
      <w:r w:rsidR="00F12632">
        <w:rPr>
          <w:rFonts w:cs="Times New Roman"/>
          <w:szCs w:val="24"/>
        </w:rPr>
        <w:t>e um “</w:t>
      </w:r>
      <w:r w:rsidR="00F12632" w:rsidRPr="00126321">
        <w:rPr>
          <w:rFonts w:cs="Times New Roman"/>
          <w:szCs w:val="24"/>
        </w:rPr>
        <w:t>Ω</w:t>
      </w:r>
      <w:r w:rsidR="00F12632">
        <w:rPr>
          <w:rFonts w:cs="Times New Roman"/>
          <w:szCs w:val="24"/>
        </w:rPr>
        <w:t xml:space="preserve"> “</w:t>
      </w:r>
      <w:r>
        <w:rPr>
          <w:rFonts w:cs="Times New Roman"/>
          <w:szCs w:val="24"/>
        </w:rPr>
        <w:t xml:space="preserve"> a vermelha.</w:t>
      </w:r>
    </w:p>
    <w:p w14:paraId="6C583533" w14:textId="3D5ED755" w:rsidR="00F12632" w:rsidRPr="00F12632" w:rsidRDefault="00F12632" w:rsidP="00D86792">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w:t>
      </w:r>
      <w:r w:rsidR="00FD789B">
        <w:rPr>
          <w:rFonts w:cs="Times New Roman"/>
          <w:szCs w:val="24"/>
        </w:rPr>
        <w:t>resistência</w:t>
      </w:r>
      <w:r>
        <w:rPr>
          <w:rFonts w:cs="Times New Roman"/>
          <w:szCs w:val="24"/>
        </w:rPr>
        <w:t>.</w:t>
      </w:r>
    </w:p>
    <w:p w14:paraId="2AACC36C" w14:textId="1A6B29F9" w:rsidR="00F55DDC" w:rsidRPr="00F55DDC" w:rsidRDefault="00F55DDC" w:rsidP="00F55DDC">
      <w:pPr>
        <w:spacing w:after="30"/>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cs="Times New Roman"/>
          <w:szCs w:val="24"/>
        </w:rPr>
        <w:tab/>
        <w:t xml:space="preserve">Após montar o multímetro rode a chave seletora até o campo que apresenta um </w:t>
      </w:r>
      <w:r w:rsidRPr="00126321">
        <w:rPr>
          <w:rFonts w:cs="Times New Roman"/>
          <w:szCs w:val="24"/>
        </w:rPr>
        <w:t>Ω</w:t>
      </w:r>
      <w:r>
        <w:rPr>
          <w:rFonts w:cs="Times New Roman"/>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241E8E" w:rsidP="00F55DDC">
      <w:pPr>
        <w:spacing w:after="30"/>
        <w:jc w:val="center"/>
        <w:rPr>
          <w:rFonts w:cs="Times New Roman"/>
          <w:noProof/>
          <w:szCs w:val="24"/>
          <w:lang w:eastAsia="pt-BR"/>
        </w:rPr>
      </w:pPr>
      <w:r>
        <w:rPr>
          <w:rFonts w:cs="Times New Roman"/>
          <w:noProof/>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65pt">
            <v:imagedata r:id="rId131" o:title="MultimetroComV" cropright="33622f"/>
          </v:shape>
        </w:pict>
      </w:r>
      <w:r w:rsidR="008A48E2">
        <w:rPr>
          <w:rFonts w:cs="Times New Roman"/>
          <w:noProof/>
          <w:szCs w:val="24"/>
          <w:lang w:eastAsia="pt-BR"/>
        </w:rPr>
        <w:t xml:space="preserve">      </w:t>
      </w:r>
      <w:r w:rsidR="008A48E2">
        <w:rPr>
          <w:rFonts w:cs="Times New Roman"/>
          <w:noProof/>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cs="Times New Roman"/>
          <w:noProof/>
          <w:szCs w:val="24"/>
          <w:lang w:eastAsia="pt-BR"/>
        </w:rPr>
      </w:pPr>
    </w:p>
    <w:p w14:paraId="0BD0FE38" w14:textId="366F1C6E" w:rsidR="00C4601A" w:rsidRPr="00F55DDC" w:rsidRDefault="00C4601A" w:rsidP="00F55DDC">
      <w:pPr>
        <w:spacing w:after="30"/>
        <w:jc w:val="center"/>
        <w:rPr>
          <w:rFonts w:cs="Times New Roman"/>
          <w:noProof/>
          <w:szCs w:val="24"/>
          <w:lang w:eastAsia="pt-BR"/>
        </w:rPr>
      </w:pPr>
    </w:p>
    <w:p w14:paraId="59F67062" w14:textId="77777777" w:rsidR="00C4601A" w:rsidRPr="00935953" w:rsidRDefault="00C4601A" w:rsidP="00C4601A">
      <w:pPr>
        <w:spacing w:after="30"/>
        <w:rPr>
          <w:rFonts w:cs="Times New Roman"/>
          <w:szCs w:val="24"/>
        </w:rPr>
      </w:pPr>
    </w:p>
    <w:p w14:paraId="60A024B8" w14:textId="28C76BB1" w:rsidR="00C4601A" w:rsidRDefault="00F20E5C" w:rsidP="00E41325">
      <w:pPr>
        <w:spacing w:after="30"/>
        <w:rPr>
          <w:rFonts w:cs="Times New Roman"/>
          <w:szCs w:val="24"/>
        </w:rPr>
      </w:pPr>
      <w:r>
        <w:rPr>
          <w:rFonts w:cs="Times New Roman"/>
          <w:b/>
          <w:szCs w:val="24"/>
        </w:rPr>
        <w:t>Medida de corrente</w:t>
      </w:r>
      <w:r w:rsidR="00C4601A">
        <w:rPr>
          <w:rFonts w:cs="Times New Roman"/>
          <w:b/>
          <w:szCs w:val="24"/>
        </w:rPr>
        <w:t xml:space="preserve"> </w:t>
      </w:r>
      <w:r w:rsidR="00C4601A">
        <w:rPr>
          <w:rFonts w:cs="Times New Roman"/>
          <w:szCs w:val="24"/>
        </w:rPr>
        <w:t>- Para se medir a corrente, coloca-se as pontas de prova em série com o circuito a ser analisado. A medição em</w:t>
      </w:r>
      <w:r w:rsidR="00E41325">
        <w:rPr>
          <w:rFonts w:cs="Times New Roman"/>
          <w:szCs w:val="24"/>
        </w:rPr>
        <w:t xml:space="preserve"> série pode queimar o aparelho.</w:t>
      </w:r>
      <w:r w:rsidR="00F55DDC">
        <w:rPr>
          <w:rFonts w:cs="Times New Roman"/>
          <w:szCs w:val="24"/>
        </w:rPr>
        <w:t xml:space="preserve"> Utilize a porta COM do multímetro para conectar a ponteira preta e uma das acompanhadas por um A (de </w:t>
      </w:r>
      <w:proofErr w:type="spellStart"/>
      <w:r w:rsidR="00F55DDC">
        <w:rPr>
          <w:rFonts w:cs="Times New Roman"/>
          <w:szCs w:val="24"/>
        </w:rPr>
        <w:t>Amper</w:t>
      </w:r>
      <w:proofErr w:type="spellEnd"/>
      <w:r w:rsidR="00F55DDC">
        <w:rPr>
          <w:rFonts w:cs="Times New Roman"/>
          <w:szCs w:val="24"/>
        </w:rPr>
        <w:t>)</w:t>
      </w:r>
      <w:r w:rsidR="00E858B1">
        <w:rPr>
          <w:rFonts w:cs="Times New Roman"/>
          <w:szCs w:val="24"/>
        </w:rPr>
        <w:t xml:space="preserve"> para conectar a vermelha. </w:t>
      </w:r>
    </w:p>
    <w:p w14:paraId="53C434E9" w14:textId="51B95C90" w:rsidR="00E858B1" w:rsidRDefault="00E858B1" w:rsidP="00E41325">
      <w:pPr>
        <w:spacing w:after="30"/>
        <w:rPr>
          <w:rFonts w:cs="Times New Roman"/>
          <w:szCs w:val="24"/>
        </w:rPr>
      </w:pPr>
      <w:r>
        <w:rPr>
          <w:rFonts w:cs="Times New Roman"/>
          <w:szCs w:val="24"/>
        </w:rPr>
        <w:tab/>
      </w:r>
      <w:r w:rsidR="00F20E5C">
        <w:rPr>
          <w:rFonts w:cs="Times New Roman"/>
          <w:szCs w:val="24"/>
        </w:rPr>
        <w:t>C</w:t>
      </w:r>
      <w:r>
        <w:rPr>
          <w:rFonts w:cs="Times New Roman"/>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w:t>
      </w:r>
      <w:r w:rsidR="00F20E5C">
        <w:rPr>
          <w:rFonts w:cs="Times New Roman"/>
          <w:szCs w:val="24"/>
        </w:rPr>
        <w:t>steja escrita ao seu lado,</w:t>
      </w:r>
      <w:r>
        <w:rPr>
          <w:rFonts w:cs="Times New Roman"/>
          <w:szCs w:val="24"/>
        </w:rPr>
        <w:t xml:space="preserve"> como na imagem abaixo.</w:t>
      </w:r>
    </w:p>
    <w:p w14:paraId="5E424CEC" w14:textId="2B040945" w:rsidR="00C4601A" w:rsidRDefault="00241E8E" w:rsidP="008A48E2">
      <w:pPr>
        <w:spacing w:after="30"/>
        <w:jc w:val="center"/>
        <w:rPr>
          <w:rFonts w:cs="Times New Roman"/>
          <w:noProof/>
          <w:szCs w:val="24"/>
          <w:lang w:eastAsia="pt-BR"/>
        </w:rPr>
      </w:pPr>
      <w:r>
        <w:rPr>
          <w:rFonts w:cs="Times New Roman"/>
          <w:szCs w:val="24"/>
        </w:rPr>
        <w:lastRenderedPageBreak/>
        <w:pict w14:anchorId="776812C3">
          <v:shape id="_x0000_i1026" type="#_x0000_t75" style="width:158.85pt;height:292.65pt">
            <v:imagedata r:id="rId133" o:title="MultimetroComV" cropright="34271f"/>
          </v:shape>
        </w:pict>
      </w:r>
      <w:r w:rsidR="008A48E2">
        <w:rPr>
          <w:rFonts w:cs="Times New Roman"/>
          <w:szCs w:val="24"/>
        </w:rPr>
        <w:t xml:space="preserve">       </w:t>
      </w:r>
      <w:r w:rsidR="008A48E2">
        <w:rPr>
          <w:rFonts w:cs="Times New Roman"/>
          <w:noProof/>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cs="Times New Roman"/>
          <w:szCs w:val="24"/>
        </w:rPr>
      </w:pPr>
    </w:p>
    <w:p w14:paraId="02BAA537" w14:textId="23F96BA7" w:rsidR="00AE1F4A" w:rsidRPr="00AE1F4A" w:rsidRDefault="00AE1F4A" w:rsidP="00AE1F4A">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Para isso ele deve estar no modo de teste de continuidade (o símbolo de um triangulo seguido por uma linha perpendicular</w:t>
      </w:r>
      <w:r w:rsidR="00396ED3">
        <w:rPr>
          <w:rFonts w:cs="Times New Roman"/>
          <w:szCs w:val="24"/>
        </w:rPr>
        <w:t xml:space="preserve"> e está circulado na imagem abaixo</w:t>
      </w:r>
      <w:r>
        <w:rPr>
          <w:rFonts w:cs="Times New Roman"/>
          <w:szCs w:val="24"/>
        </w:rPr>
        <w:t xml:space="preserve">). Conecte as ponteiras como se fosse medir a resistência ou a D.D.P. e faça contato da ponteira vermelha na perna </w:t>
      </w:r>
      <w:r w:rsidR="00F20E5C">
        <w:rPr>
          <w:rFonts w:cs="Times New Roman"/>
          <w:szCs w:val="24"/>
        </w:rPr>
        <w:t>positiva</w:t>
      </w:r>
      <w:r>
        <w:rPr>
          <w:rFonts w:cs="Times New Roman"/>
          <w:szCs w:val="24"/>
        </w:rPr>
        <w:t xml:space="preserve"> do LED</w:t>
      </w:r>
      <w:r w:rsidR="00F20E5C">
        <w:rPr>
          <w:rFonts w:cs="Times New Roman"/>
          <w:szCs w:val="24"/>
        </w:rPr>
        <w:t xml:space="preserve"> (mais comprida)</w:t>
      </w:r>
      <w:r>
        <w:rPr>
          <w:rFonts w:cs="Times New Roman"/>
          <w:szCs w:val="24"/>
        </w:rPr>
        <w:t xml:space="preserve"> e a ponteira preta na outra. </w:t>
      </w:r>
    </w:p>
    <w:p w14:paraId="612FF415" w14:textId="77777777" w:rsidR="00396ED3" w:rsidRPr="00935953" w:rsidRDefault="00396ED3" w:rsidP="00C4601A">
      <w:pPr>
        <w:spacing w:after="30"/>
        <w:ind w:firstLine="720"/>
        <w:rPr>
          <w:rFonts w:cs="Times New Roman"/>
          <w:noProof/>
          <w:szCs w:val="28"/>
          <w:lang w:eastAsia="pt-BR"/>
        </w:rPr>
      </w:pPr>
    </w:p>
    <w:p w14:paraId="308DD419" w14:textId="020D036C" w:rsidR="00C4601A" w:rsidRDefault="00396ED3" w:rsidP="007128B9">
      <w:pPr>
        <w:spacing w:after="30"/>
        <w:jc w:val="center"/>
        <w:rPr>
          <w:rFonts w:cs="Times New Roman"/>
          <w:b/>
          <w:sz w:val="28"/>
          <w:szCs w:val="28"/>
        </w:rPr>
      </w:pPr>
      <w:r w:rsidRPr="00396ED3">
        <w:rPr>
          <w:rFonts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cs="Times New Roman"/>
          <w:szCs w:val="28"/>
        </w:rPr>
      </w:pPr>
    </w:p>
    <w:p w14:paraId="156CC9E7" w14:textId="77777777" w:rsidR="00396ED3" w:rsidRPr="00935953" w:rsidRDefault="00396ED3" w:rsidP="00396ED3">
      <w:pPr>
        <w:spacing w:after="30"/>
        <w:ind w:firstLine="720"/>
        <w:jc w:val="center"/>
        <w:rPr>
          <w:rFonts w:cs="Times New Roman"/>
          <w:szCs w:val="28"/>
        </w:rPr>
      </w:pPr>
    </w:p>
    <w:p w14:paraId="4745E014" w14:textId="7FD77984" w:rsidR="00AF34D7" w:rsidRPr="00AF34D7" w:rsidRDefault="00126321" w:rsidP="00AF34D7">
      <w:pPr>
        <w:pStyle w:val="PargrafodaLista"/>
        <w:numPr>
          <w:ilvl w:val="2"/>
          <w:numId w:val="151"/>
        </w:numPr>
        <w:spacing w:after="30"/>
        <w:rPr>
          <w:rFonts w:cs="Times New Roman"/>
          <w:b/>
          <w:sz w:val="28"/>
          <w:szCs w:val="28"/>
        </w:rPr>
      </w:pPr>
      <w:r w:rsidRPr="00400643">
        <w:rPr>
          <w:rFonts w:cs="Times New Roman"/>
          <w:b/>
          <w:sz w:val="28"/>
          <w:szCs w:val="28"/>
        </w:rPr>
        <w:t>Como</w:t>
      </w:r>
      <w:r w:rsidR="00C4601A" w:rsidRPr="00400643">
        <w:rPr>
          <w:rFonts w:cs="Times New Roman"/>
          <w:b/>
          <w:sz w:val="28"/>
          <w:szCs w:val="28"/>
        </w:rPr>
        <w:t xml:space="preserve"> instalar bibliotecas externas</w:t>
      </w:r>
    </w:p>
    <w:p w14:paraId="6A346FF3" w14:textId="77777777" w:rsidR="00C4601A" w:rsidRPr="0019727D" w:rsidRDefault="00C4601A" w:rsidP="00C4601A">
      <w:pPr>
        <w:spacing w:after="30"/>
        <w:rPr>
          <w:rFonts w:cs="Times New Roman"/>
          <w:szCs w:val="24"/>
        </w:rPr>
      </w:pPr>
    </w:p>
    <w:p w14:paraId="78B7BE00" w14:textId="77777777" w:rsidR="00C4601A" w:rsidRDefault="00C4601A" w:rsidP="00C4601A">
      <w:pPr>
        <w:spacing w:after="30"/>
        <w:ind w:firstLine="720"/>
        <w:rPr>
          <w:rFonts w:cs="Times New Roman"/>
          <w:szCs w:val="24"/>
        </w:rPr>
      </w:pPr>
      <w:r w:rsidRPr="00BF279A">
        <w:rPr>
          <w:rFonts w:cs="Times New Roman"/>
          <w:szCs w:val="24"/>
        </w:rPr>
        <w:lastRenderedPageBreak/>
        <w:t>As vezes o desenvolvimen</w:t>
      </w:r>
      <w:r>
        <w:rPr>
          <w:rFonts w:cs="Times New Roman"/>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cs="Times New Roman"/>
          <w:szCs w:val="24"/>
        </w:rPr>
        <w:t>para</w:t>
      </w:r>
      <w:r>
        <w:rPr>
          <w:rFonts w:cs="Times New Roman"/>
          <w:szCs w:val="24"/>
        </w:rPr>
        <w:t xml:space="preserve"> utilizar em diversos projetos. </w:t>
      </w:r>
    </w:p>
    <w:p w14:paraId="3C010873" w14:textId="01B5A456" w:rsidR="00C4601A" w:rsidRDefault="00C4601A" w:rsidP="00C4601A">
      <w:pPr>
        <w:spacing w:after="30"/>
        <w:ind w:firstLine="720"/>
        <w:rPr>
          <w:rFonts w:cs="Times New Roman"/>
          <w:szCs w:val="24"/>
        </w:rPr>
      </w:pPr>
      <w:r>
        <w:rPr>
          <w:rFonts w:cs="Times New Roman"/>
          <w:szCs w:val="24"/>
        </w:rPr>
        <w:t xml:space="preserve">Neste capítulo mostraremos como instalar uma biblioteca baixada da internet. Para exemplificar utilizaremos a biblioteca Ultra desenvolvida pelos autores do livro e disponível no </w:t>
      </w:r>
      <w:r w:rsidRPr="009269F1">
        <w:rPr>
          <w:rFonts w:cs="Times New Roman"/>
          <w:szCs w:val="24"/>
        </w:rPr>
        <w:t>GitHub</w:t>
      </w:r>
      <w:r>
        <w:rPr>
          <w:rFonts w:cs="Times New Roman"/>
          <w:szCs w:val="24"/>
        </w:rPr>
        <w:t xml:space="preserve">. Você pode encontrá-la em </w:t>
      </w:r>
      <w:hyperlink r:id="rId136" w:history="1">
        <w:r w:rsidR="00C64951" w:rsidRPr="00C64951">
          <w:rPr>
            <w:rStyle w:val="Hyperlink"/>
          </w:rPr>
          <w:t>https://github.com/StarFruitBrasil/Ultra</w:t>
        </w:r>
      </w:hyperlink>
      <w:r>
        <w:rPr>
          <w:rFonts w:cs="Times New Roman"/>
          <w:szCs w:val="24"/>
        </w:rPr>
        <w:t xml:space="preserve"> e para baixar, basta clicar em “download zip”. A instalação é bem simples, seguiremos três passos:</w:t>
      </w:r>
    </w:p>
    <w:p w14:paraId="0EAE06C3" w14:textId="50878924" w:rsidR="00C4601A" w:rsidRDefault="00C4601A" w:rsidP="00935953">
      <w:pPr>
        <w:spacing w:after="30"/>
        <w:ind w:firstLine="720"/>
        <w:rPr>
          <w:rFonts w:cs="Times New Roman"/>
          <w:szCs w:val="24"/>
        </w:rPr>
      </w:pPr>
      <w:r>
        <w:rPr>
          <w:rFonts w:cs="Times New Roman"/>
          <w:szCs w:val="24"/>
        </w:rPr>
        <w:t>Passo 1: Baixe a biblioteca e salve em algum lugar onde você possa encontrar.</w:t>
      </w:r>
    </w:p>
    <w:p w14:paraId="7AA5142C" w14:textId="77777777" w:rsidR="00935953" w:rsidRDefault="00935953" w:rsidP="00935953">
      <w:pPr>
        <w:spacing w:after="30"/>
        <w:ind w:firstLine="720"/>
        <w:rPr>
          <w:rFonts w:cs="Times New Roman"/>
          <w:szCs w:val="24"/>
        </w:rPr>
      </w:pPr>
    </w:p>
    <w:p w14:paraId="4546184B" w14:textId="2AE3F922" w:rsidR="00C4601A" w:rsidRDefault="00C4601A" w:rsidP="007128B9">
      <w:pPr>
        <w:spacing w:after="30"/>
        <w:jc w:val="center"/>
        <w:rPr>
          <w:rFonts w:cs="Times New Roman"/>
          <w:szCs w:val="24"/>
        </w:rPr>
      </w:pPr>
      <w:r>
        <w:rPr>
          <w:rFonts w:cs="Times New Roman"/>
          <w:noProof/>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cs="Times New Roman"/>
          <w:szCs w:val="24"/>
        </w:rPr>
      </w:pPr>
    </w:p>
    <w:p w14:paraId="2D1ECA97" w14:textId="77777777" w:rsidR="00C4601A" w:rsidRDefault="00C4601A" w:rsidP="00C4601A">
      <w:pPr>
        <w:spacing w:after="30"/>
        <w:ind w:firstLine="720"/>
        <w:rPr>
          <w:rFonts w:cs="Times New Roman"/>
          <w:noProof/>
          <w:szCs w:val="24"/>
        </w:rPr>
      </w:pPr>
    </w:p>
    <w:p w14:paraId="114ED86D" w14:textId="77777777" w:rsidR="00C4601A" w:rsidRDefault="00C4601A" w:rsidP="007128B9">
      <w:pPr>
        <w:spacing w:after="30"/>
        <w:jc w:val="center"/>
        <w:rPr>
          <w:rFonts w:cs="Times New Roman"/>
          <w:noProof/>
          <w:szCs w:val="24"/>
        </w:rPr>
      </w:pPr>
      <w:r>
        <w:rPr>
          <w:rFonts w:cs="Times New Roman"/>
          <w:noProof/>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cs="Times New Roman"/>
          <w:szCs w:val="24"/>
        </w:rPr>
      </w:pPr>
    </w:p>
    <w:p w14:paraId="4BDABF85" w14:textId="77777777" w:rsidR="00C4601A" w:rsidRDefault="00C4601A" w:rsidP="00935953">
      <w:pPr>
        <w:spacing w:after="30"/>
        <w:rPr>
          <w:rFonts w:cs="Times New Roman"/>
          <w:szCs w:val="24"/>
        </w:rPr>
      </w:pPr>
    </w:p>
    <w:p w14:paraId="21F225FD" w14:textId="77777777" w:rsidR="00C4601A" w:rsidRDefault="00C4601A" w:rsidP="00C4601A">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arduino, localizada em “Documentos/Arduino”</w:t>
      </w:r>
    </w:p>
    <w:p w14:paraId="1BDF407E" w14:textId="45DEA86F" w:rsidR="00C4601A" w:rsidRPr="00CE24AC" w:rsidRDefault="00C4601A" w:rsidP="00C4601A">
      <w:pPr>
        <w:spacing w:after="30"/>
        <w:jc w:val="center"/>
        <w:rPr>
          <w:rFonts w:cs="Times New Roman"/>
          <w:noProof/>
          <w:szCs w:val="24"/>
        </w:rPr>
      </w:pPr>
    </w:p>
    <w:p w14:paraId="5EB9F47E" w14:textId="27645B14" w:rsidR="00C4601A" w:rsidRPr="00CE24AC" w:rsidRDefault="00E41325" w:rsidP="00C4601A">
      <w:pPr>
        <w:spacing w:after="30"/>
        <w:jc w:val="center"/>
        <w:rPr>
          <w:rFonts w:cs="Times New Roman"/>
          <w:noProof/>
          <w:szCs w:val="24"/>
        </w:rPr>
      </w:pPr>
      <w:r>
        <w:rPr>
          <w:rFonts w:cs="Times New Roman"/>
          <w:noProof/>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cs="Times New Roman"/>
          <w:noProof/>
          <w:szCs w:val="24"/>
        </w:rPr>
      </w:pPr>
    </w:p>
    <w:p w14:paraId="3D71A48D" w14:textId="70152FD5" w:rsidR="00124A89" w:rsidRDefault="00E41325" w:rsidP="007128B9">
      <w:pPr>
        <w:spacing w:after="30"/>
        <w:jc w:val="center"/>
      </w:pPr>
      <w:r>
        <w:rPr>
          <w:rFonts w:cs="Times New Roman"/>
          <w:noProof/>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50F35A04" w14:textId="77777777" w:rsidR="00241E8E" w:rsidRDefault="00241E8E" w:rsidP="009717E7">
      <w:pPr>
        <w:spacing w:after="30"/>
        <w:rPr>
          <w:rFonts w:cs="Times New Roman"/>
        </w:rPr>
      </w:pPr>
    </w:p>
    <w:p w14:paraId="07FAFC3A" w14:textId="77777777" w:rsidR="00241E8E" w:rsidRPr="00241E8E" w:rsidRDefault="00241E8E" w:rsidP="009717E7">
      <w:pPr>
        <w:spacing w:after="30"/>
        <w:rPr>
          <w:rFonts w:cs="Times New Roman"/>
        </w:rPr>
      </w:pPr>
    </w:p>
    <w:p w14:paraId="037DC00D" w14:textId="27586F0D" w:rsidR="00E43E14" w:rsidRPr="00E43E14" w:rsidRDefault="00E43E14" w:rsidP="00AF34D7">
      <w:pPr>
        <w:pStyle w:val="PargrafodaLista"/>
        <w:numPr>
          <w:ilvl w:val="1"/>
          <w:numId w:val="151"/>
        </w:numPr>
        <w:spacing w:after="30"/>
        <w:rPr>
          <w:rFonts w:cs="Times New Roman"/>
        </w:rPr>
      </w:pPr>
      <w:r>
        <w:rPr>
          <w:rFonts w:cs="Times New Roman"/>
          <w:b/>
          <w:sz w:val="32"/>
          <w:szCs w:val="32"/>
        </w:rPr>
        <w:t>Tipos de Arduino</w:t>
      </w:r>
    </w:p>
    <w:p w14:paraId="21B2CC8B" w14:textId="06A90005" w:rsidR="00E43E14" w:rsidRDefault="00442EE3" w:rsidP="00E43E14">
      <w:r>
        <w:rPr>
          <w:rFonts w:ascii="Arial" w:hAnsi="Arial" w:cs="Arial"/>
          <w:noProof/>
          <w:color w:val="0000FF"/>
          <w:sz w:val="27"/>
          <w:szCs w:val="27"/>
          <w:lang w:eastAsia="pt-BR"/>
        </w:rPr>
        <w:drawing>
          <wp:anchor distT="0" distB="0" distL="114300" distR="114300" simplePos="0" relativeHeight="251676672" behindDoc="1" locked="0" layoutInCell="1" allowOverlap="1" wp14:anchorId="7FF9D471" wp14:editId="2956F7DA">
            <wp:simplePos x="0" y="0"/>
            <wp:positionH relativeFrom="column">
              <wp:posOffset>3770362</wp:posOffset>
            </wp:positionH>
            <wp:positionV relativeFrom="paragraph">
              <wp:posOffset>23579</wp:posOffset>
            </wp:positionV>
            <wp:extent cx="2131060" cy="1450340"/>
            <wp:effectExtent l="0" t="0" r="2540" b="0"/>
            <wp:wrapTight wrapText="bothSides">
              <wp:wrapPolygon edited="0">
                <wp:start x="3282" y="0"/>
                <wp:lineTo x="1931" y="851"/>
                <wp:lineTo x="0" y="3688"/>
                <wp:lineTo x="0" y="10781"/>
                <wp:lineTo x="1738" y="13618"/>
                <wp:lineTo x="386" y="18158"/>
                <wp:lineTo x="0" y="20427"/>
                <wp:lineTo x="0" y="21278"/>
                <wp:lineTo x="21046" y="21278"/>
                <wp:lineTo x="21433" y="20711"/>
                <wp:lineTo x="21433" y="16739"/>
                <wp:lineTo x="19695" y="13618"/>
                <wp:lineTo x="21433" y="10497"/>
                <wp:lineTo x="21433" y="284"/>
                <wp:lineTo x="21240" y="0"/>
                <wp:lineTo x="17957" y="0"/>
                <wp:lineTo x="3282" y="0"/>
              </wp:wrapPolygon>
            </wp:wrapTight>
            <wp:docPr id="17" name="Imagem 17" descr="https://upload.wikimedia.org/wikipedia/commons/thumb/8/87/Arduino_Logo.svg/2000px-Arduino_Logo.svg.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Arduino_Logo.svg/2000px-Arduino_Logo.svg.png">
                      <a:hlinkClick r:id="rId141" tgtFrame="&quot;_blank&quo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31060"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9814E" w14:textId="77777777" w:rsidR="00623DE5" w:rsidRDefault="00E43E14" w:rsidP="00E43E14">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w:t>
      </w:r>
      <w:r w:rsidR="0079435D">
        <w:t xml:space="preserve"> Eles também po</w:t>
      </w:r>
      <w:r w:rsidR="008D1C25">
        <w:t xml:space="preserve">dem ser chamados de </w:t>
      </w:r>
      <w:r w:rsidR="0079435D">
        <w:t>Genuíno.</w:t>
      </w:r>
    </w:p>
    <w:p w14:paraId="4143690F" w14:textId="5FF25411" w:rsidR="00E43E14" w:rsidRDefault="00E43E14" w:rsidP="00E43E14">
      <w:pPr>
        <w:ind w:firstLine="720"/>
      </w:pPr>
      <w:r>
        <w:t xml:space="preserve"> Abaixo listaremos alguns dos modelos de Arduino e as características de cada um:</w:t>
      </w:r>
    </w:p>
    <w:p w14:paraId="635DB880" w14:textId="16ACDE16" w:rsidR="00E43E14" w:rsidRPr="00E43E14" w:rsidRDefault="00E43E14" w:rsidP="00E43E14">
      <w:pPr>
        <w:ind w:firstLine="720"/>
      </w:pPr>
      <w:r>
        <w:rPr>
          <w:b/>
        </w:rPr>
        <w:t xml:space="preserve">Nota: </w:t>
      </w:r>
      <w:r>
        <w:t>Não se esqueça que as portas PWM são portas digitais,</w:t>
      </w:r>
      <w:r w:rsidR="00623DE5">
        <w:t xml:space="preserve"> então tome cuidado para não </w:t>
      </w:r>
      <w:proofErr w:type="gramStart"/>
      <w:r w:rsidR="00623DE5">
        <w:t>conta-las</w:t>
      </w:r>
      <w:proofErr w:type="gramEnd"/>
      <w:r>
        <w:t xml:space="preserve"> duas vezes.</w:t>
      </w:r>
    </w:p>
    <w:p w14:paraId="61A0AB54" w14:textId="77777777" w:rsidR="00E43E14" w:rsidRDefault="00E43E14" w:rsidP="00E43E14"/>
    <w:p w14:paraId="6853CBAA" w14:textId="71B92FD1" w:rsidR="00E43E14" w:rsidRPr="006D6229" w:rsidRDefault="00E43E14" w:rsidP="00E43E14">
      <w:pPr>
        <w:rPr>
          <w:b/>
          <w:sz w:val="28"/>
          <w:u w:val="single"/>
        </w:rPr>
      </w:pPr>
      <w:r w:rsidRPr="006D6229">
        <w:rPr>
          <w:b/>
          <w:sz w:val="28"/>
          <w:u w:val="single"/>
        </w:rPr>
        <w:lastRenderedPageBreak/>
        <w:t>Arduino Nano</w:t>
      </w:r>
    </w:p>
    <w:tbl>
      <w:tblPr>
        <w:tblW w:w="5510" w:type="pct"/>
        <w:tblCellSpacing w:w="15" w:type="dxa"/>
        <w:tblCellMar>
          <w:top w:w="15" w:type="dxa"/>
          <w:left w:w="15" w:type="dxa"/>
          <w:bottom w:w="15" w:type="dxa"/>
          <w:right w:w="15" w:type="dxa"/>
        </w:tblCellMar>
        <w:tblLook w:val="04A0" w:firstRow="1" w:lastRow="0" w:firstColumn="1" w:lastColumn="0" w:noHBand="0" w:noVBand="1"/>
      </w:tblPr>
      <w:tblGrid>
        <w:gridCol w:w="9556"/>
        <w:gridCol w:w="759"/>
      </w:tblGrid>
      <w:tr w:rsidR="00E43E14" w:rsidRPr="00E43E14" w14:paraId="2B6E8BDC" w14:textId="77777777" w:rsidTr="00A95C52">
        <w:trPr>
          <w:tblCellSpacing w:w="15" w:type="dxa"/>
        </w:trPr>
        <w:tc>
          <w:tcPr>
            <w:tcW w:w="4651" w:type="pct"/>
            <w:tcMar>
              <w:top w:w="15" w:type="dxa"/>
              <w:left w:w="300" w:type="dxa"/>
              <w:bottom w:w="15" w:type="dxa"/>
              <w:right w:w="300" w:type="dxa"/>
            </w:tcMar>
            <w:vAlign w:val="center"/>
          </w:tcPr>
          <w:p w14:paraId="16C48E97" w14:textId="77777777" w:rsidR="00E43E14" w:rsidRDefault="00E43E14" w:rsidP="00E43E14">
            <w:pPr>
              <w:spacing w:after="0" w:line="240" w:lineRule="auto"/>
              <w:jc w:val="left"/>
              <w:rPr>
                <w:noProof/>
                <w:lang w:eastAsia="pt-BR"/>
              </w:rPr>
            </w:pPr>
          </w:p>
          <w:p w14:paraId="3AAB6C1C" w14:textId="26793A91" w:rsidR="00E43E14" w:rsidRPr="00E43E14" w:rsidRDefault="00E43E14" w:rsidP="00A95C52">
            <w:pPr>
              <w:spacing w:after="0" w:line="240" w:lineRule="auto"/>
              <w:ind w:left="-330" w:right="-398"/>
              <w:jc w:val="center"/>
              <w:rPr>
                <w:rFonts w:ascii="TyponineSans Regular 18" w:hAnsi="TyponineSans Regular 18"/>
                <w:noProof/>
                <w:color w:val="00979C"/>
                <w:lang w:eastAsia="pt-BR"/>
              </w:rPr>
            </w:pPr>
            <w:r>
              <w:rPr>
                <w:noProof/>
                <w:lang w:eastAsia="pt-BR"/>
              </w:rPr>
              <w:drawing>
                <wp:inline distT="0" distB="0" distL="0" distR="0" wp14:anchorId="32481BAD" wp14:editId="477F7A07">
                  <wp:extent cx="2782308" cy="2073796"/>
                  <wp:effectExtent l="0" t="0" r="0" b="3175"/>
                  <wp:docPr id="58"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rduinoNanoFront_3_lg.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5776" r="6068"/>
                          <a:stretch/>
                        </pic:blipFill>
                        <pic:spPr bwMode="auto">
                          <a:xfrm>
                            <a:off x="0" y="0"/>
                            <a:ext cx="2803307" cy="20894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yponineSans Regular 18" w:hAnsi="TyponineSans Regular 18"/>
                <w:noProof/>
                <w:color w:val="00979C"/>
                <w:lang w:eastAsia="pt-BR"/>
              </w:rPr>
              <w:drawing>
                <wp:inline distT="0" distB="0" distL="0" distR="0" wp14:anchorId="148FCE56" wp14:editId="02F5D4CB">
                  <wp:extent cx="2731082" cy="1895785"/>
                  <wp:effectExtent l="0" t="0" r="0" b="0"/>
                  <wp:docPr id="60" name="Imagem 60" descr="https://www.arduino.cc/en/uploads/Main/ArduinoNanoBack_3_sm.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Main/ArduinoNanoBack_3_sm.jpg">
                            <a:hlinkClick r:id="rId144"/>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l="5416" t="5642" r="5377"/>
                          <a:stretch/>
                        </pic:blipFill>
                        <pic:spPr bwMode="auto">
                          <a:xfrm>
                            <a:off x="0" y="0"/>
                            <a:ext cx="2810842" cy="1951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15" w:type="dxa"/>
              <w:left w:w="300" w:type="dxa"/>
              <w:bottom w:w="15" w:type="dxa"/>
              <w:right w:w="300" w:type="dxa"/>
            </w:tcMar>
            <w:vAlign w:val="center"/>
          </w:tcPr>
          <w:p w14:paraId="5D5F4889" w14:textId="2A98F264" w:rsidR="00E43E14" w:rsidRPr="00E43E14" w:rsidRDefault="00E43E14" w:rsidP="00E43E14">
            <w:pPr>
              <w:spacing w:after="0" w:line="240" w:lineRule="auto"/>
              <w:jc w:val="left"/>
              <w:rPr>
                <w:rFonts w:ascii="TyponineSans Regular 18" w:eastAsia="Times New Roman" w:hAnsi="TyponineSans Regular 18" w:cs="Times New Roman"/>
                <w:szCs w:val="24"/>
                <w:lang w:eastAsia="pt-BR"/>
              </w:rPr>
            </w:pPr>
          </w:p>
        </w:tc>
      </w:tr>
    </w:tbl>
    <w:p w14:paraId="5FE369F4" w14:textId="77777777" w:rsidR="00E43E14" w:rsidRPr="00E43E14" w:rsidRDefault="00E43E14" w:rsidP="006D6229"/>
    <w:p w14:paraId="62D44213" w14:textId="21DFCC77" w:rsidR="00E43E14" w:rsidRDefault="00E43E14" w:rsidP="00E43E14">
      <w:pPr>
        <w:pStyle w:val="PargrafodaLista"/>
        <w:numPr>
          <w:ilvl w:val="0"/>
          <w:numId w:val="174"/>
        </w:numPr>
      </w:pPr>
      <w:r>
        <w:t>Portas digitais: 14</w:t>
      </w:r>
    </w:p>
    <w:p w14:paraId="03F7CBEA" w14:textId="3E5C6207" w:rsidR="00E43E14" w:rsidRDefault="00E43E14" w:rsidP="00E43E14">
      <w:pPr>
        <w:pStyle w:val="PargrafodaLista"/>
        <w:numPr>
          <w:ilvl w:val="0"/>
          <w:numId w:val="174"/>
        </w:numPr>
      </w:pPr>
      <w:r>
        <w:t>Portas PWM: 6</w:t>
      </w:r>
      <w:r w:rsidR="00442EE3">
        <w:t>, sendo elas as D3, D5, D6, D9, D10, D11</w:t>
      </w:r>
    </w:p>
    <w:p w14:paraId="545690E5" w14:textId="208D3B14" w:rsidR="00E43E14" w:rsidRDefault="00E43E14" w:rsidP="00E43E14">
      <w:pPr>
        <w:pStyle w:val="PargrafodaLista"/>
        <w:numPr>
          <w:ilvl w:val="0"/>
          <w:numId w:val="174"/>
        </w:numPr>
      </w:pPr>
      <w:r>
        <w:t>Portas analógicas: 8</w:t>
      </w:r>
    </w:p>
    <w:p w14:paraId="18018692" w14:textId="2B821CBD" w:rsidR="00E43E14" w:rsidRDefault="00E43E14" w:rsidP="00E43E14">
      <w:pPr>
        <w:pStyle w:val="PargrafodaLista"/>
        <w:numPr>
          <w:ilvl w:val="0"/>
          <w:numId w:val="174"/>
        </w:numPr>
      </w:pPr>
      <w:r>
        <w:t>Memoria: 16k (ATmega168) ou 32k (ATmega328)</w:t>
      </w:r>
    </w:p>
    <w:p w14:paraId="0D945FAA" w14:textId="399548D7" w:rsidR="00E43E14" w:rsidRDefault="00E43E14" w:rsidP="00E43E14">
      <w:pPr>
        <w:pStyle w:val="PargrafodaLista"/>
        <w:numPr>
          <w:ilvl w:val="0"/>
          <w:numId w:val="174"/>
        </w:numPr>
      </w:pPr>
      <w:r>
        <w:t xml:space="preserve">Conexão: USB </w:t>
      </w:r>
      <w:proofErr w:type="spellStart"/>
      <w:r>
        <w:t>Mini-B</w:t>
      </w:r>
      <w:proofErr w:type="spellEnd"/>
    </w:p>
    <w:p w14:paraId="1026C152" w14:textId="2F183334" w:rsidR="00E43E14" w:rsidRDefault="00E43E14" w:rsidP="00E43E14">
      <w:pPr>
        <w:pStyle w:val="PargrafodaLista"/>
        <w:numPr>
          <w:ilvl w:val="0"/>
          <w:numId w:val="174"/>
        </w:numPr>
      </w:pPr>
      <w:r>
        <w:t>Tensão de operação: 5V</w:t>
      </w:r>
    </w:p>
    <w:p w14:paraId="39D321FC" w14:textId="4E71163A" w:rsidR="00E43E14" w:rsidRDefault="00E43E14" w:rsidP="00E43E14">
      <w:pPr>
        <w:pStyle w:val="PargrafodaLista"/>
        <w:numPr>
          <w:ilvl w:val="0"/>
          <w:numId w:val="174"/>
        </w:numPr>
      </w:pPr>
      <w:r>
        <w:t>Corrente máxima: 40mA</w:t>
      </w:r>
    </w:p>
    <w:p w14:paraId="73CB870D" w14:textId="1F4B6D5D" w:rsidR="00E43E14" w:rsidRDefault="00E43E14" w:rsidP="00E43E14">
      <w:pPr>
        <w:pStyle w:val="PargrafodaLista"/>
        <w:numPr>
          <w:ilvl w:val="0"/>
          <w:numId w:val="174"/>
        </w:numPr>
      </w:pPr>
      <w:r>
        <w:t xml:space="preserve">Alimentação: 7-12 </w:t>
      </w:r>
      <w:proofErr w:type="spellStart"/>
      <w:r>
        <w:t>Vcc</w:t>
      </w:r>
      <w:proofErr w:type="spellEnd"/>
    </w:p>
    <w:p w14:paraId="72C127B4" w14:textId="097CFB55" w:rsidR="006D6229" w:rsidRDefault="006D6229" w:rsidP="006D6229">
      <w:pPr>
        <w:pStyle w:val="PargrafodaLista"/>
        <w:numPr>
          <w:ilvl w:val="0"/>
          <w:numId w:val="174"/>
        </w:numPr>
      </w:pPr>
      <w:r>
        <w:t>Dimensões: 1,7cm x 4,3cm</w:t>
      </w:r>
    </w:p>
    <w:p w14:paraId="6208FB00" w14:textId="73A1A0A3" w:rsidR="00E43E14" w:rsidRDefault="00E43E14" w:rsidP="00E43E14">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14:paraId="0D9223D1" w14:textId="481E1393" w:rsidR="00E43E14" w:rsidRDefault="00E43E14" w:rsidP="00E43E14">
      <w:pPr>
        <w:tabs>
          <w:tab w:val="left" w:pos="2981"/>
        </w:tabs>
      </w:pPr>
      <w:r>
        <w:tab/>
      </w:r>
    </w:p>
    <w:p w14:paraId="3A74C338" w14:textId="4DBC8BA4" w:rsidR="00E43E14" w:rsidRPr="006D6229" w:rsidRDefault="00E43E14" w:rsidP="00E43E14">
      <w:pPr>
        <w:rPr>
          <w:b/>
          <w:sz w:val="28"/>
          <w:u w:val="single"/>
        </w:rPr>
      </w:pPr>
      <w:r w:rsidRPr="006D6229">
        <w:rPr>
          <w:b/>
          <w:sz w:val="28"/>
          <w:u w:val="single"/>
        </w:rPr>
        <w:t>Arduino UNO</w:t>
      </w:r>
    </w:p>
    <w:p w14:paraId="372F5DDF" w14:textId="77777777" w:rsidR="0079435D" w:rsidRDefault="0079435D" w:rsidP="006D6229">
      <w:pPr>
        <w:rPr>
          <w:noProof/>
          <w:lang w:eastAsia="pt-BR"/>
        </w:rPr>
      </w:pPr>
    </w:p>
    <w:p w14:paraId="5356E192" w14:textId="6AA329CF" w:rsidR="0079435D" w:rsidRDefault="0079435D" w:rsidP="0079435D">
      <w:pPr>
        <w:jc w:val="center"/>
        <w:rPr>
          <w:b/>
          <w:sz w:val="28"/>
        </w:rPr>
      </w:pPr>
      <w:r>
        <w:rPr>
          <w:rFonts w:ascii="Arial" w:hAnsi="Arial" w:cs="Arial"/>
          <w:noProof/>
          <w:color w:val="0000FF"/>
          <w:sz w:val="27"/>
          <w:szCs w:val="27"/>
          <w:lang w:eastAsia="pt-BR"/>
        </w:rPr>
        <w:lastRenderedPageBreak/>
        <w:drawing>
          <wp:inline distT="0" distB="0" distL="0" distR="0" wp14:anchorId="678F4C2A" wp14:editId="49A7F6BE">
            <wp:extent cx="3021759" cy="2149048"/>
            <wp:effectExtent l="0" t="0" r="7620" b="3810"/>
            <wp:docPr id="89" name="Imagem 89" descr="http://img.dxcdn.com/productimages/sku_312887_1.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xcdn.com/productimages/sku_312887_1.jpg">
                      <a:hlinkClick r:id="rId146" tgtFrame="&quot;_blank&quo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4696" b="14184"/>
                    <a:stretch/>
                  </pic:blipFill>
                  <pic:spPr bwMode="auto">
                    <a:xfrm>
                      <a:off x="0" y="0"/>
                      <a:ext cx="3031108" cy="2155697"/>
                    </a:xfrm>
                    <a:prstGeom prst="rect">
                      <a:avLst/>
                    </a:prstGeom>
                    <a:noFill/>
                    <a:ln>
                      <a:noFill/>
                    </a:ln>
                    <a:extLst>
                      <a:ext uri="{53640926-AAD7-44D8-BBD7-CCE9431645EC}">
                        <a14:shadowObscured xmlns:a14="http://schemas.microsoft.com/office/drawing/2010/main"/>
                      </a:ext>
                    </a:extLst>
                  </pic:spPr>
                </pic:pic>
              </a:graphicData>
            </a:graphic>
          </wp:inline>
        </w:drawing>
      </w:r>
    </w:p>
    <w:p w14:paraId="1CB8CFA4" w14:textId="77777777" w:rsidR="006D6229" w:rsidRPr="00241E8E" w:rsidRDefault="006D6229" w:rsidP="0079435D">
      <w:pPr>
        <w:jc w:val="center"/>
      </w:pPr>
    </w:p>
    <w:p w14:paraId="2C722153" w14:textId="7F902683" w:rsidR="00E43E14" w:rsidRDefault="00E43E14" w:rsidP="00E43E14">
      <w:pPr>
        <w:pStyle w:val="PargrafodaLista"/>
        <w:numPr>
          <w:ilvl w:val="0"/>
          <w:numId w:val="175"/>
        </w:numPr>
      </w:pPr>
      <w:r>
        <w:t>Portas digitais: 14</w:t>
      </w:r>
    </w:p>
    <w:p w14:paraId="317528CC" w14:textId="2F67FCAD" w:rsidR="00E43E14" w:rsidRDefault="00E43E14" w:rsidP="00E43E14">
      <w:pPr>
        <w:pStyle w:val="PargrafodaLista"/>
        <w:numPr>
          <w:ilvl w:val="0"/>
          <w:numId w:val="175"/>
        </w:numPr>
      </w:pPr>
      <w:r>
        <w:t>Portas PWM: 6</w:t>
      </w:r>
      <w:r w:rsidR="00442EE3">
        <w:t>, sendo elas indicadas por um “~” na frente do número da porta)</w:t>
      </w:r>
    </w:p>
    <w:p w14:paraId="76AAE410" w14:textId="50479EDB" w:rsidR="00E43E14" w:rsidRDefault="00E43E14" w:rsidP="00E43E14">
      <w:pPr>
        <w:pStyle w:val="PargrafodaLista"/>
        <w:numPr>
          <w:ilvl w:val="0"/>
          <w:numId w:val="175"/>
        </w:numPr>
      </w:pPr>
      <w:r>
        <w:t>Portas analógicas: 6</w:t>
      </w:r>
    </w:p>
    <w:p w14:paraId="14FC1E5F" w14:textId="66A61A16" w:rsidR="00E43E14" w:rsidRDefault="00E43E14" w:rsidP="00E43E14">
      <w:pPr>
        <w:pStyle w:val="PargrafodaLista"/>
        <w:numPr>
          <w:ilvl w:val="0"/>
          <w:numId w:val="175"/>
        </w:numPr>
      </w:pPr>
      <w:r>
        <w:t>Memoria: 32k</w:t>
      </w:r>
    </w:p>
    <w:p w14:paraId="2725CCFF" w14:textId="0D43B8BA" w:rsidR="00E43E14" w:rsidRDefault="00E43E14" w:rsidP="00E43E14">
      <w:pPr>
        <w:pStyle w:val="PargrafodaLista"/>
        <w:numPr>
          <w:ilvl w:val="0"/>
          <w:numId w:val="175"/>
        </w:numPr>
      </w:pPr>
      <w:r>
        <w:t>Conexão: USB</w:t>
      </w:r>
    </w:p>
    <w:p w14:paraId="70362C19" w14:textId="7A127F46" w:rsidR="00E43E14" w:rsidRDefault="00E43E14" w:rsidP="00E43E14">
      <w:pPr>
        <w:pStyle w:val="PargrafodaLista"/>
        <w:numPr>
          <w:ilvl w:val="0"/>
          <w:numId w:val="175"/>
        </w:numPr>
      </w:pPr>
      <w:r>
        <w:t>Tensão de operação: 5V</w:t>
      </w:r>
    </w:p>
    <w:p w14:paraId="6946B6A3" w14:textId="32A99A1D" w:rsidR="00E43E14" w:rsidRDefault="00E43E14" w:rsidP="00E43E14">
      <w:pPr>
        <w:pStyle w:val="PargrafodaLista"/>
        <w:numPr>
          <w:ilvl w:val="0"/>
          <w:numId w:val="175"/>
        </w:numPr>
      </w:pPr>
      <w:r>
        <w:t>Corrente máxima: 40Ma</w:t>
      </w:r>
    </w:p>
    <w:p w14:paraId="58D97949" w14:textId="089879FC" w:rsidR="00E43E14" w:rsidRDefault="008A59FB" w:rsidP="00E43E14">
      <w:pPr>
        <w:pStyle w:val="PargrafodaLista"/>
        <w:numPr>
          <w:ilvl w:val="0"/>
          <w:numId w:val="175"/>
        </w:numPr>
      </w:pPr>
      <w:r>
        <w:t xml:space="preserve">Alimentação: 7-12 </w:t>
      </w:r>
      <w:proofErr w:type="spellStart"/>
      <w:r>
        <w:t>Vcc</w:t>
      </w:r>
      <w:proofErr w:type="spellEnd"/>
    </w:p>
    <w:p w14:paraId="314B4BA8" w14:textId="7B792D06" w:rsidR="006D6229" w:rsidRDefault="006D6229" w:rsidP="00E43E14">
      <w:pPr>
        <w:pStyle w:val="PargrafodaLista"/>
        <w:numPr>
          <w:ilvl w:val="0"/>
          <w:numId w:val="175"/>
        </w:numPr>
      </w:pPr>
      <w:r>
        <w:t>Dimensões: 5,3cm x 6,8cm</w:t>
      </w:r>
    </w:p>
    <w:p w14:paraId="2A0EB8D7" w14:textId="3DBCDCB4" w:rsidR="00E43E14" w:rsidRDefault="00E43E14" w:rsidP="00E43E14">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14:paraId="11D5E959" w14:textId="77777777" w:rsidR="00E43E14" w:rsidRDefault="00E43E14" w:rsidP="00E43E14"/>
    <w:p w14:paraId="5665BB9F" w14:textId="6EF87C11" w:rsidR="00E43E14" w:rsidRPr="006D6229" w:rsidRDefault="00E43E14" w:rsidP="00E43E14">
      <w:pPr>
        <w:rPr>
          <w:b/>
          <w:sz w:val="28"/>
          <w:u w:val="single"/>
        </w:rPr>
      </w:pPr>
      <w:r w:rsidRPr="006D6229">
        <w:rPr>
          <w:b/>
          <w:sz w:val="28"/>
          <w:u w:val="single"/>
        </w:rPr>
        <w:t xml:space="preserve">Arduino </w:t>
      </w:r>
      <w:proofErr w:type="spellStart"/>
      <w:r w:rsidRPr="006D6229">
        <w:rPr>
          <w:b/>
          <w:sz w:val="28"/>
          <w:u w:val="single"/>
        </w:rPr>
        <w:t>Mega</w:t>
      </w:r>
      <w:proofErr w:type="spellEnd"/>
    </w:p>
    <w:p w14:paraId="17DB96C2" w14:textId="77777777" w:rsidR="00E43E14" w:rsidRDefault="00E43E14" w:rsidP="00E43E14">
      <w:r>
        <w:t xml:space="preserve">O Arduino </w:t>
      </w:r>
      <w:proofErr w:type="spellStart"/>
      <w:r>
        <w:t>Mega</w:t>
      </w:r>
      <w:proofErr w:type="spellEnd"/>
      <w:r>
        <w:t xml:space="preserve"> possui dois principais modelos distintos:</w:t>
      </w:r>
    </w:p>
    <w:p w14:paraId="09264885" w14:textId="77777777" w:rsidR="006D6229" w:rsidRDefault="006D6229" w:rsidP="00E43E14"/>
    <w:p w14:paraId="5E335BB4" w14:textId="7AA5C527" w:rsidR="00E43E14" w:rsidRPr="006D6229" w:rsidRDefault="006D6229" w:rsidP="00E43E14">
      <w:pPr>
        <w:ind w:firstLine="720"/>
        <w:rPr>
          <w:b/>
          <w:sz w:val="28"/>
          <w:szCs w:val="28"/>
        </w:rPr>
      </w:pPr>
      <w:r w:rsidRPr="006D6229">
        <w:rPr>
          <w:b/>
          <w:sz w:val="28"/>
          <w:szCs w:val="28"/>
        </w:rPr>
        <w:t xml:space="preserve">Arduino </w:t>
      </w:r>
      <w:proofErr w:type="spellStart"/>
      <w:r w:rsidRPr="006D6229">
        <w:rPr>
          <w:b/>
          <w:sz w:val="28"/>
          <w:szCs w:val="28"/>
        </w:rPr>
        <w:t>Mega</w:t>
      </w:r>
      <w:proofErr w:type="spellEnd"/>
      <w:r w:rsidRPr="006D6229">
        <w:rPr>
          <w:b/>
          <w:sz w:val="28"/>
          <w:szCs w:val="28"/>
        </w:rPr>
        <w:t xml:space="preserve"> </w:t>
      </w:r>
      <w:r w:rsidR="00E43E14" w:rsidRPr="006D6229">
        <w:rPr>
          <w:b/>
          <w:sz w:val="28"/>
          <w:szCs w:val="28"/>
        </w:rPr>
        <w:t>2560</w:t>
      </w:r>
    </w:p>
    <w:p w14:paraId="200CE6A3" w14:textId="77777777" w:rsidR="0079435D" w:rsidRPr="006D6229" w:rsidRDefault="0079435D" w:rsidP="00E43E14">
      <w:pPr>
        <w:ind w:firstLine="720"/>
        <w:rPr>
          <w:rFonts w:cs="Times New Roman"/>
          <w:noProof/>
          <w:szCs w:val="24"/>
          <w:lang w:eastAsia="pt-BR"/>
        </w:rPr>
      </w:pPr>
    </w:p>
    <w:p w14:paraId="2B1F17F4" w14:textId="6DB26773" w:rsidR="0079435D" w:rsidRDefault="0079435D" w:rsidP="0079435D">
      <w:pPr>
        <w:jc w:val="center"/>
      </w:pPr>
      <w:r>
        <w:rPr>
          <w:rFonts w:ascii="Arial" w:hAnsi="Arial" w:cs="Arial"/>
          <w:noProof/>
          <w:color w:val="0000FF"/>
          <w:sz w:val="27"/>
          <w:szCs w:val="27"/>
          <w:lang w:eastAsia="pt-BR"/>
        </w:rPr>
        <w:lastRenderedPageBreak/>
        <w:drawing>
          <wp:inline distT="0" distB="0" distL="0" distR="0" wp14:anchorId="2A4189C1" wp14:editId="4C742DC6">
            <wp:extent cx="4282052" cy="2149748"/>
            <wp:effectExtent l="0" t="0" r="4445" b="3175"/>
            <wp:docPr id="70" name="Imagem 70" descr="http://arduino.cc/en/uploads/Main/ArduinoMega2560_R3_Front_450px.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duino.cc/en/uploads/Main/ArduinoMega2560_R3_Front_450px.jpg">
                      <a:hlinkClick r:id="rId148" tgtFrame="&quot;_blank&quot;"/>
                    </pic:cNvPr>
                    <pic:cNvPicPr>
                      <a:picLocks noChangeAspect="1" noChangeArrowheads="1"/>
                    </pic:cNvPicPr>
                  </pic:nvPicPr>
                  <pic:blipFill rotWithShape="1">
                    <a:blip r:embed="rId149">
                      <a:extLst>
                        <a:ext uri="{28A0092B-C50C-407E-A947-70E740481C1C}">
                          <a14:useLocalDpi xmlns:a14="http://schemas.microsoft.com/office/drawing/2010/main" val="0"/>
                        </a:ext>
                      </a:extLst>
                    </a:blip>
                    <a:srcRect t="12673" b="11072"/>
                    <a:stretch/>
                  </pic:blipFill>
                  <pic:spPr bwMode="auto">
                    <a:xfrm>
                      <a:off x="0" y="0"/>
                      <a:ext cx="4282440" cy="2149943"/>
                    </a:xfrm>
                    <a:prstGeom prst="rect">
                      <a:avLst/>
                    </a:prstGeom>
                    <a:noFill/>
                    <a:ln>
                      <a:noFill/>
                    </a:ln>
                    <a:extLst>
                      <a:ext uri="{53640926-AAD7-44D8-BBD7-CCE9431645EC}">
                        <a14:shadowObscured xmlns:a14="http://schemas.microsoft.com/office/drawing/2010/main"/>
                      </a:ext>
                    </a:extLst>
                  </pic:spPr>
                </pic:pic>
              </a:graphicData>
            </a:graphic>
          </wp:inline>
        </w:drawing>
      </w:r>
    </w:p>
    <w:p w14:paraId="0316C589" w14:textId="77777777" w:rsidR="006D6229" w:rsidRDefault="006D6229" w:rsidP="0079435D">
      <w:pPr>
        <w:jc w:val="center"/>
      </w:pPr>
    </w:p>
    <w:p w14:paraId="7351F050" w14:textId="6BD0C6F3" w:rsidR="00E43E14" w:rsidRDefault="00E43E14" w:rsidP="00E43E14">
      <w:pPr>
        <w:pStyle w:val="PargrafodaLista"/>
        <w:numPr>
          <w:ilvl w:val="0"/>
          <w:numId w:val="176"/>
        </w:numPr>
      </w:pPr>
      <w:r>
        <w:t>Portas digitais: 54</w:t>
      </w:r>
    </w:p>
    <w:p w14:paraId="297D2ACB" w14:textId="5CDE602A" w:rsidR="00E43E14" w:rsidRDefault="00E43E14" w:rsidP="00E43E14">
      <w:pPr>
        <w:pStyle w:val="PargrafodaLista"/>
        <w:numPr>
          <w:ilvl w:val="0"/>
          <w:numId w:val="176"/>
        </w:numPr>
      </w:pPr>
      <w:r>
        <w:t>Portas PWM: 15</w:t>
      </w:r>
      <w:r w:rsidR="00442EE3">
        <w:t xml:space="preserve"> </w:t>
      </w:r>
    </w:p>
    <w:p w14:paraId="41DF7FCB" w14:textId="3D37DC8C" w:rsidR="00E43E14" w:rsidRDefault="00E43E14" w:rsidP="00E43E14">
      <w:pPr>
        <w:pStyle w:val="PargrafodaLista"/>
        <w:numPr>
          <w:ilvl w:val="0"/>
          <w:numId w:val="176"/>
        </w:numPr>
      </w:pPr>
      <w:r>
        <w:t>Portas analógicas: 16</w:t>
      </w:r>
    </w:p>
    <w:p w14:paraId="3636649D" w14:textId="5C05A9EF" w:rsidR="00E43E14" w:rsidRDefault="00E43E14" w:rsidP="00E43E14">
      <w:pPr>
        <w:pStyle w:val="PargrafodaLista"/>
        <w:numPr>
          <w:ilvl w:val="0"/>
          <w:numId w:val="176"/>
        </w:numPr>
      </w:pPr>
      <w:r>
        <w:t>Memoria: 256k</w:t>
      </w:r>
    </w:p>
    <w:p w14:paraId="5FBEBB04" w14:textId="0AAFFDB0" w:rsidR="00E43E14" w:rsidRDefault="00E43E14" w:rsidP="00E43E14">
      <w:pPr>
        <w:pStyle w:val="PargrafodaLista"/>
        <w:numPr>
          <w:ilvl w:val="0"/>
          <w:numId w:val="176"/>
        </w:numPr>
      </w:pPr>
      <w:r>
        <w:t>Conexão: USB</w:t>
      </w:r>
    </w:p>
    <w:p w14:paraId="33197C71" w14:textId="4CE6D7DE" w:rsidR="00E43E14" w:rsidRDefault="00E43E14" w:rsidP="00E43E14">
      <w:pPr>
        <w:pStyle w:val="PargrafodaLista"/>
        <w:numPr>
          <w:ilvl w:val="0"/>
          <w:numId w:val="176"/>
        </w:numPr>
      </w:pPr>
      <w:r>
        <w:t>Tensão de operação: 5V</w:t>
      </w:r>
    </w:p>
    <w:p w14:paraId="73C7DBC8" w14:textId="7A858BF2" w:rsidR="00E43E14" w:rsidRDefault="00E43E14" w:rsidP="00E43E14">
      <w:pPr>
        <w:pStyle w:val="PargrafodaLista"/>
        <w:numPr>
          <w:ilvl w:val="0"/>
          <w:numId w:val="176"/>
        </w:numPr>
      </w:pPr>
      <w:r>
        <w:t>Corrente máxima: 40mA</w:t>
      </w:r>
    </w:p>
    <w:p w14:paraId="5547749A" w14:textId="1F25A2CB" w:rsidR="00E43E14" w:rsidRDefault="00E43E14" w:rsidP="00E43E14">
      <w:pPr>
        <w:pStyle w:val="PargrafodaLista"/>
        <w:numPr>
          <w:ilvl w:val="0"/>
          <w:numId w:val="176"/>
        </w:numPr>
      </w:pPr>
      <w:r>
        <w:t xml:space="preserve">Alimentação: 7-12 </w:t>
      </w:r>
      <w:proofErr w:type="spellStart"/>
      <w:r>
        <w:t>Vcc</w:t>
      </w:r>
      <w:proofErr w:type="spellEnd"/>
    </w:p>
    <w:p w14:paraId="698F98DC" w14:textId="158C8507" w:rsidR="006D6229" w:rsidRDefault="006D6229" w:rsidP="00E43E14">
      <w:pPr>
        <w:pStyle w:val="PargrafodaLista"/>
        <w:numPr>
          <w:ilvl w:val="0"/>
          <w:numId w:val="176"/>
        </w:numPr>
      </w:pPr>
      <w:r>
        <w:t>Dimensões: 5,3cm x 10,1cm</w:t>
      </w:r>
    </w:p>
    <w:p w14:paraId="315115FB" w14:textId="29BB5E88" w:rsidR="00E43E14" w:rsidRDefault="00E43E14" w:rsidP="00E43E14">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14:paraId="627C9E8E" w14:textId="77777777" w:rsidR="006D6229" w:rsidRDefault="006D6229" w:rsidP="00E43E14">
      <w:pPr>
        <w:ind w:firstLine="720"/>
      </w:pPr>
    </w:p>
    <w:p w14:paraId="0EC51674" w14:textId="46B32AC5" w:rsidR="00E43E14" w:rsidRDefault="006D6229" w:rsidP="00E43E14">
      <w:pPr>
        <w:rPr>
          <w:b/>
          <w:sz w:val="28"/>
        </w:rPr>
      </w:pPr>
      <w:r>
        <w:tab/>
      </w:r>
      <w:r>
        <w:rPr>
          <w:b/>
          <w:sz w:val="28"/>
        </w:rPr>
        <w:t xml:space="preserve">Arduino </w:t>
      </w:r>
      <w:proofErr w:type="spellStart"/>
      <w:r>
        <w:rPr>
          <w:b/>
          <w:sz w:val="28"/>
        </w:rPr>
        <w:t>Mega</w:t>
      </w:r>
      <w:proofErr w:type="spellEnd"/>
      <w:r>
        <w:rPr>
          <w:b/>
          <w:sz w:val="28"/>
        </w:rPr>
        <w:t xml:space="preserve"> </w:t>
      </w:r>
      <w:r w:rsidR="00E43E14" w:rsidRPr="006D6229">
        <w:rPr>
          <w:b/>
          <w:sz w:val="28"/>
        </w:rPr>
        <w:t>ADK</w:t>
      </w:r>
    </w:p>
    <w:p w14:paraId="61DBA95E" w14:textId="77777777" w:rsidR="006D6229" w:rsidRPr="006D6229" w:rsidRDefault="006D6229" w:rsidP="00E43E14"/>
    <w:p w14:paraId="703798AA" w14:textId="54B38C8F" w:rsidR="0079435D" w:rsidRDefault="0079435D" w:rsidP="0079435D">
      <w:pPr>
        <w:jc w:val="center"/>
      </w:pPr>
      <w:r>
        <w:rPr>
          <w:rFonts w:ascii="Arial" w:hAnsi="Arial" w:cs="Arial"/>
          <w:noProof/>
          <w:color w:val="0000FF"/>
          <w:sz w:val="27"/>
          <w:szCs w:val="27"/>
          <w:lang w:eastAsia="pt-BR"/>
        </w:rPr>
        <w:drawing>
          <wp:inline distT="0" distB="0" distL="0" distR="0" wp14:anchorId="67AD8BE3" wp14:editId="262E3D85">
            <wp:extent cx="3584933" cy="1747814"/>
            <wp:effectExtent l="0" t="0" r="0" b="5080"/>
            <wp:docPr id="78" name="Imagem 78" descr="https://www.arduino.cc/en/uploads/Main/ArduinoADK_R3_Front_450px.jp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rduino.cc/en/uploads/Main/ArduinoADK_R3_Front_450px.jp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99182" cy="1754761"/>
                    </a:xfrm>
                    <a:prstGeom prst="rect">
                      <a:avLst/>
                    </a:prstGeom>
                    <a:noFill/>
                    <a:ln>
                      <a:noFill/>
                    </a:ln>
                  </pic:spPr>
                </pic:pic>
              </a:graphicData>
            </a:graphic>
          </wp:inline>
        </w:drawing>
      </w:r>
    </w:p>
    <w:p w14:paraId="42FD57AF" w14:textId="77777777" w:rsidR="006D6229" w:rsidRDefault="006D6229" w:rsidP="0079435D">
      <w:pPr>
        <w:jc w:val="center"/>
      </w:pPr>
    </w:p>
    <w:p w14:paraId="39FB1291" w14:textId="420651F3" w:rsidR="00E43E14" w:rsidRDefault="00E43E14" w:rsidP="00E43E14">
      <w:pPr>
        <w:pStyle w:val="PargrafodaLista"/>
        <w:numPr>
          <w:ilvl w:val="0"/>
          <w:numId w:val="177"/>
        </w:numPr>
      </w:pPr>
      <w:r>
        <w:t>Portas digitais: 54</w:t>
      </w:r>
    </w:p>
    <w:p w14:paraId="700427E1" w14:textId="5A1C15BB" w:rsidR="00E43E14" w:rsidRDefault="00E43E14" w:rsidP="00E43E14">
      <w:pPr>
        <w:pStyle w:val="PargrafodaLista"/>
        <w:numPr>
          <w:ilvl w:val="0"/>
          <w:numId w:val="177"/>
        </w:numPr>
      </w:pPr>
      <w:r>
        <w:t>Portas PWM: 15</w:t>
      </w:r>
      <w:r w:rsidR="00442EE3">
        <w:t xml:space="preserve"> </w:t>
      </w:r>
    </w:p>
    <w:p w14:paraId="6A7ACF75" w14:textId="34A0696A" w:rsidR="00E43E14" w:rsidRDefault="00E43E14" w:rsidP="00E43E14">
      <w:pPr>
        <w:pStyle w:val="PargrafodaLista"/>
        <w:numPr>
          <w:ilvl w:val="0"/>
          <w:numId w:val="177"/>
        </w:numPr>
      </w:pPr>
      <w:r>
        <w:t>Portas analógicas: 16</w:t>
      </w:r>
    </w:p>
    <w:p w14:paraId="0475AAED" w14:textId="2B20D5EE" w:rsidR="00E43E14" w:rsidRDefault="00E43E14" w:rsidP="00E43E14">
      <w:pPr>
        <w:pStyle w:val="PargrafodaLista"/>
        <w:numPr>
          <w:ilvl w:val="0"/>
          <w:numId w:val="177"/>
        </w:numPr>
      </w:pPr>
      <w:r>
        <w:t>Memoria: 256k</w:t>
      </w:r>
    </w:p>
    <w:p w14:paraId="312AFD65" w14:textId="74A8F5D1" w:rsidR="00E43E14" w:rsidRDefault="00E43E14" w:rsidP="00E43E14">
      <w:pPr>
        <w:pStyle w:val="PargrafodaLista"/>
        <w:numPr>
          <w:ilvl w:val="0"/>
          <w:numId w:val="177"/>
        </w:numPr>
      </w:pPr>
      <w:r>
        <w:t>Conexão: USB</w:t>
      </w:r>
    </w:p>
    <w:p w14:paraId="5947E77A" w14:textId="1C1CC8B6" w:rsidR="00E43E14" w:rsidRDefault="00E43E14" w:rsidP="00E43E14">
      <w:pPr>
        <w:pStyle w:val="PargrafodaLista"/>
        <w:numPr>
          <w:ilvl w:val="0"/>
          <w:numId w:val="177"/>
        </w:numPr>
      </w:pPr>
      <w:r>
        <w:t>Tensão de operação: 5V</w:t>
      </w:r>
    </w:p>
    <w:p w14:paraId="3A23CEBF" w14:textId="02E0228E" w:rsidR="00E43E14" w:rsidRDefault="00E43E14" w:rsidP="00E43E14">
      <w:pPr>
        <w:pStyle w:val="PargrafodaLista"/>
        <w:numPr>
          <w:ilvl w:val="0"/>
          <w:numId w:val="177"/>
        </w:numPr>
      </w:pPr>
      <w:r>
        <w:t>Corrente máxima: 40mA</w:t>
      </w:r>
    </w:p>
    <w:p w14:paraId="1F5BEDD1" w14:textId="0ABF4BB5" w:rsidR="00E43E14" w:rsidRDefault="00E43E14" w:rsidP="00E43E14">
      <w:pPr>
        <w:pStyle w:val="PargrafodaLista"/>
        <w:numPr>
          <w:ilvl w:val="0"/>
          <w:numId w:val="177"/>
        </w:numPr>
      </w:pPr>
      <w:r>
        <w:t xml:space="preserve">Alimentação: 7-12 </w:t>
      </w:r>
      <w:proofErr w:type="spellStart"/>
      <w:r>
        <w:t>Vcc</w:t>
      </w:r>
      <w:proofErr w:type="spellEnd"/>
    </w:p>
    <w:p w14:paraId="42274F22" w14:textId="26B9E033" w:rsidR="006D6229" w:rsidRDefault="006D6229" w:rsidP="006D6229">
      <w:pPr>
        <w:pStyle w:val="PargrafodaLista"/>
        <w:numPr>
          <w:ilvl w:val="0"/>
          <w:numId w:val="177"/>
        </w:numPr>
      </w:pPr>
      <w:r>
        <w:t>Dimensões: 5,3cm x 10,1cm</w:t>
      </w:r>
    </w:p>
    <w:p w14:paraId="24BF1C88" w14:textId="547B01EB" w:rsidR="00E43E14" w:rsidRDefault="00E43E14" w:rsidP="00E43E14">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w:t>
      </w:r>
      <w:r w:rsidR="00A95C52">
        <w:t>e de</w:t>
      </w:r>
      <w:r>
        <w:t xml:space="preserve"> outros dispos</w:t>
      </w:r>
      <w:r w:rsidR="00F75FE5">
        <w:t>i</w:t>
      </w:r>
      <w:r>
        <w:t>tivos USB. Recomendado para projetos em que haja a integraç</w:t>
      </w:r>
      <w:r w:rsidR="00F75FE5">
        <w:t xml:space="preserve">ão do arduino com aparelhos </w:t>
      </w:r>
      <w:proofErr w:type="spellStart"/>
      <w:r w:rsidR="00F75FE5">
        <w:t>Android</w:t>
      </w:r>
      <w:proofErr w:type="spellEnd"/>
      <w:r>
        <w:t>.</w:t>
      </w:r>
    </w:p>
    <w:p w14:paraId="077AAC0D" w14:textId="77777777" w:rsidR="00E43E14" w:rsidRDefault="00E43E14" w:rsidP="00E43E14">
      <w:pPr>
        <w:spacing w:after="30"/>
        <w:rPr>
          <w:rFonts w:cs="Times New Roman"/>
        </w:rPr>
      </w:pPr>
    </w:p>
    <w:p w14:paraId="5395B4F0" w14:textId="77777777" w:rsidR="006D6229" w:rsidRPr="00E43E14" w:rsidRDefault="006D6229" w:rsidP="00E43E14">
      <w:pPr>
        <w:spacing w:after="30"/>
        <w:rPr>
          <w:rFonts w:cs="Times New Roman"/>
        </w:rPr>
      </w:pPr>
    </w:p>
    <w:p w14:paraId="16A825DC" w14:textId="068DD76B" w:rsidR="00AC20BB" w:rsidRDefault="00AC20BB" w:rsidP="00AF34D7">
      <w:pPr>
        <w:pStyle w:val="PargrafodaLista"/>
        <w:numPr>
          <w:ilvl w:val="1"/>
          <w:numId w:val="151"/>
        </w:numPr>
        <w:spacing w:after="30"/>
        <w:rPr>
          <w:rFonts w:cs="Times New Roman"/>
          <w:b/>
          <w:sz w:val="32"/>
          <w:szCs w:val="32"/>
        </w:rPr>
      </w:pPr>
      <w:r w:rsidRPr="00AC20BB">
        <w:rPr>
          <w:rFonts w:cs="Times New Roman"/>
          <w:b/>
          <w:sz w:val="32"/>
          <w:szCs w:val="32"/>
        </w:rPr>
        <w:t>Shields</w:t>
      </w:r>
    </w:p>
    <w:p w14:paraId="6ABB0895" w14:textId="77777777" w:rsidR="00AC20BB" w:rsidRDefault="00AC20BB" w:rsidP="00AC20BB">
      <w:pPr>
        <w:ind w:firstLine="720"/>
      </w:pPr>
    </w:p>
    <w:p w14:paraId="7A49406F" w14:textId="160C393A" w:rsidR="00AC20BB" w:rsidRDefault="00AC20BB" w:rsidP="00AC20BB">
      <w:pPr>
        <w:ind w:firstLine="720"/>
      </w:pPr>
      <w:r>
        <w:t>Shields são placas que podem ser acopladas ao Arduino com o intuito de melhorar alguma característica específica aumentando ainda mais a prati</w:t>
      </w:r>
      <w:r w:rsidR="001F4EEB">
        <w:t xml:space="preserve">cidade da placa, os principais </w:t>
      </w:r>
      <w:proofErr w:type="spellStart"/>
      <w:r w:rsidR="001F4EEB">
        <w:t>s</w:t>
      </w:r>
      <w:r>
        <w:t>hields</w:t>
      </w:r>
      <w:proofErr w:type="spellEnd"/>
      <w:r>
        <w:t xml:space="preserve"> são:</w:t>
      </w:r>
    </w:p>
    <w:p w14:paraId="07D5D684" w14:textId="6549FF25" w:rsidR="00B15A08" w:rsidRDefault="00AC20BB" w:rsidP="00B15A08">
      <w:pPr>
        <w:ind w:firstLine="720"/>
      </w:pPr>
      <w:r>
        <w:rPr>
          <w:b/>
        </w:rPr>
        <w:t>Nota:</w:t>
      </w:r>
      <w:r>
        <w:t xml:space="preserve"> Os </w:t>
      </w:r>
      <w:proofErr w:type="spellStart"/>
      <w:r>
        <w:t>shi</w:t>
      </w:r>
      <w:r w:rsidR="001F4EEB">
        <w:t>e</w:t>
      </w:r>
      <w:r>
        <w:t>lds</w:t>
      </w:r>
      <w:proofErr w:type="spellEnd"/>
      <w:r>
        <w:t xml:space="preserve"> não podem ser encaixados em todos os modelos de Arduino, fique atento a esse fator antes de compra-los!</w:t>
      </w:r>
    </w:p>
    <w:p w14:paraId="77BE8640" w14:textId="7C7555A1" w:rsidR="00B15A08" w:rsidRPr="00B15A08" w:rsidRDefault="00B15A08" w:rsidP="00B15A08">
      <w:pPr>
        <w:ind w:firstLine="720"/>
      </w:pPr>
      <w:r>
        <w:rPr>
          <w:b/>
        </w:rPr>
        <w:t>Nota:</w:t>
      </w:r>
      <w:r>
        <w:t xml:space="preserve"> O Arduino não </w:t>
      </w:r>
      <w:r w:rsidR="001F4EEB">
        <w:t xml:space="preserve">está limitado a usar apenas um </w:t>
      </w:r>
      <w:proofErr w:type="spellStart"/>
      <w:r w:rsidR="001F4EEB">
        <w:t>s</w:t>
      </w:r>
      <w:r>
        <w:t>hield</w:t>
      </w:r>
      <w:proofErr w:type="spellEnd"/>
      <w:r>
        <w:t xml:space="preserve"> por vez, mas tome cuidado para que não haja conflitos entre eles e que um não obstrua as entradas do outro.</w:t>
      </w:r>
    </w:p>
    <w:p w14:paraId="6739DB2E" w14:textId="77777777" w:rsidR="00AC20BB" w:rsidRDefault="00AC20BB" w:rsidP="00AC20BB"/>
    <w:p w14:paraId="319A7377" w14:textId="0649C385" w:rsidR="00AC20BB" w:rsidRPr="00AC20BB" w:rsidRDefault="00AC20BB" w:rsidP="00AC20BB">
      <w:pPr>
        <w:rPr>
          <w:b/>
          <w:sz w:val="28"/>
          <w:u w:val="single"/>
        </w:rPr>
      </w:pPr>
      <w:r>
        <w:rPr>
          <w:b/>
          <w:sz w:val="28"/>
          <w:u w:val="single"/>
        </w:rPr>
        <w:t xml:space="preserve">Sensor </w:t>
      </w:r>
      <w:proofErr w:type="spellStart"/>
      <w:r>
        <w:rPr>
          <w:b/>
          <w:sz w:val="28"/>
          <w:u w:val="single"/>
        </w:rPr>
        <w:t>S</w:t>
      </w:r>
      <w:r w:rsidRPr="00AC20BB">
        <w:rPr>
          <w:b/>
          <w:sz w:val="28"/>
          <w:u w:val="single"/>
        </w:rPr>
        <w:t>hield</w:t>
      </w:r>
      <w:proofErr w:type="spellEnd"/>
    </w:p>
    <w:p w14:paraId="1E3283A1" w14:textId="77777777" w:rsidR="00096EBE" w:rsidRDefault="00096EBE" w:rsidP="00096EBE">
      <w:pPr>
        <w:ind w:firstLine="720"/>
        <w:jc w:val="center"/>
        <w:rPr>
          <w:rFonts w:ascii="Arial" w:hAnsi="Arial" w:cs="Arial"/>
          <w:noProof/>
          <w:color w:val="0000FF"/>
          <w:sz w:val="27"/>
          <w:szCs w:val="27"/>
          <w:lang w:eastAsia="pt-BR"/>
        </w:rPr>
      </w:pPr>
    </w:p>
    <w:p w14:paraId="50894522" w14:textId="5E6D432F" w:rsidR="00096EBE" w:rsidRDefault="00096EBE" w:rsidP="00096EBE">
      <w:pPr>
        <w:ind w:firstLine="720"/>
        <w:jc w:val="center"/>
      </w:pPr>
      <w:r>
        <w:rPr>
          <w:rFonts w:ascii="Arial" w:hAnsi="Arial" w:cs="Arial"/>
          <w:noProof/>
          <w:color w:val="0000FF"/>
          <w:sz w:val="27"/>
          <w:szCs w:val="27"/>
          <w:lang w:eastAsia="pt-BR"/>
        </w:rPr>
        <w:lastRenderedPageBreak/>
        <w:drawing>
          <wp:inline distT="0" distB="0" distL="0" distR="0" wp14:anchorId="40791DF0" wp14:editId="28D56939">
            <wp:extent cx="3426460" cy="2182610"/>
            <wp:effectExtent l="0" t="0" r="2540" b="8255"/>
            <wp:docPr id="27" name="Imagem 27" descr="http://iteadstudio.com/store/images/produce/Shield/Arduinosensorshield/Arduinosensorshieldv4_1.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teadstudio.com/store/images/produce/Shield/Arduinosensorshield/Arduinosensorshieldv4_1.jpg">
                      <a:hlinkClick r:id="rId152" tgtFrame="&quot;_blank&quo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6889" b="8153"/>
                    <a:stretch/>
                  </pic:blipFill>
                  <pic:spPr bwMode="auto">
                    <a:xfrm>
                      <a:off x="0" y="0"/>
                      <a:ext cx="3432425" cy="2186410"/>
                    </a:xfrm>
                    <a:prstGeom prst="rect">
                      <a:avLst/>
                    </a:prstGeom>
                    <a:noFill/>
                    <a:ln>
                      <a:noFill/>
                    </a:ln>
                    <a:extLst>
                      <a:ext uri="{53640926-AAD7-44D8-BBD7-CCE9431645EC}">
                        <a14:shadowObscured xmlns:a14="http://schemas.microsoft.com/office/drawing/2010/main"/>
                      </a:ext>
                    </a:extLst>
                  </pic:spPr>
                </pic:pic>
              </a:graphicData>
            </a:graphic>
          </wp:inline>
        </w:drawing>
      </w:r>
    </w:p>
    <w:p w14:paraId="479CD642" w14:textId="2591CBF3" w:rsidR="00AC20BB" w:rsidRDefault="00AC20BB" w:rsidP="001F4EEB">
      <w:pPr>
        <w:ind w:firstLine="720"/>
      </w:pPr>
      <w:r>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14:paraId="66D46DF4" w14:textId="77777777" w:rsidR="00AC20BB" w:rsidRDefault="00AC20BB" w:rsidP="00AC20BB"/>
    <w:p w14:paraId="7E8B0A85" w14:textId="69F291CD" w:rsidR="00AC20BB" w:rsidRPr="00AC20BB" w:rsidRDefault="00AC20BB" w:rsidP="00AC20BB">
      <w:pPr>
        <w:rPr>
          <w:b/>
          <w:sz w:val="28"/>
          <w:u w:val="single"/>
        </w:rPr>
      </w:pPr>
      <w:r w:rsidRPr="00AC20BB">
        <w:rPr>
          <w:b/>
          <w:sz w:val="28"/>
          <w:u w:val="single"/>
        </w:rPr>
        <w:t xml:space="preserve">Ethernet </w:t>
      </w:r>
      <w:proofErr w:type="spellStart"/>
      <w:r w:rsidRPr="00AC20BB">
        <w:rPr>
          <w:b/>
          <w:sz w:val="28"/>
          <w:u w:val="single"/>
        </w:rPr>
        <w:t>Shield</w:t>
      </w:r>
      <w:proofErr w:type="spellEnd"/>
    </w:p>
    <w:p w14:paraId="6A94ADD9" w14:textId="77777777" w:rsidR="00096EBE" w:rsidRDefault="00096EBE" w:rsidP="00096EBE">
      <w:pPr>
        <w:ind w:firstLine="720"/>
        <w:jc w:val="center"/>
        <w:rPr>
          <w:noProof/>
          <w:lang w:eastAsia="pt-BR"/>
        </w:rPr>
      </w:pPr>
    </w:p>
    <w:p w14:paraId="4A78A65F" w14:textId="23E2185E" w:rsidR="00096EBE" w:rsidRDefault="00096EBE" w:rsidP="00096EBE">
      <w:pPr>
        <w:ind w:firstLine="720"/>
        <w:jc w:val="center"/>
      </w:pPr>
      <w:r>
        <w:rPr>
          <w:noProof/>
          <w:lang w:eastAsia="pt-BR"/>
        </w:rPr>
        <w:drawing>
          <wp:inline distT="0" distB="0" distL="0" distR="0" wp14:anchorId="2077246B" wp14:editId="20EACBAF">
            <wp:extent cx="2665774" cy="1981671"/>
            <wp:effectExtent l="0" t="0" r="1270" b="0"/>
            <wp:docPr id="39" name="Imagem 39" descr="http://luthortronics.com.br/wp-content/uploads/2015/10/qnfgjz133966602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uthortronics.com.br/wp-content/uploads/2015/10/qnfgjz1339666028684.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t="12393" b="13270"/>
                    <a:stretch/>
                  </pic:blipFill>
                  <pic:spPr bwMode="auto">
                    <a:xfrm>
                      <a:off x="0" y="0"/>
                      <a:ext cx="2672848" cy="1986929"/>
                    </a:xfrm>
                    <a:prstGeom prst="rect">
                      <a:avLst/>
                    </a:prstGeom>
                    <a:noFill/>
                    <a:ln>
                      <a:noFill/>
                    </a:ln>
                    <a:extLst>
                      <a:ext uri="{53640926-AAD7-44D8-BBD7-CCE9431645EC}">
                        <a14:shadowObscured xmlns:a14="http://schemas.microsoft.com/office/drawing/2010/main"/>
                      </a:ext>
                    </a:extLst>
                  </pic:spPr>
                </pic:pic>
              </a:graphicData>
            </a:graphic>
          </wp:inline>
        </w:drawing>
      </w:r>
    </w:p>
    <w:p w14:paraId="371F8B33" w14:textId="06314F74" w:rsidR="00AC20BB" w:rsidRDefault="00AC20BB" w:rsidP="00B15A08">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14:paraId="502BF92B" w14:textId="77777777" w:rsidR="00AC20BB" w:rsidRDefault="00AC20BB" w:rsidP="00AC20BB"/>
    <w:p w14:paraId="4202D810" w14:textId="19D06467" w:rsidR="00AC20BB" w:rsidRPr="00AC20BB" w:rsidRDefault="00AC20BB" w:rsidP="00AC20BB">
      <w:pPr>
        <w:rPr>
          <w:b/>
          <w:sz w:val="28"/>
          <w:u w:val="single"/>
        </w:rPr>
      </w:pPr>
      <w:r w:rsidRPr="00AC20BB">
        <w:rPr>
          <w:b/>
          <w:sz w:val="28"/>
          <w:u w:val="single"/>
        </w:rPr>
        <w:t xml:space="preserve">Arduino WiFi </w:t>
      </w:r>
      <w:proofErr w:type="spellStart"/>
      <w:r w:rsidRPr="00AC20BB">
        <w:rPr>
          <w:b/>
          <w:sz w:val="28"/>
          <w:u w:val="single"/>
        </w:rPr>
        <w:t>Shield</w:t>
      </w:r>
      <w:proofErr w:type="spellEnd"/>
    </w:p>
    <w:p w14:paraId="79AE4EB7" w14:textId="77777777" w:rsidR="00096EBE" w:rsidRDefault="00096EBE" w:rsidP="00B15A08">
      <w:pPr>
        <w:ind w:firstLine="720"/>
        <w:rPr>
          <w:noProof/>
          <w:lang w:eastAsia="pt-BR"/>
        </w:rPr>
      </w:pPr>
    </w:p>
    <w:p w14:paraId="12F07BC0" w14:textId="56C5A85A" w:rsidR="00096EBE" w:rsidRDefault="00096EBE" w:rsidP="00096EBE">
      <w:pPr>
        <w:ind w:firstLine="720"/>
        <w:jc w:val="center"/>
      </w:pPr>
      <w:r>
        <w:rPr>
          <w:noProof/>
          <w:lang w:eastAsia="pt-BR"/>
        </w:rPr>
        <w:lastRenderedPageBreak/>
        <w:drawing>
          <wp:inline distT="0" distB="0" distL="0" distR="0" wp14:anchorId="47D80E00" wp14:editId="3C00DEA4">
            <wp:extent cx="3185652" cy="2161864"/>
            <wp:effectExtent l="0" t="0" r="0" b="0"/>
            <wp:docPr id="94" name="Imagem 94" descr="https://store.arduino.cc/bmz_cache/c/c722b90d7d79920c1a299687c0f7c2c5.image.447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ore.arduino.cc/bmz_cache/c/c722b90d7d79920c1a299687c0f7c2c5.image.447x354.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t="5080" b="9111"/>
                    <a:stretch/>
                  </pic:blipFill>
                  <pic:spPr bwMode="auto">
                    <a:xfrm>
                      <a:off x="0" y="0"/>
                      <a:ext cx="3198477" cy="2170567"/>
                    </a:xfrm>
                    <a:prstGeom prst="rect">
                      <a:avLst/>
                    </a:prstGeom>
                    <a:noFill/>
                    <a:ln>
                      <a:noFill/>
                    </a:ln>
                    <a:extLst>
                      <a:ext uri="{53640926-AAD7-44D8-BBD7-CCE9431645EC}">
                        <a14:shadowObscured xmlns:a14="http://schemas.microsoft.com/office/drawing/2010/main"/>
                      </a:ext>
                    </a:extLst>
                  </pic:spPr>
                </pic:pic>
              </a:graphicData>
            </a:graphic>
          </wp:inline>
        </w:drawing>
      </w:r>
    </w:p>
    <w:p w14:paraId="0227B7CE" w14:textId="1F69142F" w:rsidR="00AC20BB" w:rsidRDefault="00AC20BB" w:rsidP="00B15A08">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w:t>
      </w:r>
      <w:r w:rsidR="001F4EEB">
        <w:t xml:space="preserve"> se conectando por meio de re</w:t>
      </w:r>
      <w:r>
        <w:t>des sem fio</w:t>
      </w:r>
      <w:r w:rsidR="001F4EEB">
        <w:t>.</w:t>
      </w:r>
    </w:p>
    <w:p w14:paraId="48C31315" w14:textId="77777777" w:rsidR="00AC20BB" w:rsidRDefault="00AC20BB" w:rsidP="00AC20BB"/>
    <w:p w14:paraId="7EBFDDC6" w14:textId="6AA891B7" w:rsidR="00AC20BB" w:rsidRPr="00AC20BB" w:rsidRDefault="00AC20BB" w:rsidP="00AC20BB">
      <w:pPr>
        <w:rPr>
          <w:b/>
          <w:sz w:val="28"/>
          <w:u w:val="single"/>
        </w:rPr>
      </w:pPr>
      <w:r w:rsidRPr="00AC20BB">
        <w:rPr>
          <w:b/>
          <w:sz w:val="28"/>
          <w:u w:val="single"/>
        </w:rPr>
        <w:t xml:space="preserve">Arduino GSM </w:t>
      </w:r>
      <w:proofErr w:type="spellStart"/>
      <w:r w:rsidRPr="00AC20BB">
        <w:rPr>
          <w:b/>
          <w:sz w:val="28"/>
          <w:u w:val="single"/>
        </w:rPr>
        <w:t>Shield</w:t>
      </w:r>
      <w:proofErr w:type="spellEnd"/>
    </w:p>
    <w:p w14:paraId="6D5DD530" w14:textId="7721BDF3" w:rsidR="00096EBE" w:rsidRDefault="00096EBE" w:rsidP="00096EBE">
      <w:pPr>
        <w:ind w:firstLine="720"/>
        <w:jc w:val="center"/>
      </w:pPr>
      <w:r>
        <w:rPr>
          <w:noProof/>
          <w:lang w:eastAsia="pt-BR"/>
        </w:rPr>
        <w:drawing>
          <wp:inline distT="0" distB="0" distL="0" distR="0" wp14:anchorId="1223B929" wp14:editId="09AF177F">
            <wp:extent cx="2495427" cy="1668274"/>
            <wp:effectExtent l="0" t="0" r="635" b="8255"/>
            <wp:docPr id="95" name="Imagem 95" descr="https://www.reichelt.nl/bilder/web/xxl_ws/A300/FRANZIS_651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reichelt.nl/bilder/web/xxl_ws/A300/FRANZIS_65191_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07919" cy="1676625"/>
                    </a:xfrm>
                    <a:prstGeom prst="rect">
                      <a:avLst/>
                    </a:prstGeom>
                    <a:noFill/>
                    <a:ln>
                      <a:noFill/>
                    </a:ln>
                  </pic:spPr>
                </pic:pic>
              </a:graphicData>
            </a:graphic>
          </wp:inline>
        </w:drawing>
      </w:r>
    </w:p>
    <w:p w14:paraId="21AC0146" w14:textId="1D3812A9" w:rsidR="00AC20BB" w:rsidRDefault="00AC20BB" w:rsidP="00B15A08">
      <w:pPr>
        <w:ind w:firstLine="720"/>
      </w:pPr>
      <w:r>
        <w:t xml:space="preserve">O Arduino GSM </w:t>
      </w:r>
      <w:proofErr w:type="spellStart"/>
      <w:r>
        <w:t>Shield</w:t>
      </w:r>
      <w:proofErr w:type="spellEnd"/>
      <w:r>
        <w:t xml:space="preserve"> </w:t>
      </w:r>
      <w:r w:rsidR="001F4EEB">
        <w:t xml:space="preserve">permite que o arduino seja </w:t>
      </w:r>
      <w:r>
        <w:t>conecta</w:t>
      </w:r>
      <w:r w:rsidR="001F4EEB">
        <w:t>do</w:t>
      </w:r>
      <w:r>
        <w:t xml:space="preserve"> </w:t>
      </w:r>
      <w:r w:rsidR="00B15A08">
        <w:t>à</w:t>
      </w:r>
      <w:r>
        <w:t xml:space="preserve"> rede de telefonia celular</w:t>
      </w:r>
      <w:r w:rsidR="001F4EEB">
        <w:t>.</w:t>
      </w:r>
    </w:p>
    <w:p w14:paraId="5EB99625" w14:textId="77777777" w:rsidR="00AC20BB" w:rsidRDefault="00AC20BB" w:rsidP="00AC20BB"/>
    <w:p w14:paraId="10C200BB" w14:textId="5FEB1290" w:rsidR="00AC20BB" w:rsidRDefault="00AC20BB" w:rsidP="00AC20BB">
      <w:pPr>
        <w:rPr>
          <w:b/>
          <w:sz w:val="28"/>
          <w:u w:val="single"/>
        </w:rPr>
      </w:pPr>
      <w:r w:rsidRPr="00E0144B">
        <w:rPr>
          <w:b/>
          <w:sz w:val="28"/>
          <w:u w:val="single"/>
          <w:rPrChange w:id="1993" w:author="granix pacheco" w:date="2016-07-30T14:26:00Z">
            <w:rPr>
              <w:b/>
              <w:sz w:val="28"/>
              <w:u w:val="single"/>
              <w:lang w:val="en-US"/>
            </w:rPr>
          </w:rPrChange>
        </w:rPr>
        <w:t xml:space="preserve">Bluetooth </w:t>
      </w:r>
      <w:proofErr w:type="spellStart"/>
      <w:r w:rsidRPr="00E0144B">
        <w:rPr>
          <w:b/>
          <w:sz w:val="28"/>
          <w:u w:val="single"/>
          <w:rPrChange w:id="1994" w:author="granix pacheco" w:date="2016-07-30T14:26:00Z">
            <w:rPr>
              <w:b/>
              <w:sz w:val="28"/>
              <w:u w:val="single"/>
              <w:lang w:val="en-US"/>
            </w:rPr>
          </w:rPrChange>
        </w:rPr>
        <w:t>Low</w:t>
      </w:r>
      <w:proofErr w:type="spellEnd"/>
      <w:r w:rsidRPr="00E0144B">
        <w:rPr>
          <w:b/>
          <w:sz w:val="28"/>
          <w:u w:val="single"/>
          <w:rPrChange w:id="1995" w:author="granix pacheco" w:date="2016-07-30T14:26:00Z">
            <w:rPr>
              <w:b/>
              <w:sz w:val="28"/>
              <w:u w:val="single"/>
              <w:lang w:val="en-US"/>
            </w:rPr>
          </w:rPrChange>
        </w:rPr>
        <w:t xml:space="preserve"> Energy (BLE) </w:t>
      </w:r>
      <w:proofErr w:type="spellStart"/>
      <w:r w:rsidRPr="00E0144B">
        <w:rPr>
          <w:b/>
          <w:sz w:val="28"/>
          <w:u w:val="single"/>
          <w:rPrChange w:id="1996" w:author="granix pacheco" w:date="2016-07-30T14:26:00Z">
            <w:rPr>
              <w:b/>
              <w:sz w:val="28"/>
              <w:u w:val="single"/>
              <w:lang w:val="en-US"/>
            </w:rPr>
          </w:rPrChange>
        </w:rPr>
        <w:t>Shield</w:t>
      </w:r>
      <w:proofErr w:type="spellEnd"/>
    </w:p>
    <w:p w14:paraId="683D93B3" w14:textId="39DD3A59" w:rsidR="00096EBE" w:rsidRPr="00E0144B" w:rsidRDefault="00096EBE" w:rsidP="00096EBE">
      <w:pPr>
        <w:jc w:val="center"/>
        <w:rPr>
          <w:b/>
          <w:sz w:val="28"/>
          <w:u w:val="single"/>
          <w:rPrChange w:id="1997" w:author="granix pacheco" w:date="2016-07-30T14:26:00Z">
            <w:rPr>
              <w:b/>
              <w:sz w:val="28"/>
              <w:u w:val="single"/>
              <w:lang w:val="en-US"/>
            </w:rPr>
          </w:rPrChange>
        </w:rPr>
      </w:pPr>
      <w:r>
        <w:rPr>
          <w:noProof/>
          <w:lang w:eastAsia="pt-BR"/>
        </w:rPr>
        <w:drawing>
          <wp:inline distT="0" distB="0" distL="0" distR="0" wp14:anchorId="1AADD05B" wp14:editId="36E20D24">
            <wp:extent cx="1628222" cy="1628222"/>
            <wp:effectExtent l="0" t="0" r="0" b="0"/>
            <wp:docPr id="96" name="Imagem 96" descr="http://www.myduino.com/image/cache/data/iteadStudio/itead-ble-shield-arduino-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yduino.com/image/cache/data/iteadStudio/itead-ble-shield-arduino-1-500x500.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4495" cy="1634495"/>
                    </a:xfrm>
                    <a:prstGeom prst="rect">
                      <a:avLst/>
                    </a:prstGeom>
                    <a:noFill/>
                    <a:ln>
                      <a:noFill/>
                    </a:ln>
                  </pic:spPr>
                </pic:pic>
              </a:graphicData>
            </a:graphic>
          </wp:inline>
        </w:drawing>
      </w:r>
    </w:p>
    <w:p w14:paraId="7DA2C000" w14:textId="15EB883A" w:rsidR="00AC20BB" w:rsidRDefault="00AC20BB" w:rsidP="00B15A08">
      <w:pPr>
        <w:ind w:firstLine="720"/>
      </w:pPr>
      <w:r>
        <w:lastRenderedPageBreak/>
        <w:t xml:space="preserve">O </w:t>
      </w:r>
      <w:r w:rsidR="00B15A08">
        <w:t>B</w:t>
      </w:r>
      <w:r>
        <w:t xml:space="preserve">luetooth </w:t>
      </w:r>
      <w:proofErr w:type="spellStart"/>
      <w:r>
        <w:t>Low</w:t>
      </w:r>
      <w:proofErr w:type="spellEnd"/>
      <w:r>
        <w:t xml:space="preserve"> Energy (BLE) </w:t>
      </w:r>
      <w:proofErr w:type="spellStart"/>
      <w:r>
        <w:t>Shield</w:t>
      </w:r>
      <w:proofErr w:type="spellEnd"/>
      <w:r w:rsidR="00B15A08">
        <w:t xml:space="preserve">, ou </w:t>
      </w:r>
      <w:proofErr w:type="spellStart"/>
      <w:r w:rsidR="00B15A08">
        <w:t>Shield</w:t>
      </w:r>
      <w:proofErr w:type="spellEnd"/>
      <w:r w:rsidR="00B15A08">
        <w:t xml:space="preserve"> de Bluetooth de baixa energia,</w:t>
      </w:r>
      <w:r>
        <w:t xml:space="preserve">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14:paraId="67ACB76F" w14:textId="77777777" w:rsidR="00AC20BB" w:rsidRDefault="00AC20BB" w:rsidP="00AC20BB"/>
    <w:p w14:paraId="68060BD7" w14:textId="77777777" w:rsidR="00AC20BB" w:rsidRDefault="00AC20BB" w:rsidP="00AC20BB"/>
    <w:p w14:paraId="4B01343C" w14:textId="58340C88" w:rsidR="00AC20BB" w:rsidRDefault="00AC20BB" w:rsidP="00AC20BB">
      <w:pPr>
        <w:rPr>
          <w:b/>
          <w:sz w:val="28"/>
          <w:u w:val="single"/>
        </w:rPr>
      </w:pPr>
      <w:r w:rsidRPr="00AC20BB">
        <w:rPr>
          <w:b/>
          <w:sz w:val="28"/>
          <w:u w:val="single"/>
        </w:rPr>
        <w:t xml:space="preserve">Arduino Motor </w:t>
      </w:r>
      <w:proofErr w:type="spellStart"/>
      <w:r w:rsidRPr="00AC20BB">
        <w:rPr>
          <w:b/>
          <w:sz w:val="28"/>
          <w:u w:val="single"/>
        </w:rPr>
        <w:t>Shield</w:t>
      </w:r>
      <w:proofErr w:type="spellEnd"/>
    </w:p>
    <w:p w14:paraId="4A536FFA" w14:textId="40453410" w:rsidR="00096EBE" w:rsidRPr="00AC20BB" w:rsidRDefault="00096EBE" w:rsidP="00096EBE">
      <w:pPr>
        <w:jc w:val="center"/>
        <w:rPr>
          <w:b/>
          <w:sz w:val="28"/>
          <w:u w:val="single"/>
        </w:rPr>
      </w:pPr>
      <w:r w:rsidRPr="00241E8E">
        <w:rPr>
          <w:noProof/>
          <w:lang w:eastAsia="pt-BR"/>
        </w:rPr>
        <w:drawing>
          <wp:inline distT="0" distB="0" distL="0" distR="0" wp14:anchorId="43FA3472" wp14:editId="5516C8D3">
            <wp:extent cx="2371541" cy="2371541"/>
            <wp:effectExtent l="0" t="0" r="0" b="0"/>
            <wp:docPr id="97" name="Imagem 97" descr="C:\Users\granix\Downloads\450x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ranix\Downloads\450xN (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8376" cy="2378376"/>
                    </a:xfrm>
                    <a:prstGeom prst="rect">
                      <a:avLst/>
                    </a:prstGeom>
                    <a:noFill/>
                    <a:ln>
                      <a:noFill/>
                    </a:ln>
                  </pic:spPr>
                </pic:pic>
              </a:graphicData>
            </a:graphic>
          </wp:inline>
        </w:drawing>
      </w:r>
    </w:p>
    <w:p w14:paraId="083DC8AD" w14:textId="3F0EAEDA" w:rsidR="00AC20BB" w:rsidRDefault="00AC20BB" w:rsidP="00B15A08">
      <w:pPr>
        <w:ind w:firstLine="720"/>
      </w:pPr>
      <w:r>
        <w:t xml:space="preserve">O Arduino motor </w:t>
      </w:r>
      <w:proofErr w:type="spellStart"/>
      <w:r>
        <w:t>shield</w:t>
      </w:r>
      <w:proofErr w:type="spellEnd"/>
      <w:r>
        <w:t xml:space="preserve"> é composto geralmente por uma ou mais ponte</w:t>
      </w:r>
      <w:r w:rsidR="001F4EEB">
        <w:t>s</w:t>
      </w:r>
      <w:r>
        <w:t xml:space="preserve"> H dupla</w:t>
      </w:r>
      <w:r w:rsidR="001F4EEB">
        <w:t>s</w:t>
      </w:r>
      <w:r>
        <w:t xml:space="preserve"> com possibilidade de alimentação externa. Esse conjunto de hardware permite ao usuário alterar o sentido de rotação e velocidade de motores CC conectados à placa, além de permitir a conexão de alimentação específica para esses atuadores, evitando sobrecarregar o A</w:t>
      </w:r>
      <w:r w:rsidR="001F4EEB">
        <w:t>rduino. Alguns modelos</w:t>
      </w:r>
      <w:r>
        <w:t xml:space="preserve"> possuem </w:t>
      </w:r>
      <w:r w:rsidR="001F4EEB">
        <w:t>amperímetros</w:t>
      </w:r>
      <w:r>
        <w:t xml:space="preserve"> acoplados a </w:t>
      </w:r>
      <w:r w:rsidR="001F4EEB">
        <w:t>saída</w:t>
      </w:r>
      <w:r>
        <w:t xml:space="preserve"> dos motores para </w:t>
      </w:r>
      <w:r w:rsidR="001F4EEB">
        <w:t>permitir</w:t>
      </w:r>
      <w:r>
        <w:t xml:space="preserve"> que o usuário acompanhe a corrente que </w:t>
      </w:r>
      <w:r w:rsidR="001F4EEB">
        <w:t>está</w:t>
      </w:r>
      <w:r>
        <w:t xml:space="preserve"> sendo utilizada por esses atuadores. </w:t>
      </w:r>
    </w:p>
    <w:p w14:paraId="2F6FF327" w14:textId="77777777" w:rsidR="00AC20BB" w:rsidRPr="00241E8E" w:rsidRDefault="00AC20BB" w:rsidP="00AC20BB">
      <w:pPr>
        <w:spacing w:after="30"/>
        <w:rPr>
          <w:rFonts w:cs="Times New Roman"/>
          <w:szCs w:val="32"/>
        </w:rPr>
      </w:pPr>
    </w:p>
    <w:p w14:paraId="45BBA80F" w14:textId="2A1216B9" w:rsidR="00AF34D7" w:rsidRPr="00AF34D7" w:rsidRDefault="00AF34D7" w:rsidP="00AF34D7">
      <w:pPr>
        <w:pStyle w:val="PargrafodaLista"/>
        <w:numPr>
          <w:ilvl w:val="1"/>
          <w:numId w:val="151"/>
        </w:numPr>
        <w:spacing w:after="30"/>
        <w:rPr>
          <w:rFonts w:cs="Times New Roman"/>
        </w:rPr>
      </w:pPr>
      <w:r>
        <w:rPr>
          <w:rFonts w:cs="Times New Roman"/>
          <w:b/>
          <w:sz w:val="32"/>
          <w:szCs w:val="32"/>
        </w:rPr>
        <w:t>Lista de componentes</w:t>
      </w:r>
    </w:p>
    <w:p w14:paraId="32E9EDE1" w14:textId="77777777" w:rsidR="00AF34D7" w:rsidRDefault="00AF34D7" w:rsidP="00AF34D7">
      <w:pPr>
        <w:spacing w:after="30"/>
        <w:ind w:left="720"/>
        <w:rPr>
          <w:rFonts w:cs="Times New Roman"/>
        </w:rPr>
      </w:pPr>
    </w:p>
    <w:p w14:paraId="12FE824A" w14:textId="1AC8C908" w:rsidR="00AF34D7" w:rsidRDefault="00623DE5" w:rsidP="00AF34D7">
      <w:pPr>
        <w:spacing w:after="30"/>
        <w:ind w:firstLine="720"/>
        <w:rPr>
          <w:rFonts w:cs="Times New Roman"/>
        </w:rPr>
      </w:pPr>
      <w:r>
        <w:rPr>
          <w:rFonts w:cs="Times New Roman"/>
        </w:rPr>
        <w:t>Esse apêndice</w:t>
      </w:r>
      <w:r w:rsidR="00AF34D7" w:rsidRPr="00F0715D">
        <w:rPr>
          <w:rFonts w:cs="Times New Roman"/>
        </w:rPr>
        <w:t xml:space="preserve"> lista os componentes necessários em cada projeto realizado n</w:t>
      </w:r>
      <w:r>
        <w:rPr>
          <w:rFonts w:cs="Times New Roman"/>
        </w:rPr>
        <w:t xml:space="preserve">a </w:t>
      </w:r>
      <w:r w:rsidR="00AF34D7" w:rsidRPr="00F0715D">
        <w:rPr>
          <w:rFonts w:cs="Times New Roman"/>
        </w:rPr>
        <w:t>apostila.</w:t>
      </w:r>
    </w:p>
    <w:p w14:paraId="493FE0FA" w14:textId="77777777" w:rsidR="00F75FE5" w:rsidRPr="00F0715D" w:rsidRDefault="00F75FE5" w:rsidP="00AF34D7">
      <w:pPr>
        <w:spacing w:after="30"/>
        <w:ind w:firstLine="720"/>
        <w:rPr>
          <w:rFonts w:cs="Times New Roman"/>
        </w:rPr>
      </w:pPr>
    </w:p>
    <w:p w14:paraId="23B7C18B" w14:textId="4568A6C1" w:rsidR="00AF34D7" w:rsidRPr="00F0715D" w:rsidRDefault="00AF34D7" w:rsidP="00AF34D7">
      <w:pPr>
        <w:spacing w:after="30"/>
        <w:ind w:firstLine="720"/>
        <w:rPr>
          <w:rFonts w:cs="Times New Roman"/>
          <w:b/>
          <w:sz w:val="28"/>
          <w:szCs w:val="28"/>
        </w:rPr>
      </w:pPr>
      <w:r w:rsidRPr="00F0715D">
        <w:rPr>
          <w:rFonts w:cs="Times New Roman"/>
          <w:b/>
          <w:sz w:val="28"/>
          <w:szCs w:val="28"/>
        </w:rPr>
        <w:t>Projeto 1 – Piscar</w:t>
      </w:r>
    </w:p>
    <w:p w14:paraId="53DF05CF" w14:textId="3CE7FBCE"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Uma placa Arduino</w:t>
      </w:r>
    </w:p>
    <w:p w14:paraId="6051CB10" w14:textId="7FF8C527"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 LED (opcional)</w:t>
      </w:r>
    </w:p>
    <w:p w14:paraId="52221126" w14:textId="30BF9B56" w:rsidR="00AF34D7" w:rsidRPr="00F0715D" w:rsidRDefault="00AF34D7" w:rsidP="00AF34D7">
      <w:pPr>
        <w:pStyle w:val="PargrafodaLista"/>
        <w:numPr>
          <w:ilvl w:val="0"/>
          <w:numId w:val="156"/>
        </w:numPr>
        <w:spacing w:after="30"/>
        <w:rPr>
          <w:rStyle w:val="tgc"/>
          <w:rFonts w:cs="Times New Roman"/>
          <w:szCs w:val="24"/>
        </w:rPr>
      </w:pPr>
      <w:r w:rsidRPr="00F0715D">
        <w:rPr>
          <w:rFonts w:cs="Times New Roman"/>
          <w:szCs w:val="24"/>
        </w:rPr>
        <w:t>Um resistor de 470</w:t>
      </w:r>
      <w:r w:rsidRPr="00F0715D">
        <w:rPr>
          <w:rStyle w:val="tgc"/>
          <w:color w:val="222222"/>
          <w:lang w:val="pt-PT"/>
        </w:rPr>
        <w:t xml:space="preserve"> </w:t>
      </w:r>
      <w:r w:rsidRPr="00F0715D">
        <w:rPr>
          <w:rStyle w:val="tgc"/>
          <w:rFonts w:cs="Times New Roman"/>
          <w:color w:val="222222"/>
          <w:szCs w:val="24"/>
          <w:lang w:val="pt-PT"/>
        </w:rPr>
        <w:t>Ω (opcional)</w:t>
      </w:r>
    </w:p>
    <w:p w14:paraId="78A6C2A0" w14:textId="090F003D"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Protoboard (opcional)</w:t>
      </w:r>
    </w:p>
    <w:p w14:paraId="308568B7" w14:textId="1F88C9C7"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Jumpers (opcional)</w:t>
      </w:r>
    </w:p>
    <w:p w14:paraId="2EBEF59C" w14:textId="77777777" w:rsidR="00AF34D7" w:rsidRPr="00F0715D" w:rsidRDefault="00AF34D7" w:rsidP="00AF34D7">
      <w:pPr>
        <w:spacing w:after="30"/>
        <w:rPr>
          <w:rFonts w:cs="Times New Roman"/>
          <w:szCs w:val="24"/>
        </w:rPr>
      </w:pPr>
    </w:p>
    <w:p w14:paraId="61C48E16" w14:textId="3DCCD8E4" w:rsidR="00AF34D7" w:rsidRPr="00F0715D" w:rsidRDefault="00AF34D7" w:rsidP="00AF34D7">
      <w:pPr>
        <w:spacing w:after="30"/>
        <w:ind w:firstLine="720"/>
        <w:rPr>
          <w:rFonts w:cs="Times New Roman"/>
          <w:b/>
          <w:sz w:val="28"/>
          <w:szCs w:val="28"/>
        </w:rPr>
      </w:pPr>
      <w:r w:rsidRPr="00F0715D">
        <w:rPr>
          <w:rFonts w:cs="Times New Roman"/>
          <w:b/>
          <w:sz w:val="28"/>
          <w:szCs w:val="28"/>
        </w:rPr>
        <w:t>Projeto 2 – Ligar luz com botão</w:t>
      </w:r>
    </w:p>
    <w:p w14:paraId="76A96835" w14:textId="754D6436" w:rsidR="00AF34D7" w:rsidRPr="00F0715D" w:rsidRDefault="00AF34D7" w:rsidP="00AF34D7">
      <w:pPr>
        <w:pStyle w:val="PargrafodaLista"/>
        <w:numPr>
          <w:ilvl w:val="0"/>
          <w:numId w:val="162"/>
        </w:numPr>
        <w:spacing w:after="30"/>
        <w:rPr>
          <w:rFonts w:cs="Times New Roman"/>
          <w:szCs w:val="24"/>
        </w:rPr>
      </w:pPr>
      <w:r w:rsidRPr="00F0715D">
        <w:rPr>
          <w:rFonts w:cs="Times New Roman"/>
          <w:szCs w:val="24"/>
        </w:rPr>
        <w:lastRenderedPageBreak/>
        <w:t>Uma placa A</w:t>
      </w:r>
      <w:r w:rsidR="00CC1F25" w:rsidRPr="00F0715D">
        <w:rPr>
          <w:rFonts w:cs="Times New Roman"/>
          <w:szCs w:val="24"/>
        </w:rPr>
        <w:t>rduino</w:t>
      </w:r>
    </w:p>
    <w:p w14:paraId="04F7F51A"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proofErr w:type="spellStart"/>
      <w:r w:rsidRPr="00F0715D">
        <w:rPr>
          <w:color w:val="000000"/>
        </w:rPr>
        <w:t>Protoboard</w:t>
      </w:r>
      <w:proofErr w:type="spellEnd"/>
    </w:p>
    <w:p w14:paraId="2F2BB9CA" w14:textId="3842E061" w:rsidR="00CC1F25" w:rsidRPr="00F0715D" w:rsidRDefault="00CC1F25" w:rsidP="00AF34D7">
      <w:pPr>
        <w:pStyle w:val="NormalWeb"/>
        <w:numPr>
          <w:ilvl w:val="0"/>
          <w:numId w:val="157"/>
        </w:numPr>
        <w:shd w:val="clear" w:color="auto" w:fill="FFFFFF"/>
        <w:spacing w:before="0" w:beforeAutospacing="0" w:after="30" w:afterAutospacing="0"/>
        <w:rPr>
          <w:color w:val="000000"/>
        </w:rPr>
      </w:pPr>
      <w:r w:rsidRPr="00F0715D">
        <w:rPr>
          <w:color w:val="000000"/>
        </w:rPr>
        <w:t>Jumpers</w:t>
      </w:r>
    </w:p>
    <w:p w14:paraId="378288FD"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LED</w:t>
      </w:r>
    </w:p>
    <w:p w14:paraId="25CE21A3"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470</w:t>
      </w:r>
      <w:r w:rsidRPr="00F0715D">
        <w:rPr>
          <w:rStyle w:val="tgc"/>
          <w:color w:val="222222"/>
          <w:lang w:val="pt-PT"/>
        </w:rPr>
        <w:t>Ω</w:t>
      </w:r>
    </w:p>
    <w:p w14:paraId="6FED27E1" w14:textId="2E94A643"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1K</w:t>
      </w:r>
      <w:r w:rsidRPr="00F0715D">
        <w:rPr>
          <w:rStyle w:val="tgc"/>
          <w:color w:val="222222"/>
          <w:lang w:val="pt-PT"/>
        </w:rPr>
        <w:t>Ω (opcional)</w:t>
      </w:r>
    </w:p>
    <w:p w14:paraId="13767B85" w14:textId="60380FD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Botão (Interruptor tátil)</w:t>
      </w:r>
    </w:p>
    <w:p w14:paraId="20D0CDFD" w14:textId="77777777" w:rsidR="00AF34D7" w:rsidRPr="00F0715D" w:rsidRDefault="00AF34D7" w:rsidP="00AF34D7">
      <w:pPr>
        <w:pStyle w:val="NormalWeb"/>
        <w:shd w:val="clear" w:color="auto" w:fill="FFFFFF"/>
        <w:spacing w:before="0" w:beforeAutospacing="0" w:after="30" w:afterAutospacing="0"/>
        <w:rPr>
          <w:color w:val="000000"/>
        </w:rPr>
      </w:pPr>
    </w:p>
    <w:p w14:paraId="3CD48783" w14:textId="6A230441" w:rsidR="00AF34D7" w:rsidRPr="00F0715D" w:rsidRDefault="00AF34D7" w:rsidP="00AF34D7">
      <w:pPr>
        <w:spacing w:after="30"/>
        <w:ind w:firstLine="720"/>
        <w:rPr>
          <w:rFonts w:cs="Times New Roman"/>
          <w:b/>
          <w:sz w:val="28"/>
          <w:szCs w:val="28"/>
        </w:rPr>
      </w:pPr>
      <w:r w:rsidRPr="00F0715D">
        <w:rPr>
          <w:rFonts w:cs="Times New Roman"/>
          <w:b/>
          <w:sz w:val="28"/>
          <w:szCs w:val="28"/>
        </w:rPr>
        <w:t>Projeto 3 – Leitura analógica para USB</w:t>
      </w:r>
    </w:p>
    <w:p w14:paraId="2C81CD02" w14:textId="0AA2958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Uma placa Arduino</w:t>
      </w:r>
    </w:p>
    <w:p w14:paraId="5C673124" w14:textId="77777777" w:rsidR="00AF34D7" w:rsidRPr="00F0715D" w:rsidRDefault="00AF34D7" w:rsidP="00AF34D7">
      <w:pPr>
        <w:pStyle w:val="PargrafodaLista"/>
        <w:numPr>
          <w:ilvl w:val="0"/>
          <w:numId w:val="164"/>
        </w:numPr>
        <w:spacing w:after="30"/>
        <w:rPr>
          <w:rFonts w:cs="Times New Roman"/>
          <w:szCs w:val="24"/>
        </w:rPr>
      </w:pPr>
      <w:proofErr w:type="spellStart"/>
      <w:r w:rsidRPr="00F0715D">
        <w:rPr>
          <w:rFonts w:cs="Times New Roman"/>
          <w:szCs w:val="24"/>
        </w:rPr>
        <w:t>Protoboard</w:t>
      </w:r>
      <w:proofErr w:type="spellEnd"/>
    </w:p>
    <w:p w14:paraId="51A69930" w14:textId="7F4FB04F" w:rsidR="00CC1F25" w:rsidRPr="00F0715D" w:rsidRDefault="00CC1F25" w:rsidP="00AF34D7">
      <w:pPr>
        <w:pStyle w:val="PargrafodaLista"/>
        <w:numPr>
          <w:ilvl w:val="0"/>
          <w:numId w:val="164"/>
        </w:numPr>
        <w:spacing w:after="30"/>
        <w:rPr>
          <w:rFonts w:cs="Times New Roman"/>
          <w:szCs w:val="24"/>
        </w:rPr>
      </w:pPr>
      <w:r w:rsidRPr="00F0715D">
        <w:rPr>
          <w:rFonts w:cs="Times New Roman"/>
          <w:szCs w:val="24"/>
        </w:rPr>
        <w:t>Jumpers</w:t>
      </w:r>
    </w:p>
    <w:p w14:paraId="7DD511C2" w14:textId="0A5ED914"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LDR</w:t>
      </w:r>
    </w:p>
    <w:p w14:paraId="084214C2" w14:textId="72173DF4" w:rsidR="00AF34D7" w:rsidRPr="00F0715D" w:rsidRDefault="00AF34D7" w:rsidP="00AF34D7">
      <w:pPr>
        <w:pStyle w:val="PargrafodaLista"/>
        <w:numPr>
          <w:ilvl w:val="0"/>
          <w:numId w:val="164"/>
        </w:numPr>
        <w:spacing w:after="30"/>
        <w:rPr>
          <w:rStyle w:val="tgc"/>
          <w:rFonts w:cs="Times New Roman"/>
          <w:b/>
          <w:sz w:val="28"/>
          <w:szCs w:val="28"/>
        </w:rPr>
      </w:pPr>
      <w:r w:rsidRPr="00F0715D">
        <w:rPr>
          <w:rFonts w:cs="Times New Roman"/>
          <w:szCs w:val="24"/>
        </w:rPr>
        <w:t>Resistor de 1K</w:t>
      </w:r>
      <w:r w:rsidRPr="00F0715D">
        <w:rPr>
          <w:rStyle w:val="tgc"/>
          <w:rFonts w:cs="Times New Roman"/>
          <w:color w:val="222222"/>
          <w:szCs w:val="24"/>
          <w:lang w:val="pt-PT"/>
        </w:rPr>
        <w:t>Ω</w:t>
      </w:r>
    </w:p>
    <w:p w14:paraId="73BA8784" w14:textId="77777777" w:rsidR="003624FD" w:rsidRPr="00241E8E" w:rsidRDefault="003624FD" w:rsidP="003624FD">
      <w:pPr>
        <w:spacing w:after="30"/>
        <w:rPr>
          <w:rFonts w:cs="Times New Roman"/>
          <w:szCs w:val="28"/>
        </w:rPr>
      </w:pPr>
    </w:p>
    <w:p w14:paraId="405F74F9" w14:textId="5D86EA30" w:rsidR="00AF34D7" w:rsidRPr="00F0715D" w:rsidRDefault="00AF34D7" w:rsidP="00AF34D7">
      <w:pPr>
        <w:spacing w:after="30"/>
        <w:ind w:firstLine="720"/>
        <w:rPr>
          <w:rFonts w:cs="Times New Roman"/>
          <w:b/>
          <w:sz w:val="28"/>
          <w:szCs w:val="28"/>
        </w:rPr>
      </w:pPr>
      <w:r w:rsidRPr="00F0715D">
        <w:rPr>
          <w:rFonts w:cs="Times New Roman"/>
          <w:b/>
          <w:sz w:val="28"/>
          <w:szCs w:val="28"/>
        </w:rPr>
        <w:t>Projeto 4</w:t>
      </w:r>
      <w:r w:rsidR="003624FD" w:rsidRPr="00F0715D">
        <w:rPr>
          <w:rFonts w:cs="Times New Roman"/>
          <w:b/>
          <w:sz w:val="28"/>
          <w:szCs w:val="28"/>
        </w:rPr>
        <w:t xml:space="preserve"> – Servo controlado por potenciômetro</w:t>
      </w:r>
    </w:p>
    <w:p w14:paraId="3656668B" w14:textId="2BA8B5BE"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Uma placa Arduino</w:t>
      </w:r>
    </w:p>
    <w:p w14:paraId="38DA860E" w14:textId="79386D8C"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Sevo motor</w:t>
      </w:r>
    </w:p>
    <w:p w14:paraId="32559516" w14:textId="047FCFE0" w:rsidR="003624FD" w:rsidRPr="00F0715D" w:rsidRDefault="003624FD" w:rsidP="003624FD">
      <w:pPr>
        <w:pStyle w:val="PargrafodaLista"/>
        <w:numPr>
          <w:ilvl w:val="0"/>
          <w:numId w:val="167"/>
        </w:numPr>
        <w:spacing w:after="30"/>
        <w:rPr>
          <w:rFonts w:cs="Times New Roman"/>
          <w:szCs w:val="24"/>
        </w:rPr>
      </w:pPr>
      <w:proofErr w:type="spellStart"/>
      <w:r w:rsidRPr="00F0715D">
        <w:rPr>
          <w:rFonts w:cs="Times New Roman"/>
          <w:szCs w:val="24"/>
        </w:rPr>
        <w:t>Protoboard</w:t>
      </w:r>
      <w:proofErr w:type="spellEnd"/>
    </w:p>
    <w:p w14:paraId="01DDD473" w14:textId="362C041D" w:rsidR="00CC1F25" w:rsidRPr="00F0715D" w:rsidRDefault="00CC1F25" w:rsidP="003624FD">
      <w:pPr>
        <w:pStyle w:val="PargrafodaLista"/>
        <w:numPr>
          <w:ilvl w:val="0"/>
          <w:numId w:val="167"/>
        </w:numPr>
        <w:spacing w:after="30"/>
        <w:rPr>
          <w:rFonts w:cs="Times New Roman"/>
          <w:szCs w:val="24"/>
        </w:rPr>
      </w:pPr>
      <w:r w:rsidRPr="00F0715D">
        <w:rPr>
          <w:rFonts w:cs="Times New Roman"/>
          <w:szCs w:val="24"/>
        </w:rPr>
        <w:t>Jumpers</w:t>
      </w:r>
    </w:p>
    <w:p w14:paraId="18454A35" w14:textId="77777777"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Potenciômetro de 10K</w:t>
      </w:r>
      <w:r w:rsidRPr="00F0715D">
        <w:rPr>
          <w:rStyle w:val="tgc"/>
          <w:rFonts w:cs="Times New Roman"/>
          <w:color w:val="222222"/>
          <w:szCs w:val="24"/>
          <w:lang w:val="pt-PT"/>
        </w:rPr>
        <w:t>Ω</w:t>
      </w:r>
    </w:p>
    <w:p w14:paraId="41F1B3F2" w14:textId="77777777" w:rsidR="003624FD" w:rsidRPr="00241E8E" w:rsidRDefault="003624FD" w:rsidP="00AF34D7">
      <w:pPr>
        <w:spacing w:after="30"/>
        <w:ind w:firstLine="720"/>
        <w:rPr>
          <w:rFonts w:cs="Times New Roman"/>
          <w:szCs w:val="28"/>
        </w:rPr>
      </w:pPr>
    </w:p>
    <w:p w14:paraId="291739C4" w14:textId="00661757" w:rsidR="00AF34D7" w:rsidRPr="00F0715D" w:rsidRDefault="00AF34D7" w:rsidP="00AF34D7">
      <w:pPr>
        <w:spacing w:after="30"/>
        <w:ind w:firstLine="720"/>
        <w:rPr>
          <w:rFonts w:cs="Times New Roman"/>
          <w:b/>
          <w:sz w:val="28"/>
          <w:szCs w:val="28"/>
        </w:rPr>
      </w:pPr>
      <w:r w:rsidRPr="00F0715D">
        <w:rPr>
          <w:rFonts w:cs="Times New Roman"/>
          <w:b/>
          <w:sz w:val="28"/>
          <w:szCs w:val="28"/>
        </w:rPr>
        <w:t>Projeto 5</w:t>
      </w:r>
      <w:r w:rsidR="003624FD" w:rsidRPr="00F0715D">
        <w:rPr>
          <w:rFonts w:cs="Times New Roman"/>
          <w:b/>
          <w:sz w:val="28"/>
          <w:szCs w:val="28"/>
        </w:rPr>
        <w:t xml:space="preserve"> – Ultrassom + Memória</w:t>
      </w:r>
    </w:p>
    <w:p w14:paraId="7CBE62B1" w14:textId="2EDD1E1B"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Uma placa Arduino</w:t>
      </w:r>
    </w:p>
    <w:p w14:paraId="2A40E466" w14:textId="77777777" w:rsidR="003624FD" w:rsidRPr="00F0715D" w:rsidRDefault="003624FD" w:rsidP="003624FD">
      <w:pPr>
        <w:pStyle w:val="NormalWeb"/>
        <w:numPr>
          <w:ilvl w:val="0"/>
          <w:numId w:val="91"/>
        </w:numPr>
        <w:shd w:val="clear" w:color="auto" w:fill="FFFFFF"/>
        <w:spacing w:before="0" w:beforeAutospacing="0" w:after="30" w:afterAutospacing="0"/>
        <w:ind w:left="1418"/>
        <w:rPr>
          <w:color w:val="000000"/>
        </w:rPr>
      </w:pPr>
      <w:proofErr w:type="spellStart"/>
      <w:r w:rsidRPr="00F0715D">
        <w:rPr>
          <w:color w:val="000000"/>
        </w:rPr>
        <w:t>Protoboard</w:t>
      </w:r>
      <w:proofErr w:type="spellEnd"/>
    </w:p>
    <w:p w14:paraId="157F0578" w14:textId="4501889D"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Jumpers</w:t>
      </w:r>
    </w:p>
    <w:p w14:paraId="23BCC364" w14:textId="062A8B79" w:rsidR="00CC1F25" w:rsidRPr="00F0715D" w:rsidRDefault="003624FD" w:rsidP="00CC1F25">
      <w:pPr>
        <w:pStyle w:val="NormalWeb"/>
        <w:numPr>
          <w:ilvl w:val="0"/>
          <w:numId w:val="91"/>
        </w:numPr>
        <w:shd w:val="clear" w:color="auto" w:fill="FFFFFF"/>
        <w:spacing w:before="0" w:beforeAutospacing="0" w:after="30" w:afterAutospacing="0"/>
        <w:ind w:left="1418"/>
        <w:rPr>
          <w:color w:val="000000"/>
        </w:rPr>
      </w:pPr>
      <w:r w:rsidRPr="00F0715D">
        <w:rPr>
          <w:color w:val="000000"/>
        </w:rPr>
        <w:t>Sensor ultrassônico</w:t>
      </w:r>
      <w:r w:rsidR="00CC1F25" w:rsidRPr="00F0715D">
        <w:rPr>
          <w:color w:val="000000"/>
        </w:rPr>
        <w:t xml:space="preserve"> (</w:t>
      </w:r>
      <w:r w:rsidR="009516A1">
        <w:rPr>
          <w:color w:val="000000"/>
        </w:rPr>
        <w:t>HC-SR</w:t>
      </w:r>
      <w:r w:rsidRPr="00F0715D">
        <w:rPr>
          <w:color w:val="000000"/>
        </w:rPr>
        <w:t>04</w:t>
      </w:r>
      <w:r w:rsidR="00CC1F25" w:rsidRPr="00F0715D">
        <w:rPr>
          <w:color w:val="000000"/>
        </w:rPr>
        <w:t>)</w:t>
      </w:r>
    </w:p>
    <w:p w14:paraId="67EA8017" w14:textId="77777777" w:rsidR="003624FD" w:rsidRPr="00241E8E" w:rsidRDefault="003624FD" w:rsidP="00AF34D7">
      <w:pPr>
        <w:spacing w:after="30"/>
        <w:ind w:firstLine="720"/>
        <w:rPr>
          <w:rFonts w:cs="Times New Roman"/>
          <w:szCs w:val="28"/>
        </w:rPr>
      </w:pPr>
    </w:p>
    <w:p w14:paraId="7B0FEEB7" w14:textId="4F6BB064" w:rsidR="00AF34D7" w:rsidRPr="00F0715D" w:rsidRDefault="00AF34D7" w:rsidP="00AF34D7">
      <w:pPr>
        <w:spacing w:after="30"/>
        <w:ind w:firstLine="720"/>
        <w:rPr>
          <w:rFonts w:cs="Times New Roman"/>
          <w:b/>
          <w:sz w:val="28"/>
          <w:szCs w:val="28"/>
        </w:rPr>
      </w:pPr>
      <w:r w:rsidRPr="00F0715D">
        <w:rPr>
          <w:rFonts w:cs="Times New Roman"/>
          <w:b/>
          <w:sz w:val="28"/>
          <w:szCs w:val="28"/>
        </w:rPr>
        <w:t>Projeto 6</w:t>
      </w:r>
      <w:r w:rsidR="00CC1F25" w:rsidRPr="00F0715D">
        <w:rPr>
          <w:rFonts w:cs="Times New Roman"/>
          <w:b/>
          <w:sz w:val="28"/>
          <w:szCs w:val="28"/>
        </w:rPr>
        <w:t xml:space="preserve"> – Carrinho com servo de rotação continua</w:t>
      </w:r>
    </w:p>
    <w:p w14:paraId="59E15CD4" w14:textId="30D103F0"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Uma placa Arduino</w:t>
      </w:r>
    </w:p>
    <w:p w14:paraId="4D20CCB7"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2 servos motores de rotação contínua</w:t>
      </w:r>
    </w:p>
    <w:p w14:paraId="7E5A5B46"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Base com rodas ou esteiras (opcional)</w:t>
      </w:r>
    </w:p>
    <w:p w14:paraId="6B6C819D" w14:textId="77777777" w:rsidR="00CC1F25" w:rsidRPr="00F0715D" w:rsidRDefault="00CC1F25" w:rsidP="00CC1F25">
      <w:pPr>
        <w:pStyle w:val="PargrafodaLista"/>
        <w:numPr>
          <w:ilvl w:val="0"/>
          <w:numId w:val="98"/>
        </w:numPr>
        <w:spacing w:after="30"/>
        <w:rPr>
          <w:rFonts w:cs="Times New Roman"/>
          <w:szCs w:val="24"/>
        </w:rPr>
      </w:pPr>
      <w:proofErr w:type="spellStart"/>
      <w:r w:rsidRPr="00F0715D">
        <w:rPr>
          <w:rFonts w:cs="Times New Roman"/>
          <w:szCs w:val="24"/>
        </w:rPr>
        <w:t>Protoboard</w:t>
      </w:r>
      <w:proofErr w:type="spellEnd"/>
    </w:p>
    <w:p w14:paraId="3CB56789"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Jumpers</w:t>
      </w:r>
    </w:p>
    <w:p w14:paraId="1651C438"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Alimentação</w:t>
      </w:r>
    </w:p>
    <w:p w14:paraId="4C17EE61" w14:textId="77777777" w:rsidR="00CC1F25" w:rsidRPr="00241E8E" w:rsidRDefault="00CC1F25" w:rsidP="00AF34D7">
      <w:pPr>
        <w:spacing w:after="30"/>
        <w:ind w:firstLine="720"/>
        <w:rPr>
          <w:rFonts w:cs="Times New Roman"/>
          <w:szCs w:val="28"/>
        </w:rPr>
      </w:pPr>
    </w:p>
    <w:p w14:paraId="2D45CC81" w14:textId="3E471FCB" w:rsidR="00AF34D7" w:rsidRPr="00F0715D" w:rsidRDefault="00AF34D7" w:rsidP="00AF34D7">
      <w:pPr>
        <w:spacing w:after="30"/>
        <w:ind w:firstLine="720"/>
        <w:rPr>
          <w:rFonts w:cs="Times New Roman"/>
          <w:b/>
          <w:sz w:val="28"/>
          <w:szCs w:val="28"/>
        </w:rPr>
      </w:pPr>
      <w:r w:rsidRPr="00F0715D">
        <w:rPr>
          <w:rFonts w:cs="Times New Roman"/>
          <w:b/>
          <w:sz w:val="28"/>
          <w:szCs w:val="28"/>
        </w:rPr>
        <w:t>Projeto 7</w:t>
      </w:r>
      <w:r w:rsidR="00CC1F25" w:rsidRPr="00F0715D">
        <w:rPr>
          <w:rFonts w:cs="Times New Roman"/>
          <w:b/>
          <w:sz w:val="28"/>
          <w:szCs w:val="28"/>
        </w:rPr>
        <w:t xml:space="preserve"> – Robô com ultrassónico</w:t>
      </w:r>
    </w:p>
    <w:p w14:paraId="4CCCDE55" w14:textId="6E0DD54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Uma placa Arduino</w:t>
      </w:r>
    </w:p>
    <w:p w14:paraId="1D202CE9" w14:textId="77777777" w:rsidR="00CC1F25" w:rsidRPr="00F0715D" w:rsidRDefault="00CC1F25" w:rsidP="00CC1F25">
      <w:pPr>
        <w:pStyle w:val="PargrafodaLista"/>
        <w:numPr>
          <w:ilvl w:val="0"/>
          <w:numId w:val="114"/>
        </w:numPr>
        <w:spacing w:after="30"/>
        <w:ind w:left="1418"/>
        <w:rPr>
          <w:rFonts w:cs="Times New Roman"/>
          <w:szCs w:val="24"/>
        </w:rPr>
      </w:pPr>
      <w:proofErr w:type="spellStart"/>
      <w:r w:rsidRPr="00F0715D">
        <w:rPr>
          <w:rFonts w:cs="Times New Roman"/>
          <w:szCs w:val="24"/>
        </w:rPr>
        <w:t>Protoboard</w:t>
      </w:r>
      <w:proofErr w:type="spellEnd"/>
    </w:p>
    <w:p w14:paraId="04481FCE" w14:textId="5DF8D65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lastRenderedPageBreak/>
        <w:t>Jumpers</w:t>
      </w:r>
    </w:p>
    <w:p w14:paraId="7667B218" w14:textId="7F95C53E"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Sensor Ultrassônico (HC-</w:t>
      </w:r>
      <w:r w:rsidR="009516A1">
        <w:rPr>
          <w:rFonts w:cs="Times New Roman"/>
          <w:szCs w:val="24"/>
        </w:rPr>
        <w:t>SR</w:t>
      </w:r>
      <w:r w:rsidRPr="00F0715D">
        <w:rPr>
          <w:rFonts w:cs="Times New Roman"/>
          <w:szCs w:val="24"/>
        </w:rPr>
        <w:t>04)</w:t>
      </w:r>
    </w:p>
    <w:p w14:paraId="03283F8E"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2 servos de rotação contínua</w:t>
      </w:r>
    </w:p>
    <w:p w14:paraId="3A1ACF60"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Base de montagem</w:t>
      </w:r>
    </w:p>
    <w:p w14:paraId="5AE5BBDE" w14:textId="057C1541"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Rodas</w:t>
      </w:r>
    </w:p>
    <w:p w14:paraId="7A43FBCF" w14:textId="77777777" w:rsidR="00CC1F25" w:rsidRPr="00241E8E" w:rsidRDefault="00CC1F25" w:rsidP="00AF34D7">
      <w:pPr>
        <w:spacing w:after="30"/>
        <w:ind w:firstLine="720"/>
        <w:rPr>
          <w:rFonts w:cs="Times New Roman"/>
          <w:szCs w:val="28"/>
        </w:rPr>
      </w:pPr>
    </w:p>
    <w:p w14:paraId="504A4B9B" w14:textId="42040282" w:rsidR="00CC1F25" w:rsidRPr="00F0715D" w:rsidRDefault="00CC1F25" w:rsidP="00AF34D7">
      <w:pPr>
        <w:spacing w:after="30"/>
        <w:ind w:firstLine="720"/>
        <w:rPr>
          <w:rFonts w:cs="Times New Roman"/>
          <w:b/>
          <w:sz w:val="28"/>
          <w:szCs w:val="28"/>
        </w:rPr>
      </w:pPr>
      <w:r w:rsidRPr="00F0715D">
        <w:rPr>
          <w:rFonts w:cs="Times New Roman"/>
          <w:b/>
          <w:sz w:val="28"/>
          <w:szCs w:val="28"/>
        </w:rPr>
        <w:t>Projeto 8 – Carrinho utilizando L293D e motores CC</w:t>
      </w:r>
    </w:p>
    <w:p w14:paraId="6DAF50F4" w14:textId="79C1845E"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Uma placa Arduino</w:t>
      </w:r>
    </w:p>
    <w:p w14:paraId="2EE103C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2 motores CC</w:t>
      </w:r>
    </w:p>
    <w:p w14:paraId="0959C46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Base para acoplar os motores (opcional)</w:t>
      </w:r>
    </w:p>
    <w:p w14:paraId="53CF78BB"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proofErr w:type="spellStart"/>
      <w:r w:rsidRPr="00F0715D">
        <w:rPr>
          <w:rFonts w:eastAsia="Times New Roman" w:cs="Times New Roman"/>
          <w:szCs w:val="24"/>
        </w:rPr>
        <w:t>Protoboard</w:t>
      </w:r>
      <w:proofErr w:type="spellEnd"/>
    </w:p>
    <w:p w14:paraId="7A4EC843" w14:textId="4972D23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Jumpers</w:t>
      </w:r>
    </w:p>
    <w:p w14:paraId="59578050"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Rodas para os motores</w:t>
      </w:r>
    </w:p>
    <w:p w14:paraId="0CE269DD"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Ponte H dupla L293D</w:t>
      </w:r>
    </w:p>
    <w:p w14:paraId="6503ECDE"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Alimentação elétrica (pilhas, baterias, etc.)</w:t>
      </w:r>
    </w:p>
    <w:p w14:paraId="62A2F995"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Regulador de tensão (no caso usamos o Lm7805)</w:t>
      </w:r>
    </w:p>
    <w:p w14:paraId="214DA96A"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Capacitores de cerâmica para montar junto ao regulador</w:t>
      </w:r>
    </w:p>
    <w:p w14:paraId="130F0373" w14:textId="77777777" w:rsidR="00CC1F25" w:rsidRPr="00CC1F25" w:rsidRDefault="00CC1F25" w:rsidP="00AF34D7">
      <w:pPr>
        <w:spacing w:after="30"/>
        <w:ind w:firstLine="720"/>
        <w:rPr>
          <w:rFonts w:cs="Times New Roman"/>
          <w:szCs w:val="24"/>
        </w:rPr>
      </w:pPr>
    </w:p>
    <w:p w14:paraId="02BF86F4" w14:textId="77777777" w:rsidR="00124A89" w:rsidRPr="00935953" w:rsidRDefault="00124A89" w:rsidP="00241E8E">
      <w:pPr>
        <w:spacing w:after="30"/>
        <w:ind w:left="720"/>
        <w:rPr>
          <w:rFonts w:cs="Times New Roman"/>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Cs w:val="36"/>
        </w:rPr>
      </w:pPr>
    </w:p>
    <w:p w14:paraId="2F65C038" w14:textId="337CF4C6" w:rsidR="00124A89" w:rsidRPr="003761C1" w:rsidRDefault="00124A89" w:rsidP="00124A89">
      <w:pPr>
        <w:spacing w:after="30"/>
        <w:rPr>
          <w:rFonts w:cs="Times New Roman"/>
          <w:sz w:val="32"/>
          <w:szCs w:val="32"/>
        </w:rPr>
      </w:pPr>
      <w:r w:rsidRPr="003761C1">
        <w:rPr>
          <w:rFonts w:cs="Times New Roman"/>
          <w:sz w:val="32"/>
          <w:szCs w:val="32"/>
        </w:rPr>
        <w:t xml:space="preserve">MCROBERTS, M. </w:t>
      </w:r>
      <w:r w:rsidRPr="003761C1">
        <w:rPr>
          <w:rFonts w:cs="Times New Roman"/>
          <w:b/>
          <w:sz w:val="32"/>
          <w:szCs w:val="32"/>
        </w:rPr>
        <w:t>Arduino Básico</w:t>
      </w:r>
      <w:r w:rsidR="00BD04AC" w:rsidRPr="003761C1">
        <w:rPr>
          <w:rFonts w:cs="Times New Roman"/>
          <w:sz w:val="32"/>
          <w:szCs w:val="32"/>
        </w:rPr>
        <w:t xml:space="preserve">, Quarta reimpressão. São Paulo: </w:t>
      </w:r>
      <w:proofErr w:type="spellStart"/>
      <w:r w:rsidR="00BD04AC" w:rsidRPr="003761C1">
        <w:rPr>
          <w:rFonts w:cs="Times New Roman"/>
          <w:sz w:val="32"/>
          <w:szCs w:val="32"/>
        </w:rPr>
        <w:t>Novatec</w:t>
      </w:r>
      <w:proofErr w:type="spellEnd"/>
      <w:r w:rsidR="00BD04AC" w:rsidRPr="003761C1">
        <w:rPr>
          <w:rFonts w:cs="Times New Roman"/>
          <w:sz w:val="32"/>
          <w:szCs w:val="32"/>
        </w:rPr>
        <w:t>, 2013. 453 p.</w:t>
      </w:r>
    </w:p>
    <w:p w14:paraId="187C1741" w14:textId="77777777" w:rsidR="00BD04AC" w:rsidRPr="00935953" w:rsidRDefault="00BD04AC" w:rsidP="00124A89">
      <w:pPr>
        <w:spacing w:after="30"/>
        <w:rPr>
          <w:rFonts w:cs="Times New Roman"/>
          <w:szCs w:val="32"/>
        </w:rPr>
      </w:pPr>
    </w:p>
    <w:p w14:paraId="125B9CEA" w14:textId="11DF16F6" w:rsidR="00BD04AC" w:rsidRPr="003761C1" w:rsidRDefault="003761C1" w:rsidP="00124A89">
      <w:pPr>
        <w:spacing w:after="30"/>
        <w:rPr>
          <w:rFonts w:cs="Times New Roman"/>
          <w:sz w:val="32"/>
          <w:szCs w:val="32"/>
        </w:rPr>
      </w:pPr>
      <w:r w:rsidRPr="003761C1">
        <w:rPr>
          <w:rFonts w:cs="Times New Roman"/>
          <w:sz w:val="32"/>
          <w:szCs w:val="32"/>
        </w:rPr>
        <w:t xml:space="preserve">Evans M.; </w:t>
      </w:r>
      <w:proofErr w:type="spellStart"/>
      <w:r w:rsidRPr="003761C1">
        <w:rPr>
          <w:rFonts w:cs="Times New Roman"/>
          <w:sz w:val="32"/>
          <w:szCs w:val="32"/>
        </w:rPr>
        <w:t>Noble</w:t>
      </w:r>
      <w:proofErr w:type="spellEnd"/>
      <w:r w:rsidRPr="003761C1">
        <w:rPr>
          <w:rFonts w:cs="Times New Roman"/>
          <w:sz w:val="32"/>
          <w:szCs w:val="32"/>
        </w:rPr>
        <w:t xml:space="preserve">, J.; </w:t>
      </w:r>
      <w:proofErr w:type="spellStart"/>
      <w:r w:rsidRPr="003761C1">
        <w:rPr>
          <w:rFonts w:cs="Times New Roman"/>
          <w:sz w:val="32"/>
          <w:szCs w:val="32"/>
        </w:rPr>
        <w:t>Hochenbaum</w:t>
      </w:r>
      <w:proofErr w:type="spellEnd"/>
      <w:r w:rsidRPr="003761C1">
        <w:rPr>
          <w:rFonts w:cs="Times New Roman"/>
          <w:sz w:val="32"/>
          <w:szCs w:val="32"/>
        </w:rPr>
        <w:t xml:space="preserve">, J. </w:t>
      </w:r>
      <w:r w:rsidRPr="003761C1">
        <w:rPr>
          <w:rFonts w:cs="Times New Roman"/>
          <w:b/>
          <w:sz w:val="32"/>
          <w:szCs w:val="32"/>
        </w:rPr>
        <w:t>Arduino em ação</w:t>
      </w:r>
      <w:r w:rsidRPr="003761C1">
        <w:rPr>
          <w:rFonts w:cs="Times New Roman"/>
          <w:sz w:val="32"/>
          <w:szCs w:val="32"/>
        </w:rPr>
        <w:t xml:space="preserve">, primeira reimpressão. São Paulo: </w:t>
      </w:r>
      <w:proofErr w:type="spellStart"/>
      <w:r w:rsidRPr="003761C1">
        <w:rPr>
          <w:rFonts w:cs="Times New Roman"/>
          <w:sz w:val="32"/>
          <w:szCs w:val="32"/>
        </w:rPr>
        <w:t>Novatec</w:t>
      </w:r>
      <w:proofErr w:type="spellEnd"/>
      <w:r w:rsidRPr="003761C1">
        <w:rPr>
          <w:rFonts w:cs="Times New Roman"/>
          <w:sz w:val="32"/>
          <w:szCs w:val="32"/>
        </w:rPr>
        <w:t>, 2014. 424 p.</w:t>
      </w:r>
    </w:p>
    <w:p w14:paraId="57F4C66A" w14:textId="7B4303A1" w:rsidR="003761C1" w:rsidRPr="00935953" w:rsidRDefault="003761C1" w:rsidP="00124A89">
      <w:pPr>
        <w:spacing w:after="30"/>
        <w:rPr>
          <w:rFonts w:cs="Times New Roman"/>
          <w:szCs w:val="32"/>
        </w:rPr>
      </w:pPr>
    </w:p>
    <w:p w14:paraId="0D55DD08" w14:textId="5D105940" w:rsidR="003761C1" w:rsidRPr="003761C1" w:rsidRDefault="00241E8E" w:rsidP="00124A89">
      <w:pPr>
        <w:spacing w:after="30"/>
        <w:rPr>
          <w:rFonts w:cs="Times New Roman"/>
          <w:sz w:val="32"/>
          <w:szCs w:val="32"/>
        </w:rPr>
      </w:pPr>
      <w:hyperlink r:id="rId159" w:history="1">
        <w:r w:rsidR="003761C1" w:rsidRPr="003761C1">
          <w:rPr>
            <w:rStyle w:val="Hyperlink"/>
            <w:rFonts w:cs="Times New Roman"/>
            <w:sz w:val="32"/>
            <w:szCs w:val="32"/>
          </w:rPr>
          <w:t>http://arduino.cc</w:t>
        </w:r>
      </w:hyperlink>
    </w:p>
    <w:p w14:paraId="67D4BC23" w14:textId="77777777" w:rsidR="003761C1" w:rsidRPr="00935953" w:rsidRDefault="003761C1" w:rsidP="00124A89">
      <w:pPr>
        <w:spacing w:after="30"/>
        <w:rPr>
          <w:rFonts w:cs="Times New Roman"/>
          <w:szCs w:val="32"/>
          <w:u w:val="single"/>
        </w:rPr>
      </w:pPr>
    </w:p>
    <w:p w14:paraId="7278DB21" w14:textId="38081900" w:rsidR="003761C1" w:rsidRDefault="00241E8E" w:rsidP="00124A89">
      <w:pPr>
        <w:spacing w:after="30"/>
        <w:rPr>
          <w:rStyle w:val="Hyperlink"/>
          <w:rFonts w:cs="Times New Roman"/>
          <w:sz w:val="32"/>
          <w:szCs w:val="32"/>
        </w:rPr>
      </w:pPr>
      <w:hyperlink r:id="rId160" w:history="1">
        <w:r w:rsidR="00F866DF" w:rsidRPr="0096657D">
          <w:rPr>
            <w:rStyle w:val="Hyperlink"/>
            <w:rFonts w:cs="Times New Roman"/>
            <w:sz w:val="32"/>
            <w:szCs w:val="32"/>
          </w:rPr>
          <w:t>http://fritzing.org</w:t>
        </w:r>
      </w:hyperlink>
      <w:r w:rsidR="00F866DF">
        <w:rPr>
          <w:rFonts w:cs="Times New Roman"/>
          <w:sz w:val="32"/>
          <w:szCs w:val="32"/>
        </w:rPr>
        <w:t xml:space="preserve"> </w:t>
      </w:r>
    </w:p>
    <w:p w14:paraId="33D535C1" w14:textId="77777777" w:rsidR="003761C1" w:rsidRPr="00935953" w:rsidRDefault="003761C1" w:rsidP="00124A89">
      <w:pPr>
        <w:spacing w:after="30"/>
        <w:rPr>
          <w:rStyle w:val="Hyperlink"/>
          <w:rFonts w:cs="Times New Roman"/>
          <w:szCs w:val="32"/>
          <w:u w:val="none"/>
        </w:rPr>
      </w:pPr>
    </w:p>
    <w:p w14:paraId="37BC1D5D" w14:textId="2AB2C199" w:rsidR="003761C1" w:rsidRDefault="00241E8E" w:rsidP="00124A89">
      <w:pPr>
        <w:spacing w:after="30"/>
        <w:rPr>
          <w:rStyle w:val="Hyperlink"/>
          <w:rFonts w:cs="Times New Roman"/>
          <w:sz w:val="32"/>
          <w:szCs w:val="32"/>
        </w:rPr>
      </w:pPr>
      <w:hyperlink r:id="rId161" w:history="1">
        <w:r w:rsidR="003761C1" w:rsidRPr="006D08D2">
          <w:rPr>
            <w:rStyle w:val="Hyperlink"/>
            <w:rFonts w:cs="Times New Roman"/>
            <w:sz w:val="32"/>
            <w:szCs w:val="32"/>
          </w:rPr>
          <w:t>http://instructables.com</w:t>
        </w:r>
      </w:hyperlink>
    </w:p>
    <w:p w14:paraId="7C26CB5C" w14:textId="77777777" w:rsidR="003761C1" w:rsidRPr="00935953" w:rsidRDefault="003761C1" w:rsidP="00124A89">
      <w:pPr>
        <w:spacing w:after="30"/>
        <w:rPr>
          <w:rStyle w:val="Hyperlink"/>
          <w:rFonts w:cs="Times New Roman"/>
          <w:szCs w:val="32"/>
          <w:u w:val="none"/>
        </w:rPr>
      </w:pPr>
    </w:p>
    <w:p w14:paraId="70055DC0" w14:textId="1002CEB8" w:rsidR="003761C1" w:rsidRDefault="00241E8E" w:rsidP="00124A89">
      <w:pPr>
        <w:spacing w:after="30"/>
        <w:rPr>
          <w:rStyle w:val="Hyperlink"/>
          <w:rFonts w:cs="Times New Roman"/>
          <w:sz w:val="32"/>
          <w:szCs w:val="32"/>
        </w:rPr>
      </w:pPr>
      <w:hyperlink r:id="rId162" w:history="1">
        <w:r w:rsidR="00F866DF" w:rsidRPr="0096657D">
          <w:rPr>
            <w:rStyle w:val="Hyperlink"/>
            <w:rFonts w:cs="Times New Roman"/>
            <w:sz w:val="32"/>
            <w:szCs w:val="32"/>
          </w:rPr>
          <w:t>http://cadsoftusa.com</w:t>
        </w:r>
      </w:hyperlink>
      <w:r w:rsidR="00F866DF">
        <w:rPr>
          <w:rStyle w:val="Hyperlink"/>
          <w:rFonts w:cs="Times New Roman"/>
          <w:sz w:val="32"/>
          <w:szCs w:val="32"/>
        </w:rPr>
        <w:t xml:space="preserve"> </w:t>
      </w:r>
    </w:p>
    <w:p w14:paraId="023752FE" w14:textId="77777777" w:rsidR="00FD6824" w:rsidRDefault="00FD6824" w:rsidP="005E51C6">
      <w:pPr>
        <w:spacing w:after="30"/>
        <w:rPr>
          <w:rFonts w:cs="Times New Roman"/>
          <w:noProof/>
          <w:sz w:val="32"/>
          <w:szCs w:val="32"/>
          <w:lang w:val="en-US"/>
        </w:rPr>
      </w:pPr>
    </w:p>
    <w:p w14:paraId="62EEDDC1" w14:textId="77777777" w:rsidR="005E51C6" w:rsidRDefault="005E51C6" w:rsidP="005E51C6">
      <w:pPr>
        <w:spacing w:after="30"/>
        <w:rPr>
          <w:rFonts w:cs="Times New Roman"/>
          <w:noProof/>
          <w:sz w:val="32"/>
          <w:szCs w:val="32"/>
          <w:lang w:val="en-US"/>
        </w:rPr>
      </w:pPr>
    </w:p>
    <w:p w14:paraId="4CCA49A1" w14:textId="1E2F7FD8" w:rsidR="00FD6824" w:rsidRDefault="00FD6824" w:rsidP="00FD6824">
      <w:pPr>
        <w:spacing w:after="30"/>
        <w:rPr>
          <w:rFonts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0FD4FD4F" w:rsidR="00FD6824" w:rsidRDefault="00FD6824" w:rsidP="00FD6824">
      <w:pPr>
        <w:spacing w:after="30"/>
        <w:jc w:val="center"/>
        <w:rPr>
          <w:rFonts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241E8E">
        <w:fldChar w:fldCharType="begin"/>
      </w:r>
      <w:r w:rsidR="00241E8E">
        <w:instrText xml:space="preserve"> HYPERLINK "http://creativecommons.org/licenses/by-sa/4.0/" </w:instrText>
      </w:r>
      <w:r w:rsidR="00241E8E">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241E8E">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64" w:history="1">
        <w:r w:rsidR="00031392" w:rsidRPr="00031392">
          <w:rPr>
            <w:rStyle w:val="Hyperlink"/>
            <w:rFonts w:ascii="Helvetica" w:hAnsi="Helvetica" w:cs="Helvetica"/>
            <w:sz w:val="21"/>
            <w:szCs w:val="21"/>
          </w:rPr>
          <w:t>github.com/</w:t>
        </w:r>
        <w:proofErr w:type="spellStart"/>
        <w:r w:rsidR="00031392" w:rsidRPr="00031392">
          <w:rPr>
            <w:rStyle w:val="Hyperlink"/>
            <w:rFonts w:ascii="Helvetica" w:hAnsi="Helvetica" w:cs="Helvetica"/>
            <w:sz w:val="21"/>
            <w:szCs w:val="21"/>
          </w:rPr>
          <w:t>StarFruitBrasil</w:t>
        </w:r>
        <w:proofErr w:type="spellEnd"/>
        <w:r w:rsidR="00031392" w:rsidRPr="00031392">
          <w:rPr>
            <w:rStyle w:val="Hyperlink"/>
            <w:rFonts w:ascii="Helvetica" w:hAnsi="Helvetica" w:cs="Helvetica"/>
            <w:sz w:val="21"/>
            <w:szCs w:val="21"/>
          </w:rPr>
          <w:t>/</w:t>
        </w:r>
        <w:proofErr w:type="spellStart"/>
        <w:r w:rsidR="00031392" w:rsidRPr="00031392">
          <w:rPr>
            <w:rStyle w:val="Hyperlink"/>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FD6824">
      <w:foot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171330" w14:textId="77777777" w:rsidR="00F342D0" w:rsidRDefault="00F342D0" w:rsidP="00185177">
      <w:pPr>
        <w:spacing w:after="0" w:line="240" w:lineRule="auto"/>
      </w:pPr>
      <w:r>
        <w:separator/>
      </w:r>
    </w:p>
  </w:endnote>
  <w:endnote w:type="continuationSeparator" w:id="0">
    <w:p w14:paraId="15207437" w14:textId="77777777" w:rsidR="00F342D0" w:rsidRDefault="00F342D0"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241E8E" w:rsidRDefault="00241E8E">
    <w:pPr>
      <w:pStyle w:val="Rodap"/>
      <w:jc w:val="center"/>
      <w:rPr>
        <w:ins w:id="1998" w:author="granix pacheco" w:date="2016-02-08T10:54:00Z"/>
        <w:caps/>
        <w:color w:val="5B9BD5" w:themeColor="accent1"/>
      </w:rPr>
    </w:pPr>
    <w:ins w:id="1999"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4249C4">
      <w:rPr>
        <w:caps/>
        <w:noProof/>
        <w:color w:val="5B9BD5" w:themeColor="accent1"/>
      </w:rPr>
      <w:t>4</w:t>
    </w:r>
    <w:ins w:id="2000" w:author="granix pacheco" w:date="2016-02-08T10:54:00Z">
      <w:r>
        <w:rPr>
          <w:caps/>
          <w:color w:val="5B9BD5" w:themeColor="accent1"/>
        </w:rPr>
        <w:fldChar w:fldCharType="end"/>
      </w:r>
    </w:ins>
  </w:p>
  <w:p w14:paraId="0E61F274" w14:textId="0E62F41A" w:rsidR="00241E8E" w:rsidRDefault="00241E8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6DB95A" w14:textId="77777777" w:rsidR="00F342D0" w:rsidRDefault="00F342D0" w:rsidP="00185177">
      <w:pPr>
        <w:spacing w:after="0" w:line="240" w:lineRule="auto"/>
      </w:pPr>
      <w:r>
        <w:separator/>
      </w:r>
    </w:p>
  </w:footnote>
  <w:footnote w:type="continuationSeparator" w:id="0">
    <w:p w14:paraId="7A2B13B6" w14:textId="77777777" w:rsidR="00F342D0" w:rsidRDefault="00F342D0"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7823E24"/>
    <w:multiLevelType w:val="hybridMultilevel"/>
    <w:tmpl w:val="3D0C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08375BBE"/>
    <w:multiLevelType w:val="hybridMultilevel"/>
    <w:tmpl w:val="8C1ED3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2"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0A1F0785"/>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4"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8"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9"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20"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4"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7"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9"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4"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5"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8"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9"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0"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4"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16B4427"/>
    <w:multiLevelType w:val="hybridMultilevel"/>
    <w:tmpl w:val="1F88ECEC"/>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21B3084B"/>
    <w:multiLevelType w:val="hybridMultilevel"/>
    <w:tmpl w:val="BF469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29031B18"/>
    <w:multiLevelType w:val="hybridMultilevel"/>
    <w:tmpl w:val="3202C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2930508A"/>
    <w:multiLevelType w:val="hybridMultilevel"/>
    <w:tmpl w:val="23108414"/>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7"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61"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62"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63"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4"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5"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8"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0"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71" w15:restartNumberingAfterBreak="0">
    <w:nsid w:val="305615ED"/>
    <w:multiLevelType w:val="hybridMultilevel"/>
    <w:tmpl w:val="903861D2"/>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2"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75" w15:restartNumberingAfterBreak="0">
    <w:nsid w:val="3558269E"/>
    <w:multiLevelType w:val="multilevel"/>
    <w:tmpl w:val="A97098E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6"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48374E"/>
    <w:multiLevelType w:val="multilevel"/>
    <w:tmpl w:val="DAA6BD20"/>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sz w:val="32"/>
        <w:szCs w:val="32"/>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82" w15:restartNumberingAfterBreak="0">
    <w:nsid w:val="39BC18D3"/>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84"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85"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86"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00B2C68"/>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0" w15:restartNumberingAfterBreak="0">
    <w:nsid w:val="40ED0632"/>
    <w:multiLevelType w:val="hybridMultilevel"/>
    <w:tmpl w:val="B33ED3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1"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92"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428B0BC3"/>
    <w:multiLevelType w:val="hybridMultilevel"/>
    <w:tmpl w:val="BB5082DC"/>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4"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44B47327"/>
    <w:multiLevelType w:val="hybridMultilevel"/>
    <w:tmpl w:val="0248EB4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7" w15:restartNumberingAfterBreak="0">
    <w:nsid w:val="44BF23D1"/>
    <w:multiLevelType w:val="hybridMultilevel"/>
    <w:tmpl w:val="7D2C68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46F84B61"/>
    <w:multiLevelType w:val="hybridMultilevel"/>
    <w:tmpl w:val="FB0EC98C"/>
    <w:lvl w:ilvl="0" w:tplc="4142CB14">
      <w:start w:val="1"/>
      <w:numFmt w:val="bullet"/>
      <w:lvlText w:val=""/>
      <w:lvlJc w:val="left"/>
      <w:pPr>
        <w:ind w:left="2880" w:hanging="360"/>
      </w:pPr>
      <w:rPr>
        <w:rFonts w:ascii="Symbol" w:hAnsi="Symbol" w:hint="default"/>
        <w:sz w:val="24"/>
        <w:szCs w:val="24"/>
      </w:rPr>
    </w:lvl>
    <w:lvl w:ilvl="1" w:tplc="04160003" w:tentative="1">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1"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7623737"/>
    <w:multiLevelType w:val="hybridMultilevel"/>
    <w:tmpl w:val="01C8D600"/>
    <w:lvl w:ilvl="0" w:tplc="04160001">
      <w:start w:val="1"/>
      <w:numFmt w:val="bullet"/>
      <w:lvlText w:val=""/>
      <w:lvlJc w:val="left"/>
      <w:pPr>
        <w:ind w:left="3240" w:hanging="360"/>
      </w:pPr>
      <w:rPr>
        <w:rFonts w:ascii="Symbol" w:hAnsi="Symbol" w:hint="default"/>
      </w:rPr>
    </w:lvl>
    <w:lvl w:ilvl="1" w:tplc="04160003" w:tentative="1">
      <w:start w:val="1"/>
      <w:numFmt w:val="bullet"/>
      <w:lvlText w:val="o"/>
      <w:lvlJc w:val="left"/>
      <w:pPr>
        <w:ind w:left="3960" w:hanging="360"/>
      </w:pPr>
      <w:rPr>
        <w:rFonts w:ascii="Courier New" w:hAnsi="Courier New" w:cs="Courier New" w:hint="default"/>
      </w:rPr>
    </w:lvl>
    <w:lvl w:ilvl="2" w:tplc="04160005" w:tentative="1">
      <w:start w:val="1"/>
      <w:numFmt w:val="bullet"/>
      <w:lvlText w:val=""/>
      <w:lvlJc w:val="left"/>
      <w:pPr>
        <w:ind w:left="4680" w:hanging="360"/>
      </w:pPr>
      <w:rPr>
        <w:rFonts w:ascii="Wingdings" w:hAnsi="Wingdings" w:hint="default"/>
      </w:rPr>
    </w:lvl>
    <w:lvl w:ilvl="3" w:tplc="04160001" w:tentative="1">
      <w:start w:val="1"/>
      <w:numFmt w:val="bullet"/>
      <w:lvlText w:val=""/>
      <w:lvlJc w:val="left"/>
      <w:pPr>
        <w:ind w:left="5400" w:hanging="360"/>
      </w:pPr>
      <w:rPr>
        <w:rFonts w:ascii="Symbol" w:hAnsi="Symbol" w:hint="default"/>
      </w:rPr>
    </w:lvl>
    <w:lvl w:ilvl="4" w:tplc="04160003" w:tentative="1">
      <w:start w:val="1"/>
      <w:numFmt w:val="bullet"/>
      <w:lvlText w:val="o"/>
      <w:lvlJc w:val="left"/>
      <w:pPr>
        <w:ind w:left="6120" w:hanging="360"/>
      </w:pPr>
      <w:rPr>
        <w:rFonts w:ascii="Courier New" w:hAnsi="Courier New" w:cs="Courier New" w:hint="default"/>
      </w:rPr>
    </w:lvl>
    <w:lvl w:ilvl="5" w:tplc="04160005" w:tentative="1">
      <w:start w:val="1"/>
      <w:numFmt w:val="bullet"/>
      <w:lvlText w:val=""/>
      <w:lvlJc w:val="left"/>
      <w:pPr>
        <w:ind w:left="6840" w:hanging="360"/>
      </w:pPr>
      <w:rPr>
        <w:rFonts w:ascii="Wingdings" w:hAnsi="Wingdings" w:hint="default"/>
      </w:rPr>
    </w:lvl>
    <w:lvl w:ilvl="6" w:tplc="04160001" w:tentative="1">
      <w:start w:val="1"/>
      <w:numFmt w:val="bullet"/>
      <w:lvlText w:val=""/>
      <w:lvlJc w:val="left"/>
      <w:pPr>
        <w:ind w:left="7560" w:hanging="360"/>
      </w:pPr>
      <w:rPr>
        <w:rFonts w:ascii="Symbol" w:hAnsi="Symbol" w:hint="default"/>
      </w:rPr>
    </w:lvl>
    <w:lvl w:ilvl="7" w:tplc="04160003" w:tentative="1">
      <w:start w:val="1"/>
      <w:numFmt w:val="bullet"/>
      <w:lvlText w:val="o"/>
      <w:lvlJc w:val="left"/>
      <w:pPr>
        <w:ind w:left="8280" w:hanging="360"/>
      </w:pPr>
      <w:rPr>
        <w:rFonts w:ascii="Courier New" w:hAnsi="Courier New" w:cs="Courier New" w:hint="default"/>
      </w:rPr>
    </w:lvl>
    <w:lvl w:ilvl="8" w:tplc="04160005" w:tentative="1">
      <w:start w:val="1"/>
      <w:numFmt w:val="bullet"/>
      <w:lvlText w:val=""/>
      <w:lvlJc w:val="left"/>
      <w:pPr>
        <w:ind w:left="9000" w:hanging="360"/>
      </w:pPr>
      <w:rPr>
        <w:rFonts w:ascii="Wingdings" w:hAnsi="Wingdings" w:hint="default"/>
      </w:rPr>
    </w:lvl>
  </w:abstractNum>
  <w:abstractNum w:abstractNumId="104" w15:restartNumberingAfterBreak="0">
    <w:nsid w:val="4813490D"/>
    <w:multiLevelType w:val="hybridMultilevel"/>
    <w:tmpl w:val="66DC882A"/>
    <w:lvl w:ilvl="0" w:tplc="0416000F">
      <w:start w:val="1"/>
      <w:numFmt w:val="decimal"/>
      <w:lvlText w:val="%1."/>
      <w:lvlJc w:val="left"/>
      <w:pPr>
        <w:ind w:left="503" w:hanging="360"/>
      </w:pPr>
    </w:lvl>
    <w:lvl w:ilvl="1" w:tplc="04160019" w:tentative="1">
      <w:start w:val="1"/>
      <w:numFmt w:val="lowerLetter"/>
      <w:lvlText w:val="%2."/>
      <w:lvlJc w:val="left"/>
      <w:pPr>
        <w:ind w:left="1223" w:hanging="360"/>
      </w:pPr>
    </w:lvl>
    <w:lvl w:ilvl="2" w:tplc="0416001B" w:tentative="1">
      <w:start w:val="1"/>
      <w:numFmt w:val="lowerRoman"/>
      <w:lvlText w:val="%3."/>
      <w:lvlJc w:val="right"/>
      <w:pPr>
        <w:ind w:left="1943" w:hanging="180"/>
      </w:pPr>
    </w:lvl>
    <w:lvl w:ilvl="3" w:tplc="0416000F" w:tentative="1">
      <w:start w:val="1"/>
      <w:numFmt w:val="decimal"/>
      <w:lvlText w:val="%4."/>
      <w:lvlJc w:val="left"/>
      <w:pPr>
        <w:ind w:left="2663" w:hanging="360"/>
      </w:pPr>
    </w:lvl>
    <w:lvl w:ilvl="4" w:tplc="04160019" w:tentative="1">
      <w:start w:val="1"/>
      <w:numFmt w:val="lowerLetter"/>
      <w:lvlText w:val="%5."/>
      <w:lvlJc w:val="left"/>
      <w:pPr>
        <w:ind w:left="3383" w:hanging="360"/>
      </w:pPr>
    </w:lvl>
    <w:lvl w:ilvl="5" w:tplc="0416001B" w:tentative="1">
      <w:start w:val="1"/>
      <w:numFmt w:val="lowerRoman"/>
      <w:lvlText w:val="%6."/>
      <w:lvlJc w:val="right"/>
      <w:pPr>
        <w:ind w:left="4103" w:hanging="180"/>
      </w:pPr>
    </w:lvl>
    <w:lvl w:ilvl="6" w:tplc="0416000F" w:tentative="1">
      <w:start w:val="1"/>
      <w:numFmt w:val="decimal"/>
      <w:lvlText w:val="%7."/>
      <w:lvlJc w:val="left"/>
      <w:pPr>
        <w:ind w:left="4823" w:hanging="360"/>
      </w:pPr>
    </w:lvl>
    <w:lvl w:ilvl="7" w:tplc="04160019" w:tentative="1">
      <w:start w:val="1"/>
      <w:numFmt w:val="lowerLetter"/>
      <w:lvlText w:val="%8."/>
      <w:lvlJc w:val="left"/>
      <w:pPr>
        <w:ind w:left="5543" w:hanging="360"/>
      </w:pPr>
    </w:lvl>
    <w:lvl w:ilvl="8" w:tplc="0416001B" w:tentative="1">
      <w:start w:val="1"/>
      <w:numFmt w:val="lowerRoman"/>
      <w:lvlText w:val="%9."/>
      <w:lvlJc w:val="right"/>
      <w:pPr>
        <w:ind w:left="6263" w:hanging="180"/>
      </w:pPr>
    </w:lvl>
  </w:abstractNum>
  <w:abstractNum w:abstractNumId="105"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6"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108"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09"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110"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12"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4E316356"/>
    <w:multiLevelType w:val="hybridMultilevel"/>
    <w:tmpl w:val="3AB00326"/>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501046AF"/>
    <w:multiLevelType w:val="hybridMultilevel"/>
    <w:tmpl w:val="CA189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7"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8"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0"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546743A6"/>
    <w:multiLevelType w:val="hybridMultilevel"/>
    <w:tmpl w:val="05EA3308"/>
    <w:lvl w:ilvl="0" w:tplc="4142CB14">
      <w:start w:val="1"/>
      <w:numFmt w:val="bullet"/>
      <w:lvlText w:val=""/>
      <w:lvlJc w:val="left"/>
      <w:pPr>
        <w:ind w:left="3600" w:hanging="360"/>
      </w:pPr>
      <w:rPr>
        <w:rFonts w:ascii="Symbol" w:hAnsi="Symbol" w:hint="default"/>
        <w:sz w:val="24"/>
        <w:szCs w:val="24"/>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22" w15:restartNumberingAfterBreak="0">
    <w:nsid w:val="57604A34"/>
    <w:multiLevelType w:val="hybridMultilevel"/>
    <w:tmpl w:val="0150D3B0"/>
    <w:lvl w:ilvl="0" w:tplc="4142CB14">
      <w:start w:val="1"/>
      <w:numFmt w:val="bullet"/>
      <w:lvlText w:val=""/>
      <w:lvlJc w:val="left"/>
      <w:pPr>
        <w:ind w:left="5040" w:hanging="360"/>
      </w:pPr>
      <w:rPr>
        <w:rFonts w:ascii="Symbol" w:hAnsi="Symbol" w:hint="default"/>
        <w:sz w:val="24"/>
        <w:szCs w:val="24"/>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123"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24"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6"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7"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5AD14628"/>
    <w:multiLevelType w:val="hybridMultilevel"/>
    <w:tmpl w:val="82EE42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9" w15:restartNumberingAfterBreak="0">
    <w:nsid w:val="5C0F636E"/>
    <w:multiLevelType w:val="hybridMultilevel"/>
    <w:tmpl w:val="A2E602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0"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1" w15:restartNumberingAfterBreak="0">
    <w:nsid w:val="5C5D13DF"/>
    <w:multiLevelType w:val="hybridMultilevel"/>
    <w:tmpl w:val="219CAB4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2"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3" w15:restartNumberingAfterBreak="0">
    <w:nsid w:val="5DB81C64"/>
    <w:multiLevelType w:val="hybridMultilevel"/>
    <w:tmpl w:val="C4580E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4"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5"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7" w15:restartNumberingAfterBreak="0">
    <w:nsid w:val="5EB474CE"/>
    <w:multiLevelType w:val="hybridMultilevel"/>
    <w:tmpl w:val="9AD20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F477141"/>
    <w:multiLevelType w:val="hybridMultilevel"/>
    <w:tmpl w:val="396415FA"/>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4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34B109C"/>
    <w:multiLevelType w:val="hybridMultilevel"/>
    <w:tmpl w:val="C43CC4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43"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7712AC8"/>
    <w:multiLevelType w:val="hybridMultilevel"/>
    <w:tmpl w:val="8A3EECB4"/>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7"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48"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9"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0"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52"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3"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5" w15:restartNumberingAfterBreak="0">
    <w:nsid w:val="6B876671"/>
    <w:multiLevelType w:val="hybridMultilevel"/>
    <w:tmpl w:val="6DA6FABC"/>
    <w:lvl w:ilvl="0" w:tplc="0416000F">
      <w:start w:val="1"/>
      <w:numFmt w:val="decimal"/>
      <w:lvlText w:val="%1."/>
      <w:lvlJc w:val="left"/>
      <w:pPr>
        <w:ind w:left="1845" w:hanging="360"/>
      </w:pPr>
    </w:lvl>
    <w:lvl w:ilvl="1" w:tplc="04160019" w:tentative="1">
      <w:start w:val="1"/>
      <w:numFmt w:val="lowerLetter"/>
      <w:lvlText w:val="%2."/>
      <w:lvlJc w:val="left"/>
      <w:pPr>
        <w:ind w:left="2565" w:hanging="360"/>
      </w:pPr>
    </w:lvl>
    <w:lvl w:ilvl="2" w:tplc="0416001B" w:tentative="1">
      <w:start w:val="1"/>
      <w:numFmt w:val="lowerRoman"/>
      <w:lvlText w:val="%3."/>
      <w:lvlJc w:val="right"/>
      <w:pPr>
        <w:ind w:left="3285" w:hanging="180"/>
      </w:pPr>
    </w:lvl>
    <w:lvl w:ilvl="3" w:tplc="0416000F" w:tentative="1">
      <w:start w:val="1"/>
      <w:numFmt w:val="decimal"/>
      <w:lvlText w:val="%4."/>
      <w:lvlJc w:val="left"/>
      <w:pPr>
        <w:ind w:left="4005" w:hanging="360"/>
      </w:pPr>
    </w:lvl>
    <w:lvl w:ilvl="4" w:tplc="04160019" w:tentative="1">
      <w:start w:val="1"/>
      <w:numFmt w:val="lowerLetter"/>
      <w:lvlText w:val="%5."/>
      <w:lvlJc w:val="left"/>
      <w:pPr>
        <w:ind w:left="4725" w:hanging="360"/>
      </w:pPr>
    </w:lvl>
    <w:lvl w:ilvl="5" w:tplc="0416001B" w:tentative="1">
      <w:start w:val="1"/>
      <w:numFmt w:val="lowerRoman"/>
      <w:lvlText w:val="%6."/>
      <w:lvlJc w:val="right"/>
      <w:pPr>
        <w:ind w:left="5445" w:hanging="180"/>
      </w:pPr>
    </w:lvl>
    <w:lvl w:ilvl="6" w:tplc="0416000F" w:tentative="1">
      <w:start w:val="1"/>
      <w:numFmt w:val="decimal"/>
      <w:lvlText w:val="%7."/>
      <w:lvlJc w:val="left"/>
      <w:pPr>
        <w:ind w:left="6165" w:hanging="360"/>
      </w:pPr>
    </w:lvl>
    <w:lvl w:ilvl="7" w:tplc="04160019" w:tentative="1">
      <w:start w:val="1"/>
      <w:numFmt w:val="lowerLetter"/>
      <w:lvlText w:val="%8."/>
      <w:lvlJc w:val="left"/>
      <w:pPr>
        <w:ind w:left="6885" w:hanging="360"/>
      </w:pPr>
    </w:lvl>
    <w:lvl w:ilvl="8" w:tplc="0416001B" w:tentative="1">
      <w:start w:val="1"/>
      <w:numFmt w:val="lowerRoman"/>
      <w:lvlText w:val="%9."/>
      <w:lvlJc w:val="right"/>
      <w:pPr>
        <w:ind w:left="7605" w:hanging="180"/>
      </w:pPr>
    </w:lvl>
  </w:abstractNum>
  <w:abstractNum w:abstractNumId="156"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E395B67"/>
    <w:multiLevelType w:val="multilevel"/>
    <w:tmpl w:val="93604FCA"/>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b/>
        <w:sz w:val="32"/>
        <w:szCs w:val="32"/>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5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5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6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6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4"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65"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66"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67"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9"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70"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1"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2"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3"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74"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5"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6"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8"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9"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40"/>
  </w:num>
  <w:num w:numId="3">
    <w:abstractNumId w:val="2"/>
  </w:num>
  <w:num w:numId="4">
    <w:abstractNumId w:val="15"/>
  </w:num>
  <w:num w:numId="5">
    <w:abstractNumId w:val="105"/>
  </w:num>
  <w:num w:numId="6">
    <w:abstractNumId w:val="20"/>
  </w:num>
  <w:num w:numId="7">
    <w:abstractNumId w:val="102"/>
  </w:num>
  <w:num w:numId="8">
    <w:abstractNumId w:val="59"/>
  </w:num>
  <w:num w:numId="9">
    <w:abstractNumId w:val="106"/>
  </w:num>
  <w:num w:numId="10">
    <w:abstractNumId w:val="179"/>
  </w:num>
  <w:num w:numId="11">
    <w:abstractNumId w:val="5"/>
  </w:num>
  <w:num w:numId="12">
    <w:abstractNumId w:val="68"/>
  </w:num>
  <w:num w:numId="13">
    <w:abstractNumId w:val="66"/>
  </w:num>
  <w:num w:numId="14">
    <w:abstractNumId w:val="53"/>
  </w:num>
  <w:num w:numId="15">
    <w:abstractNumId w:val="144"/>
  </w:num>
  <w:num w:numId="16">
    <w:abstractNumId w:val="150"/>
  </w:num>
  <w:num w:numId="17">
    <w:abstractNumId w:val="161"/>
  </w:num>
  <w:num w:numId="18">
    <w:abstractNumId w:val="118"/>
  </w:num>
  <w:num w:numId="19">
    <w:abstractNumId w:val="1"/>
  </w:num>
  <w:num w:numId="20">
    <w:abstractNumId w:val="52"/>
  </w:num>
  <w:num w:numId="21">
    <w:abstractNumId w:val="72"/>
  </w:num>
  <w:num w:numId="22">
    <w:abstractNumId w:val="101"/>
  </w:num>
  <w:num w:numId="23">
    <w:abstractNumId w:val="88"/>
  </w:num>
  <w:num w:numId="24">
    <w:abstractNumId w:val="73"/>
  </w:num>
  <w:num w:numId="25">
    <w:abstractNumId w:val="132"/>
  </w:num>
  <w:num w:numId="26">
    <w:abstractNumId w:val="50"/>
  </w:num>
  <w:num w:numId="27">
    <w:abstractNumId w:val="77"/>
  </w:num>
  <w:num w:numId="28">
    <w:abstractNumId w:val="24"/>
  </w:num>
  <w:num w:numId="29">
    <w:abstractNumId w:val="29"/>
  </w:num>
  <w:num w:numId="30">
    <w:abstractNumId w:val="39"/>
  </w:num>
  <w:num w:numId="31">
    <w:abstractNumId w:val="67"/>
  </w:num>
  <w:num w:numId="32">
    <w:abstractNumId w:val="98"/>
  </w:num>
  <w:num w:numId="33">
    <w:abstractNumId w:val="116"/>
  </w:num>
  <w:num w:numId="34">
    <w:abstractNumId w:val="168"/>
  </w:num>
  <w:num w:numId="35">
    <w:abstractNumId w:val="48"/>
  </w:num>
  <w:num w:numId="36">
    <w:abstractNumId w:val="101"/>
  </w:num>
  <w:num w:numId="37">
    <w:abstractNumId w:val="47"/>
  </w:num>
  <w:num w:numId="38">
    <w:abstractNumId w:val="160"/>
  </w:num>
  <w:num w:numId="39">
    <w:abstractNumId w:val="143"/>
  </w:num>
  <w:num w:numId="40">
    <w:abstractNumId w:val="16"/>
  </w:num>
  <w:num w:numId="41">
    <w:abstractNumId w:val="99"/>
  </w:num>
  <w:num w:numId="42">
    <w:abstractNumId w:val="35"/>
  </w:num>
  <w:num w:numId="43">
    <w:abstractNumId w:val="22"/>
  </w:num>
  <w:num w:numId="44">
    <w:abstractNumId w:val="124"/>
  </w:num>
  <w:num w:numId="45">
    <w:abstractNumId w:val="140"/>
  </w:num>
  <w:num w:numId="46">
    <w:abstractNumId w:val="135"/>
  </w:num>
  <w:num w:numId="47">
    <w:abstractNumId w:val="153"/>
  </w:num>
  <w:num w:numId="48">
    <w:abstractNumId w:val="36"/>
  </w:num>
  <w:num w:numId="49">
    <w:abstractNumId w:val="178"/>
  </w:num>
  <w:num w:numId="50">
    <w:abstractNumId w:val="42"/>
  </w:num>
  <w:num w:numId="51">
    <w:abstractNumId w:val="58"/>
  </w:num>
  <w:num w:numId="52">
    <w:abstractNumId w:val="86"/>
  </w:num>
  <w:num w:numId="53">
    <w:abstractNumId w:val="31"/>
  </w:num>
  <w:num w:numId="54">
    <w:abstractNumId w:val="146"/>
  </w:num>
  <w:num w:numId="55">
    <w:abstractNumId w:val="162"/>
  </w:num>
  <w:num w:numId="56">
    <w:abstractNumId w:val="51"/>
  </w:num>
  <w:num w:numId="57">
    <w:abstractNumId w:val="156"/>
  </w:num>
  <w:num w:numId="58">
    <w:abstractNumId w:val="79"/>
  </w:num>
  <w:num w:numId="59">
    <w:abstractNumId w:val="49"/>
  </w:num>
  <w:num w:numId="60">
    <w:abstractNumId w:val="80"/>
  </w:num>
  <w:num w:numId="61">
    <w:abstractNumId w:val="30"/>
  </w:num>
  <w:num w:numId="62">
    <w:abstractNumId w:val="57"/>
  </w:num>
  <w:num w:numId="63">
    <w:abstractNumId w:val="159"/>
  </w:num>
  <w:num w:numId="64">
    <w:abstractNumId w:val="23"/>
  </w:num>
  <w:num w:numId="65">
    <w:abstractNumId w:val="117"/>
  </w:num>
  <w:num w:numId="66">
    <w:abstractNumId w:val="174"/>
  </w:num>
  <w:num w:numId="67">
    <w:abstractNumId w:val="177"/>
  </w:num>
  <w:num w:numId="68">
    <w:abstractNumId w:val="78"/>
  </w:num>
  <w:num w:numId="69">
    <w:abstractNumId w:val="134"/>
  </w:num>
  <w:num w:numId="70">
    <w:abstractNumId w:val="0"/>
  </w:num>
  <w:num w:numId="71">
    <w:abstractNumId w:val="173"/>
  </w:num>
  <w:num w:numId="72">
    <w:abstractNumId w:val="108"/>
  </w:num>
  <w:num w:numId="73">
    <w:abstractNumId w:val="167"/>
  </w:num>
  <w:num w:numId="74">
    <w:abstractNumId w:val="127"/>
  </w:num>
  <w:num w:numId="75">
    <w:abstractNumId w:val="9"/>
  </w:num>
  <w:num w:numId="76">
    <w:abstractNumId w:val="171"/>
  </w:num>
  <w:num w:numId="77">
    <w:abstractNumId w:val="44"/>
  </w:num>
  <w:num w:numId="78">
    <w:abstractNumId w:val="152"/>
  </w:num>
  <w:num w:numId="79">
    <w:abstractNumId w:val="34"/>
  </w:num>
  <w:num w:numId="80">
    <w:abstractNumId w:val="170"/>
  </w:num>
  <w:num w:numId="81">
    <w:abstractNumId w:val="25"/>
  </w:num>
  <w:num w:numId="82">
    <w:abstractNumId w:val="64"/>
  </w:num>
  <w:num w:numId="83">
    <w:abstractNumId w:val="17"/>
  </w:num>
  <w:num w:numId="84">
    <w:abstractNumId w:val="11"/>
  </w:num>
  <w:num w:numId="85">
    <w:abstractNumId w:val="3"/>
  </w:num>
  <w:num w:numId="86">
    <w:abstractNumId w:val="176"/>
  </w:num>
  <w:num w:numId="87">
    <w:abstractNumId w:val="37"/>
  </w:num>
  <w:num w:numId="88">
    <w:abstractNumId w:val="7"/>
  </w:num>
  <w:num w:numId="89">
    <w:abstractNumId w:val="18"/>
  </w:num>
  <w:num w:numId="90">
    <w:abstractNumId w:val="130"/>
  </w:num>
  <w:num w:numId="91">
    <w:abstractNumId w:val="33"/>
  </w:num>
  <w:num w:numId="92">
    <w:abstractNumId w:val="97"/>
  </w:num>
  <w:num w:numId="93">
    <w:abstractNumId w:val="41"/>
  </w:num>
  <w:num w:numId="94">
    <w:abstractNumId w:val="158"/>
  </w:num>
  <w:num w:numId="95">
    <w:abstractNumId w:val="63"/>
  </w:num>
  <w:num w:numId="96">
    <w:abstractNumId w:val="125"/>
  </w:num>
  <w:num w:numId="97">
    <w:abstractNumId w:val="149"/>
  </w:num>
  <w:num w:numId="98">
    <w:abstractNumId w:val="21"/>
  </w:num>
  <w:num w:numId="99">
    <w:abstractNumId w:val="6"/>
  </w:num>
  <w:num w:numId="100">
    <w:abstractNumId w:val="147"/>
  </w:num>
  <w:num w:numId="101">
    <w:abstractNumId w:val="120"/>
  </w:num>
  <w:num w:numId="102">
    <w:abstractNumId w:val="175"/>
  </w:num>
  <w:num w:numId="103">
    <w:abstractNumId w:val="163"/>
  </w:num>
  <w:num w:numId="104">
    <w:abstractNumId w:val="69"/>
  </w:num>
  <w:num w:numId="105">
    <w:abstractNumId w:val="12"/>
  </w:num>
  <w:num w:numId="106">
    <w:abstractNumId w:val="109"/>
  </w:num>
  <w:num w:numId="107">
    <w:abstractNumId w:val="19"/>
  </w:num>
  <w:num w:numId="108">
    <w:abstractNumId w:val="169"/>
  </w:num>
  <w:num w:numId="109">
    <w:abstractNumId w:val="84"/>
  </w:num>
  <w:num w:numId="110">
    <w:abstractNumId w:val="113"/>
  </w:num>
  <w:num w:numId="111">
    <w:abstractNumId w:val="112"/>
  </w:num>
  <w:num w:numId="112">
    <w:abstractNumId w:val="148"/>
  </w:num>
  <w:num w:numId="113">
    <w:abstractNumId w:val="164"/>
  </w:num>
  <w:num w:numId="114">
    <w:abstractNumId w:val="65"/>
  </w:num>
  <w:num w:numId="115">
    <w:abstractNumId w:val="94"/>
  </w:num>
  <w:num w:numId="116">
    <w:abstractNumId w:val="141"/>
  </w:num>
  <w:num w:numId="117">
    <w:abstractNumId w:val="154"/>
  </w:num>
  <w:num w:numId="118">
    <w:abstractNumId w:val="92"/>
  </w:num>
  <w:num w:numId="119">
    <w:abstractNumId w:val="83"/>
  </w:num>
  <w:num w:numId="120">
    <w:abstractNumId w:val="136"/>
  </w:num>
  <w:num w:numId="121">
    <w:abstractNumId w:val="4"/>
  </w:num>
  <w:num w:numId="122">
    <w:abstractNumId w:val="172"/>
  </w:num>
  <w:num w:numId="123">
    <w:abstractNumId w:val="151"/>
  </w:num>
  <w:num w:numId="124">
    <w:abstractNumId w:val="61"/>
  </w:num>
  <w:num w:numId="125">
    <w:abstractNumId w:val="43"/>
  </w:num>
  <w:num w:numId="126">
    <w:abstractNumId w:val="166"/>
  </w:num>
  <w:num w:numId="127">
    <w:abstractNumId w:val="27"/>
  </w:num>
  <w:num w:numId="128">
    <w:abstractNumId w:val="14"/>
  </w:num>
  <w:num w:numId="129">
    <w:abstractNumId w:val="54"/>
  </w:num>
  <w:num w:numId="130">
    <w:abstractNumId w:val="28"/>
  </w:num>
  <w:num w:numId="131">
    <w:abstractNumId w:val="87"/>
  </w:num>
  <w:num w:numId="132">
    <w:abstractNumId w:val="119"/>
  </w:num>
  <w:num w:numId="133">
    <w:abstractNumId w:val="107"/>
  </w:num>
  <w:num w:numId="134">
    <w:abstractNumId w:val="126"/>
  </w:num>
  <w:num w:numId="135">
    <w:abstractNumId w:val="81"/>
  </w:num>
  <w:num w:numId="136">
    <w:abstractNumId w:val="95"/>
  </w:num>
  <w:num w:numId="137">
    <w:abstractNumId w:val="110"/>
  </w:num>
  <w:num w:numId="138">
    <w:abstractNumId w:val="76"/>
  </w:num>
  <w:num w:numId="139">
    <w:abstractNumId w:val="38"/>
  </w:num>
  <w:num w:numId="140">
    <w:abstractNumId w:val="123"/>
  </w:num>
  <w:num w:numId="141">
    <w:abstractNumId w:val="74"/>
  </w:num>
  <w:num w:numId="142">
    <w:abstractNumId w:val="139"/>
  </w:num>
  <w:num w:numId="143">
    <w:abstractNumId w:val="60"/>
  </w:num>
  <w:num w:numId="144">
    <w:abstractNumId w:val="91"/>
  </w:num>
  <w:num w:numId="145">
    <w:abstractNumId w:val="26"/>
  </w:num>
  <w:num w:numId="146">
    <w:abstractNumId w:val="85"/>
  </w:num>
  <w:num w:numId="147">
    <w:abstractNumId w:val="70"/>
  </w:num>
  <w:num w:numId="148">
    <w:abstractNumId w:val="62"/>
  </w:num>
  <w:num w:numId="149">
    <w:abstractNumId w:val="111"/>
  </w:num>
  <w:num w:numId="150">
    <w:abstractNumId w:val="165"/>
  </w:num>
  <w:num w:numId="151">
    <w:abstractNumId w:val="157"/>
  </w:num>
  <w:num w:numId="152">
    <w:abstractNumId w:val="155"/>
  </w:num>
  <w:num w:numId="153">
    <w:abstractNumId w:val="82"/>
  </w:num>
  <w:num w:numId="154">
    <w:abstractNumId w:val="75"/>
  </w:num>
  <w:num w:numId="155">
    <w:abstractNumId w:val="89"/>
  </w:num>
  <w:num w:numId="156">
    <w:abstractNumId w:val="128"/>
  </w:num>
  <w:num w:numId="157">
    <w:abstractNumId w:val="133"/>
  </w:num>
  <w:num w:numId="158">
    <w:abstractNumId w:val="96"/>
  </w:num>
  <w:num w:numId="159">
    <w:abstractNumId w:val="131"/>
  </w:num>
  <w:num w:numId="160">
    <w:abstractNumId w:val="103"/>
  </w:num>
  <w:num w:numId="161">
    <w:abstractNumId w:val="142"/>
  </w:num>
  <w:num w:numId="162">
    <w:abstractNumId w:val="129"/>
  </w:num>
  <w:num w:numId="163">
    <w:abstractNumId w:val="10"/>
  </w:num>
  <w:num w:numId="164">
    <w:abstractNumId w:val="145"/>
  </w:num>
  <w:num w:numId="165">
    <w:abstractNumId w:val="71"/>
  </w:num>
  <w:num w:numId="166">
    <w:abstractNumId w:val="56"/>
  </w:num>
  <w:num w:numId="167">
    <w:abstractNumId w:val="45"/>
  </w:num>
  <w:num w:numId="168">
    <w:abstractNumId w:val="93"/>
  </w:num>
  <w:num w:numId="169">
    <w:abstractNumId w:val="121"/>
  </w:num>
  <w:num w:numId="170">
    <w:abstractNumId w:val="100"/>
  </w:num>
  <w:num w:numId="171">
    <w:abstractNumId w:val="122"/>
  </w:num>
  <w:num w:numId="172">
    <w:abstractNumId w:val="114"/>
  </w:num>
  <w:num w:numId="173">
    <w:abstractNumId w:val="138"/>
  </w:num>
  <w:num w:numId="174">
    <w:abstractNumId w:val="46"/>
  </w:num>
  <w:num w:numId="175">
    <w:abstractNumId w:val="55"/>
  </w:num>
  <w:num w:numId="176">
    <w:abstractNumId w:val="115"/>
  </w:num>
  <w:num w:numId="177">
    <w:abstractNumId w:val="8"/>
  </w:num>
  <w:num w:numId="178">
    <w:abstractNumId w:val="90"/>
  </w:num>
  <w:num w:numId="179">
    <w:abstractNumId w:val="13"/>
  </w:num>
  <w:num w:numId="180">
    <w:abstractNumId w:val="104"/>
  </w:num>
  <w:num w:numId="181">
    <w:abstractNumId w:val="137"/>
  </w:num>
  <w:numIdMacAtCleanup w:val="1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rson w15:author="Rafael Mascarenhas Dal moro">
    <w15:presenceInfo w15:providerId="Windows Live" w15:userId="5d568f449f250b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1392"/>
    <w:rsid w:val="0003379C"/>
    <w:rsid w:val="0004341C"/>
    <w:rsid w:val="000472F9"/>
    <w:rsid w:val="00052DE0"/>
    <w:rsid w:val="000572CF"/>
    <w:rsid w:val="00060A40"/>
    <w:rsid w:val="000620A9"/>
    <w:rsid w:val="00081754"/>
    <w:rsid w:val="00084195"/>
    <w:rsid w:val="00084423"/>
    <w:rsid w:val="0008602F"/>
    <w:rsid w:val="00096EBE"/>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454"/>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EEB"/>
    <w:rsid w:val="001F4F14"/>
    <w:rsid w:val="00206F12"/>
    <w:rsid w:val="002100F3"/>
    <w:rsid w:val="00213194"/>
    <w:rsid w:val="002145E1"/>
    <w:rsid w:val="002146AC"/>
    <w:rsid w:val="00216533"/>
    <w:rsid w:val="00225C8D"/>
    <w:rsid w:val="002308BC"/>
    <w:rsid w:val="00241E8E"/>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2F7FBC"/>
    <w:rsid w:val="0030141A"/>
    <w:rsid w:val="00301F06"/>
    <w:rsid w:val="0030242D"/>
    <w:rsid w:val="00303294"/>
    <w:rsid w:val="00303614"/>
    <w:rsid w:val="00306065"/>
    <w:rsid w:val="00310D2A"/>
    <w:rsid w:val="00314344"/>
    <w:rsid w:val="00314620"/>
    <w:rsid w:val="00323931"/>
    <w:rsid w:val="003312F2"/>
    <w:rsid w:val="00334C3D"/>
    <w:rsid w:val="003373B3"/>
    <w:rsid w:val="00344057"/>
    <w:rsid w:val="003449DE"/>
    <w:rsid w:val="00344D90"/>
    <w:rsid w:val="00347D76"/>
    <w:rsid w:val="0035205C"/>
    <w:rsid w:val="00352657"/>
    <w:rsid w:val="00354A3E"/>
    <w:rsid w:val="00355AB9"/>
    <w:rsid w:val="003624FD"/>
    <w:rsid w:val="003636D9"/>
    <w:rsid w:val="003700B3"/>
    <w:rsid w:val="0037069C"/>
    <w:rsid w:val="00371103"/>
    <w:rsid w:val="00371AA9"/>
    <w:rsid w:val="0037532F"/>
    <w:rsid w:val="003759F0"/>
    <w:rsid w:val="003761C1"/>
    <w:rsid w:val="003770D6"/>
    <w:rsid w:val="0037767A"/>
    <w:rsid w:val="003778BF"/>
    <w:rsid w:val="0038464B"/>
    <w:rsid w:val="00385CC7"/>
    <w:rsid w:val="0039494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249C4"/>
    <w:rsid w:val="004312AE"/>
    <w:rsid w:val="00441F47"/>
    <w:rsid w:val="00442EE3"/>
    <w:rsid w:val="00450874"/>
    <w:rsid w:val="0045170F"/>
    <w:rsid w:val="00463E0F"/>
    <w:rsid w:val="00465B8D"/>
    <w:rsid w:val="00467F98"/>
    <w:rsid w:val="00470F0A"/>
    <w:rsid w:val="004959F1"/>
    <w:rsid w:val="004A68EC"/>
    <w:rsid w:val="004A6A67"/>
    <w:rsid w:val="004A7414"/>
    <w:rsid w:val="004B4DFF"/>
    <w:rsid w:val="004B5BAB"/>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01D0"/>
    <w:rsid w:val="0054030B"/>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8776B"/>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4420"/>
    <w:rsid w:val="005E51C6"/>
    <w:rsid w:val="005E7D9D"/>
    <w:rsid w:val="005F028E"/>
    <w:rsid w:val="005F1A58"/>
    <w:rsid w:val="005F208C"/>
    <w:rsid w:val="005F2EA3"/>
    <w:rsid w:val="005F36C9"/>
    <w:rsid w:val="006031C9"/>
    <w:rsid w:val="006035E0"/>
    <w:rsid w:val="006046D7"/>
    <w:rsid w:val="0060637C"/>
    <w:rsid w:val="00606915"/>
    <w:rsid w:val="00606AE5"/>
    <w:rsid w:val="00612705"/>
    <w:rsid w:val="00612EB2"/>
    <w:rsid w:val="00613A7D"/>
    <w:rsid w:val="00615CB6"/>
    <w:rsid w:val="00617B61"/>
    <w:rsid w:val="00620BC2"/>
    <w:rsid w:val="00621B48"/>
    <w:rsid w:val="006220FC"/>
    <w:rsid w:val="00623DE5"/>
    <w:rsid w:val="00624156"/>
    <w:rsid w:val="00624DED"/>
    <w:rsid w:val="00624E27"/>
    <w:rsid w:val="00626B47"/>
    <w:rsid w:val="00627DA4"/>
    <w:rsid w:val="00637071"/>
    <w:rsid w:val="006434B1"/>
    <w:rsid w:val="00643B4E"/>
    <w:rsid w:val="0064551F"/>
    <w:rsid w:val="00646946"/>
    <w:rsid w:val="006512E5"/>
    <w:rsid w:val="006534F1"/>
    <w:rsid w:val="0065448E"/>
    <w:rsid w:val="006548AB"/>
    <w:rsid w:val="0066183D"/>
    <w:rsid w:val="006652F7"/>
    <w:rsid w:val="00665BFA"/>
    <w:rsid w:val="00665E1D"/>
    <w:rsid w:val="006731F4"/>
    <w:rsid w:val="00674640"/>
    <w:rsid w:val="00680BCE"/>
    <w:rsid w:val="0068365C"/>
    <w:rsid w:val="0068627D"/>
    <w:rsid w:val="006868CB"/>
    <w:rsid w:val="00691175"/>
    <w:rsid w:val="006A0026"/>
    <w:rsid w:val="006A1FB3"/>
    <w:rsid w:val="006B14AE"/>
    <w:rsid w:val="006B66CB"/>
    <w:rsid w:val="006C00D6"/>
    <w:rsid w:val="006C182E"/>
    <w:rsid w:val="006C2BCB"/>
    <w:rsid w:val="006C2EA6"/>
    <w:rsid w:val="006D0A42"/>
    <w:rsid w:val="006D23EC"/>
    <w:rsid w:val="006D2EDB"/>
    <w:rsid w:val="006D32FE"/>
    <w:rsid w:val="006D3AB1"/>
    <w:rsid w:val="006D6229"/>
    <w:rsid w:val="006F2D1C"/>
    <w:rsid w:val="006F3A31"/>
    <w:rsid w:val="006F6057"/>
    <w:rsid w:val="006F6A82"/>
    <w:rsid w:val="0070288E"/>
    <w:rsid w:val="007031A8"/>
    <w:rsid w:val="00703792"/>
    <w:rsid w:val="0070445C"/>
    <w:rsid w:val="00706661"/>
    <w:rsid w:val="00706E28"/>
    <w:rsid w:val="007075C1"/>
    <w:rsid w:val="00710484"/>
    <w:rsid w:val="00710609"/>
    <w:rsid w:val="007128B9"/>
    <w:rsid w:val="00717E42"/>
    <w:rsid w:val="0072601E"/>
    <w:rsid w:val="0073287A"/>
    <w:rsid w:val="00732EC2"/>
    <w:rsid w:val="00734B58"/>
    <w:rsid w:val="00734E21"/>
    <w:rsid w:val="00740BEA"/>
    <w:rsid w:val="00742ACD"/>
    <w:rsid w:val="00743F38"/>
    <w:rsid w:val="00744489"/>
    <w:rsid w:val="007448D6"/>
    <w:rsid w:val="00750784"/>
    <w:rsid w:val="00753BD6"/>
    <w:rsid w:val="00754C99"/>
    <w:rsid w:val="00761B3A"/>
    <w:rsid w:val="00766F61"/>
    <w:rsid w:val="0077632E"/>
    <w:rsid w:val="00780B63"/>
    <w:rsid w:val="00780FB8"/>
    <w:rsid w:val="007821C7"/>
    <w:rsid w:val="0079435D"/>
    <w:rsid w:val="007C3E7A"/>
    <w:rsid w:val="007C4069"/>
    <w:rsid w:val="007D064B"/>
    <w:rsid w:val="007D7E6F"/>
    <w:rsid w:val="007E60F7"/>
    <w:rsid w:val="007E7879"/>
    <w:rsid w:val="007F1409"/>
    <w:rsid w:val="007F2A97"/>
    <w:rsid w:val="007F358A"/>
    <w:rsid w:val="007F45C0"/>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CCE"/>
    <w:rsid w:val="008A3DA1"/>
    <w:rsid w:val="008A48E2"/>
    <w:rsid w:val="008A59FB"/>
    <w:rsid w:val="008A7262"/>
    <w:rsid w:val="008A7B70"/>
    <w:rsid w:val="008B1F1D"/>
    <w:rsid w:val="008B4879"/>
    <w:rsid w:val="008C2DF9"/>
    <w:rsid w:val="008C5735"/>
    <w:rsid w:val="008C5792"/>
    <w:rsid w:val="008D1C25"/>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47822"/>
    <w:rsid w:val="00950B1D"/>
    <w:rsid w:val="009516A1"/>
    <w:rsid w:val="00964DF1"/>
    <w:rsid w:val="00967D4D"/>
    <w:rsid w:val="00970BBB"/>
    <w:rsid w:val="009717E7"/>
    <w:rsid w:val="009733F6"/>
    <w:rsid w:val="009747A2"/>
    <w:rsid w:val="009749B0"/>
    <w:rsid w:val="00975EA1"/>
    <w:rsid w:val="00976E4A"/>
    <w:rsid w:val="00976E77"/>
    <w:rsid w:val="00984632"/>
    <w:rsid w:val="00985B49"/>
    <w:rsid w:val="009922BA"/>
    <w:rsid w:val="00992D23"/>
    <w:rsid w:val="00996F86"/>
    <w:rsid w:val="009A006E"/>
    <w:rsid w:val="009A17DC"/>
    <w:rsid w:val="009A243F"/>
    <w:rsid w:val="009A3200"/>
    <w:rsid w:val="009A6BD2"/>
    <w:rsid w:val="009C089B"/>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479A"/>
    <w:rsid w:val="00A37853"/>
    <w:rsid w:val="00A41074"/>
    <w:rsid w:val="00A41181"/>
    <w:rsid w:val="00A41E22"/>
    <w:rsid w:val="00A46EC1"/>
    <w:rsid w:val="00A56541"/>
    <w:rsid w:val="00A571AA"/>
    <w:rsid w:val="00A6570B"/>
    <w:rsid w:val="00A7131F"/>
    <w:rsid w:val="00A73B7D"/>
    <w:rsid w:val="00A74FCE"/>
    <w:rsid w:val="00A76C84"/>
    <w:rsid w:val="00A87005"/>
    <w:rsid w:val="00A87296"/>
    <w:rsid w:val="00A914BD"/>
    <w:rsid w:val="00A95C52"/>
    <w:rsid w:val="00A97E5F"/>
    <w:rsid w:val="00AA45FE"/>
    <w:rsid w:val="00AB1A6E"/>
    <w:rsid w:val="00AB3007"/>
    <w:rsid w:val="00AB7793"/>
    <w:rsid w:val="00AB7CD3"/>
    <w:rsid w:val="00AC010A"/>
    <w:rsid w:val="00AC20BB"/>
    <w:rsid w:val="00AC36E1"/>
    <w:rsid w:val="00AC39A2"/>
    <w:rsid w:val="00AD108B"/>
    <w:rsid w:val="00AD6ACA"/>
    <w:rsid w:val="00AE1F4A"/>
    <w:rsid w:val="00AE6D3A"/>
    <w:rsid w:val="00AF04EC"/>
    <w:rsid w:val="00AF1060"/>
    <w:rsid w:val="00AF34D7"/>
    <w:rsid w:val="00AF7601"/>
    <w:rsid w:val="00B052B6"/>
    <w:rsid w:val="00B05A86"/>
    <w:rsid w:val="00B13D59"/>
    <w:rsid w:val="00B1515E"/>
    <w:rsid w:val="00B15A08"/>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2F11"/>
    <w:rsid w:val="00B76E8B"/>
    <w:rsid w:val="00B80CDD"/>
    <w:rsid w:val="00B81A0A"/>
    <w:rsid w:val="00B84F4C"/>
    <w:rsid w:val="00B90598"/>
    <w:rsid w:val="00B92820"/>
    <w:rsid w:val="00BA03A7"/>
    <w:rsid w:val="00BA40AF"/>
    <w:rsid w:val="00BA6212"/>
    <w:rsid w:val="00BB1BC2"/>
    <w:rsid w:val="00BB7020"/>
    <w:rsid w:val="00BB78B2"/>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0927"/>
    <w:rsid w:val="00C4601A"/>
    <w:rsid w:val="00C47ED9"/>
    <w:rsid w:val="00C50334"/>
    <w:rsid w:val="00C51D2F"/>
    <w:rsid w:val="00C530B0"/>
    <w:rsid w:val="00C5480A"/>
    <w:rsid w:val="00C567C7"/>
    <w:rsid w:val="00C60156"/>
    <w:rsid w:val="00C642B5"/>
    <w:rsid w:val="00C64951"/>
    <w:rsid w:val="00C65A5D"/>
    <w:rsid w:val="00C70E77"/>
    <w:rsid w:val="00C713BA"/>
    <w:rsid w:val="00C72CCA"/>
    <w:rsid w:val="00C73668"/>
    <w:rsid w:val="00C81747"/>
    <w:rsid w:val="00C82E82"/>
    <w:rsid w:val="00C83417"/>
    <w:rsid w:val="00C83F79"/>
    <w:rsid w:val="00C84131"/>
    <w:rsid w:val="00CA1996"/>
    <w:rsid w:val="00CA7AA5"/>
    <w:rsid w:val="00CB134F"/>
    <w:rsid w:val="00CB137C"/>
    <w:rsid w:val="00CB6EC1"/>
    <w:rsid w:val="00CC1F25"/>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620A7"/>
    <w:rsid w:val="00D72CC5"/>
    <w:rsid w:val="00D808E7"/>
    <w:rsid w:val="00D80E2D"/>
    <w:rsid w:val="00D813EC"/>
    <w:rsid w:val="00D857C6"/>
    <w:rsid w:val="00D86792"/>
    <w:rsid w:val="00D87AFB"/>
    <w:rsid w:val="00D935F3"/>
    <w:rsid w:val="00D951B7"/>
    <w:rsid w:val="00DA5E8F"/>
    <w:rsid w:val="00DA6350"/>
    <w:rsid w:val="00DB0F02"/>
    <w:rsid w:val="00DB3356"/>
    <w:rsid w:val="00DB6821"/>
    <w:rsid w:val="00DC3764"/>
    <w:rsid w:val="00DE2F7B"/>
    <w:rsid w:val="00DF42D7"/>
    <w:rsid w:val="00DF4B6A"/>
    <w:rsid w:val="00E0144B"/>
    <w:rsid w:val="00E06E47"/>
    <w:rsid w:val="00E23F8C"/>
    <w:rsid w:val="00E2405B"/>
    <w:rsid w:val="00E257E3"/>
    <w:rsid w:val="00E27B88"/>
    <w:rsid w:val="00E31902"/>
    <w:rsid w:val="00E332E9"/>
    <w:rsid w:val="00E3349B"/>
    <w:rsid w:val="00E36D99"/>
    <w:rsid w:val="00E3710A"/>
    <w:rsid w:val="00E40190"/>
    <w:rsid w:val="00E41325"/>
    <w:rsid w:val="00E433A6"/>
    <w:rsid w:val="00E43E14"/>
    <w:rsid w:val="00E45C2D"/>
    <w:rsid w:val="00E50A4E"/>
    <w:rsid w:val="00E516A8"/>
    <w:rsid w:val="00E52097"/>
    <w:rsid w:val="00E53A05"/>
    <w:rsid w:val="00E56476"/>
    <w:rsid w:val="00E61F06"/>
    <w:rsid w:val="00E64E0B"/>
    <w:rsid w:val="00E651ED"/>
    <w:rsid w:val="00E66F42"/>
    <w:rsid w:val="00E73F6F"/>
    <w:rsid w:val="00E752F0"/>
    <w:rsid w:val="00E77942"/>
    <w:rsid w:val="00E818C4"/>
    <w:rsid w:val="00E858B1"/>
    <w:rsid w:val="00E85D83"/>
    <w:rsid w:val="00E85DF0"/>
    <w:rsid w:val="00E91DB9"/>
    <w:rsid w:val="00E944F5"/>
    <w:rsid w:val="00E96E41"/>
    <w:rsid w:val="00EA65BB"/>
    <w:rsid w:val="00EB481C"/>
    <w:rsid w:val="00EC3C71"/>
    <w:rsid w:val="00EC4A87"/>
    <w:rsid w:val="00EC5F23"/>
    <w:rsid w:val="00EC6095"/>
    <w:rsid w:val="00EC6D36"/>
    <w:rsid w:val="00ED28DA"/>
    <w:rsid w:val="00EE22B9"/>
    <w:rsid w:val="00EE3A9C"/>
    <w:rsid w:val="00EE4B6B"/>
    <w:rsid w:val="00EF5253"/>
    <w:rsid w:val="00F00845"/>
    <w:rsid w:val="00F015B6"/>
    <w:rsid w:val="00F03805"/>
    <w:rsid w:val="00F0423D"/>
    <w:rsid w:val="00F065C4"/>
    <w:rsid w:val="00F0715D"/>
    <w:rsid w:val="00F12632"/>
    <w:rsid w:val="00F12E77"/>
    <w:rsid w:val="00F13774"/>
    <w:rsid w:val="00F20E5C"/>
    <w:rsid w:val="00F22A33"/>
    <w:rsid w:val="00F33E29"/>
    <w:rsid w:val="00F342D0"/>
    <w:rsid w:val="00F342E0"/>
    <w:rsid w:val="00F37DA8"/>
    <w:rsid w:val="00F40228"/>
    <w:rsid w:val="00F42ADE"/>
    <w:rsid w:val="00F44A83"/>
    <w:rsid w:val="00F4688D"/>
    <w:rsid w:val="00F52549"/>
    <w:rsid w:val="00F53875"/>
    <w:rsid w:val="00F55DDC"/>
    <w:rsid w:val="00F65124"/>
    <w:rsid w:val="00F724A3"/>
    <w:rsid w:val="00F75FE5"/>
    <w:rsid w:val="00F866DF"/>
    <w:rsid w:val="00F86B28"/>
    <w:rsid w:val="00F959A6"/>
    <w:rsid w:val="00F97CF1"/>
    <w:rsid w:val="00FA4F75"/>
    <w:rsid w:val="00FA76AF"/>
    <w:rsid w:val="00FA772E"/>
    <w:rsid w:val="00FB4DAC"/>
    <w:rsid w:val="00FB6808"/>
    <w:rsid w:val="00FB7EBC"/>
    <w:rsid w:val="00FC0EBD"/>
    <w:rsid w:val="00FC75B7"/>
    <w:rsid w:val="00FD346D"/>
    <w:rsid w:val="00FD3479"/>
    <w:rsid w:val="00FD6824"/>
    <w:rsid w:val="00FD789B"/>
    <w:rsid w:val="00FE6541"/>
    <w:rsid w:val="00FE7079"/>
    <w:rsid w:val="00FF083D"/>
    <w:rsid w:val="00FF3657"/>
    <w:rsid w:val="00FF6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eastAsia="Times New Roman" w:cs="Times New Roman"/>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character" w:customStyle="1" w:styleId="PargrafodaListaChar">
    <w:name w:val="Parágrafo da Lista Char"/>
    <w:basedOn w:val="Fontepargpadro"/>
    <w:link w:val="PargrafodaLista"/>
    <w:uiPriority w:val="34"/>
    <w:rsid w:val="00DB6821"/>
    <w:rPr>
      <w:lang w:val="pt-BR"/>
    </w:rPr>
  </w:style>
  <w:style w:type="character" w:customStyle="1" w:styleId="TituloChar">
    <w:name w:val="Titulo Char"/>
    <w:basedOn w:val="PargrafodaListaChar"/>
    <w:link w:val="Titulo"/>
    <w:rsid w:val="008B4879"/>
    <w:rPr>
      <w:rFonts w:ascii="Times New Roman" w:hAnsi="Times New Roman" w:cs="Times New Roman"/>
      <w:b/>
      <w:sz w:val="36"/>
      <w:szCs w:val="40"/>
      <w:u w:val="single"/>
      <w:lang w:val="pt-BR"/>
    </w:rPr>
  </w:style>
  <w:style w:type="paragraph" w:styleId="SemEspaamento">
    <w:name w:val="No Spacing"/>
    <w:aliases w:val="Codigos"/>
    <w:basedOn w:val="Normal"/>
    <w:next w:val="Normal"/>
    <w:link w:val="SemEspaamentoChar"/>
    <w:uiPriority w:val="1"/>
    <w:qFormat/>
    <w:rsid w:val="008B4879"/>
    <w:pPr>
      <w:spacing w:after="0" w:line="240" w:lineRule="auto"/>
      <w:jc w:val="left"/>
    </w:pPr>
    <w:rPr>
      <w:rFonts w:asciiTheme="minorHAnsi" w:hAnsiTheme="minorHAnsi"/>
    </w:rPr>
  </w:style>
  <w:style w:type="character" w:customStyle="1" w:styleId="SemEspaamentoChar">
    <w:name w:val="Sem Espaçamento Char"/>
    <w:aliases w:val="Codigos Char"/>
    <w:basedOn w:val="Fontepargpadro"/>
    <w:link w:val="SemEspaamento"/>
    <w:uiPriority w:val="1"/>
    <w:rsid w:val="008B4879"/>
    <w:rPr>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1864433">
      <w:bodyDiv w:val="1"/>
      <w:marLeft w:val="0"/>
      <w:marRight w:val="0"/>
      <w:marTop w:val="0"/>
      <w:marBottom w:val="0"/>
      <w:divBdr>
        <w:top w:val="none" w:sz="0" w:space="0" w:color="auto"/>
        <w:left w:val="none" w:sz="0" w:space="0" w:color="auto"/>
        <w:bottom w:val="none" w:sz="0" w:space="0" w:color="auto"/>
        <w:right w:val="none" w:sz="0" w:space="0" w:color="auto"/>
      </w:divBdr>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5782881">
      <w:bodyDiv w:val="1"/>
      <w:marLeft w:val="0"/>
      <w:marRight w:val="0"/>
      <w:marTop w:val="0"/>
      <w:marBottom w:val="0"/>
      <w:divBdr>
        <w:top w:val="none" w:sz="0" w:space="0" w:color="auto"/>
        <w:left w:val="none" w:sz="0" w:space="0" w:color="auto"/>
        <w:bottom w:val="none" w:sz="0" w:space="0" w:color="auto"/>
        <w:right w:val="none" w:sz="0" w:space="0" w:color="auto"/>
      </w:divBdr>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573346009">
      <w:bodyDiv w:val="1"/>
      <w:marLeft w:val="0"/>
      <w:marRight w:val="0"/>
      <w:marTop w:val="0"/>
      <w:marBottom w:val="0"/>
      <w:divBdr>
        <w:top w:val="none" w:sz="0" w:space="0" w:color="auto"/>
        <w:left w:val="none" w:sz="0" w:space="0" w:color="auto"/>
        <w:bottom w:val="none" w:sz="0" w:space="0" w:color="auto"/>
        <w:right w:val="none" w:sz="0" w:space="0" w:color="auto"/>
      </w:divBdr>
      <w:divsChild>
        <w:div w:id="730927901">
          <w:marLeft w:val="0"/>
          <w:marRight w:val="0"/>
          <w:marTop w:val="0"/>
          <w:marBottom w:val="0"/>
          <w:divBdr>
            <w:top w:val="none" w:sz="0" w:space="0" w:color="auto"/>
            <w:left w:val="none" w:sz="0" w:space="0" w:color="auto"/>
            <w:bottom w:val="none" w:sz="0" w:space="0" w:color="auto"/>
            <w:right w:val="none" w:sz="0" w:space="0" w:color="auto"/>
          </w:divBdr>
          <w:divsChild>
            <w:div w:id="1066684096">
              <w:marLeft w:val="0"/>
              <w:marRight w:val="0"/>
              <w:marTop w:val="0"/>
              <w:marBottom w:val="0"/>
              <w:divBdr>
                <w:top w:val="none" w:sz="0" w:space="0" w:color="auto"/>
                <w:left w:val="none" w:sz="0" w:space="0" w:color="auto"/>
                <w:bottom w:val="none" w:sz="0" w:space="0" w:color="auto"/>
                <w:right w:val="none" w:sz="0" w:space="0" w:color="auto"/>
              </w:divBdr>
              <w:divsChild>
                <w:div w:id="1011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hyperlink" Target="http://produto.mercadolivre.com.br/MLB-706683459-protoboard-400-pontos-_JM" TargetMode="External"/><Relationship Id="rId21" Type="http://schemas.openxmlformats.org/officeDocument/2006/relationships/hyperlink" Target="http://fritzing.org/home/" TargetMode="External"/><Relationship Id="rId42" Type="http://schemas.openxmlformats.org/officeDocument/2006/relationships/image" Target="media/image17.gif"/><Relationship Id="rId47"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63" Type="http://schemas.openxmlformats.org/officeDocument/2006/relationships/image" Target="media/image30.jpeg"/><Relationship Id="rId68" Type="http://schemas.openxmlformats.org/officeDocument/2006/relationships/image" Target="media/image33.jpeg"/><Relationship Id="rId84" Type="http://schemas.openxmlformats.org/officeDocument/2006/relationships/hyperlink" Target="http://www.electan.com/bateria-polimero-ion-litio-lipo-2000ma-p-3040.html" TargetMode="External"/><Relationship Id="rId89" Type="http://schemas.openxmlformats.org/officeDocument/2006/relationships/image" Target="media/image44.gif"/><Relationship Id="rId112" Type="http://schemas.openxmlformats.org/officeDocument/2006/relationships/image" Target="media/image63.jpeg"/><Relationship Id="rId133" Type="http://schemas.openxmlformats.org/officeDocument/2006/relationships/image" Target="media/image78.png"/><Relationship Id="rId138" Type="http://schemas.openxmlformats.org/officeDocument/2006/relationships/image" Target="media/image82.png"/><Relationship Id="rId154" Type="http://schemas.openxmlformats.org/officeDocument/2006/relationships/image" Target="media/image92.jpeg"/><Relationship Id="rId159" Type="http://schemas.openxmlformats.org/officeDocument/2006/relationships/hyperlink" Target="http://arduino.cc" TargetMode="External"/><Relationship Id="rId16" Type="http://schemas.openxmlformats.org/officeDocument/2006/relationships/image" Target="media/image5.png"/><Relationship Id="rId107" Type="http://schemas.openxmlformats.org/officeDocument/2006/relationships/image" Target="media/image59.jpeg"/><Relationship Id="rId11" Type="http://schemas.openxmlformats.org/officeDocument/2006/relationships/image" Target="media/image1.png"/><Relationship Id="rId32"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37" Type="http://schemas.openxmlformats.org/officeDocument/2006/relationships/hyperlink" Target="https://pt.wikipedia.org/wiki/Ficheiro:Photoresistor.svg" TargetMode="External"/><Relationship Id="rId53" Type="http://schemas.openxmlformats.org/officeDocument/2006/relationships/image" Target="media/image23.jpeg"/><Relationship Id="rId58" Type="http://schemas.openxmlformats.org/officeDocument/2006/relationships/image" Target="media/image27.jpeg"/><Relationship Id="rId74" Type="http://schemas.openxmlformats.org/officeDocument/2006/relationships/image" Target="media/image36.png"/><Relationship Id="rId79"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2" Type="http://schemas.openxmlformats.org/officeDocument/2006/relationships/image" Target="media/image54.png"/><Relationship Id="rId123" Type="http://schemas.openxmlformats.org/officeDocument/2006/relationships/image" Target="media/image70.gif"/><Relationship Id="rId128" Type="http://schemas.openxmlformats.org/officeDocument/2006/relationships/image" Target="media/image73.jpeg"/><Relationship Id="rId144" Type="http://schemas.openxmlformats.org/officeDocument/2006/relationships/hyperlink" Target="https://www.arduino.cc/en/uploads/Main/ArduinoNanoBack_3_lg.jpg" TargetMode="External"/><Relationship Id="rId149"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www.eletrontech.com/wp-content/uploads/2008/08/capacitores-em-serie.jpg" TargetMode="External"/><Relationship Id="rId160" Type="http://schemas.openxmlformats.org/officeDocument/2006/relationships/hyperlink" Target="http://fritzing.org" TargetMode="External"/><Relationship Id="rId165" Type="http://schemas.openxmlformats.org/officeDocument/2006/relationships/footer" Target="footer1.xml"/><Relationship Id="rId22" Type="http://schemas.openxmlformats.org/officeDocument/2006/relationships/diagramData" Target="diagrams/data1.xml"/><Relationship Id="rId27"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43"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48" Type="http://schemas.openxmlformats.org/officeDocument/2006/relationships/image" Target="media/image20.jpeg"/><Relationship Id="rId64" Type="http://schemas.openxmlformats.org/officeDocument/2006/relationships/image" Target="media/image31.jpeg"/><Relationship Id="rId69"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13" Type="http://schemas.openxmlformats.org/officeDocument/2006/relationships/image" Target="media/image64.png"/><Relationship Id="rId118" Type="http://schemas.openxmlformats.org/officeDocument/2006/relationships/image" Target="media/image67.jpeg"/><Relationship Id="rId134" Type="http://schemas.openxmlformats.org/officeDocument/2006/relationships/image" Target="media/image79.jpeg"/><Relationship Id="rId139" Type="http://schemas.openxmlformats.org/officeDocument/2006/relationships/image" Target="media/image83.png"/><Relationship Id="rId80" Type="http://schemas.openxmlformats.org/officeDocument/2006/relationships/image" Target="media/image39.jpeg"/><Relationship Id="rId85" Type="http://schemas.openxmlformats.org/officeDocument/2006/relationships/image" Target="media/image42.jpeg"/><Relationship Id="rId150" Type="http://schemas.openxmlformats.org/officeDocument/2006/relationships/hyperlink" Target="https://www.google.com.br/url?sa=i&amp;rct=j&amp;q=&amp;esrc=s&amp;source=images&amp;cd=&amp;cad=rja&amp;uact=8&amp;ved=0ahUKEwiBp9ztsZfOAhXJi5AKHQLjBsoQjRwIBw&amp;url=https://www.arduino.cc/en/Main/ArduinoBoardMegaADK&amp;bvm=bv.128617741,d.Y2I&amp;psig=AFQjCNE3y9t2EnOqAxo2cZwCKd9AHLzakA&amp;ust=1469837589851165" TargetMode="External"/><Relationship Id="rId155" Type="http://schemas.openxmlformats.org/officeDocument/2006/relationships/image" Target="media/image93.jpe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image" Target="media/image15.png"/><Relationship Id="rId59"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103" Type="http://schemas.openxmlformats.org/officeDocument/2006/relationships/image" Target="media/image55.jpeg"/><Relationship Id="rId108" Type="http://schemas.openxmlformats.org/officeDocument/2006/relationships/hyperlink" Target="http://github.com/RatosDePC/Ultra" TargetMode="External"/><Relationship Id="rId124" Type="http://schemas.openxmlformats.org/officeDocument/2006/relationships/image" Target="media/image71.jpg"/><Relationship Id="rId129" Type="http://schemas.openxmlformats.org/officeDocument/2006/relationships/image" Target="media/image74.jpeg"/><Relationship Id="rId54" Type="http://schemas.openxmlformats.org/officeDocument/2006/relationships/image" Target="media/image24.png"/><Relationship Id="rId70" Type="http://schemas.openxmlformats.org/officeDocument/2006/relationships/image" Target="media/image34.jpeg"/><Relationship Id="rId75"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91" Type="http://schemas.openxmlformats.org/officeDocument/2006/relationships/image" Target="media/image46.jpeg"/><Relationship Id="rId96" Type="http://schemas.openxmlformats.org/officeDocument/2006/relationships/image" Target="media/image49.jpeg"/><Relationship Id="rId140" Type="http://schemas.openxmlformats.org/officeDocument/2006/relationships/image" Target="media/image84.png"/><Relationship Id="rId145" Type="http://schemas.openxmlformats.org/officeDocument/2006/relationships/image" Target="media/image87.jpeg"/><Relationship Id="rId161" Type="http://schemas.openxmlformats.org/officeDocument/2006/relationships/hyperlink" Target="http://instructables.com"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image" Target="media/image9.gif"/><Relationship Id="rId36" Type="http://schemas.openxmlformats.org/officeDocument/2006/relationships/image" Target="media/image14.png"/><Relationship Id="rId49" Type="http://schemas.openxmlformats.org/officeDocument/2006/relationships/image" Target="media/image21.jpeg"/><Relationship Id="rId57"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106" Type="http://schemas.openxmlformats.org/officeDocument/2006/relationships/image" Target="media/image58.jpeg"/><Relationship Id="rId114" Type="http://schemas.openxmlformats.org/officeDocument/2006/relationships/image" Target="media/image65.jpeg"/><Relationship Id="rId119" Type="http://schemas.openxmlformats.org/officeDocument/2006/relationships/hyperlink" Target="http://produto.mercadolivre.com.br/MLB-719927626-10-cabos-fio-jumper-machomacho-20cm-protoboard-arduino-pic-_JM" TargetMode="External"/><Relationship Id="rId127" Type="http://schemas.openxmlformats.org/officeDocument/2006/relationships/hyperlink" Target="http://instructables.com" TargetMode="External"/><Relationship Id="rId10" Type="http://schemas.openxmlformats.org/officeDocument/2006/relationships/hyperlink" Target="http://arduino.cc" TargetMode="External"/><Relationship Id="rId31" Type="http://schemas.openxmlformats.org/officeDocument/2006/relationships/hyperlink" Target="http://www.infoescola.com/fisica/carga-eletrica/" TargetMode="External"/><Relationship Id="rId44" Type="http://schemas.openxmlformats.org/officeDocument/2006/relationships/image" Target="media/image18.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8.jpeg"/><Relationship Id="rId65"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73"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78" Type="http://schemas.openxmlformats.org/officeDocument/2006/relationships/image" Target="media/image38.jpeg"/><Relationship Id="rId81" Type="http://schemas.openxmlformats.org/officeDocument/2006/relationships/image" Target="media/image40.jpeg"/><Relationship Id="rId86" Type="http://schemas.openxmlformats.org/officeDocument/2006/relationships/hyperlink" Target="https://es.wikipedia.org/wiki/Pila_el%C3%A9ctrica" TargetMode="External"/><Relationship Id="rId94" Type="http://schemas.openxmlformats.org/officeDocument/2006/relationships/image" Target="media/image48.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9.jpeg"/><Relationship Id="rId130" Type="http://schemas.openxmlformats.org/officeDocument/2006/relationships/image" Target="media/image75.jpg"/><Relationship Id="rId135" Type="http://schemas.openxmlformats.org/officeDocument/2006/relationships/image" Target="media/image80.png"/><Relationship Id="rId143" Type="http://schemas.openxmlformats.org/officeDocument/2006/relationships/image" Target="media/image86.jpeg"/><Relationship Id="rId148" Type="http://schemas.openxmlformats.org/officeDocument/2006/relationships/hyperlink" Target="https://www.google.com.br/url?sa=i&amp;rct=j&amp;q=&amp;esrc=s&amp;source=images&amp;cd=&amp;cad=rja&amp;uact=8&amp;ved=0ahUKEwiju8DasZfOAhWJTJAKHQM8DlsQjRwIBw&amp;url=http://www.microgenios.com/?1.55.0.0,597,arduino-mega2560-rev3-(original-italiano)-educacional-ideal-p-projetos-academicos-pronta-entrega.html&amp;bvm=bv.128617741,d.Y2I&amp;psig=AFQjCNFzO9GcuTb4aJJM8_YizJxBqB3xNQ&amp;ust=1469837535949649" TargetMode="External"/><Relationship Id="rId151" Type="http://schemas.openxmlformats.org/officeDocument/2006/relationships/image" Target="media/image90.jpeg"/><Relationship Id="rId156" Type="http://schemas.openxmlformats.org/officeDocument/2006/relationships/image" Target="media/image94.png"/><Relationship Id="rId164" Type="http://schemas.openxmlformats.org/officeDocument/2006/relationships/hyperlink" Target="Arduino+Brino%20para%20a%20rob&#243;tica%20educacional%20.docx" TargetMode="External"/><Relationship Id="rId4" Type="http://schemas.openxmlformats.org/officeDocument/2006/relationships/settings" Target="settings.xml"/><Relationship Id="rId9" Type="http://schemas.openxmlformats.org/officeDocument/2006/relationships/hyperlink" Target="https://pt.wikipedia.org/wiki/2006"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109" Type="http://schemas.openxmlformats.org/officeDocument/2006/relationships/image" Target="media/image60.jpeg"/><Relationship Id="rId34"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0"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5" Type="http://schemas.openxmlformats.org/officeDocument/2006/relationships/image" Target="media/image25.png"/><Relationship Id="rId76" Type="http://schemas.openxmlformats.org/officeDocument/2006/relationships/image" Target="media/image37.jpeg"/><Relationship Id="rId97" Type="http://schemas.openxmlformats.org/officeDocument/2006/relationships/hyperlink" Target="http://github.com/RatosdePC/ApostilaBrino" TargetMode="External"/><Relationship Id="rId104" Type="http://schemas.openxmlformats.org/officeDocument/2006/relationships/image" Target="media/image56.jpeg"/><Relationship Id="rId120" Type="http://schemas.openxmlformats.org/officeDocument/2006/relationships/image" Target="media/image68.jpeg"/><Relationship Id="rId125" Type="http://schemas.openxmlformats.org/officeDocument/2006/relationships/hyperlink" Target="http://www.cadsoftusa.com/download-eagle/freeware/" TargetMode="External"/><Relationship Id="rId141" Type="http://schemas.openxmlformats.org/officeDocument/2006/relationships/hyperlink" Target="https://www.google.com.br/url?sa=i&amp;rct=j&amp;q=&amp;esrc=s&amp;source=images&amp;cd=&amp;cad=rja&amp;uact=8&amp;ved=0ahUKEwiKwriu35jOAhWBIJAKHYstDLMQjRwIBw&amp;url=https://commons.wikimedia.org/wiki/File:Arduino_Logo.svg&amp;psig=AFQjCNHGcOvAk-x8cQrSH82lM5oOQ-5qrw&amp;ust=1469884132690608" TargetMode="External"/><Relationship Id="rId146" Type="http://schemas.openxmlformats.org/officeDocument/2006/relationships/hyperlink" Target="https://www.google.com.br/url?sa=i&amp;rct=j&amp;q=&amp;esrc=s&amp;source=images&amp;cd=&amp;cad=rja&amp;uact=8&amp;ved=0ahUKEwj1zd-MspfOAhVEI5AKHerkBGsQjRwIBw&amp;url=http://www.dx.com/pt/p/development-board-w-data-cable-for-arduino-uno-r3-deep-blue-cable-52cm-312887?tc%3DBRL%26gclid%3DCN_T07WA6sQCFUg6gQod8jwABg&amp;bvm=bv.128617741,d.Y2I&amp;psig=AFQjCNFKglG8tLhxPhiF3oRs2RR3O0eEiw&amp;ust=1469837625093906" TargetMode="External"/><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92" Type="http://schemas.openxmlformats.org/officeDocument/2006/relationships/image" Target="media/image47.png"/><Relationship Id="rId162" Type="http://schemas.openxmlformats.org/officeDocument/2006/relationships/hyperlink" Target="http://cadsoftusa.com"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diagramQuickStyle" Target="diagrams/quickStyle1.xml"/><Relationship Id="rId40" Type="http://schemas.openxmlformats.org/officeDocument/2006/relationships/image" Target="media/image16.jpeg"/><Relationship Id="rId45" Type="http://schemas.openxmlformats.org/officeDocument/2006/relationships/hyperlink" Target="https://en.wikipedia.org/wiki/File:BuzzerSymbol.png" TargetMode="External"/><Relationship Id="rId66" Type="http://schemas.openxmlformats.org/officeDocument/2006/relationships/image" Target="media/image32.png"/><Relationship Id="rId87" Type="http://schemas.openxmlformats.org/officeDocument/2006/relationships/image" Target="media/image43.png"/><Relationship Id="rId110" Type="http://schemas.openxmlformats.org/officeDocument/2006/relationships/image" Target="media/image61.jpeg"/><Relationship Id="rId115"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31" Type="http://schemas.openxmlformats.org/officeDocument/2006/relationships/image" Target="media/image76.png"/><Relationship Id="rId136" Type="http://schemas.openxmlformats.org/officeDocument/2006/relationships/hyperlink" Target="https://github.com/StarFruitBrasil/Ultra" TargetMode="External"/><Relationship Id="rId157" Type="http://schemas.openxmlformats.org/officeDocument/2006/relationships/image" Target="media/image95.jpeg"/><Relationship Id="rId61" Type="http://schemas.openxmlformats.org/officeDocument/2006/relationships/image" Target="media/image29.jpeg"/><Relationship Id="rId82"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152" Type="http://schemas.openxmlformats.org/officeDocument/2006/relationships/hyperlink" Target="https://www.google.com.br/url?sa=i&amp;rct=j&amp;q=&amp;esrc=s&amp;source=images&amp;cd=&amp;cad=rja&amp;uact=8&amp;ved=0ahUKEwi3z4rJ45vOAhVLF5AKHaLwA8oQjRwIBw&amp;url=http://store.iteadstudio.com/index.php?main_page%3Dproduct_info%26products_id%3D387&amp;psig=AFQjCNEUm5RgLrBmXtF6SPG3RwnLFcYBLw&amp;ust=1469988332084818" TargetMode="External"/><Relationship Id="rId19"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14" Type="http://schemas.openxmlformats.org/officeDocument/2006/relationships/hyperlink" Target="http://ratosdepc.github.io/Brino" TargetMode="External"/><Relationship Id="rId30" Type="http://schemas.openxmlformats.org/officeDocument/2006/relationships/image" Target="media/image11.jpeg"/><Relationship Id="rId35" Type="http://schemas.openxmlformats.org/officeDocument/2006/relationships/image" Target="media/image13.jpeg"/><Relationship Id="rId56" Type="http://schemas.openxmlformats.org/officeDocument/2006/relationships/image" Target="media/image26.png"/><Relationship Id="rId77"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2.jpg"/><Relationship Id="rId147" Type="http://schemas.openxmlformats.org/officeDocument/2006/relationships/image" Target="media/image88.jpeg"/><Relationship Id="rId168" Type="http://schemas.openxmlformats.org/officeDocument/2006/relationships/theme" Target="theme/theme1.xml"/><Relationship Id="rId8" Type="http://schemas.openxmlformats.org/officeDocument/2006/relationships/hyperlink" Target="http://instructables.com" TargetMode="External"/><Relationship Id="rId51" Type="http://schemas.openxmlformats.org/officeDocument/2006/relationships/image" Target="media/image22.png"/><Relationship Id="rId72" Type="http://schemas.openxmlformats.org/officeDocument/2006/relationships/image" Target="media/image35.jpeg"/><Relationship Id="rId93" Type="http://schemas.openxmlformats.org/officeDocument/2006/relationships/hyperlink" Target="https://www.google.com.br/imgres?imgurl=http://alunosonline.uol.com.br/upload/conteudo_legenda/associacao%20de%20capacitores%202.jpg&amp;imgrefurl=http://alunosonline.uol.com.br/fisica/associacao-capacitores.html&amp;docid=ivOjIhIsaIdSeM&amp;tbnid=-ChAOrt2aCJqRM:&amp;w=306&amp;h=177&amp;bih=740&amp;biw=1600&amp;ved=0ahUKEwi8hKGtzpfOAhXIDJAKHeX3BTYQMwgvKBEwEQ&amp;iact=mrc&amp;uact=8" TargetMode="External"/><Relationship Id="rId98" Type="http://schemas.openxmlformats.org/officeDocument/2006/relationships/image" Target="media/image50.jpeg"/><Relationship Id="rId121"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42" Type="http://schemas.openxmlformats.org/officeDocument/2006/relationships/image" Target="media/image85.png"/><Relationship Id="rId163"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19.png"/><Relationship Id="rId67"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116" Type="http://schemas.openxmlformats.org/officeDocument/2006/relationships/image" Target="media/image66.png"/><Relationship Id="rId137" Type="http://schemas.openxmlformats.org/officeDocument/2006/relationships/image" Target="media/image81.png"/><Relationship Id="rId158" Type="http://schemas.openxmlformats.org/officeDocument/2006/relationships/image" Target="media/image96.jpeg"/><Relationship Id="rId20" Type="http://schemas.openxmlformats.org/officeDocument/2006/relationships/image" Target="media/image8.png"/><Relationship Id="rId41"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62"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3" Type="http://schemas.openxmlformats.org/officeDocument/2006/relationships/image" Target="media/image41.jpeg"/><Relationship Id="rId88"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1" Type="http://schemas.openxmlformats.org/officeDocument/2006/relationships/image" Target="media/image62.jpeg"/><Relationship Id="rId132" Type="http://schemas.openxmlformats.org/officeDocument/2006/relationships/image" Target="media/image77.jpeg"/><Relationship Id="rId153" Type="http://schemas.openxmlformats.org/officeDocument/2006/relationships/image" Target="media/image9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4E1607CE-CA8A-4E86-88BE-D84A18771CE4}" type="presOf" srcId="{68F8F1DD-99A4-4431-979A-22BAC611750F}" destId="{8F50BA73-7E3D-4A76-A8D1-C4E588BE2A4A}" srcOrd="0"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357DF9FF-884C-4914-A0D2-FAB2FADACF3C}" type="presOf" srcId="{68F8F1DD-99A4-4431-979A-22BAC611750F}" destId="{266BE232-2488-466F-8373-117F4CE7E36B}" srcOrd="1" destOrd="0" presId="urn:microsoft.com/office/officeart/2005/8/layout/hierarchy2"/>
    <dgm:cxn modelId="{4E9830A4-FD23-4A81-8501-A667996944A2}" type="presOf" srcId="{013486B6-1772-4F07-8324-833EF698C2E1}" destId="{888C5F9C-214C-4ECC-A7CF-E4622537C8F2}"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FF6BD2EC-9D76-439B-A3F6-B672E2C3F1DA}"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0B75B95E-58C8-4B17-A134-6A835ED1EA55}" type="presOf" srcId="{444C37B6-7B88-430B-B019-17E1EEB537BA}" destId="{9A8ED63D-9060-48D9-BC45-DEAFD4C5D8C8}" srcOrd="0" destOrd="0" presId="urn:microsoft.com/office/officeart/2005/8/layout/hierarchy2"/>
    <dgm:cxn modelId="{5DB9918D-A7A9-4D0F-B130-6033F3C452F1}" type="presOf" srcId="{30D9AF01-38AF-4E25-BC1B-A9364FA7AC13}" destId="{0DC95E25-AD11-41F1-87FE-9CAB1E740280}" srcOrd="0" destOrd="0" presId="urn:microsoft.com/office/officeart/2005/8/layout/hierarchy2"/>
    <dgm:cxn modelId="{CEB77F73-694E-452C-BD58-A3913441B9F9}" type="presOf" srcId="{11B8D029-77B0-4716-B510-95B883CEFB37}" destId="{DC96E948-8F72-4925-ABD4-9BFEBDC23BD3}" srcOrd="0" destOrd="0" presId="urn:microsoft.com/office/officeart/2005/8/layout/hierarchy2"/>
    <dgm:cxn modelId="{F251A471-FC52-47FE-8740-17BBA66808CA}" type="presOf" srcId="{032961F1-DEC8-454A-87F6-3AD44EECC36F}" destId="{E0210E23-E8DA-4E1B-8E8F-5D6728A2D323}"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32A98AC4-BCDD-414D-A7BB-94B82C1D5633}" type="presOf" srcId="{B43B33D2-549E-4D68-A772-61CD66423E31}" destId="{F5D07AFF-F4F4-4B51-B6BF-ABE58B4D486B}" srcOrd="0" destOrd="0" presId="urn:microsoft.com/office/officeart/2005/8/layout/hierarchy2"/>
    <dgm:cxn modelId="{1F924B0B-A918-4CCF-AD0D-5FB8CA0BA27D}" type="presOf" srcId="{0880B742-76F0-4963-8AF1-435D9815C721}" destId="{EB4D5397-00B1-4B26-A631-2177A16D9A09}" srcOrd="1"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7BC676A2-4913-4042-A63D-F1EA3C23A276}" type="presOf" srcId="{C714DD78-CD80-4C77-8ABE-9EE5AA8423DE}" destId="{40FD6B9A-9E05-4AE3-84D5-B7D6372AB9B0}" srcOrd="0" destOrd="0" presId="urn:microsoft.com/office/officeart/2005/8/layout/hierarchy2"/>
    <dgm:cxn modelId="{447D56D4-AAA3-468C-9E01-E7CD768ADF53}" type="presOf" srcId="{032961F1-DEC8-454A-87F6-3AD44EECC36F}" destId="{A7E5788F-8B5D-4A8B-BEF2-FAC672DCC272}" srcOrd="0" destOrd="0" presId="urn:microsoft.com/office/officeart/2005/8/layout/hierarchy2"/>
    <dgm:cxn modelId="{6E303A9B-3443-4C59-95A1-18E33FDBE4F0}" type="presOf" srcId="{9756563B-F9AB-461C-B971-2C5148F3F624}" destId="{B6231D48-FAE1-449F-A0C4-BFFA848F59B6}" srcOrd="0" destOrd="0" presId="urn:microsoft.com/office/officeart/2005/8/layout/hierarchy2"/>
    <dgm:cxn modelId="{5019304C-E3D7-4ADE-BAE7-E4AEC8DB4395}" type="presOf" srcId="{0880B742-76F0-4963-8AF1-435D9815C721}" destId="{DEE6E627-5379-413A-82E0-20B83406172B}" srcOrd="0" destOrd="0" presId="urn:microsoft.com/office/officeart/2005/8/layout/hierarchy2"/>
    <dgm:cxn modelId="{28FAA3FF-D938-4518-96E6-925270417DD5}" type="presParOf" srcId="{888C5F9C-214C-4ECC-A7CF-E4622537C8F2}" destId="{5D9E6899-25A1-4732-BB69-60BBF9FECC43}" srcOrd="0" destOrd="0" presId="urn:microsoft.com/office/officeart/2005/8/layout/hierarchy2"/>
    <dgm:cxn modelId="{AF4EEA8D-352C-4E41-AC6C-C33EEF69E1E5}" type="presParOf" srcId="{5D9E6899-25A1-4732-BB69-60BBF9FECC43}" destId="{40FD6B9A-9E05-4AE3-84D5-B7D6372AB9B0}" srcOrd="0" destOrd="0" presId="urn:microsoft.com/office/officeart/2005/8/layout/hierarchy2"/>
    <dgm:cxn modelId="{1D5B64F6-E567-428D-BCC3-1DB1AF9030D6}" type="presParOf" srcId="{5D9E6899-25A1-4732-BB69-60BBF9FECC43}" destId="{5EE1F969-9820-41C1-ADED-284E7C26FE54}" srcOrd="1" destOrd="0" presId="urn:microsoft.com/office/officeart/2005/8/layout/hierarchy2"/>
    <dgm:cxn modelId="{B3799EFB-CF9C-496B-ACD8-5E9633FE4DB0}" type="presParOf" srcId="{5EE1F969-9820-41C1-ADED-284E7C26FE54}" destId="{DEE6E627-5379-413A-82E0-20B83406172B}" srcOrd="0" destOrd="0" presId="urn:microsoft.com/office/officeart/2005/8/layout/hierarchy2"/>
    <dgm:cxn modelId="{31E40917-57F7-4265-B6D2-2DD857DAF1EE}" type="presParOf" srcId="{DEE6E627-5379-413A-82E0-20B83406172B}" destId="{EB4D5397-00B1-4B26-A631-2177A16D9A09}" srcOrd="0" destOrd="0" presId="urn:microsoft.com/office/officeart/2005/8/layout/hierarchy2"/>
    <dgm:cxn modelId="{0726316E-0207-4B8C-9445-20841F4694A6}" type="presParOf" srcId="{5EE1F969-9820-41C1-ADED-284E7C26FE54}" destId="{8F3F08FB-81D3-40FD-A6B9-E402512A2600}" srcOrd="1" destOrd="0" presId="urn:microsoft.com/office/officeart/2005/8/layout/hierarchy2"/>
    <dgm:cxn modelId="{1A3E4FEC-1B22-4E25-BA0B-34DC8C715E57}" type="presParOf" srcId="{8F3F08FB-81D3-40FD-A6B9-E402512A2600}" destId="{DC96E948-8F72-4925-ABD4-9BFEBDC23BD3}" srcOrd="0" destOrd="0" presId="urn:microsoft.com/office/officeart/2005/8/layout/hierarchy2"/>
    <dgm:cxn modelId="{73EF4C3A-DAD4-44AC-BEDD-E4772E7BBFF6}" type="presParOf" srcId="{8F3F08FB-81D3-40FD-A6B9-E402512A2600}" destId="{A8F8AC02-5F1C-416B-BD36-565BD15A7B19}" srcOrd="1" destOrd="0" presId="urn:microsoft.com/office/officeart/2005/8/layout/hierarchy2"/>
    <dgm:cxn modelId="{688574AA-AC43-4DB2-A464-A09C61722595}" type="presParOf" srcId="{A8F8AC02-5F1C-416B-BD36-565BD15A7B19}" destId="{8F50BA73-7E3D-4A76-A8D1-C4E588BE2A4A}" srcOrd="0" destOrd="0" presId="urn:microsoft.com/office/officeart/2005/8/layout/hierarchy2"/>
    <dgm:cxn modelId="{8761765D-06EC-4544-A447-D49101B3F8CF}" type="presParOf" srcId="{8F50BA73-7E3D-4A76-A8D1-C4E588BE2A4A}" destId="{266BE232-2488-466F-8373-117F4CE7E36B}" srcOrd="0" destOrd="0" presId="urn:microsoft.com/office/officeart/2005/8/layout/hierarchy2"/>
    <dgm:cxn modelId="{D125251A-41A2-40D7-AE34-3AFC2BDC090C}" type="presParOf" srcId="{A8F8AC02-5F1C-416B-BD36-565BD15A7B19}" destId="{E35C7C19-3E68-4E64-B63F-C03F9E867B76}" srcOrd="1" destOrd="0" presId="urn:microsoft.com/office/officeart/2005/8/layout/hierarchy2"/>
    <dgm:cxn modelId="{C0526716-81A5-443C-886C-A34582049456}" type="presParOf" srcId="{E35C7C19-3E68-4E64-B63F-C03F9E867B76}" destId="{0DC95E25-AD11-41F1-87FE-9CAB1E740280}" srcOrd="0" destOrd="0" presId="urn:microsoft.com/office/officeart/2005/8/layout/hierarchy2"/>
    <dgm:cxn modelId="{BE9911CE-EB70-4308-AAB3-13402ABCE713}" type="presParOf" srcId="{E35C7C19-3E68-4E64-B63F-C03F9E867B76}" destId="{083BD93E-4E19-4A6B-A945-593B23D90263}" srcOrd="1" destOrd="0" presId="urn:microsoft.com/office/officeart/2005/8/layout/hierarchy2"/>
    <dgm:cxn modelId="{73F04C8F-053C-4541-85C7-D80FE16F6FB3}" type="presParOf" srcId="{5EE1F969-9820-41C1-ADED-284E7C26FE54}" destId="{9A8ED63D-9060-48D9-BC45-DEAFD4C5D8C8}" srcOrd="2" destOrd="0" presId="urn:microsoft.com/office/officeart/2005/8/layout/hierarchy2"/>
    <dgm:cxn modelId="{360F9F79-CBB5-4412-8FEC-9FACC9705E34}" type="presParOf" srcId="{9A8ED63D-9060-48D9-BC45-DEAFD4C5D8C8}" destId="{55C6918C-E742-4097-AF40-8FDEA221512E}" srcOrd="0" destOrd="0" presId="urn:microsoft.com/office/officeart/2005/8/layout/hierarchy2"/>
    <dgm:cxn modelId="{20383213-B9B6-4798-A0C2-D4C7A220338B}" type="presParOf" srcId="{5EE1F969-9820-41C1-ADED-284E7C26FE54}" destId="{5F0E1AF8-3030-40B2-91AE-82C5ABE141AA}" srcOrd="3" destOrd="0" presId="urn:microsoft.com/office/officeart/2005/8/layout/hierarchy2"/>
    <dgm:cxn modelId="{022B3A7C-DC06-49D3-88FC-2F162F7494AE}" type="presParOf" srcId="{5F0E1AF8-3030-40B2-91AE-82C5ABE141AA}" destId="{F5D07AFF-F4F4-4B51-B6BF-ABE58B4D486B}" srcOrd="0" destOrd="0" presId="urn:microsoft.com/office/officeart/2005/8/layout/hierarchy2"/>
    <dgm:cxn modelId="{DC4A38E8-908F-414C-A390-AFEC1C1DC68A}" type="presParOf" srcId="{5F0E1AF8-3030-40B2-91AE-82C5ABE141AA}" destId="{59223AA0-CEFE-46C3-A1CC-8E54FEBC6690}" srcOrd="1" destOrd="0" presId="urn:microsoft.com/office/officeart/2005/8/layout/hierarchy2"/>
    <dgm:cxn modelId="{D1A72DA1-13DE-4A37-AEFF-502433AEF9CB}" type="presParOf" srcId="{59223AA0-CEFE-46C3-A1CC-8E54FEBC6690}" destId="{A7E5788F-8B5D-4A8B-BEF2-FAC672DCC272}" srcOrd="0" destOrd="0" presId="urn:microsoft.com/office/officeart/2005/8/layout/hierarchy2"/>
    <dgm:cxn modelId="{06F5770F-E879-43F3-871C-78C06BC5109F}" type="presParOf" srcId="{A7E5788F-8B5D-4A8B-BEF2-FAC672DCC272}" destId="{E0210E23-E8DA-4E1B-8E8F-5D6728A2D323}" srcOrd="0" destOrd="0" presId="urn:microsoft.com/office/officeart/2005/8/layout/hierarchy2"/>
    <dgm:cxn modelId="{A8623A89-3B87-40F0-870C-5103AD48A78B}" type="presParOf" srcId="{59223AA0-CEFE-46C3-A1CC-8E54FEBC6690}" destId="{E01D4291-70B5-46D7-B057-23771D044E52}" srcOrd="1" destOrd="0" presId="urn:microsoft.com/office/officeart/2005/8/layout/hierarchy2"/>
    <dgm:cxn modelId="{CD6A6760-E4EF-4B29-893A-09764F246078}" type="presParOf" srcId="{E01D4291-70B5-46D7-B057-23771D044E52}" destId="{B6231D48-FAE1-449F-A0C4-BFFA848F59B6}" srcOrd="0" destOrd="0" presId="urn:microsoft.com/office/officeart/2005/8/layout/hierarchy2"/>
    <dgm:cxn modelId="{80E740D6-501B-41C8-8BE1-0D8EE0C38B34}"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1DDBC-33AD-4D7C-B1EA-E150CA43E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15211</TotalTime>
  <Pages>87</Pages>
  <Words>17045</Words>
  <Characters>92048</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125</cp:revision>
  <cp:lastPrinted>2016-03-09T18:36:00Z</cp:lastPrinted>
  <dcterms:created xsi:type="dcterms:W3CDTF">2016-02-14T22:28:00Z</dcterms:created>
  <dcterms:modified xsi:type="dcterms:W3CDTF">2016-08-01T14:48:00Z</dcterms:modified>
</cp:coreProperties>
</file>