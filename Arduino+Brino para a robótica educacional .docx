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71DC2EA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E41325">
        <w:rPr>
          <w:rFonts w:ascii="Times New Roman" w:hAnsi="Times New Roman" w:cs="Times New Roman"/>
          <w:sz w:val="24"/>
          <w:szCs w:val="24"/>
        </w:rPr>
        <w:tab/>
      </w:r>
      <w:r w:rsidR="006F6A82" w:rsidRPr="005E26E9">
        <w:rPr>
          <w:rFonts w:ascii="Times New Roman" w:hAnsi="Times New Roman" w:cs="Times New Roman"/>
          <w:b/>
          <w:sz w:val="24"/>
          <w:szCs w:val="24"/>
        </w:rPr>
        <w:t>4</w:t>
      </w:r>
    </w:p>
    <w:p w14:paraId="21979BBA" w14:textId="321BDC38"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5E26E9">
        <w:rPr>
          <w:rFonts w:ascii="Times New Roman" w:hAnsi="Times New Roman" w:cs="Times New Roman"/>
          <w:b/>
          <w:sz w:val="24"/>
          <w:szCs w:val="24"/>
        </w:rPr>
        <w:t>.</w:t>
      </w:r>
      <w:r w:rsidR="00E41325">
        <w:rPr>
          <w:rFonts w:ascii="Times New Roman" w:hAnsi="Times New Roman" w:cs="Times New Roman"/>
          <w:b/>
          <w:sz w:val="24"/>
          <w:szCs w:val="24"/>
        </w:rPr>
        <w:tab/>
        <w:t>5</w:t>
      </w:r>
    </w:p>
    <w:p w14:paraId="559C8567" w14:textId="4D656EE4"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5FDD71D9"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0F8441D0"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t>8</w:t>
      </w:r>
    </w:p>
    <w:p w14:paraId="4F204576" w14:textId="1E932F24"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378258BD"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E41325">
        <w:rPr>
          <w:rFonts w:ascii="Times New Roman" w:hAnsi="Times New Roman" w:cs="Times New Roman"/>
          <w:b/>
          <w:color w:val="000000"/>
          <w:sz w:val="24"/>
          <w:szCs w:val="24"/>
        </w:rPr>
        <w:tab/>
        <w:t>8</w:t>
      </w:r>
    </w:p>
    <w:p w14:paraId="235D0732" w14:textId="3F443A6E"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6619BB6C"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5E26E9">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3F049649"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5E26E9">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0719BFC1"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5E26E9">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53EB9099"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6B205F0E"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7FE0B8D9"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0F3503D5"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7621F15A"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3016CF78" w:rsidR="000D7193" w:rsidRDefault="005E26E9"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Tensão (U) .......................................................</w:t>
      </w:r>
      <w:r>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0D908E12" w14:textId="1482744A" w:rsidR="00AB7CD3" w:rsidRDefault="00213194" w:rsidP="00AB7CD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6BB3EC68" w14:textId="043818F9" w:rsidR="00AB7CD3" w:rsidRDefault="00AB7CD3" w:rsidP="00AB7CD3">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Pontes H</w:t>
      </w:r>
      <w:r w:rsidR="005E26E9">
        <w:rPr>
          <w:rFonts w:ascii="Times New Roman" w:hAnsi="Times New Roman" w:cs="Times New Roman"/>
          <w:sz w:val="24"/>
          <w:szCs w:val="24"/>
        </w:rPr>
        <w:t>..........................................................................................</w:t>
      </w:r>
    </w:p>
    <w:p w14:paraId="73016AC9" w14:textId="7722A9CC" w:rsidR="00AB7CD3" w:rsidRPr="00AB7CD3" w:rsidRDefault="00AB7CD3" w:rsidP="00AB7CD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L293D</w:t>
      </w:r>
      <w:r w:rsidR="005E26E9">
        <w:rPr>
          <w:rFonts w:ascii="Times New Roman" w:hAnsi="Times New Roman" w:cs="Times New Roman"/>
          <w:sz w:val="24"/>
          <w:szCs w:val="24"/>
        </w:rPr>
        <w:t>.......................................................................................</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0368305F"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Motores de passo............................................</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6ED61AFC" w14:textId="4B8336A4" w:rsidR="00875056" w:rsidRPr="00875056" w:rsidRDefault="00213194" w:rsidP="00875056">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59AAF5FD"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71230ED7"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68FD3175"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6798DBBC"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29B7C18A"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55D2684E"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C4C6DCA"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8541A41" w14:textId="36221881" w:rsidR="0050454B" w:rsidRPr="0050454B" w:rsidRDefault="0050454B" w:rsidP="00D41502">
      <w:pPr>
        <w:pStyle w:val="PargrafodaLista"/>
        <w:numPr>
          <w:ilvl w:val="1"/>
          <w:numId w:val="2"/>
        </w:numPr>
        <w:rPr>
          <w:rFonts w:ascii="Times New Roman" w:hAnsi="Times New Roman" w:cs="Times New Roman"/>
          <w:b/>
          <w:sz w:val="24"/>
          <w:szCs w:val="24"/>
        </w:rPr>
      </w:pPr>
      <w:r w:rsidRPr="0050454B">
        <w:rPr>
          <w:rFonts w:ascii="Times New Roman" w:eastAsia="Times New Roman" w:hAnsi="Times New Roman" w:cs="Times New Roman"/>
          <w:bCs/>
          <w:sz w:val="24"/>
          <w:szCs w:val="24"/>
        </w:rPr>
        <w:t>Carrinh</w:t>
      </w:r>
      <w:r>
        <w:rPr>
          <w:rFonts w:ascii="Times New Roman" w:eastAsia="Times New Roman" w:hAnsi="Times New Roman" w:cs="Times New Roman"/>
          <w:bCs/>
          <w:sz w:val="24"/>
          <w:szCs w:val="24"/>
        </w:rPr>
        <w:t>o utilizando L293D e motores CC.........................</w:t>
      </w:r>
      <w:r w:rsidR="00D41502">
        <w:rPr>
          <w:rFonts w:ascii="Times New Roman" w:eastAsia="Times New Roman" w:hAnsi="Times New Roman" w:cs="Times New Roman"/>
          <w:bCs/>
          <w:sz w:val="24"/>
          <w:szCs w:val="24"/>
        </w:rPr>
        <w:t>.........................</w:t>
      </w:r>
      <w:r w:rsidR="005E26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55</w:t>
      </w:r>
    </w:p>
    <w:p w14:paraId="0C8CDE85" w14:textId="503DA3AB" w:rsidR="00976E77" w:rsidRPr="0050454B" w:rsidRDefault="00976E77" w:rsidP="0050454B">
      <w:pPr>
        <w:pStyle w:val="PargrafodaLista"/>
        <w:numPr>
          <w:ilvl w:val="0"/>
          <w:numId w:val="2"/>
        </w:numPr>
        <w:rPr>
          <w:rFonts w:ascii="Times New Roman" w:hAnsi="Times New Roman" w:cs="Times New Roman"/>
          <w:b/>
          <w:sz w:val="24"/>
          <w:szCs w:val="24"/>
        </w:rPr>
      </w:pPr>
      <w:r w:rsidRPr="0050454B">
        <w:rPr>
          <w:rFonts w:ascii="Times New Roman" w:hAnsi="Times New Roman" w:cs="Times New Roman"/>
          <w:b/>
          <w:sz w:val="24"/>
          <w:szCs w:val="24"/>
        </w:rPr>
        <w:t>Despedida......................................................................................................</w:t>
      </w:r>
      <w:r w:rsidR="005E26E9">
        <w:rPr>
          <w:rFonts w:ascii="Times New Roman" w:hAnsi="Times New Roman" w:cs="Times New Roman"/>
          <w:b/>
          <w:sz w:val="24"/>
          <w:szCs w:val="24"/>
        </w:rPr>
        <w:t>...</w:t>
      </w:r>
      <w:r w:rsidR="00D026A2" w:rsidRPr="0050454B">
        <w:rPr>
          <w:rFonts w:ascii="Times New Roman" w:hAnsi="Times New Roman" w:cs="Times New Roman"/>
          <w:b/>
          <w:sz w:val="24"/>
          <w:szCs w:val="24"/>
        </w:rPr>
        <w:tab/>
      </w:r>
      <w:r w:rsidR="0050454B">
        <w:rPr>
          <w:rFonts w:ascii="Times New Roman" w:hAnsi="Times New Roman" w:cs="Times New Roman"/>
          <w:b/>
          <w:sz w:val="24"/>
          <w:szCs w:val="24"/>
        </w:rPr>
        <w:t>59</w:t>
      </w:r>
    </w:p>
    <w:p w14:paraId="644BEE6A" w14:textId="67BCA92A"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D026A2">
        <w:rPr>
          <w:rFonts w:ascii="Times New Roman" w:hAnsi="Times New Roman" w:cs="Times New Roman"/>
          <w:sz w:val="24"/>
          <w:szCs w:val="24"/>
        </w:rPr>
        <w:tab/>
      </w:r>
      <w:r w:rsidR="0050454B">
        <w:rPr>
          <w:rFonts w:ascii="Times New Roman" w:hAnsi="Times New Roman" w:cs="Times New Roman"/>
          <w:b/>
          <w:sz w:val="24"/>
          <w:szCs w:val="24"/>
        </w:rPr>
        <w:t>60</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20901765"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5E26E9">
        <w:rPr>
          <w:rFonts w:ascii="Times New Roman" w:hAnsi="Times New Roman" w:cs="Times New Roman"/>
          <w:sz w:val="24"/>
          <w:szCs w:val="24"/>
        </w:rPr>
        <w:t>...................</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52DE4B51"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4CA9427A"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79A85B94"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4ACE442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4"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jc w:val="both"/>
        <w:rPr>
          <w:color w:val="000000"/>
        </w:rPr>
      </w:pPr>
    </w:p>
    <w:p w14:paraId="07D8F0CC"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A210E2" w:rsidRDefault="003636D9" w:rsidP="003636D9">
      <w:pPr>
        <w:pStyle w:val="NormalWeb"/>
        <w:shd w:val="clear" w:color="auto" w:fill="FFFFFF"/>
        <w:spacing w:before="0" w:beforeAutospacing="0" w:after="30" w:afterAutospacing="0"/>
        <w:ind w:left="360"/>
        <w:jc w:val="both"/>
        <w:rPr>
          <w:color w:val="000000"/>
          <w:sz w:val="28"/>
          <w:szCs w:val="36"/>
        </w:rPr>
      </w:pPr>
    </w:p>
    <w:p w14:paraId="6921570D" w14:textId="482E9EB2" w:rsidR="00BE0DF1" w:rsidRDefault="003E72D2" w:rsidP="009747A2">
      <w:pPr>
        <w:pStyle w:val="NormalWeb"/>
        <w:numPr>
          <w:ilvl w:val="1"/>
          <w:numId w:val="131"/>
        </w:numPr>
        <w:shd w:val="clear" w:color="auto" w:fill="FFFFFF"/>
        <w:spacing w:before="0" w:beforeAutospacing="0" w:after="30" w:afterAutospacing="0"/>
        <w:jc w:val="both"/>
        <w:rPr>
          <w:b/>
          <w:color w:val="000000"/>
          <w:sz w:val="32"/>
          <w:szCs w:val="32"/>
        </w:rPr>
      </w:pPr>
      <w:r w:rsidRPr="003636D9">
        <w:rPr>
          <w:b/>
          <w:color w:val="000000"/>
          <w:sz w:val="32"/>
          <w:szCs w:val="32"/>
        </w:rPr>
        <w:t>Arduino:</w:t>
      </w:r>
    </w:p>
    <w:p w14:paraId="42B17FF9" w14:textId="77777777"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jc w:val="both"/>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jc w:val="both"/>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w:t>
      </w:r>
      <w:bookmarkStart w:id="5" w:name="_GoBack"/>
      <w:bookmarkEnd w:id="5"/>
      <w:r w:rsidRPr="003636D9">
        <w:rPr>
          <w:color w:val="000000"/>
        </w:rPr>
        <w:t xml:space="preserve">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jc w:val="both"/>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jc w:val="both"/>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3B8ABBB" w14:textId="77777777" w:rsidR="009747A2" w:rsidRPr="009747A2" w:rsidRDefault="009747A2" w:rsidP="009747A2">
      <w:pPr>
        <w:pStyle w:val="PargrafodaLista"/>
        <w:numPr>
          <w:ilvl w:val="0"/>
          <w:numId w:val="117"/>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1188CD09" w14:textId="77777777" w:rsidR="009747A2" w:rsidRPr="009747A2" w:rsidRDefault="009747A2" w:rsidP="009747A2">
      <w:pPr>
        <w:pStyle w:val="PargrafodaLista"/>
        <w:numPr>
          <w:ilvl w:val="1"/>
          <w:numId w:val="117"/>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5C62B77" w14:textId="4EA0FFF9" w:rsidR="00C73668" w:rsidRPr="003636D9" w:rsidRDefault="00263358" w:rsidP="009747A2">
      <w:pPr>
        <w:pStyle w:val="NormalWeb"/>
        <w:numPr>
          <w:ilvl w:val="1"/>
          <w:numId w:val="117"/>
        </w:numPr>
        <w:shd w:val="clear" w:color="auto" w:fill="FFFFFF"/>
        <w:spacing w:before="0" w:beforeAutospacing="0" w:after="30" w:afterAutospacing="0"/>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jc w:val="both"/>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68D7F9A3" w14:textId="77777777" w:rsidR="005E26E9" w:rsidRDefault="005E26E9" w:rsidP="003636D9">
      <w:pPr>
        <w:pStyle w:val="NormalWeb"/>
        <w:shd w:val="clear" w:color="auto" w:fill="FFFFFF"/>
        <w:spacing w:before="0" w:beforeAutospacing="0" w:after="30" w:afterAutospacing="0"/>
        <w:ind w:firstLine="720"/>
        <w:jc w:val="both"/>
        <w:rPr>
          <w:color w:val="000000"/>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6"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A210E2" w:rsidRDefault="003636D9" w:rsidP="003636D9">
      <w:pPr>
        <w:pStyle w:val="NormalWeb"/>
        <w:shd w:val="clear" w:color="auto" w:fill="FFFFFF"/>
        <w:spacing w:before="0" w:beforeAutospacing="0" w:after="30" w:afterAutospacing="0"/>
        <w:jc w:val="both"/>
        <w:rPr>
          <w:color w:val="000000"/>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linguagens com regras específicas de sintaxe para que o computador possa compreender o que queremos que ele faça.  </w:t>
      </w:r>
    </w:p>
    <w:p w14:paraId="2C826F57" w14:textId="77777777" w:rsidR="003636D9" w:rsidRDefault="003636D9" w:rsidP="00A210E2">
      <w:pPr>
        <w:pStyle w:val="NormalWeb"/>
        <w:shd w:val="clear" w:color="auto" w:fill="FFFFFF"/>
        <w:spacing w:before="0" w:beforeAutospacing="0" w:after="30" w:afterAutospacing="0"/>
        <w:ind w:firstLine="72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7"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r w:rsidRPr="003636D9">
              <w:rPr>
                <w:color w:val="000000"/>
              </w:rPr>
              <w:lastRenderedPageBreak/>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8"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9"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0"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lastRenderedPageBreak/>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1"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w:t>
      </w:r>
      <w:proofErr w:type="spellStart"/>
      <w:r w:rsidRPr="003636D9">
        <w:rPr>
          <w:i/>
          <w:color w:val="000000"/>
        </w:rPr>
        <w:t>Numero</w:t>
      </w:r>
      <w:proofErr w:type="spellEnd"/>
      <w:r w:rsidRPr="003636D9">
        <w:rPr>
          <w:i/>
          <w:color w:val="000000"/>
        </w:rPr>
        <w:t xml:space="preserve">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Default="003636D9" w:rsidP="003636D9">
      <w:pPr>
        <w:pStyle w:val="NormalWeb"/>
        <w:shd w:val="clear" w:color="auto" w:fill="FFFFFF"/>
        <w:spacing w:before="0" w:beforeAutospacing="0" w:after="30" w:afterAutospacing="0"/>
        <w:jc w:val="both"/>
        <w:rPr>
          <w:color w:val="000000"/>
        </w:rPr>
      </w:pPr>
    </w:p>
    <w:p w14:paraId="4090C99E"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5E26E9">
      <w:pPr>
        <w:pStyle w:val="NormalWeb"/>
        <w:shd w:val="clear" w:color="auto" w:fill="FFFFFF"/>
        <w:spacing w:before="0" w:beforeAutospacing="0" w:after="30" w:afterAutospacing="0"/>
        <w:ind w:firstLine="72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2"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jc w:val="both"/>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jc w:val="both"/>
        <w:rPr>
          <w:color w:val="000000"/>
        </w:rPr>
      </w:pPr>
      <w:r w:rsidRPr="00750784">
        <w:rPr>
          <w:b/>
          <w:color w:val="000000"/>
        </w:rPr>
        <w:lastRenderedPageBreak/>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5E26E9">
      <w:pPr>
        <w:pStyle w:val="NormalWeb"/>
        <w:shd w:val="clear" w:color="auto" w:fill="FFFFFF"/>
        <w:spacing w:before="0" w:beforeAutospacing="0" w:after="30" w:afterAutospacing="0"/>
        <w:ind w:left="360" w:firstLine="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3"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4"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5"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8"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19"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Default="003636D9" w:rsidP="003636D9">
      <w:pPr>
        <w:pStyle w:val="NormalWeb"/>
        <w:shd w:val="clear" w:color="auto" w:fill="FFFFFF"/>
        <w:spacing w:before="0" w:beforeAutospacing="0" w:after="30" w:afterAutospacing="0"/>
        <w:jc w:val="both"/>
        <w:rPr>
          <w:color w:val="000000"/>
        </w:rPr>
      </w:pPr>
    </w:p>
    <w:p w14:paraId="7D4883E6"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lastRenderedPageBreak/>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lastRenderedPageBreak/>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3"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xml:space="preserve">) aceita mais parâmetros. O primeiro é a declaração das variáveis </w:t>
      </w:r>
      <w:r w:rsidR="003636D9" w:rsidRPr="003636D9">
        <w:rPr>
          <w:color w:val="000000"/>
        </w:rPr>
        <w:lastRenderedPageBreak/>
        <w:t>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4"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spellStart"/>
            <w:proofErr w:type="gramEnd"/>
            <w:r w:rsidRPr="003636D9">
              <w:rPr>
                <w:color w:val="000000"/>
              </w:rPr>
              <w:t>Numero</w:t>
            </w:r>
            <w:proofErr w:type="spellEnd"/>
            <w:r w:rsidRPr="003636D9">
              <w:rPr>
                <w:color w:val="000000"/>
              </w:rPr>
              <w:t xml:space="preserve">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374A5A75" w14:textId="77777777" w:rsidR="00126321" w:rsidRPr="005E26E9" w:rsidRDefault="00126321" w:rsidP="003636D9">
      <w:pPr>
        <w:pStyle w:val="NormalWeb"/>
        <w:shd w:val="clear" w:color="auto" w:fill="FFFFFF"/>
        <w:spacing w:before="0" w:beforeAutospacing="0" w:after="30" w:afterAutospacing="0"/>
        <w:jc w:val="both"/>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jc w:val="both"/>
        <w:rPr>
          <w:color w:val="000000"/>
        </w:rPr>
      </w:pPr>
    </w:p>
    <w:p w14:paraId="3A7D19E3" w14:textId="77777777" w:rsidR="00126321" w:rsidRPr="003636D9" w:rsidRDefault="00126321"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5"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jc w:val="both"/>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6"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 xml:space="preserve">se ela </w:t>
      </w:r>
      <w:r w:rsidRPr="003636D9">
        <w:rPr>
          <w:color w:val="000000"/>
        </w:rPr>
        <w:lastRenderedPageBreak/>
        <w:t>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5211B110" w14:textId="77777777" w:rsidR="003636D9" w:rsidRPr="005E26E9" w:rsidRDefault="003636D9" w:rsidP="003636D9">
      <w:pPr>
        <w:pStyle w:val="NormalWeb"/>
        <w:shd w:val="clear" w:color="auto" w:fill="FFFFFF"/>
        <w:spacing w:before="0" w:beforeAutospacing="0" w:after="30" w:afterAutospacing="0"/>
        <w:jc w:val="both"/>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jc w:val="both"/>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7"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8"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lastRenderedPageBreak/>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t>Corrente Elétrica (I):</w:t>
      </w:r>
    </w:p>
    <w:p w14:paraId="1E3D6C8F" w14:textId="2E14C832" w:rsidR="00D45940"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jc w:val="both"/>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eastAsia="pt-BR"/>
        </w:rPr>
        <w:lastRenderedPageBreak/>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jc w:val="both"/>
        <w:rPr>
          <w:iCs/>
          <w:lang w:val="pt-PT"/>
        </w:rPr>
      </w:pPr>
      <w:r w:rsidRPr="003636D9">
        <w:t>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29"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lastRenderedPageBreak/>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5E26E9">
        <w:fldChar w:fldCharType="begin"/>
      </w:r>
      <w:r w:rsidR="005E26E9">
        <w:instrText xml:space="preserve"> HYPERLINK "https://pt.wikipedia.org/wiki/Alessandro_Volta" \o "Alessandro Volta" </w:instrText>
      </w:r>
      <w:r w:rsidR="005E26E9">
        <w:fldChar w:fldCharType="separate"/>
      </w:r>
      <w:r w:rsidRPr="003636D9">
        <w:rPr>
          <w:rStyle w:val="Hyperlink"/>
          <w:color w:val="auto"/>
          <w:u w:val="none"/>
          <w:lang w:val="pt-PT"/>
        </w:rPr>
        <w:t>Alessandro Volta</w:t>
      </w:r>
      <w:r w:rsidR="005E26E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416C0ABF" w14:textId="45B2F61B" w:rsidR="00D45940" w:rsidRPr="003636D9" w:rsidRDefault="00131C56" w:rsidP="00126321">
      <w:pPr>
        <w:pStyle w:val="NormalWeb"/>
        <w:shd w:val="clear" w:color="auto" w:fill="FFFFFF"/>
        <w:spacing w:before="0" w:beforeAutospacing="0" w:after="30" w:afterAutospacing="0"/>
        <w:jc w:val="both"/>
        <w:rPr>
          <w:b/>
          <w:sz w:val="28"/>
          <w:szCs w:val="28"/>
        </w:rPr>
      </w:pPr>
      <w:r>
        <w:rPr>
          <w:b/>
          <w:sz w:val="28"/>
          <w:szCs w:val="28"/>
        </w:rPr>
        <w:tab/>
      </w:r>
      <w:r>
        <w:rPr>
          <w:b/>
          <w:sz w:val="28"/>
          <w:szCs w:val="28"/>
        </w:rPr>
        <w:tab/>
      </w:r>
      <w:r>
        <w:rPr>
          <w:b/>
          <w:sz w:val="28"/>
          <w:szCs w:val="28"/>
        </w:rPr>
        <w:tab/>
        <w:t xml:space="preserve">4.1.4.1 </w:t>
      </w:r>
      <w:r w:rsidR="00D45940" w:rsidRPr="003636D9">
        <w:rPr>
          <w:b/>
          <w:sz w:val="28"/>
          <w:szCs w:val="28"/>
        </w:rPr>
        <w:t>Polos</w:t>
      </w:r>
      <w:r w:rsidR="00D45940">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5E26E9" w:rsidRDefault="00D45940" w:rsidP="00D45940">
      <w:pPr>
        <w:pStyle w:val="NormalWeb"/>
        <w:shd w:val="clear" w:color="auto" w:fill="FFFFFF"/>
        <w:spacing w:before="0" w:beforeAutospacing="0" w:after="30" w:afterAutospacing="0"/>
        <w:ind w:firstLine="720"/>
        <w:jc w:val="both"/>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lastRenderedPageBreak/>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0"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1"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jc w:val="both"/>
      </w:pPr>
    </w:p>
    <w:p w14:paraId="420D389D" w14:textId="77777777" w:rsidR="00D026A2" w:rsidRPr="005E26E9" w:rsidRDefault="00D026A2" w:rsidP="00D45940">
      <w:pPr>
        <w:pStyle w:val="NormalWeb"/>
        <w:shd w:val="clear" w:color="auto" w:fill="FFFFFF"/>
        <w:spacing w:before="0" w:beforeAutospacing="0" w:after="30" w:afterAutospacing="0"/>
        <w:ind w:left="720"/>
        <w:jc w:val="both"/>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.2 </w:t>
      </w: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ascii="Times New Roman" w:eastAsia="Times New Roman" w:hAnsi="Times New Roman" w:cs="Times New Roman"/>
          <w:color w:val="222222"/>
          <w:sz w:val="24"/>
          <w:szCs w:val="24"/>
          <w:lang w:eastAsia="pt-BR"/>
        </w:rPr>
      </w:pPr>
    </w:p>
    <w:p w14:paraId="0D773575" w14:textId="6048765B" w:rsidR="00D45940" w:rsidRPr="005E26E9" w:rsidRDefault="00D45940" w:rsidP="00D026A2">
      <w:pPr>
        <w:spacing w:after="30"/>
        <w:jc w:val="center"/>
        <w:rPr>
          <w:rFonts w:ascii="Times New Roman" w:eastAsia="Times New Roman" w:hAnsi="Times New Roman" w:cs="Times New Roman"/>
          <w:color w:val="222222"/>
          <w:sz w:val="24"/>
          <w:szCs w:val="24"/>
          <w:lang w:eastAsia="pt-BR"/>
        </w:rPr>
      </w:pPr>
      <w:r w:rsidRPr="005E26E9">
        <w:rPr>
          <w:rFonts w:ascii="Times New Roman" w:hAnsi="Times New Roman" w:cs="Times New Roman"/>
          <w:noProof/>
          <w:color w:val="0000FF"/>
          <w:sz w:val="24"/>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ascii="Times New Roman" w:eastAsia="Times New Roman" w:hAnsi="Times New Roman" w:cs="Times New Roman"/>
          <w:noProof/>
          <w:color w:val="0000FF"/>
          <w:sz w:val="24"/>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jc w:val="both"/>
      </w:pPr>
    </w:p>
    <w:p w14:paraId="13AC03B6" w14:textId="77777777" w:rsidR="00D45940" w:rsidRPr="005E26E9" w:rsidRDefault="00D45940" w:rsidP="00D45940">
      <w:pPr>
        <w:pStyle w:val="NormalWeb"/>
        <w:shd w:val="clear" w:color="auto" w:fill="FFFFFF"/>
        <w:spacing w:before="0" w:beforeAutospacing="0" w:after="30" w:afterAutospacing="0"/>
        <w:jc w:val="both"/>
      </w:pPr>
    </w:p>
    <w:p w14:paraId="49170760" w14:textId="4FD3B8E5"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jc w:val="both"/>
      </w:pPr>
    </w:p>
    <w:p w14:paraId="1382D8CD" w14:textId="77777777" w:rsidR="00D45940"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jc w:val="both"/>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5E26E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sz w:val="24"/>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jc w:val="both"/>
        <w:rPr>
          <w:rFonts w:ascii="Times New Roman" w:hAnsi="Times New Roman" w:cs="Times New Roman"/>
          <w:sz w:val="24"/>
          <w:szCs w:val="24"/>
        </w:rPr>
      </w:pPr>
    </w:p>
    <w:p w14:paraId="679C36EA" w14:textId="0B76ED09" w:rsidR="00D45940"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jc w:val="both"/>
      </w:pP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AB7CD3">
      <w:pPr>
        <w:pStyle w:val="NormalWeb"/>
        <w:shd w:val="clear" w:color="auto" w:fill="FFFFFF"/>
        <w:spacing w:before="0" w:beforeAutospacing="0" w:after="30" w:afterAutospacing="0"/>
        <w:ind w:firstLine="708"/>
        <w:jc w:val="center"/>
      </w:pPr>
      <w:r w:rsidRPr="003636D9">
        <w:rPr>
          <w:noProof/>
          <w:color w:val="0000FF"/>
          <w:sz w:val="27"/>
          <w:szCs w:val="27"/>
          <w:lang w:eastAsia="pt-BR"/>
        </w:rPr>
        <w:lastRenderedPageBreak/>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4716973" w14:textId="454DC736" w:rsidR="00D45940" w:rsidRPr="005E26E9" w:rsidRDefault="00D45940" w:rsidP="005E26E9">
      <w:pPr>
        <w:spacing w:after="30"/>
        <w:jc w:val="both"/>
        <w:rPr>
          <w:rFonts w:ascii="Times New Roman" w:eastAsia="Times New Roman" w:hAnsi="Times New Roman" w:cs="Times New Roman"/>
          <w:vanish/>
          <w:sz w:val="24"/>
          <w:szCs w:val="24"/>
        </w:rPr>
      </w:pPr>
    </w:p>
    <w:p w14:paraId="29A54B7D" w14:textId="77777777" w:rsidR="005E26E9" w:rsidRPr="005E26E9" w:rsidRDefault="005E26E9" w:rsidP="005E26E9">
      <w:pPr>
        <w:spacing w:after="30"/>
        <w:jc w:val="both"/>
        <w:rPr>
          <w:rFonts w:ascii="Times New Roman" w:eastAsia="Times New Roman" w:hAnsi="Times New Roman" w:cs="Times New Roman"/>
          <w:vanish/>
          <w:sz w:val="24"/>
          <w:szCs w:val="24"/>
        </w:rPr>
      </w:pPr>
    </w:p>
    <w:p w14:paraId="09A7935A" w14:textId="667FAECF" w:rsidR="00AB7CD3" w:rsidRPr="00AB7CD3" w:rsidRDefault="00AB7CD3" w:rsidP="00AB7CD3">
      <w:pPr>
        <w:pStyle w:val="NormalWeb"/>
        <w:numPr>
          <w:ilvl w:val="2"/>
          <w:numId w:val="123"/>
        </w:numPr>
        <w:shd w:val="clear" w:color="auto" w:fill="FFFFFF"/>
        <w:spacing w:before="0" w:beforeAutospacing="0" w:after="30" w:afterAutospacing="0"/>
        <w:ind w:left="1418"/>
        <w:jc w:val="both"/>
        <w:rPr>
          <w:b/>
          <w:sz w:val="32"/>
          <w:szCs w:val="32"/>
        </w:rPr>
      </w:pPr>
      <w:r w:rsidRPr="00AB7CD3">
        <w:rPr>
          <w:b/>
          <w:bCs/>
          <w:sz w:val="32"/>
          <w:szCs w:val="32"/>
        </w:rPr>
        <w:t>Pontes H:</w:t>
      </w:r>
    </w:p>
    <w:p w14:paraId="4B623029" w14:textId="77777777" w:rsidR="00AB7CD3" w:rsidRPr="005E26E9" w:rsidRDefault="00AB7CD3" w:rsidP="00AB7CD3">
      <w:pPr>
        <w:pStyle w:val="NormalWeb"/>
        <w:shd w:val="clear" w:color="auto" w:fill="FFFFFF"/>
        <w:spacing w:before="0" w:beforeAutospacing="0" w:after="30" w:afterAutospacing="0"/>
        <w:ind w:left="698"/>
        <w:jc w:val="both"/>
      </w:pPr>
    </w:p>
    <w:p w14:paraId="7CCC98E4"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sz w:val="24"/>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jc w:val="both"/>
        <w:rPr>
          <w:rFonts w:ascii="Arial" w:hAnsi="Arial" w:cs="Arial"/>
          <w:noProof/>
          <w:sz w:val="27"/>
          <w:szCs w:val="27"/>
          <w:lang w:eastAsia="pt-BR"/>
        </w:rPr>
      </w:pPr>
      <w:r w:rsidRPr="00AB7CD3">
        <w:rPr>
          <w:rFonts w:ascii="Times New Roman" w:eastAsia="Times New Roman" w:hAnsi="Times New Roman" w:cs="Times New Roman"/>
          <w:sz w:val="24"/>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Default="00AB7CD3" w:rsidP="00AB7CD3">
      <w:pPr>
        <w:ind w:firstLine="720"/>
        <w:jc w:val="both"/>
        <w:rPr>
          <w:rFonts w:ascii="Times New Roman" w:eastAsia="Times New Roman" w:hAnsi="Times New Roman" w:cs="Times New Roman"/>
          <w:sz w:val="24"/>
          <w:szCs w:val="24"/>
        </w:rPr>
      </w:pPr>
      <w:r w:rsidRPr="00AB7CD3">
        <w:rPr>
          <w:rFonts w:ascii="Times New Roman" w:eastAsia="Times New Roman" w:hAnsi="Times New Roman" w:cs="Times New Roman"/>
          <w:sz w:val="24"/>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53E0436C" w14:textId="77777777" w:rsidR="005E26E9" w:rsidRPr="00AB7CD3" w:rsidRDefault="005E26E9" w:rsidP="00AB7CD3">
      <w:pPr>
        <w:ind w:firstLine="720"/>
        <w:jc w:val="both"/>
        <w:rPr>
          <w:rFonts w:ascii="Times New Roman" w:hAnsi="Times New Roman" w:cs="Times New Roman"/>
          <w:sz w:val="24"/>
          <w:szCs w:val="24"/>
        </w:rPr>
      </w:pPr>
    </w:p>
    <w:p w14:paraId="1168A3FF" w14:textId="77777777" w:rsidR="00AB7CD3" w:rsidRPr="00AB7CD3" w:rsidRDefault="00AB7CD3" w:rsidP="00AB7CD3">
      <w:pPr>
        <w:jc w:val="center"/>
        <w:rPr>
          <w:rFonts w:ascii="Times New Roman" w:hAnsi="Times New Roman" w:cs="Times New Roman"/>
          <w:sz w:val="24"/>
          <w:szCs w:val="24"/>
        </w:rPr>
      </w:pPr>
      <w:r w:rsidRPr="00F9512D">
        <w:rPr>
          <w:noProof/>
          <w:lang w:eastAsia="pt-BR"/>
        </w:rPr>
        <w:lastRenderedPageBreak/>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D877A26" w14:textId="2BF1F4BE" w:rsidR="005E26E9" w:rsidRPr="00AB7CD3" w:rsidRDefault="005E26E9" w:rsidP="00AB7CD3">
      <w:pPr>
        <w:jc w:val="both"/>
        <w:rPr>
          <w:rFonts w:ascii="Times New Roman" w:hAnsi="Times New Roman" w:cs="Times New Roman"/>
          <w:sz w:val="24"/>
          <w:szCs w:val="24"/>
        </w:rPr>
      </w:pPr>
    </w:p>
    <w:p w14:paraId="162C8BCB" w14:textId="77777777" w:rsidR="00AB7CD3" w:rsidRDefault="00AB7CD3" w:rsidP="00AB7CD3">
      <w:pPr>
        <w:jc w:val="both"/>
        <w:rPr>
          <w:rFonts w:ascii="Times New Roman" w:eastAsia="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b/>
          <w:bCs/>
          <w:sz w:val="24"/>
          <w:szCs w:val="24"/>
        </w:rPr>
        <w:t xml:space="preserve">Nota: </w:t>
      </w:r>
      <w:r w:rsidRPr="00AB7CD3">
        <w:rPr>
          <w:rFonts w:ascii="Times New Roman" w:eastAsia="Times New Roman" w:hAnsi="Times New Roman" w:cs="Times New Roman"/>
          <w:sz w:val="24"/>
          <w:szCs w:val="24"/>
        </w:rPr>
        <w:t>O funcionamento interno desse dispositivo pode ser melhor entendido ao se observar o projeto 8 da apostila.</w:t>
      </w:r>
    </w:p>
    <w:p w14:paraId="7C46FA88" w14:textId="77777777" w:rsidR="005E26E9" w:rsidRPr="00AB7CD3" w:rsidRDefault="005E26E9" w:rsidP="00AB7CD3">
      <w:pPr>
        <w:jc w:val="both"/>
        <w:rPr>
          <w:rFonts w:ascii="Times New Roman" w:hAnsi="Times New Roman" w:cs="Times New Roman"/>
          <w:sz w:val="24"/>
          <w:szCs w:val="24"/>
        </w:rPr>
      </w:pPr>
    </w:p>
    <w:p w14:paraId="12516288" w14:textId="77777777" w:rsidR="00AB7CD3" w:rsidRPr="00AB7CD3" w:rsidRDefault="00AB7CD3" w:rsidP="00AB7CD3">
      <w:pPr>
        <w:pStyle w:val="PargrafodaLista"/>
        <w:numPr>
          <w:ilvl w:val="3"/>
          <w:numId w:val="123"/>
        </w:numPr>
        <w:ind w:left="2268" w:hanging="938"/>
        <w:jc w:val="both"/>
        <w:rPr>
          <w:rFonts w:ascii="Times New Roman" w:hAnsi="Times New Roman" w:cs="Times New Roman"/>
          <w:b/>
          <w:sz w:val="28"/>
          <w:szCs w:val="28"/>
        </w:rPr>
      </w:pPr>
      <w:r w:rsidRPr="00AB7CD3">
        <w:rPr>
          <w:rFonts w:ascii="Times New Roman" w:eastAsia="Times New Roman" w:hAnsi="Times New Roman" w:cs="Times New Roman"/>
          <w:b/>
          <w:bCs/>
          <w:sz w:val="28"/>
          <w:szCs w:val="28"/>
        </w:rPr>
        <w:t>L293D:</w:t>
      </w:r>
    </w:p>
    <w:p w14:paraId="573DAEA8" w14:textId="77777777" w:rsidR="00AB7CD3" w:rsidRPr="00E31766" w:rsidRDefault="00AB7CD3" w:rsidP="00AB7CD3">
      <w:pPr>
        <w:jc w:val="both"/>
        <w:rPr>
          <w:rFonts w:ascii="Times New Roman" w:hAnsi="Times New Roman" w:cs="Times New Roman"/>
          <w:sz w:val="24"/>
          <w:szCs w:val="24"/>
        </w:rPr>
      </w:pPr>
      <w:r w:rsidRPr="00E31766">
        <w:rPr>
          <w:rFonts w:ascii="Times New Roman" w:hAnsi="Times New Roman" w:cs="Times New Roman"/>
          <w:sz w:val="24"/>
          <w:szCs w:val="24"/>
        </w:rPr>
        <w:tab/>
      </w:r>
      <w:r w:rsidRPr="00E31766">
        <w:rPr>
          <w:rFonts w:ascii="Times New Roman" w:eastAsia="Times New Roman" w:hAnsi="Times New Roman" w:cs="Times New Roman"/>
          <w:sz w:val="24"/>
          <w:szCs w:val="24"/>
        </w:rPr>
        <w:t xml:space="preserve">O L293D é um Circuito Integrado (CI) utilizado para o controle de motores CC. Ele é uma ponte H dupla, ou seja, ele pode controlar até dois motores. A corrente exigida pelos motores é superior a corrente fornecida pela maioria dos </w:t>
      </w:r>
      <w:proofErr w:type="spellStart"/>
      <w:r w:rsidRPr="00E31766">
        <w:rPr>
          <w:rFonts w:ascii="Times New Roman" w:eastAsia="Times New Roman" w:hAnsi="Times New Roman" w:cs="Times New Roman"/>
          <w:sz w:val="24"/>
          <w:szCs w:val="24"/>
        </w:rPr>
        <w:t>Arduinos</w:t>
      </w:r>
      <w:proofErr w:type="spellEnd"/>
      <w:r w:rsidRPr="00E31766">
        <w:rPr>
          <w:rFonts w:ascii="Times New Roman" w:eastAsia="Times New Roman" w:hAnsi="Times New Roman" w:cs="Times New Roman"/>
          <w:sz w:val="24"/>
          <w:szCs w:val="24"/>
        </w:rPr>
        <w:t>, exigindo um regulador de tensão ou outro tipo de alimentação externa para o seu correto funcionamento.</w:t>
      </w:r>
    </w:p>
    <w:p w14:paraId="74624629" w14:textId="77777777" w:rsidR="00AB7CD3" w:rsidRPr="00F9512D" w:rsidRDefault="00AB7CD3" w:rsidP="00AB7CD3">
      <w:pPr>
        <w:ind w:firstLine="708"/>
        <w:jc w:val="both"/>
        <w:rPr>
          <w:rFonts w:ascii="Times New Roman" w:hAnsi="Times New Roman" w:cs="Times New Roman"/>
          <w:sz w:val="24"/>
          <w:szCs w:val="24"/>
        </w:rPr>
      </w:pPr>
      <w:r w:rsidRPr="00E31766">
        <w:rPr>
          <w:rFonts w:ascii="Times New Roman" w:eastAsia="Times New Roman" w:hAnsi="Times New Roman" w:cs="Times New Roman"/>
          <w:sz w:val="24"/>
          <w:szCs w:val="24"/>
        </w:rPr>
        <w:t xml:space="preserve">No CI apresentado na imagem abaixo, é possível controlar a velocidade dos motores utilizando um pulso PWM nos pinos de controle de velocidade. As portas </w:t>
      </w:r>
      <w:proofErr w:type="spellStart"/>
      <w:r w:rsidRPr="00E31766">
        <w:rPr>
          <w:rFonts w:ascii="Times New Roman" w:eastAsia="Times New Roman" w:hAnsi="Times New Roman" w:cs="Times New Roman"/>
          <w:sz w:val="24"/>
          <w:szCs w:val="24"/>
        </w:rPr>
        <w:t>Vcc</w:t>
      </w:r>
      <w:proofErr w:type="spellEnd"/>
      <w:r w:rsidRPr="00E31766">
        <w:rPr>
          <w:rFonts w:ascii="Times New Roman" w:eastAsia="Times New Roman" w:hAnsi="Times New Roman" w:cs="Times New Roman"/>
          <w:sz w:val="24"/>
          <w:szCs w:val="24"/>
        </w:rPr>
        <w:t xml:space="preserve"> 1 </w:t>
      </w:r>
      <w:r w:rsidRPr="00F9512D">
        <w:rPr>
          <w:rFonts w:ascii="Times New Roman" w:eastAsia="Times New Roman" w:hAnsi="Times New Roman" w:cs="Times New Roman"/>
          <w:sz w:val="24"/>
          <w:szCs w:val="24"/>
        </w:rPr>
        <w:t xml:space="preserve">e </w:t>
      </w:r>
      <w:proofErr w:type="spellStart"/>
      <w:r w:rsidRPr="00F9512D">
        <w:rPr>
          <w:rFonts w:ascii="Times New Roman" w:eastAsia="Times New Roman" w:hAnsi="Times New Roman" w:cs="Times New Roman"/>
          <w:sz w:val="24"/>
          <w:szCs w:val="24"/>
        </w:rPr>
        <w:t>Vcc</w:t>
      </w:r>
      <w:proofErr w:type="spellEnd"/>
      <w:r w:rsidRPr="00F9512D">
        <w:rPr>
          <w:rFonts w:ascii="Times New Roman" w:eastAsia="Times New Roman" w:hAnsi="Times New Roman" w:cs="Times New Roman"/>
          <w:sz w:val="24"/>
          <w:szCs w:val="24"/>
        </w:rPr>
        <w:t xml:space="preserve"> 2 são as </w:t>
      </w:r>
      <w:r w:rsidRPr="00E31766">
        <w:rPr>
          <w:rFonts w:ascii="Times New Roman" w:eastAsia="Times New Roman" w:hAnsi="Times New Roman" w:cs="Times New Roman"/>
          <w:sz w:val="24"/>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lastRenderedPageBreak/>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jc w:val="both"/>
      </w:pPr>
    </w:p>
    <w:p w14:paraId="3F1AFEA3" w14:textId="77777777" w:rsidR="00AB7CD3" w:rsidRPr="005E26E9" w:rsidRDefault="00AB7CD3" w:rsidP="00AB7CD3">
      <w:pPr>
        <w:pStyle w:val="NormalWeb"/>
        <w:shd w:val="clear" w:color="auto" w:fill="FFFFFF"/>
        <w:spacing w:before="0" w:beforeAutospacing="0" w:after="30" w:afterAutospacing="0"/>
        <w:ind w:left="698"/>
        <w:jc w:val="both"/>
      </w:pPr>
    </w:p>
    <w:p w14:paraId="1AFE67F5" w14:textId="744B5C6B" w:rsidR="00AB7CD3" w:rsidRPr="00AB7CD3" w:rsidRDefault="00AB7CD3" w:rsidP="00AB7CD3">
      <w:pPr>
        <w:pStyle w:val="NormalWeb"/>
        <w:numPr>
          <w:ilvl w:val="2"/>
          <w:numId w:val="123"/>
        </w:numPr>
        <w:shd w:val="clear" w:color="auto" w:fill="FFFFFF"/>
        <w:spacing w:before="0" w:beforeAutospacing="0" w:after="30" w:afterAutospacing="0"/>
        <w:ind w:left="1418"/>
        <w:jc w:val="both"/>
        <w:rPr>
          <w:b/>
          <w:sz w:val="32"/>
          <w:szCs w:val="32"/>
        </w:rPr>
      </w:pPr>
      <w:r>
        <w:rPr>
          <w:b/>
          <w:sz w:val="32"/>
          <w:szCs w:val="32"/>
        </w:rPr>
        <w:t>C</w:t>
      </w:r>
      <w:ins w:id="32"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jc w:val="both"/>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8"/>
                    </pic:cNvP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jc w:val="both"/>
      </w:pPr>
    </w:p>
    <w:p w14:paraId="1ACE9EE8" w14:textId="77777777" w:rsidR="00126321" w:rsidRPr="005E26E9" w:rsidRDefault="00126321" w:rsidP="00D45940">
      <w:pPr>
        <w:pStyle w:val="NormalWeb"/>
        <w:shd w:val="clear" w:color="auto" w:fill="FFFFFF"/>
        <w:spacing w:before="0" w:beforeAutospacing="0" w:after="30" w:afterAutospacing="0"/>
        <w:jc w:val="both"/>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jc w:val="both"/>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jc w:val="both"/>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lastRenderedPageBreak/>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jc w:val="both"/>
        <w:rPr>
          <w:rPrChange w:id="33" w:author="Mateus Berardo de Souza Terra" w:date="2016-02-08T20:05:00Z">
            <w:rPr/>
          </w:rPrChange>
        </w:rPr>
      </w:pPr>
    </w:p>
    <w:p w14:paraId="03B2E8DA" w14:textId="6185FE02" w:rsidR="00126321" w:rsidRDefault="000472F9" w:rsidP="00126321">
      <w:pPr>
        <w:shd w:val="clear" w:color="auto" w:fill="FFFFFF"/>
        <w:spacing w:after="30" w:line="240" w:lineRule="auto"/>
        <w:ind w:left="576"/>
        <w:jc w:val="both"/>
        <w:rPr>
          <w:b/>
          <w:sz w:val="32"/>
          <w:szCs w:val="32"/>
        </w:rPr>
      </w:pPr>
      <w:r>
        <w:rPr>
          <w:b/>
          <w:sz w:val="32"/>
          <w:szCs w:val="32"/>
        </w:rPr>
        <w:t xml:space="preserve">4.2.5 </w:t>
      </w:r>
      <w:r w:rsidR="00D45940" w:rsidRPr="000472F9">
        <w:rPr>
          <w:b/>
          <w:sz w:val="32"/>
          <w:szCs w:val="32"/>
          <w:rPrChange w:id="34" w:author="Mateus Berardo de Souza Terra" w:date="2016-02-08T20:05:00Z">
            <w:rPr>
              <w:rFonts w:ascii="Times New Roman" w:eastAsia="Times New Roman" w:hAnsi="Times New Roman" w:cs="Times New Roman"/>
              <w:sz w:val="24"/>
              <w:szCs w:val="24"/>
            </w:rPr>
          </w:rPrChange>
        </w:rPr>
        <w:t>Diodos:</w:t>
      </w:r>
    </w:p>
    <w:p w14:paraId="6C6E8BE2" w14:textId="77777777" w:rsidR="00126321" w:rsidRPr="005E26E9" w:rsidRDefault="00126321" w:rsidP="00126321">
      <w:pPr>
        <w:shd w:val="clear" w:color="auto" w:fill="FFFFFF"/>
        <w:spacing w:after="30" w:line="240" w:lineRule="auto"/>
        <w:jc w:val="both"/>
        <w:rPr>
          <w:sz w:val="24"/>
          <w:szCs w:val="24"/>
        </w:rPr>
      </w:pPr>
    </w:p>
    <w:p w14:paraId="5ED2702D" w14:textId="77777777" w:rsidR="00D45940" w:rsidRDefault="00D45940">
      <w:pPr>
        <w:pStyle w:val="NormalWeb"/>
        <w:shd w:val="clear" w:color="auto" w:fill="FFFFFF"/>
        <w:spacing w:before="0" w:beforeAutospacing="0" w:after="30" w:afterAutospacing="0"/>
        <w:ind w:firstLine="720"/>
        <w:jc w:val="both"/>
        <w:rPr>
          <w:bCs/>
        </w:rPr>
        <w:pPrChange w:id="35"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36"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37"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510ECA32" w:rsidR="00D45940" w:rsidRPr="003636D9" w:rsidRDefault="005E26E9" w:rsidP="005E26E9">
      <w:pPr>
        <w:spacing w:after="30"/>
        <w:jc w:val="center"/>
        <w:rPr>
          <w:rFonts w:ascii="Times New Roman" w:hAnsi="Times New Roman" w:cs="Times New Roman"/>
          <w:color w:val="222222"/>
          <w:sz w:val="27"/>
          <w:szCs w:val="27"/>
          <w:rPrChange w:id="38"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ascii="Times New Roman" w:hAnsi="Times New Roman"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39"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proofErr w:type="spellStart"/>
      <w:r w:rsidRPr="003636D9">
        <w:rPr>
          <w:b/>
          <w:sz w:val="32"/>
          <w:szCs w:val="32"/>
          <w:rPrChange w:id="40" w:author="Mateus Berardo de Souza Terra" w:date="2016-02-08T20:05:00Z">
            <w:rPr/>
          </w:rPrChange>
        </w:rPr>
        <w:t>LEDs</w:t>
      </w:r>
      <w:proofErr w:type="spellEnd"/>
      <w:r w:rsidRPr="003636D9">
        <w:rPr>
          <w:b/>
          <w:sz w:val="32"/>
          <w:szCs w:val="32"/>
          <w:rPrChange w:id="41"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42" w:author="granix pacheco" w:date="2016-02-08T12:11:00Z">
          <w:pPr>
            <w:pStyle w:val="NormalWeb"/>
            <w:shd w:val="clear" w:color="auto" w:fill="FFFFFF"/>
            <w:spacing w:before="0" w:beforeAutospacing="0" w:after="160" w:afterAutospacing="0"/>
            <w:jc w:val="both"/>
          </w:pPr>
        </w:pPrChange>
      </w:pPr>
      <w:r w:rsidRPr="003636D9">
        <w:rPr>
          <w:rPrChange w:id="43" w:author="Mateus Berardo de Souza Terra" w:date="2016-02-08T20:05:00Z">
            <w:rPr>
              <w:b/>
              <w:bCs/>
            </w:rPr>
          </w:rPrChange>
        </w:rPr>
        <w:t xml:space="preserve">Um </w:t>
      </w:r>
      <w:r w:rsidRPr="003636D9">
        <w:t>LED (</w:t>
      </w:r>
      <w:ins w:id="44" w:author="Mateus Berardo de Souza Terra" w:date="2016-02-08T19:11:00Z">
        <w:r w:rsidRPr="003636D9">
          <w:rPr>
            <w:rStyle w:val="Forte"/>
            <w:b w:val="0"/>
          </w:rPr>
          <w:t>L</w:t>
        </w:r>
      </w:ins>
      <w:ins w:id="45" w:author="granix pacheco" w:date="2016-02-08T11:48:00Z">
        <w:del w:id="46" w:author="Mateus Berardo de Souza Terra" w:date="2016-02-08T19:11:00Z">
          <w:r w:rsidRPr="003636D9" w:rsidDel="006D3AB1">
            <w:rPr>
              <w:rStyle w:val="Forte"/>
              <w:b w:val="0"/>
              <w:rPrChange w:id="47" w:author="Mateus Berardo de Souza Terra" w:date="2016-02-08T20:05:00Z">
                <w:rPr>
                  <w:rStyle w:val="Forte"/>
                </w:rPr>
              </w:rPrChange>
            </w:rPr>
            <w:delText>l</w:delText>
          </w:r>
        </w:del>
        <w:r w:rsidRPr="003636D9">
          <w:rPr>
            <w:rStyle w:val="Forte"/>
            <w:b w:val="0"/>
            <w:rPrChange w:id="48" w:author="Mateus Berardo de Souza Terra" w:date="2016-02-08T20:05:00Z">
              <w:rPr>
                <w:rStyle w:val="Forte"/>
              </w:rPr>
            </w:rPrChange>
          </w:rPr>
          <w:t xml:space="preserve">ight </w:t>
        </w:r>
      </w:ins>
      <w:proofErr w:type="spellStart"/>
      <w:ins w:id="49" w:author="Mateus Berardo de Souza Terra" w:date="2016-02-08T19:11:00Z">
        <w:r w:rsidRPr="003636D9">
          <w:rPr>
            <w:rStyle w:val="Forte"/>
            <w:b w:val="0"/>
          </w:rPr>
          <w:t>E</w:t>
        </w:r>
      </w:ins>
      <w:ins w:id="50" w:author="granix pacheco" w:date="2016-02-08T11:48:00Z">
        <w:del w:id="51" w:author="Mateus Berardo de Souza Terra" w:date="2016-02-08T19:11:00Z">
          <w:r w:rsidRPr="003636D9" w:rsidDel="006D3AB1">
            <w:rPr>
              <w:rStyle w:val="Forte"/>
              <w:b w:val="0"/>
              <w:rPrChange w:id="52" w:author="Mateus Berardo de Souza Terra" w:date="2016-02-08T20:05:00Z">
                <w:rPr>
                  <w:rStyle w:val="Forte"/>
                </w:rPr>
              </w:rPrChange>
            </w:rPr>
            <w:delText>e</w:delText>
          </w:r>
        </w:del>
        <w:r w:rsidRPr="003636D9">
          <w:rPr>
            <w:rStyle w:val="Forte"/>
            <w:b w:val="0"/>
            <w:rPrChange w:id="53" w:author="Mateus Berardo de Souza Terra" w:date="2016-02-08T20:05:00Z">
              <w:rPr>
                <w:rStyle w:val="Forte"/>
              </w:rPr>
            </w:rPrChange>
          </w:rPr>
          <w:t>mitting</w:t>
        </w:r>
        <w:proofErr w:type="spellEnd"/>
        <w:r w:rsidRPr="003636D9">
          <w:rPr>
            <w:rStyle w:val="Forte"/>
            <w:b w:val="0"/>
            <w:rPrChange w:id="54" w:author="Mateus Berardo de Souza Terra" w:date="2016-02-08T20:05:00Z">
              <w:rPr>
                <w:rStyle w:val="Forte"/>
              </w:rPr>
            </w:rPrChange>
          </w:rPr>
          <w:t xml:space="preserve"> </w:t>
        </w:r>
      </w:ins>
      <w:proofErr w:type="spellStart"/>
      <w:ins w:id="55" w:author="Mateus Berardo de Souza Terra" w:date="2016-02-08T19:11:00Z">
        <w:r w:rsidRPr="003636D9">
          <w:rPr>
            <w:rStyle w:val="Forte"/>
            <w:b w:val="0"/>
          </w:rPr>
          <w:t>D</w:t>
        </w:r>
      </w:ins>
      <w:del w:id="56" w:author="Mateus Berardo de Souza Terra" w:date="2016-02-08T19:11:00Z">
        <w:r w:rsidRPr="003636D9" w:rsidDel="006D3AB1">
          <w:rPr>
            <w:rStyle w:val="Forte"/>
            <w:b w:val="0"/>
            <w:rPrChange w:id="57" w:author="Mateus Berardo de Souza Terra" w:date="2016-02-08T20:05:00Z">
              <w:rPr>
                <w:rStyle w:val="Forte"/>
              </w:rPr>
            </w:rPrChange>
          </w:rPr>
          <w:delText>d</w:delText>
        </w:r>
      </w:del>
      <w:r w:rsidRPr="003636D9">
        <w:rPr>
          <w:rStyle w:val="Forte"/>
          <w:b w:val="0"/>
          <w:rPrChange w:id="58" w:author="Mateus Berardo de Souza Terra" w:date="2016-02-08T20:05:00Z">
            <w:rPr>
              <w:rStyle w:val="Forte"/>
            </w:rPr>
          </w:rPrChange>
        </w:rPr>
        <w:t>iode</w:t>
      </w:r>
      <w:proofErr w:type="spellEnd"/>
      <w:r w:rsidRPr="003636D9">
        <w:rPr>
          <w:rStyle w:val="Forte"/>
          <w:b w:val="0"/>
          <w:rPrChange w:id="59"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60" w:author="granix pacheco" w:date="2016-02-08T12:11:00Z">
        <w:r w:rsidRPr="003636D9">
          <w:rPr>
            <w:noProof/>
            <w:lang w:eastAsia="pt-BR"/>
            <w:rPrChange w:id="61"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jc w:val="both"/>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5E26E9" w:rsidRDefault="00D45940" w:rsidP="005E26E9">
      <w:pPr>
        <w:spacing w:after="30"/>
        <w:jc w:val="both"/>
        <w:rPr>
          <w:rFonts w:ascii="Times New Roman" w:hAnsi="Times New Roman" w:cs="Times New Roman"/>
          <w:sz w:val="24"/>
          <w:szCs w:val="24"/>
        </w:rPr>
      </w:pPr>
    </w:p>
    <w:p w14:paraId="5065A498" w14:textId="272FCA29" w:rsidR="00D45940"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0A3835F4" w14:textId="77777777" w:rsidR="005E26E9" w:rsidRPr="003636D9" w:rsidRDefault="005E26E9" w:rsidP="00D45940">
      <w:pPr>
        <w:spacing w:after="30"/>
        <w:ind w:firstLine="708"/>
        <w:jc w:val="both"/>
        <w:rPr>
          <w:rFonts w:ascii="Times New Roman" w:hAnsi="Times New Roman" w:cs="Times New Roman"/>
          <w:sz w:val="24"/>
          <w:szCs w:val="24"/>
        </w:rPr>
      </w:pPr>
    </w:p>
    <w:p w14:paraId="3226F9A8" w14:textId="2AAC2A5E" w:rsidR="00D45940" w:rsidRDefault="00D45940" w:rsidP="005E26E9">
      <w:pPr>
        <w:pStyle w:val="NormalWeb"/>
        <w:shd w:val="clear" w:color="auto" w:fill="FFFFFF"/>
        <w:tabs>
          <w:tab w:val="left" w:pos="3449"/>
        </w:tabs>
        <w:spacing w:before="0" w:beforeAutospacing="0" w:after="30" w:afterAutospacing="0"/>
        <w:ind w:firstLine="792"/>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62" w:author="granix pacheco" w:date="2016-02-07T09:49:00Z"/>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 xml:space="preserve">Servo motores são motores de corrente contínua com uma caixa de redução acoplada e um </w:t>
      </w:r>
      <w:r w:rsidRPr="003636D9">
        <w:rPr>
          <w:rFonts w:ascii="Times New Roman" w:hAnsi="Times New Roman" w:cs="Times New Roman"/>
        </w:rPr>
        <w:lastRenderedPageBreak/>
        <w:t>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2C52AF46"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AB7CD3">
      <w:pPr>
        <w:pStyle w:val="Standard"/>
        <w:spacing w:after="30"/>
        <w:ind w:firstLine="72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jc w:val="both"/>
        <w:textAlignment w:val="baseline"/>
        <w:rPr>
          <w:rFonts w:ascii="Times New Roman" w:eastAsia="Droid Sans Fallback" w:hAnsi="Times New Roman" w:cs="Times New Roman"/>
          <w:b/>
          <w:vanish/>
          <w:kern w:val="3"/>
          <w:sz w:val="32"/>
          <w:szCs w:val="32"/>
          <w:lang w:eastAsia="zh-CN" w:bidi="hi-IN"/>
        </w:rPr>
      </w:pPr>
    </w:p>
    <w:p w14:paraId="082F0093" w14:textId="77777777" w:rsidR="005E26E9" w:rsidRPr="005E26E9" w:rsidRDefault="005E26E9" w:rsidP="005E26E9">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3F65EEDE" w14:textId="77777777" w:rsidR="005E26E9" w:rsidRPr="005E26E9" w:rsidRDefault="005E26E9" w:rsidP="005E26E9">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0E35C226" w:rsidR="00D45940" w:rsidRPr="00465B8D" w:rsidRDefault="00D45940" w:rsidP="005E26E9">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jc w:val="both"/>
      </w:pPr>
    </w:p>
    <w:p w14:paraId="448983EE" w14:textId="77777777" w:rsidR="005E26E9" w:rsidRPr="005E26E9" w:rsidRDefault="005E26E9" w:rsidP="00D45940">
      <w:pPr>
        <w:pStyle w:val="NormalWeb"/>
        <w:shd w:val="clear" w:color="auto" w:fill="FFFFFF"/>
        <w:spacing w:before="0" w:beforeAutospacing="0" w:after="30" w:afterAutospacing="0"/>
        <w:ind w:left="360"/>
        <w:jc w:val="both"/>
      </w:pPr>
    </w:p>
    <w:p w14:paraId="07E654CF" w14:textId="1E706E36" w:rsidR="00D45940"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126321">
      <w:pPr>
        <w:spacing w:after="30"/>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5E26E9" w:rsidRDefault="000D7193" w:rsidP="005E26E9">
      <w:pPr>
        <w:spacing w:after="30"/>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Default="00D45940" w:rsidP="00D45940">
      <w:pPr>
        <w:spacing w:after="30"/>
        <w:ind w:firstLine="708"/>
        <w:jc w:val="both"/>
        <w:rPr>
          <w:rFonts w:ascii="Times New Roman" w:hAnsi="Times New Roman" w:cs="Times New Roman"/>
          <w:sz w:val="24"/>
          <w:szCs w:val="24"/>
        </w:rPr>
      </w:pPr>
    </w:p>
    <w:p w14:paraId="6503A6A7" w14:textId="77777777" w:rsidR="005E26E9" w:rsidRPr="003636D9" w:rsidRDefault="005E26E9"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lastRenderedPageBreak/>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jc w:val="both"/>
        <w:rPr>
          <w:rStyle w:val="Forte"/>
          <w:rFonts w:ascii="Times New Roman" w:hAnsi="Times New Roman" w:cs="Times New Roman"/>
          <w:b w:val="0"/>
          <w:sz w:val="24"/>
          <w:szCs w:val="24"/>
          <w:bdr w:val="none" w:sz="0" w:space="0" w:color="auto" w:frame="1"/>
        </w:rPr>
      </w:pP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jc w:val="both"/>
        <w:rPr>
          <w:rFonts w:ascii="Times New Roman" w:hAnsi="Times New Roman" w:cs="Times New Roman"/>
          <w:sz w:val="24"/>
          <w:szCs w:val="24"/>
        </w:rPr>
      </w:pPr>
    </w:p>
    <w:p w14:paraId="74D588A4" w14:textId="77777777" w:rsidR="005E26E9" w:rsidRPr="005E26E9" w:rsidRDefault="005E26E9" w:rsidP="00D45940">
      <w:pPr>
        <w:spacing w:after="30"/>
        <w:jc w:val="both"/>
        <w:rPr>
          <w:rFonts w:ascii="Times New Roman" w:hAnsi="Times New Roman" w:cs="Times New Roman"/>
          <w:sz w:val="24"/>
          <w:szCs w:val="24"/>
        </w:rPr>
      </w:pP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65BE4D4C" w14:textId="77777777" w:rsidR="005E26E9" w:rsidRPr="005E26E9" w:rsidRDefault="005E26E9" w:rsidP="00D45940">
      <w:pPr>
        <w:spacing w:after="30"/>
        <w:ind w:firstLine="708"/>
        <w:jc w:val="both"/>
        <w:rPr>
          <w:rFonts w:ascii="Times New Roman" w:hAnsi="Times New Roman" w:cs="Times New Roman"/>
          <w:sz w:val="24"/>
          <w:szCs w:val="24"/>
        </w:rPr>
      </w:pPr>
    </w:p>
    <w:p w14:paraId="21C5CA86" w14:textId="46E4C8C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50A85CBC" w14:textId="77777777" w:rsidR="005E26E9" w:rsidRPr="003636D9" w:rsidRDefault="005E26E9" w:rsidP="00D45940">
      <w:pPr>
        <w:spacing w:after="30"/>
        <w:ind w:firstLine="708"/>
        <w:jc w:val="both"/>
        <w:rPr>
          <w:rFonts w:ascii="Times New Roman" w:hAnsi="Times New Roman" w:cs="Times New Roman"/>
          <w:sz w:val="24"/>
          <w:szCs w:val="24"/>
        </w:rPr>
      </w:pPr>
    </w:p>
    <w:p w14:paraId="3BF74D26" w14:textId="77777777" w:rsidR="00D45940"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ascii="Times New Roman" w:hAnsi="Times New Roman" w:cs="Times New Roman"/>
          <w:sz w:val="24"/>
          <w:szCs w:val="24"/>
        </w:rPr>
      </w:pP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ascii="Times New Roman" w:hAnsi="Times New Roman" w:cs="Times New Roman"/>
          <w:sz w:val="24"/>
          <w:szCs w:val="24"/>
        </w:rPr>
      </w:pP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E1D3B76" w14:textId="77777777" w:rsidR="005E26E9" w:rsidRPr="003636D9" w:rsidRDefault="005E26E9" w:rsidP="00D45940">
      <w:pPr>
        <w:spacing w:after="30"/>
        <w:ind w:firstLine="708"/>
        <w:jc w:val="both"/>
        <w:rPr>
          <w:rFonts w:ascii="Times New Roman" w:hAnsi="Times New Roman" w:cs="Times New Roman"/>
          <w:sz w:val="24"/>
          <w:szCs w:val="24"/>
        </w:rPr>
      </w:pPr>
    </w:p>
    <w:p w14:paraId="26D92E49" w14:textId="77777777" w:rsidR="00D45940" w:rsidRDefault="00D45940" w:rsidP="00AB7CD3">
      <w:pPr>
        <w:spacing w:after="30"/>
        <w:ind w:hanging="142"/>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ascii="Times New Roman" w:hAnsi="Times New Roman" w:cs="Times New Roman"/>
          <w:sz w:val="24"/>
          <w:szCs w:val="24"/>
        </w:rPr>
      </w:pP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jc w:val="both"/>
        <w:rPr>
          <w:rFonts w:ascii="Times New Roman" w:hAnsi="Times New Roman" w:cs="Times New Roman"/>
          <w:sz w:val="24"/>
          <w:szCs w:val="24"/>
        </w:rPr>
      </w:pPr>
    </w:p>
    <w:p w14:paraId="4A5C5EA9" w14:textId="77777777" w:rsidR="005E26E9" w:rsidRDefault="005E26E9" w:rsidP="00465B8D">
      <w:pPr>
        <w:spacing w:after="30"/>
        <w:ind w:firstLine="708"/>
        <w:jc w:val="center"/>
        <w:rPr>
          <w:rFonts w:ascii="Times New Roman" w:hAnsi="Times New Roman" w:cs="Times New Roman"/>
          <w:noProof/>
          <w:color w:val="0000FF"/>
          <w:sz w:val="24"/>
          <w:szCs w:val="24"/>
          <w:lang w:eastAsia="pt-BR"/>
        </w:rPr>
      </w:pP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eastAsia="pt-BR"/>
        </w:rPr>
        <w:lastRenderedPageBreak/>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7" tgtFrame="&quot;_blank&quot;"/>
                    </pic:cNvPr>
                    <pic:cNvPicPr>
                      <a:picLocks noChangeAspect="1" noChangeArrowheads="1"/>
                    </pic:cNvPicPr>
                  </pic:nvPicPr>
                  <pic:blipFill rotWithShape="1">
                    <a:blip r:embed="rId88">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jc w:val="both"/>
        <w:rPr>
          <w:rFonts w:ascii="Times New Roman" w:hAnsi="Times New Roman" w:cs="Times New Roman"/>
          <w:noProof/>
          <w:color w:val="0000FF"/>
          <w:sz w:val="24"/>
          <w:szCs w:val="24"/>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jc w:val="both"/>
      </w:pPr>
    </w:p>
    <w:p w14:paraId="54A85867" w14:textId="77777777" w:rsidR="005E26E9" w:rsidRPr="005E26E9" w:rsidRDefault="005E26E9" w:rsidP="00D45940">
      <w:pPr>
        <w:pStyle w:val="NormalWeb"/>
        <w:shd w:val="clear" w:color="auto" w:fill="FFFFFF"/>
        <w:spacing w:before="0" w:beforeAutospacing="0" w:after="30" w:afterAutospacing="0"/>
        <w:ind w:left="720"/>
        <w:jc w:val="both"/>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5E26E9" w:rsidRDefault="000D7193" w:rsidP="000D7193">
      <w:pPr>
        <w:pStyle w:val="PargrafodaLista"/>
        <w:spacing w:after="30"/>
        <w:ind w:left="1605"/>
        <w:jc w:val="both"/>
        <w:rPr>
          <w:rFonts w:ascii="Times New Roman" w:hAnsi="Times New Roman" w:cs="Times New Roman"/>
          <w:sz w:val="24"/>
          <w:szCs w:val="24"/>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sz w:val="24"/>
          <w:szCs w:val="24"/>
        </w:rPr>
      </w:pPr>
    </w:p>
    <w:p w14:paraId="59544D8B" w14:textId="77777777" w:rsidR="005E26E9" w:rsidRPr="005E26E9" w:rsidRDefault="005E26E9" w:rsidP="00465B8D">
      <w:pPr>
        <w:spacing w:after="30"/>
        <w:ind w:left="1068"/>
        <w:jc w:val="both"/>
        <w:rPr>
          <w:rFonts w:ascii="Times New Roman" w:hAnsi="Times New Roman" w:cs="Times New Roman"/>
          <w:sz w:val="24"/>
          <w:szCs w:val="24"/>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jc w:val="both"/>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jc w:val="both"/>
      </w:pPr>
    </w:p>
    <w:p w14:paraId="209C630F" w14:textId="77777777" w:rsidR="005E26E9" w:rsidRPr="003636D9" w:rsidRDefault="005E26E9" w:rsidP="00D45940">
      <w:pPr>
        <w:pStyle w:val="NormalWeb"/>
        <w:shd w:val="clear" w:color="auto" w:fill="FFFFFF"/>
        <w:spacing w:before="0" w:beforeAutospacing="0" w:after="30" w:afterAutospacing="0"/>
        <w:ind w:left="1440"/>
        <w:jc w:val="both"/>
      </w:pPr>
    </w:p>
    <w:p w14:paraId="19422C48" w14:textId="77777777" w:rsidR="00D45940" w:rsidRDefault="00D45940" w:rsidP="00D45940">
      <w:pPr>
        <w:pStyle w:val="NormalWeb"/>
        <w:numPr>
          <w:ilvl w:val="0"/>
          <w:numId w:val="22"/>
        </w:numPr>
        <w:shd w:val="clear" w:color="auto" w:fill="FFFFFF"/>
        <w:spacing w:before="0" w:beforeAutospacing="0" w:after="30" w:afterAutospacing="0"/>
        <w:jc w:val="both"/>
      </w:pPr>
      <w:r w:rsidRPr="003636D9">
        <w:lastRenderedPageBreak/>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jc w:val="both"/>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5E26E9" w:rsidRDefault="00465B8D" w:rsidP="00465B8D">
      <w:pPr>
        <w:pStyle w:val="PargrafodaLista"/>
        <w:spacing w:after="30"/>
        <w:ind w:left="2160"/>
        <w:jc w:val="both"/>
        <w:rPr>
          <w:rFonts w:ascii="Times New Roman" w:hAnsi="Times New Roman" w:cs="Times New Roman"/>
          <w:sz w:val="24"/>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Default="00465B8D" w:rsidP="00D45940">
      <w:pPr>
        <w:spacing w:after="30"/>
        <w:ind w:firstLine="708"/>
        <w:jc w:val="both"/>
        <w:rPr>
          <w:rFonts w:ascii="Times New Roman" w:hAnsi="Times New Roman" w:cs="Times New Roman"/>
          <w:sz w:val="24"/>
          <w:szCs w:val="24"/>
        </w:rPr>
      </w:pPr>
    </w:p>
    <w:p w14:paraId="0344B793" w14:textId="77777777" w:rsidR="005E26E9" w:rsidRPr="003636D9" w:rsidRDefault="005E26E9"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270A8412" w14:textId="7593E44F" w:rsidR="00465B8D" w:rsidRPr="005E26E9" w:rsidRDefault="00D45940" w:rsidP="005E26E9">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lastRenderedPageBreak/>
        <w:t>A associação em série de pilhas possibilita um aumento da tensão proveniente delas, ou seja, se o polo positivo de uma pilha é ligado ao negativo da seguinte a voltagem de ambas é somada.</w:t>
      </w:r>
    </w:p>
    <w:p w14:paraId="462F438F" w14:textId="77777777" w:rsidR="00D45940" w:rsidRDefault="00D45940" w:rsidP="00D45940">
      <w:pPr>
        <w:pStyle w:val="PargrafodaLista"/>
        <w:spacing w:after="30"/>
        <w:ind w:left="2148"/>
        <w:jc w:val="both"/>
        <w:rPr>
          <w:rFonts w:ascii="Times New Roman" w:hAnsi="Times New Roman" w:cs="Times New Roman"/>
          <w:sz w:val="24"/>
          <w:szCs w:val="24"/>
        </w:rPr>
      </w:pPr>
    </w:p>
    <w:p w14:paraId="02F3CEBD" w14:textId="77777777" w:rsidR="005E26E9" w:rsidRPr="003636D9" w:rsidRDefault="005E26E9"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5FD48F34" w14:textId="77777777" w:rsidR="005E26E9" w:rsidRDefault="005E26E9"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jc w:val="both"/>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jc w:val="both"/>
        <w:rPr>
          <w:sz w:val="28"/>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jc w:val="both"/>
        <w:rPr>
          <w:color w:val="000000"/>
        </w:rPr>
      </w:pPr>
    </w:p>
    <w:p w14:paraId="63D1C152" w14:textId="4C29E8F4" w:rsidR="00465B8D" w:rsidRDefault="00180C79" w:rsidP="005E26E9">
      <w:pPr>
        <w:pStyle w:val="NormalWeb"/>
        <w:shd w:val="clear" w:color="auto" w:fill="FFFFFF"/>
        <w:spacing w:before="0" w:beforeAutospacing="0" w:after="30" w:afterAutospacing="0"/>
        <w:ind w:firstLine="720"/>
        <w:jc w:val="both"/>
        <w:rPr>
          <w:color w:val="000000"/>
        </w:rPr>
      </w:pPr>
      <w:r>
        <w:rPr>
          <w:b/>
          <w:color w:val="000000"/>
        </w:rPr>
        <w:t xml:space="preserve">Nota: </w:t>
      </w:r>
      <w:r>
        <w:rPr>
          <w:color w:val="000000"/>
        </w:rPr>
        <w:t xml:space="preserve">Todos os códigos dos projetos estão disponíveis em: </w:t>
      </w:r>
      <w:hyperlink r:id="rId92"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jc w:val="both"/>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jc w:val="both"/>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jc w:val="both"/>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jc w:val="both"/>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Numero</w:t>
      </w:r>
      <w:proofErr w:type="spell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63" w:author="Mateus Berardo de Souza Terra" w:date="2016-02-09T11:40:00Z"/>
          <w:color w:val="000000"/>
        </w:rPr>
      </w:pPr>
      <w:r w:rsidRPr="003636D9">
        <w:rPr>
          <w:color w:val="000000"/>
        </w:rPr>
        <w:lastRenderedPageBreak/>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2376F5A1" w14:textId="77777777" w:rsidR="00575A1C" w:rsidRDefault="00575A1C" w:rsidP="00575A1C">
      <w:pPr>
        <w:pStyle w:val="NormalWeb"/>
        <w:spacing w:before="0" w:beforeAutospacing="0" w:after="30" w:afterAutospacing="0"/>
        <w:jc w:val="center"/>
        <w:rPr>
          <w:color w:val="000000" w:themeColor="text1"/>
        </w:rPr>
      </w:pPr>
      <w:r w:rsidRPr="003636D9">
        <w:rPr>
          <w:noProof/>
          <w:color w:val="000000"/>
          <w:lang w:eastAsia="pt-BR"/>
        </w:rPr>
        <w:drawing>
          <wp:inline distT="0" distB="0" distL="0" distR="0" wp14:anchorId="300ECC96" wp14:editId="0FE0D2BB">
            <wp:extent cx="3354070" cy="25774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3"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jc w:val="both"/>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jc w:val="both"/>
        <w:rPr>
          <w:color w:val="000000"/>
          <w:szCs w:val="28"/>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w:t>
      </w:r>
      <w:r w:rsidRPr="003636D9">
        <w:rPr>
          <w:color w:val="000000"/>
        </w:rPr>
        <w:lastRenderedPageBreak/>
        <w:t xml:space="preserve">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6D92FB3D"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proofErr w:type="gramStart"/>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w:t>
      </w:r>
      <w:proofErr w:type="gramEnd"/>
      <w:r w:rsidR="004A7414" w:rsidRPr="003636D9">
        <w:rPr>
          <w:b/>
          <w:color w:val="000000"/>
          <w:sz w:val="32"/>
          <w:szCs w:val="32"/>
        </w:rPr>
        <w:t xml:space="preserve">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jc w:val="both"/>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64" w:author="Mateus Berardo de Souza Terra" w:date="2016-02-09T11:42:00Z">
        <w:r w:rsidRPr="003636D9">
          <w:rPr>
            <w:color w:val="000000"/>
          </w:rPr>
          <w:t xml:space="preserve"> </w:t>
        </w:r>
      </w:ins>
    </w:p>
    <w:p w14:paraId="3806A133" w14:textId="5786E724" w:rsidR="00125819" w:rsidRPr="003636D9" w:rsidRDefault="00BC0A11" w:rsidP="00575A1C">
      <w:pPr>
        <w:pStyle w:val="NormalWeb"/>
        <w:shd w:val="clear" w:color="auto" w:fill="FFFFFF"/>
        <w:spacing w:before="0" w:beforeAutospacing="0" w:after="30" w:afterAutospacing="0"/>
        <w:jc w:val="center"/>
        <w:rPr>
          <w:strike/>
          <w:color w:val="C00000"/>
        </w:rPr>
      </w:pPr>
      <w:r>
        <w:rPr>
          <w:noProof/>
          <w:color w:val="000000"/>
          <w:lang w:eastAsia="pt-BR"/>
        </w:rPr>
        <w:lastRenderedPageBreak/>
        <w:drawing>
          <wp:inline distT="0" distB="0" distL="0" distR="0" wp14:anchorId="06504D5D" wp14:editId="6F33DEF6">
            <wp:extent cx="4061460" cy="2990007"/>
            <wp:effectExtent l="0" t="0" r="0" b="1270"/>
            <wp:docPr id="78" name="Imagem 78" descr="C:\Users\granix\AppData\Local\Microsoft\Windows\INetCache\Content.Word\LEDBo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Microsoft\Windows\INetCache\Content.Word\LEDBotao.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5646"/>
                    <a:stretch/>
                  </pic:blipFill>
                  <pic:spPr bwMode="auto">
                    <a:xfrm>
                      <a:off x="0" y="0"/>
                      <a:ext cx="4064176" cy="2992006"/>
                    </a:xfrm>
                    <a:prstGeom prst="rect">
                      <a:avLst/>
                    </a:prstGeom>
                    <a:noFill/>
                    <a:ln>
                      <a:noFill/>
                    </a:ln>
                    <a:extLst>
                      <a:ext uri="{53640926-AAD7-44D8-BBD7-CCE9431645EC}">
                        <a14:shadowObscured xmlns:a14="http://schemas.microsoft.com/office/drawing/2010/main"/>
                      </a:ext>
                    </a:extLst>
                  </pic:spPr>
                </pic:pic>
              </a:graphicData>
            </a:graphic>
          </wp:inline>
        </w:drawing>
      </w:r>
      <w:r w:rsidRPr="003636D9">
        <w:rPr>
          <w:noProof/>
          <w:color w:val="000000"/>
          <w:lang w:eastAsia="pt-BR"/>
        </w:rPr>
        <w:drawing>
          <wp:inline distT="0" distB="0" distL="0" distR="0" wp14:anchorId="6D5E38C0" wp14:editId="013FBFC7">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jc w:val="both"/>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jc w:val="both"/>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jc w:val="both"/>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jc w:val="both"/>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jc w:val="both"/>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jc w:val="both"/>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lastRenderedPageBreak/>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jc w:val="both"/>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7">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jc w:val="both"/>
        <w:rPr>
          <w:ins w:id="65" w:author="Mateus Berardo de Souza Terra" w:date="2016-02-09T11:44:00Z"/>
          <w:b/>
          <w:sz w:val="28"/>
          <w:szCs w:val="28"/>
          <w:u w:val="single"/>
        </w:rPr>
      </w:pPr>
      <w:ins w:id="66"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67" w:author="Mateus Berardo de Souza Terra" w:date="2016-02-09T11:45:00Z">
          <w:pPr>
            <w:pStyle w:val="NormalWeb"/>
            <w:shd w:val="clear" w:color="auto" w:fill="FFFFFF"/>
            <w:spacing w:before="0" w:beforeAutospacing="0" w:after="160" w:afterAutospacing="0"/>
            <w:jc w:val="both"/>
          </w:pPr>
        </w:pPrChange>
      </w:pPr>
      <w:ins w:id="68"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69" w:author="Mateus Berardo de Souza Terra" w:date="2016-02-09T11:44:00Z">
        <w:r w:rsidRPr="003636D9">
          <w:rPr>
            <w:color w:val="000000"/>
          </w:rPr>
          <w:t xml:space="preserve"> da página do </w:t>
        </w:r>
      </w:ins>
      <w:proofErr w:type="spellStart"/>
      <w:r w:rsidR="00301F06" w:rsidRPr="003636D9">
        <w:rPr>
          <w:color w:val="000000"/>
        </w:rPr>
        <w:t>G</w:t>
      </w:r>
      <w:ins w:id="70" w:author="Mateus Berardo de Souza Terra" w:date="2016-02-09T11:44:00Z">
        <w:r w:rsidRPr="003636D9">
          <w:rPr>
            <w:color w:val="000000"/>
          </w:rPr>
          <w:t>ithub</w:t>
        </w:r>
        <w:proofErr w:type="spellEnd"/>
        <w:r w:rsidRPr="003636D9">
          <w:rPr>
            <w:color w:val="000000"/>
          </w:rPr>
          <w:t xml:space="preserve"> da apostila</w:t>
        </w:r>
      </w:ins>
      <w:ins w:id="71"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72"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73"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74" w:author="Mateus Berardo de Souza Terra" w:date="2016-02-09T11:46:00Z"/>
                <w:color w:val="000000"/>
              </w:rPr>
              <w:pPrChange w:id="75" w:author="Mateus Berardo de Souza Terra" w:date="2016-02-09T11:46:00Z">
                <w:pPr>
                  <w:pStyle w:val="NormalWeb"/>
                  <w:spacing w:before="0" w:beforeAutospacing="0" w:after="160" w:afterAutospacing="0"/>
                  <w:jc w:val="both"/>
                </w:pPr>
              </w:pPrChange>
            </w:pPr>
            <w:ins w:id="76" w:author="Mateus Berardo de Souza Terra" w:date="2016-02-09T11:45:00Z">
              <w:r w:rsidRPr="003636D9">
                <w:rPr>
                  <w:color w:val="000000"/>
                </w:rPr>
                <w:t xml:space="preserve">//Projeto 2 </w:t>
              </w:r>
            </w:ins>
            <w:ins w:id="77" w:author="Mateus Berardo de Souza Terra" w:date="2016-02-09T11:46:00Z">
              <w:r w:rsidRPr="003636D9">
                <w:rPr>
                  <w:color w:val="000000"/>
                </w:rPr>
                <w:t>–</w:t>
              </w:r>
            </w:ins>
            <w:ins w:id="78" w:author="Mateus Berardo de Souza Terra" w:date="2016-02-09T11:45:00Z">
              <w:r w:rsidRPr="003636D9">
                <w:rPr>
                  <w:color w:val="000000"/>
                </w:rPr>
                <w:t xml:space="preserve"> </w:t>
              </w:r>
            </w:ins>
            <w:ins w:id="79"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80" w:author="Mateus Berardo de Souza Terra" w:date="2016-02-09T11:46:00Z"/>
                <w:color w:val="000000"/>
              </w:rPr>
              <w:pPrChange w:id="81"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82" w:author="Mateus Berardo de Souza Terra" w:date="2016-02-09T11:46:00Z"/>
                <w:color w:val="000000"/>
              </w:rPr>
              <w:pPrChange w:id="83"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84" w:author="Mateus Berardo de Souza Terra" w:date="2016-02-09T11:46:00Z">
              <w:r w:rsidR="00624DED" w:rsidRPr="003636D9">
                <w:rPr>
                  <w:color w:val="000000"/>
                </w:rPr>
                <w:t>Numero</w:t>
              </w:r>
              <w:proofErr w:type="spellEnd"/>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85"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86" w:author="Mateus Berardo de Souza Terra" w:date="2016-02-09T11:46:00Z">
              <w:r w:rsidR="00624DED" w:rsidRPr="003636D9">
                <w:rPr>
                  <w:color w:val="000000"/>
                </w:rPr>
                <w:t>Numero</w:t>
              </w:r>
              <w:proofErr w:type="spellEnd"/>
              <w:r w:rsidR="00624DED" w:rsidRPr="003636D9">
                <w:rPr>
                  <w:color w:val="000000"/>
                </w:rPr>
                <w:t xml:space="preserve"> </w:t>
              </w:r>
            </w:ins>
            <w:ins w:id="87" w:author="Mateus Berardo de Souza Terra" w:date="2016-02-09T11:45:00Z">
              <w:r w:rsidR="00624DED" w:rsidRPr="003636D9">
                <w:rPr>
                  <w:color w:val="000000"/>
                </w:rPr>
                <w:t xml:space="preserve"> </w:t>
              </w:r>
            </w:ins>
            <w:proofErr w:type="spellStart"/>
            <w:ins w:id="88"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89" w:author="Mateus Berardo de Souza Terra" w:date="2016-02-09T11:47:00Z"/>
                <w:color w:val="000000"/>
              </w:rPr>
              <w:pPrChange w:id="90"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91" w:author="Mateus Berardo de Souza Terra" w:date="2016-02-09T11:47:00Z"/>
                <w:color w:val="000000"/>
              </w:rPr>
              <w:pPrChange w:id="92" w:author="Mateus Berardo de Souza Terra" w:date="2016-02-09T11:46:00Z">
                <w:pPr>
                  <w:pStyle w:val="NormalWeb"/>
                  <w:spacing w:before="0" w:beforeAutospacing="0" w:after="160" w:afterAutospacing="0"/>
                  <w:jc w:val="both"/>
                </w:pPr>
              </w:pPrChange>
            </w:pPr>
            <w:proofErr w:type="spellStart"/>
            <w:proofErr w:type="gramStart"/>
            <w:ins w:id="93"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94" w:author="Mateus Berardo de Souza Terra" w:date="2016-02-09T11:47:00Z"/>
                <w:color w:val="000000"/>
              </w:rPr>
              <w:pPrChange w:id="95" w:author="Mateus Berardo de Souza Terra" w:date="2016-02-09T11:47:00Z">
                <w:pPr>
                  <w:pStyle w:val="NormalWeb"/>
                  <w:spacing w:before="0" w:beforeAutospacing="0" w:after="160" w:afterAutospacing="0"/>
                  <w:jc w:val="both"/>
                </w:pPr>
              </w:pPrChange>
            </w:pPr>
            <w:proofErr w:type="spellStart"/>
            <w:ins w:id="96"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97" w:author="Mateus Berardo de Souza Terra" w:date="2016-02-09T11:47:00Z">
                <w:pPr>
                  <w:pStyle w:val="NormalWeb"/>
                  <w:spacing w:before="0" w:beforeAutospacing="0" w:after="160" w:afterAutospacing="0"/>
                  <w:jc w:val="both"/>
                </w:pPr>
              </w:pPrChange>
            </w:pPr>
            <w:proofErr w:type="spellStart"/>
            <w:ins w:id="98"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99"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lastRenderedPageBreak/>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100"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jc w:val="both"/>
        <w:rPr>
          <w:color w:val="000000"/>
        </w:rPr>
      </w:pP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 xml:space="preserve">Constante </w:t>
      </w:r>
      <w:proofErr w:type="spellStart"/>
      <w:r w:rsidRPr="003636D9">
        <w:rPr>
          <w:i/>
          <w:color w:val="000000"/>
        </w:rPr>
        <w:t>Numero</w:t>
      </w:r>
      <w:proofErr w:type="spellEnd"/>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jc w:val="both"/>
        <w:rPr>
          <w:color w:val="000000"/>
        </w:rPr>
      </w:pP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Numero</w:t>
      </w:r>
      <w:proofErr w:type="spellEnd"/>
      <w:r w:rsidRPr="003636D9">
        <w:rPr>
          <w:i/>
          <w:color w:val="000000"/>
        </w:rPr>
        <w:t xml:space="preserve">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w:t>
      </w:r>
      <w:r w:rsidRPr="003636D9">
        <w:rPr>
          <w:color w:val="000000"/>
        </w:rPr>
        <w:lastRenderedPageBreak/>
        <w:t xml:space="preserve">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jc w:val="both"/>
        <w:rPr>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Default="00EC3C71" w:rsidP="00935953">
      <w:pPr>
        <w:pStyle w:val="NormalWeb"/>
        <w:shd w:val="clear" w:color="auto" w:fill="FFFFFF"/>
        <w:spacing w:before="0" w:beforeAutospacing="0" w:after="30" w:afterAutospacing="0"/>
        <w:jc w:val="center"/>
        <w:rPr>
          <w:color w:val="000000"/>
          <w:szCs w:val="28"/>
        </w:rPr>
      </w:pPr>
      <w:r w:rsidRPr="003636D9">
        <w:rPr>
          <w:noProof/>
          <w:color w:val="000000"/>
          <w:lang w:eastAsia="pt-BR"/>
        </w:rPr>
        <w:drawing>
          <wp:inline distT="0" distB="0" distL="0" distR="0" wp14:anchorId="3A91147C" wp14:editId="59CB6E60">
            <wp:extent cx="4058920" cy="26765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8"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jc w:val="both"/>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01" w:author="Mateus Berardo de Souza Terra" w:date="2016-02-09T11:46:00Z"/>
                <w:color w:val="000000"/>
              </w:rPr>
              <w:pPrChange w:id="102" w:author="Mateus Berardo de Souza Terra" w:date="2016-02-09T11:46:00Z">
                <w:pPr>
                  <w:pStyle w:val="NormalWeb"/>
                  <w:spacing w:before="0" w:beforeAutospacing="0" w:after="160" w:afterAutospacing="0"/>
                  <w:jc w:val="both"/>
                </w:pPr>
              </w:pPrChange>
            </w:pPr>
            <w:ins w:id="103" w:author="Mateus Berardo de Souza Terra" w:date="2016-02-09T11:45:00Z">
              <w:r w:rsidRPr="003636D9">
                <w:rPr>
                  <w:color w:val="000000"/>
                </w:rPr>
                <w:t>//Projeto 2</w:t>
              </w:r>
            </w:ins>
            <w:r w:rsidRPr="003636D9">
              <w:rPr>
                <w:color w:val="000000"/>
              </w:rPr>
              <w:t>.1</w:t>
            </w:r>
            <w:ins w:id="104" w:author="Mateus Berardo de Souza Terra" w:date="2016-02-09T11:45:00Z">
              <w:r w:rsidRPr="003636D9">
                <w:rPr>
                  <w:color w:val="000000"/>
                </w:rPr>
                <w:t xml:space="preserve"> </w:t>
              </w:r>
            </w:ins>
            <w:ins w:id="105" w:author="Mateus Berardo de Souza Terra" w:date="2016-02-09T11:46:00Z">
              <w:r w:rsidRPr="003636D9">
                <w:rPr>
                  <w:color w:val="000000"/>
                </w:rPr>
                <w:t>–</w:t>
              </w:r>
            </w:ins>
            <w:ins w:id="106" w:author="Mateus Berardo de Souza Terra" w:date="2016-02-09T11:45:00Z">
              <w:r w:rsidRPr="003636D9">
                <w:rPr>
                  <w:color w:val="000000"/>
                </w:rPr>
                <w:t xml:space="preserve"> </w:t>
              </w:r>
            </w:ins>
            <w:ins w:id="107"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08" w:author="Mateus Berardo de Souza Terra" w:date="2016-02-09T11:46:00Z"/>
                <w:color w:val="000000"/>
              </w:rPr>
              <w:pPrChange w:id="109"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10" w:author="Mateus Berardo de Souza Terra" w:date="2016-02-09T11:46:00Z"/>
                <w:color w:val="000000"/>
              </w:rPr>
              <w:pPrChange w:id="111"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112" w:author="Mateus Berardo de Souza Terra" w:date="2016-02-09T11:46:00Z">
              <w:r w:rsidRPr="003636D9">
                <w:rPr>
                  <w:color w:val="000000"/>
                </w:rPr>
                <w:t>Numero</w:t>
              </w:r>
              <w:proofErr w:type="spellEnd"/>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13"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114" w:author="Mateus Berardo de Souza Terra" w:date="2016-02-09T11:46:00Z">
              <w:r w:rsidRPr="003636D9">
                <w:rPr>
                  <w:color w:val="000000"/>
                </w:rPr>
                <w:t>Numero</w:t>
              </w:r>
              <w:proofErr w:type="spellEnd"/>
              <w:r w:rsidRPr="003636D9">
                <w:rPr>
                  <w:color w:val="000000"/>
                </w:rPr>
                <w:t xml:space="preserve"> </w:t>
              </w:r>
            </w:ins>
            <w:ins w:id="115" w:author="Mateus Berardo de Souza Terra" w:date="2016-02-09T11:45:00Z">
              <w:r w:rsidRPr="003636D9">
                <w:rPr>
                  <w:color w:val="000000"/>
                </w:rPr>
                <w:t xml:space="preserve"> </w:t>
              </w:r>
            </w:ins>
            <w:proofErr w:type="spellStart"/>
            <w:ins w:id="116"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17" w:author="Mateus Berardo de Souza Terra" w:date="2016-02-09T11:47:00Z"/>
                <w:color w:val="000000"/>
              </w:rPr>
              <w:pPrChange w:id="118"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19" w:author="Mateus Berardo de Souza Terra" w:date="2016-02-09T11:47:00Z"/>
                <w:color w:val="000000"/>
              </w:rPr>
              <w:pPrChange w:id="120" w:author="Mateus Berardo de Souza Terra" w:date="2016-02-09T11:46:00Z">
                <w:pPr>
                  <w:pStyle w:val="NormalWeb"/>
                  <w:spacing w:before="0" w:beforeAutospacing="0" w:after="160" w:afterAutospacing="0"/>
                  <w:jc w:val="both"/>
                </w:pPr>
              </w:pPrChange>
            </w:pPr>
            <w:proofErr w:type="spellStart"/>
            <w:proofErr w:type="gramStart"/>
            <w:ins w:id="121"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22" w:author="Mateus Berardo de Souza Terra" w:date="2016-02-09T11:47:00Z"/>
                <w:color w:val="000000"/>
              </w:rPr>
              <w:pPrChange w:id="123" w:author="Mateus Berardo de Souza Terra" w:date="2016-02-09T11:47:00Z">
                <w:pPr>
                  <w:pStyle w:val="NormalWeb"/>
                  <w:spacing w:before="0" w:beforeAutospacing="0" w:after="160" w:afterAutospacing="0"/>
                  <w:jc w:val="both"/>
                </w:pPr>
              </w:pPrChange>
            </w:pPr>
            <w:proofErr w:type="spellStart"/>
            <w:ins w:id="124"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25" w:author="Mateus Berardo de Souza Terra" w:date="2016-02-09T11:47:00Z">
                <w:pPr>
                  <w:pStyle w:val="NormalWeb"/>
                  <w:spacing w:before="0" w:beforeAutospacing="0" w:after="160" w:afterAutospacing="0"/>
                  <w:jc w:val="both"/>
                </w:pPr>
              </w:pPrChange>
            </w:pPr>
            <w:proofErr w:type="spellStart"/>
            <w:ins w:id="126"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27" w:author="Mateus Berardo de Souza Terra" w:date="2016-02-09T11:48:00Z">
              <w:r w:rsidRPr="003636D9">
                <w:rPr>
                  <w:color w:val="000000"/>
                </w:rPr>
                <w:t>ntrada</w:t>
              </w:r>
            </w:ins>
            <w:r w:rsidRPr="003636D9">
              <w:rPr>
                <w:color w:val="000000"/>
              </w:rPr>
              <w:t>_PULLUP</w:t>
            </w:r>
            <w:proofErr w:type="spellEnd"/>
            <w:ins w:id="128"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lastRenderedPageBreak/>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935953">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29" w:author="Mateus Berardo de Souza Terra" w:date="2016-02-09T11:42:00Z">
        <w:r w:rsidRPr="003636D9">
          <w:rPr>
            <w:color w:val="000000"/>
          </w:rPr>
          <w:t xml:space="preserve"> </w:t>
        </w:r>
      </w:ins>
    </w:p>
    <w:p w14:paraId="6A7D8035" w14:textId="77777777" w:rsidR="00140C6A" w:rsidRPr="00935953" w:rsidRDefault="00140C6A" w:rsidP="003636D9">
      <w:pPr>
        <w:spacing w:after="30"/>
        <w:jc w:val="both"/>
        <w:rPr>
          <w:rFonts w:ascii="Times New Roman" w:hAnsi="Times New Roman" w:cs="Times New Roman"/>
          <w:b/>
          <w:noProof/>
          <w:sz w:val="24"/>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eastAsia="pt-BR"/>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Pr="00935953" w:rsidRDefault="00EC3C71" w:rsidP="003636D9">
      <w:pPr>
        <w:spacing w:after="30"/>
        <w:jc w:val="both"/>
        <w:rPr>
          <w:rFonts w:ascii="Times New Roman" w:hAnsi="Times New Roman" w:cs="Times New Roman"/>
          <w:noProof/>
          <w:sz w:val="24"/>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eastAsia="pt-BR"/>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Default="003636D9" w:rsidP="003636D9">
      <w:pPr>
        <w:spacing w:after="30"/>
        <w:jc w:val="both"/>
        <w:rPr>
          <w:rFonts w:ascii="Times New Roman" w:hAnsi="Times New Roman" w:cs="Times New Roman"/>
          <w:color w:val="000000"/>
          <w:sz w:val="24"/>
          <w:szCs w:val="24"/>
        </w:rPr>
      </w:pPr>
    </w:p>
    <w:p w14:paraId="3CD342E1" w14:textId="77777777" w:rsidR="00935953" w:rsidRPr="00935953" w:rsidRDefault="00935953" w:rsidP="003636D9">
      <w:pPr>
        <w:spacing w:after="30"/>
        <w:jc w:val="both"/>
        <w:rPr>
          <w:rFonts w:ascii="Times New Roman" w:hAnsi="Times New Roman" w:cs="Times New Roman"/>
          <w:color w:val="000000"/>
          <w:sz w:val="24"/>
          <w:szCs w:val="24"/>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30" w:author="Mateus Berardo de Souza Terra" w:date="2016-02-09T11:44:00Z"/>
          <w:b/>
          <w:color w:val="000000"/>
          <w:sz w:val="28"/>
          <w:szCs w:val="28"/>
          <w:u w:val="single"/>
        </w:rPr>
      </w:pPr>
      <w:ins w:id="131"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32"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33"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34" w:author="Mateus Berardo de Souza Terra" w:date="2016-02-09T11:44:00Z">
        <w:r w:rsidRPr="003636D9">
          <w:rPr>
            <w:rFonts w:ascii="Times New Roman" w:hAnsi="Times New Roman" w:cs="Times New Roman"/>
            <w:color w:val="000000"/>
          </w:rPr>
          <w:t xml:space="preserve"> da apostila</w:t>
        </w:r>
      </w:ins>
      <w:ins w:id="135" w:author="Mateus Berardo de Souza Terra" w:date="2016-02-09T11:45:00Z">
        <w:r w:rsidRPr="003636D9">
          <w:rPr>
            <w:rFonts w:ascii="Times New Roman" w:hAnsi="Times New Roman" w:cs="Times New Roman"/>
            <w:color w:val="000000"/>
          </w:rPr>
          <w:t>.</w:t>
        </w:r>
      </w:ins>
    </w:p>
    <w:p w14:paraId="7ED026CA" w14:textId="77777777" w:rsidR="00D45940" w:rsidRPr="00935953" w:rsidRDefault="00D45940" w:rsidP="003636D9">
      <w:pPr>
        <w:spacing w:after="30"/>
        <w:jc w:val="both"/>
        <w:rPr>
          <w:rFonts w:ascii="Times New Roman" w:hAnsi="Times New Roman" w:cs="Times New Roman"/>
          <w:color w:val="000000"/>
          <w:sz w:val="24"/>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Numero</w:t>
            </w:r>
            <w:proofErr w:type="spellEnd"/>
            <w:r w:rsidRPr="003636D9">
              <w:rPr>
                <w:rFonts w:ascii="Times New Roman" w:hAnsi="Times New Roman" w:cs="Times New Roman"/>
                <w:color w:val="000000"/>
              </w:rPr>
              <w:t xml:space="preserve">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Numero</w:t>
            </w:r>
            <w:proofErr w:type="spellEnd"/>
            <w:r w:rsidRPr="003636D9">
              <w:rPr>
                <w:rFonts w:ascii="Times New Roman" w:hAnsi="Times New Roman" w:cs="Times New Roman"/>
                <w:color w:val="000000"/>
              </w:rPr>
              <w:t xml:space="preserve">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USB.enviar</w:t>
            </w:r>
            <w:r w:rsidR="00060A40">
              <w:rPr>
                <w:rFonts w:ascii="Times New Roman" w:hAnsi="Times New Roman" w:cs="Times New Roman"/>
                <w:color w:val="000000"/>
              </w:rPr>
              <w:t>ln</w:t>
            </w:r>
            <w:proofErr w:type="spellEnd"/>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lastRenderedPageBreak/>
              <w:t>}</w:t>
            </w:r>
          </w:p>
        </w:tc>
      </w:tr>
    </w:tbl>
    <w:p w14:paraId="0FB97660"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proofErr w:type="spellStart"/>
      <w:r w:rsidRPr="003636D9">
        <w:rPr>
          <w:rFonts w:ascii="Times New Roman" w:hAnsi="Times New Roman" w:cs="Times New Roman"/>
          <w:i/>
          <w:color w:val="000000"/>
        </w:rPr>
        <w:t>Numero</w:t>
      </w:r>
      <w:proofErr w:type="spellEnd"/>
      <w:r w:rsidRPr="003636D9">
        <w:rPr>
          <w:rFonts w:ascii="Times New Roman" w:hAnsi="Times New Roman" w:cs="Times New Roman"/>
          <w:i/>
          <w:color w:val="000000"/>
        </w:rPr>
        <w:t xml:space="preserve">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proofErr w:type="spellStart"/>
      <w:r w:rsidRPr="003636D9">
        <w:rPr>
          <w:rFonts w:ascii="Times New Roman" w:hAnsi="Times New Roman" w:cs="Times New Roman"/>
          <w:i/>
          <w:color w:val="000000"/>
        </w:rPr>
        <w:t>Numero</w:t>
      </w:r>
      <w:proofErr w:type="spellEnd"/>
      <w:r w:rsidRPr="003636D9">
        <w:rPr>
          <w:rFonts w:ascii="Times New Roman" w:hAnsi="Times New Roman" w:cs="Times New Roman"/>
          <w:i/>
          <w:color w:val="000000"/>
        </w:rPr>
        <w:t xml:space="preserve">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i/>
          <w:color w:val="000000"/>
          <w:sz w:val="24"/>
          <w:szCs w:val="24"/>
        </w:rPr>
        <w:t>USB.enviarln</w:t>
      </w:r>
      <w:proofErr w:type="spellEnd"/>
      <w:r>
        <w:rPr>
          <w:rFonts w:ascii="Times New Roman" w:hAnsi="Times New Roman" w:cs="Times New Roman"/>
          <w:i/>
          <w:color w:val="000000"/>
          <w:sz w:val="24"/>
          <w:szCs w:val="24"/>
        </w:rPr>
        <w:t>(leitura);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Pr="00935953" w:rsidRDefault="002D455D" w:rsidP="00935953">
      <w:pPr>
        <w:pStyle w:val="NormalWeb"/>
        <w:shd w:val="clear" w:color="auto" w:fill="FFFFFF"/>
        <w:spacing w:before="0" w:beforeAutospacing="0" w:after="30" w:afterAutospacing="0"/>
        <w:jc w:val="both"/>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jc w:val="both"/>
        <w:rPr>
          <w:color w:val="000000"/>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935953" w:rsidRDefault="002D455D" w:rsidP="003636D9">
      <w:pPr>
        <w:spacing w:after="30"/>
        <w:jc w:val="both"/>
        <w:rPr>
          <w:rFonts w:ascii="Times New Roman" w:hAnsi="Times New Roman" w:cs="Times New Roman"/>
          <w:sz w:val="24"/>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Default="003636D9" w:rsidP="003636D9">
      <w:pPr>
        <w:pStyle w:val="PargrafodaLista"/>
        <w:spacing w:after="30"/>
        <w:jc w:val="both"/>
        <w:rPr>
          <w:rFonts w:ascii="Times New Roman" w:hAnsi="Times New Roman" w:cs="Times New Roman"/>
          <w:sz w:val="24"/>
          <w:szCs w:val="24"/>
        </w:rPr>
      </w:pPr>
    </w:p>
    <w:p w14:paraId="182EE680" w14:textId="77777777" w:rsidR="00935953" w:rsidRPr="003636D9" w:rsidRDefault="00935953"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eastAsia="pt-BR"/>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69E7234E" w14:textId="77777777" w:rsidR="00935953" w:rsidRDefault="00935953" w:rsidP="002D455D">
      <w:pPr>
        <w:pStyle w:val="NormalWeb"/>
        <w:shd w:val="clear" w:color="auto" w:fill="FFFFFF"/>
        <w:spacing w:before="0" w:beforeAutospacing="0" w:after="30" w:afterAutospacing="0"/>
        <w:ind w:firstLine="360"/>
        <w:jc w:val="center"/>
        <w:rPr>
          <w:noProof/>
          <w:color w:val="000000"/>
          <w:lang w:val="en-US"/>
        </w:rPr>
      </w:pP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eastAsia="pt-BR"/>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2"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36"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jc w:val="both"/>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935953" w:rsidRDefault="003F59EE" w:rsidP="003636D9">
      <w:pPr>
        <w:pStyle w:val="NormalWeb"/>
        <w:shd w:val="clear" w:color="auto" w:fill="FFFFFF"/>
        <w:spacing w:before="0" w:beforeAutospacing="0" w:after="30" w:afterAutospacing="0"/>
        <w:jc w:val="both"/>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jc w:val="both"/>
        <w:rPr>
          <w:ins w:id="137"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lastRenderedPageBreak/>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Pr="00935953" w:rsidRDefault="00140C6A" w:rsidP="003636D9">
      <w:pPr>
        <w:pStyle w:val="NormalWeb"/>
        <w:shd w:val="clear" w:color="auto" w:fill="FFFFFF"/>
        <w:spacing w:before="0" w:beforeAutospacing="0" w:after="30" w:afterAutospacing="0"/>
        <w:jc w:val="both"/>
        <w:rPr>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jc w:val="both"/>
        <w:rPr>
          <w:color w:val="000000"/>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jc w:val="both"/>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3"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jc w:val="both"/>
        <w:rPr>
          <w:color w:val="000000"/>
        </w:rPr>
      </w:pP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jc w:val="both"/>
        <w:rPr>
          <w:color w:val="000000"/>
        </w:rPr>
      </w:pPr>
    </w:p>
    <w:p w14:paraId="2ECC0B50" w14:textId="04F85167" w:rsidR="002D455D" w:rsidRDefault="005160FF" w:rsidP="00935953">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eastAsia="pt-BR"/>
        </w:rPr>
        <w:lastRenderedPageBreak/>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jc w:val="both"/>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jc w:val="both"/>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jc w:val="both"/>
        <w:rPr>
          <w:color w:val="000000"/>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O Código</w:t>
      </w:r>
    </w:p>
    <w:p w14:paraId="1B54273E" w14:textId="77777777" w:rsidR="009413A6" w:rsidRPr="00935953" w:rsidRDefault="009413A6" w:rsidP="003636D9">
      <w:pPr>
        <w:spacing w:after="30"/>
        <w:jc w:val="both"/>
        <w:rPr>
          <w:rFonts w:ascii="Times New Roman" w:hAnsi="Times New Roman" w:cs="Times New Roman"/>
          <w:sz w:val="24"/>
          <w:szCs w:val="28"/>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 xml:space="preserve">para( </w:t>
            </w:r>
            <w:proofErr w:type="spellStart"/>
            <w:r w:rsidRPr="003636D9">
              <w:rPr>
                <w:rFonts w:ascii="Times New Roman" w:hAnsi="Times New Roman" w:cs="Times New Roman"/>
                <w:sz w:val="24"/>
                <w:szCs w:val="24"/>
              </w:rPr>
              <w:t>Numero</w:t>
            </w:r>
            <w:proofErr w:type="spellEnd"/>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Numero</w:t>
            </w:r>
            <w:proofErr w:type="spellEnd"/>
            <w:r w:rsidRPr="003636D9">
              <w:rPr>
                <w:rFonts w:ascii="Times New Roman" w:hAnsi="Times New Roman" w:cs="Times New Roman"/>
                <w:sz w:val="24"/>
                <w:szCs w:val="24"/>
              </w:rPr>
              <w:t xml:space="preserve">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Memoria.escrever</w:t>
            </w:r>
            <w:proofErr w:type="spellEnd"/>
            <w:r w:rsidRPr="003636D9">
              <w:rPr>
                <w:rFonts w:ascii="Times New Roman" w:hAnsi="Times New Roman" w:cs="Times New Roman"/>
                <w:sz w:val="24"/>
                <w:szCs w:val="24"/>
              </w:rPr>
              <w:t>(x,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lastRenderedPageBreak/>
              <w:t>USB.enviarln</w:t>
            </w:r>
            <w:proofErr w:type="spellEnd"/>
            <w:r w:rsidRPr="003636D9">
              <w:rPr>
                <w:rFonts w:ascii="Times New Roman" w:hAnsi="Times New Roman" w:cs="Times New Roman"/>
                <w:sz w:val="24"/>
                <w:szCs w:val="24"/>
              </w:rPr>
              <w:t>(d);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 xml:space="preserve">para( </w:t>
            </w:r>
            <w:proofErr w:type="spellStart"/>
            <w:r w:rsidRPr="003636D9">
              <w:rPr>
                <w:rFonts w:ascii="Times New Roman" w:hAnsi="Times New Roman" w:cs="Times New Roman"/>
                <w:sz w:val="24"/>
                <w:szCs w:val="24"/>
              </w:rPr>
              <w:t>Numero</w:t>
            </w:r>
            <w:proofErr w:type="spellEnd"/>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USB.enviarln</w:t>
            </w:r>
            <w:proofErr w:type="spellEnd"/>
            <w:r w:rsidRPr="003636D9">
              <w:rPr>
                <w:rFonts w:ascii="Times New Roman" w:hAnsi="Times New Roman" w:cs="Times New Roman"/>
                <w:sz w:val="24"/>
                <w:szCs w:val="24"/>
              </w:rPr>
              <w:t>(</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4181C6E" w14:textId="77777777" w:rsidR="003636D9" w:rsidRPr="00935953" w:rsidRDefault="003636D9" w:rsidP="003636D9">
      <w:pPr>
        <w:spacing w:after="30"/>
        <w:jc w:val="both"/>
        <w:rPr>
          <w:rFonts w:ascii="Times New Roman" w:hAnsi="Times New Roman" w:cs="Times New Roman"/>
          <w:sz w:val="24"/>
          <w:szCs w:val="28"/>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935953" w:rsidRDefault="009413A6" w:rsidP="003636D9">
      <w:pPr>
        <w:spacing w:after="30"/>
        <w:jc w:val="both"/>
        <w:rPr>
          <w:rFonts w:ascii="Times New Roman" w:hAnsi="Times New Roman" w:cs="Times New Roman"/>
          <w:sz w:val="24"/>
          <w:szCs w:val="24"/>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proofErr w:type="spellStart"/>
      <w:r w:rsidRPr="003636D9">
        <w:rPr>
          <w:rFonts w:ascii="Times New Roman" w:hAnsi="Times New Roman" w:cs="Times New Roman"/>
          <w:i/>
          <w:sz w:val="24"/>
          <w:szCs w:val="24"/>
        </w:rPr>
        <w:t>Numero</w:t>
      </w:r>
      <w:proofErr w:type="spellEnd"/>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Numero</w:t>
      </w:r>
      <w:proofErr w:type="spellEnd"/>
      <w:r w:rsidRPr="003636D9">
        <w:rPr>
          <w:rFonts w:ascii="Times New Roman" w:hAnsi="Times New Roman" w:cs="Times New Roman"/>
          <w:i/>
          <w:sz w:val="24"/>
          <w:szCs w:val="24"/>
        </w:rPr>
        <w:t xml:space="preserve">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Memoria.escrever</w:t>
      </w:r>
      <w:proofErr w:type="spellEnd"/>
      <w:r w:rsidRPr="003636D9">
        <w:rPr>
          <w:rFonts w:ascii="Times New Roman" w:hAnsi="Times New Roman" w:cs="Times New Roman"/>
          <w:i/>
          <w:sz w:val="24"/>
          <w:szCs w:val="24"/>
        </w:rPr>
        <w:t>(x,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USB.enviarln</w:t>
      </w:r>
      <w:proofErr w:type="spellEnd"/>
      <w:r w:rsidRPr="003636D9">
        <w:rPr>
          <w:rFonts w:ascii="Times New Roman" w:hAnsi="Times New Roman" w:cs="Times New Roman"/>
          <w:i/>
          <w:sz w:val="24"/>
          <w:szCs w:val="24"/>
        </w:rPr>
        <w:t>(</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Pr="00935953" w:rsidRDefault="00D45940" w:rsidP="003636D9">
      <w:pPr>
        <w:spacing w:after="30"/>
        <w:jc w:val="both"/>
        <w:rPr>
          <w:rFonts w:ascii="Times New Roman" w:hAnsi="Times New Roman" w:cs="Times New Roman"/>
          <w:sz w:val="24"/>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935953" w:rsidRDefault="003636D9" w:rsidP="003636D9">
      <w:pPr>
        <w:spacing w:after="30"/>
        <w:jc w:val="both"/>
        <w:rPr>
          <w:rFonts w:ascii="Times New Roman" w:hAnsi="Times New Roman" w:cs="Times New Roman"/>
          <w:color w:val="000000"/>
          <w:sz w:val="24"/>
          <w:szCs w:val="28"/>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lastRenderedPageBreak/>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6DC5FC7E" w14:textId="77777777" w:rsidR="0010474F" w:rsidRPr="00935953" w:rsidRDefault="0010474F" w:rsidP="003636D9">
      <w:pPr>
        <w:pStyle w:val="NormalWeb"/>
        <w:shd w:val="clear" w:color="auto" w:fill="FFFFFF"/>
        <w:spacing w:before="0" w:beforeAutospacing="0" w:after="30" w:afterAutospacing="0"/>
        <w:jc w:val="both"/>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jc w:val="both"/>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lastRenderedPageBreak/>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Pr="00935953" w:rsidRDefault="00D45940" w:rsidP="003636D9">
      <w:pPr>
        <w:pStyle w:val="NormalWeb"/>
        <w:shd w:val="clear" w:color="auto" w:fill="FFFFFF"/>
        <w:spacing w:before="0" w:beforeAutospacing="0" w:after="30" w:afterAutospacing="0"/>
        <w:jc w:val="both"/>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38"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42BC42D5" w14:textId="27D2A0CA" w:rsidR="00E651ED" w:rsidRDefault="0085164E" w:rsidP="00126321">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39"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50454B">
      <w:pPr>
        <w:pStyle w:val="PargrafodaLista"/>
        <w:numPr>
          <w:ilvl w:val="1"/>
          <w:numId w:val="115"/>
        </w:numPr>
        <w:spacing w:after="30"/>
        <w:ind w:left="567" w:hanging="567"/>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0EFEFCD9" w:rsidR="0068627D" w:rsidRDefault="0068627D" w:rsidP="0068627D">
      <w:pPr>
        <w:spacing w:after="30"/>
        <w:jc w:val="both"/>
        <w:rPr>
          <w:rFonts w:ascii="Times New Roman" w:hAnsi="Times New Roman" w:cs="Times New Roman"/>
          <w:sz w:val="24"/>
          <w:szCs w:val="24"/>
        </w:rPr>
      </w:pP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lastRenderedPageBreak/>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8"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7256649F" w14:textId="77777777" w:rsidR="0010474F" w:rsidRDefault="0010474F" w:rsidP="0068627D">
      <w:pPr>
        <w:spacing w:after="30"/>
        <w:jc w:val="both"/>
        <w:rPr>
          <w:rFonts w:ascii="Times New Roman" w:hAnsi="Times New Roman" w:cs="Times New Roman"/>
          <w:b/>
          <w:sz w:val="24"/>
          <w:szCs w:val="24"/>
          <w:u w:val="single"/>
        </w:rPr>
      </w:pPr>
    </w:p>
    <w:p w14:paraId="41B3D454" w14:textId="7F52FF01" w:rsidR="00EC3C71"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76B9D922" w14:textId="566F1A5B" w:rsidR="0010474F"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O Código</w:t>
      </w:r>
    </w:p>
    <w:p w14:paraId="1EDA86EA" w14:textId="77777777" w:rsidR="0068627D" w:rsidRPr="00935953" w:rsidRDefault="0068627D" w:rsidP="0068627D">
      <w:pPr>
        <w:spacing w:after="30"/>
        <w:jc w:val="both"/>
        <w:rPr>
          <w:rFonts w:ascii="Times New Roman" w:hAnsi="Times New Roman" w:cs="Times New Roman"/>
          <w:sz w:val="24"/>
          <w:szCs w:val="24"/>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Pr="00935953" w:rsidRDefault="0068627D" w:rsidP="0068627D">
      <w:pPr>
        <w:spacing w:after="30"/>
        <w:jc w:val="both"/>
        <w:rPr>
          <w:rFonts w:ascii="Times New Roman" w:hAnsi="Times New Roman" w:cs="Times New Roman"/>
          <w:sz w:val="24"/>
          <w:szCs w:val="24"/>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544F0DDB" w:rsidR="0068627D" w:rsidRDefault="0068627D" w:rsidP="0050454B">
      <w:pPr>
        <w:spacing w:after="3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jc w:val="both"/>
        <w:rPr>
          <w:rFonts w:ascii="Times New Roman" w:hAnsi="Times New Roman" w:cs="Times New Roman"/>
          <w:sz w:val="24"/>
          <w:szCs w:val="24"/>
        </w:rPr>
      </w:pPr>
    </w:p>
    <w:p w14:paraId="6B4C436D" w14:textId="77777777" w:rsidR="0050454B" w:rsidRDefault="0050454B" w:rsidP="0068627D">
      <w:pPr>
        <w:spacing w:after="30"/>
        <w:jc w:val="both"/>
        <w:rPr>
          <w:rFonts w:ascii="Times New Roman" w:hAnsi="Times New Roman" w:cs="Times New Roman"/>
          <w:sz w:val="24"/>
          <w:szCs w:val="24"/>
        </w:rPr>
      </w:pPr>
    </w:p>
    <w:p w14:paraId="220D8368" w14:textId="77777777" w:rsidR="0068627D" w:rsidRDefault="0068627D" w:rsidP="0050454B">
      <w:pPr>
        <w:spacing w:after="30"/>
        <w:jc w:val="both"/>
        <w:rPr>
          <w:rFonts w:ascii="Times New Roman" w:hAnsi="Times New Roman" w:cs="Times New Roman"/>
          <w:sz w:val="24"/>
          <w:szCs w:val="24"/>
        </w:rPr>
      </w:pPr>
    </w:p>
    <w:p w14:paraId="6EAA3682"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1C83C72E"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02CDBB77" w14:textId="77777777" w:rsidR="0050454B" w:rsidRPr="0050454B" w:rsidRDefault="0050454B" w:rsidP="0050454B">
      <w:pPr>
        <w:pStyle w:val="PargrafodaLista"/>
        <w:numPr>
          <w:ilvl w:val="0"/>
          <w:numId w:val="41"/>
        </w:numPr>
        <w:rPr>
          <w:rFonts w:ascii="Times New Roman" w:eastAsia="Times New Roman" w:hAnsi="Times New Roman" w:cs="Times New Roman"/>
          <w:b/>
          <w:bCs/>
          <w:vanish/>
          <w:sz w:val="32"/>
          <w:szCs w:val="32"/>
        </w:rPr>
      </w:pPr>
    </w:p>
    <w:p w14:paraId="16516B99"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3A8FF191"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2651E55F"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5C2C4C10"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7A7D20DF"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497EA813"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540D6DD2" w14:textId="77777777" w:rsidR="0050454B" w:rsidRPr="0050454B" w:rsidRDefault="0050454B" w:rsidP="0050454B">
      <w:pPr>
        <w:pStyle w:val="PargrafodaLista"/>
        <w:numPr>
          <w:ilvl w:val="1"/>
          <w:numId w:val="41"/>
        </w:numPr>
        <w:rPr>
          <w:rFonts w:ascii="Times New Roman" w:eastAsia="Times New Roman" w:hAnsi="Times New Roman" w:cs="Times New Roman"/>
          <w:b/>
          <w:bCs/>
          <w:vanish/>
          <w:sz w:val="32"/>
          <w:szCs w:val="32"/>
        </w:rPr>
      </w:pPr>
    </w:p>
    <w:p w14:paraId="67F3D84A" w14:textId="47937549" w:rsidR="0050454B" w:rsidRPr="00126321" w:rsidRDefault="0050454B" w:rsidP="0050454B">
      <w:pPr>
        <w:pStyle w:val="PargrafodaLista"/>
        <w:numPr>
          <w:ilvl w:val="1"/>
          <w:numId w:val="41"/>
        </w:numPr>
        <w:ind w:left="1134" w:hanging="566"/>
        <w:rPr>
          <w:rFonts w:ascii="Times New Roman" w:hAnsi="Times New Roman" w:cs="Times New Roman"/>
          <w:b/>
          <w:sz w:val="32"/>
          <w:szCs w:val="32"/>
        </w:rPr>
      </w:pPr>
      <w:r w:rsidRPr="0050454B">
        <w:rPr>
          <w:rFonts w:ascii="Times New Roman" w:eastAsia="Times New Roman" w:hAnsi="Times New Roman" w:cs="Times New Roman"/>
          <w:b/>
          <w:bCs/>
          <w:sz w:val="32"/>
          <w:szCs w:val="32"/>
        </w:rPr>
        <w:t>Carrinh</w:t>
      </w:r>
      <w:r>
        <w:rPr>
          <w:rFonts w:ascii="Times New Roman" w:eastAsia="Times New Roman" w:hAnsi="Times New Roman" w:cs="Times New Roman"/>
          <w:b/>
          <w:bCs/>
          <w:sz w:val="32"/>
          <w:szCs w:val="32"/>
        </w:rPr>
        <w:t>o utilizando L293D e motores CC</w:t>
      </w:r>
    </w:p>
    <w:p w14:paraId="7F073DA5" w14:textId="77777777" w:rsidR="00126321" w:rsidRPr="00935953" w:rsidRDefault="00126321" w:rsidP="00126321">
      <w:pPr>
        <w:rPr>
          <w:rFonts w:ascii="Times New Roman" w:hAnsi="Times New Roman" w:cs="Times New Roman"/>
          <w:sz w:val="24"/>
          <w:szCs w:val="32"/>
        </w:rPr>
      </w:pPr>
    </w:p>
    <w:p w14:paraId="3269B730" w14:textId="52C12BE7" w:rsidR="0050454B" w:rsidRDefault="0050454B" w:rsidP="0050454B">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eastAsia="Times New Roman" w:hAnsi="Times New Roman" w:cs="Times New Roman"/>
          <w:sz w:val="24"/>
          <w:szCs w:val="24"/>
        </w:rPr>
        <w:t xml:space="preserve">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H, você pode verificar a </w:t>
      </w:r>
      <w:proofErr w:type="spellStart"/>
      <w:r>
        <w:rPr>
          <w:rFonts w:ascii="Times New Roman" w:eastAsia="Times New Roman" w:hAnsi="Times New Roman" w:cs="Times New Roman"/>
          <w:sz w:val="24"/>
          <w:szCs w:val="24"/>
        </w:rPr>
        <w:t>pinagem</w:t>
      </w:r>
      <w:proofErr w:type="spellEnd"/>
      <w:r>
        <w:rPr>
          <w:rFonts w:ascii="Times New Roman" w:eastAsia="Times New Roman" w:hAnsi="Times New Roman" w:cs="Times New Roman"/>
          <w:sz w:val="24"/>
          <w:szCs w:val="24"/>
        </w:rPr>
        <w:t xml:space="preserve"> (pode ser encontrada no </w:t>
      </w:r>
      <w:proofErr w:type="spellStart"/>
      <w:r>
        <w:rPr>
          <w:rFonts w:ascii="Times New Roman" w:eastAsia="Times New Roman" w:hAnsi="Times New Roman" w:cs="Times New Roman"/>
          <w:sz w:val="24"/>
          <w:szCs w:val="24"/>
        </w:rPr>
        <w:t>datasheet</w:t>
      </w:r>
      <w:proofErr w:type="spellEnd"/>
      <w:r>
        <w:rPr>
          <w:rFonts w:ascii="Times New Roman" w:eastAsia="Times New Roman" w:hAnsi="Times New Roman" w:cs="Times New Roman"/>
          <w:sz w:val="24"/>
          <w:szCs w:val="24"/>
        </w:rPr>
        <w:t xml:space="preserve"> do componente, que é feito pela sua fabricante) do componente e seguir o mesmo princípio que será explanado no capítulo.</w:t>
      </w:r>
    </w:p>
    <w:p w14:paraId="1CA5836F"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motores CC</w:t>
      </w:r>
    </w:p>
    <w:p w14:paraId="14AFE862"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para acoplar os motores (opcional)</w:t>
      </w:r>
    </w:p>
    <w:p w14:paraId="3B72ADC6"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Protoboard</w:t>
      </w:r>
      <w:proofErr w:type="spellEnd"/>
    </w:p>
    <w:p w14:paraId="39816B48"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Rodas para os motores</w:t>
      </w:r>
    </w:p>
    <w:p w14:paraId="34FD87A4"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Ponte H dupla L293D</w:t>
      </w:r>
    </w:p>
    <w:p w14:paraId="7D497A49"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Alimentação</w:t>
      </w:r>
    </w:p>
    <w:p w14:paraId="06E54F50" w14:textId="77777777" w:rsidR="0050454B" w:rsidRDefault="0050454B" w:rsidP="0050454B">
      <w:pPr>
        <w:pStyle w:val="PargrafodaLista"/>
        <w:numPr>
          <w:ilvl w:val="0"/>
          <w:numId w:val="130"/>
        </w:numPr>
        <w:spacing w:line="256"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Arduino (usaremos o nano no tutorial, mas isso é opcional!) </w:t>
      </w:r>
    </w:p>
    <w:p w14:paraId="26206F3B" w14:textId="77777777" w:rsidR="0050454B" w:rsidRDefault="0050454B" w:rsidP="0050454B">
      <w:pPr>
        <w:jc w:val="both"/>
        <w:rPr>
          <w:rFonts w:ascii="Times New Roman" w:hAnsi="Times New Roman" w:cs="Times New Roman"/>
          <w:sz w:val="24"/>
          <w:szCs w:val="24"/>
        </w:rPr>
      </w:pPr>
    </w:p>
    <w:p w14:paraId="4557E2A1"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Base caseira</w:t>
      </w:r>
    </w:p>
    <w:p w14:paraId="579E1D2B" w14:textId="77777777" w:rsidR="0050454B" w:rsidRPr="00935953" w:rsidRDefault="0050454B" w:rsidP="0050454B">
      <w:pPr>
        <w:spacing w:after="30"/>
        <w:jc w:val="both"/>
        <w:rPr>
          <w:rFonts w:ascii="Times New Roman" w:hAnsi="Times New Roman" w:cs="Times New Roman"/>
          <w:color w:val="000000"/>
          <w:sz w:val="24"/>
          <w:szCs w:val="28"/>
        </w:rPr>
      </w:pPr>
    </w:p>
    <w:p w14:paraId="67D1DCED" w14:textId="77777777"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eastAsia="Times New Roman" w:hAnsi="Times New Roman" w:cs="Times New Roman"/>
          <w:color w:val="000000"/>
          <w:sz w:val="24"/>
          <w:szCs w:val="24"/>
        </w:rPr>
        <w:t>Não se preocupe, na falta de uma base, basta unir os dois motores CC utilizando fita adesiva e colocar algum suporte sobre eles, para suportar os componentes. Praticamente qualquer coisa pode funcionar como uma base - palitos de churrasco e chapas de metal são boas opções - então seja criativo! O que importa é que seu suporte seja eficiente.</w:t>
      </w:r>
    </w:p>
    <w:p w14:paraId="791555EC" w14:textId="77777777" w:rsidR="0050454B" w:rsidRDefault="0050454B" w:rsidP="0050454B">
      <w:pPr>
        <w:spacing w:after="30"/>
        <w:jc w:val="both"/>
        <w:rPr>
          <w:rFonts w:ascii="Times New Roman" w:hAnsi="Times New Roman" w:cs="Times New Roman"/>
          <w:color w:val="000000"/>
          <w:sz w:val="24"/>
          <w:szCs w:val="24"/>
        </w:rPr>
      </w:pPr>
    </w:p>
    <w:p w14:paraId="428E392B"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Montando o Hardware</w:t>
      </w:r>
    </w:p>
    <w:p w14:paraId="6533F8F7" w14:textId="77777777" w:rsidR="0050454B" w:rsidRDefault="0050454B" w:rsidP="0050454B">
      <w:pPr>
        <w:spacing w:after="30"/>
        <w:jc w:val="both"/>
        <w:rPr>
          <w:rFonts w:ascii="Times New Roman" w:hAnsi="Times New Roman" w:cs="Times New Roman"/>
          <w:color w:val="000000"/>
          <w:sz w:val="24"/>
          <w:szCs w:val="24"/>
        </w:rPr>
      </w:pPr>
    </w:p>
    <w:p w14:paraId="15E30D79" w14:textId="77777777" w:rsidR="0050454B" w:rsidRDefault="0050454B" w:rsidP="0050454B">
      <w:pPr>
        <w:pStyle w:val="NormalWeb"/>
        <w:shd w:val="clear" w:color="auto" w:fill="FFFFFF" w:themeFill="background1"/>
        <w:spacing w:before="0" w:beforeAutospacing="0" w:after="30" w:afterAutospacing="0"/>
        <w:rPr>
          <w:color w:val="000000"/>
        </w:rPr>
      </w:pPr>
      <w:r>
        <w:rPr>
          <w:color w:val="000000"/>
        </w:rPr>
        <w:lastRenderedPageBreak/>
        <w:tab/>
        <w:t>Com o Arduino desconectado, monte o circuito abaixo:</w:t>
      </w:r>
    </w:p>
    <w:p w14:paraId="4288AA75" w14:textId="07458B48" w:rsidR="0050454B" w:rsidRDefault="0050454B" w:rsidP="00935953">
      <w:pPr>
        <w:spacing w:after="3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pt-BR"/>
        </w:rPr>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jc w:val="both"/>
        <w:rPr>
          <w:rFonts w:ascii="Times New Roman" w:hAnsi="Times New Roman" w:cs="Times New Roman"/>
          <w:sz w:val="24"/>
          <w:szCs w:val="24"/>
        </w:rPr>
      </w:pPr>
    </w:p>
    <w:p w14:paraId="6EE40822" w14:textId="77777777" w:rsidR="0050454B" w:rsidRDefault="0050454B" w:rsidP="0050454B">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1</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Monte o circuito com a fonte externa de energia desconectada, conectando-a apenas ao término.</w:t>
      </w:r>
    </w:p>
    <w:p w14:paraId="3D18E79A" w14:textId="58074DFF"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2</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Os motores não possuem polaridade definida, </w:t>
      </w:r>
      <w:r w:rsidR="005E26E9">
        <w:rPr>
          <w:rFonts w:ascii="Times New Roman" w:eastAsia="Times New Roman" w:hAnsi="Times New Roman" w:cs="Times New Roman"/>
          <w:sz w:val="24"/>
          <w:szCs w:val="24"/>
        </w:rPr>
        <w:t>sendo que sua inversão apenas inverte o sentido de rotação.</w:t>
      </w:r>
    </w:p>
    <w:p w14:paraId="7F79E478" w14:textId="77777777" w:rsidR="0050454B" w:rsidRDefault="0050454B" w:rsidP="0050454B">
      <w:pPr>
        <w:jc w:val="both"/>
        <w:rPr>
          <w:rFonts w:ascii="Times New Roman" w:hAnsi="Times New Roman" w:cs="Times New Roman"/>
          <w:sz w:val="24"/>
          <w:szCs w:val="24"/>
        </w:rPr>
      </w:pPr>
    </w:p>
    <w:p w14:paraId="5C89358D" w14:textId="77777777" w:rsidR="00935953" w:rsidRDefault="00935953" w:rsidP="0050454B">
      <w:pPr>
        <w:jc w:val="both"/>
        <w:rPr>
          <w:rFonts w:ascii="Times New Roman" w:hAnsi="Times New Roman" w:cs="Times New Roman"/>
          <w:sz w:val="24"/>
          <w:szCs w:val="24"/>
        </w:rPr>
      </w:pPr>
    </w:p>
    <w:p w14:paraId="023ED485"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jc w:val="both"/>
        <w:rPr>
          <w:rFonts w:ascii="Times New Roman" w:hAnsi="Times New Roman" w:cs="Times New Roman"/>
          <w:sz w:val="24"/>
          <w:szCs w:val="24"/>
        </w:rPr>
      </w:pPr>
    </w:p>
    <w:p w14:paraId="211D1EE7"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ascii="Times New Roman" w:eastAsia="Times New Roman" w:hAnsi="Times New Roman" w:cs="Times New Roman"/>
          <w:sz w:val="24"/>
          <w:szCs w:val="24"/>
        </w:rPr>
        <w:t>V(</w:t>
      </w:r>
      <w:proofErr w:type="gramEnd"/>
      <w:r>
        <w:rPr>
          <w:rFonts w:ascii="Times New Roman" w:eastAsia="Times New Roman" w:hAnsi="Times New Roman" w:cs="Times New Roman"/>
          <w:sz w:val="24"/>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jc w:val="both"/>
        <w:rPr>
          <w:rFonts w:ascii="Times New Roman" w:hAnsi="Times New Roman" w:cs="Times New Roman"/>
          <w:sz w:val="24"/>
          <w:szCs w:val="24"/>
        </w:rPr>
      </w:pPr>
    </w:p>
    <w:p w14:paraId="66572131" w14:textId="77777777" w:rsidR="0050454B" w:rsidRDefault="0050454B" w:rsidP="0050454B">
      <w:pPr>
        <w:pStyle w:val="NormalWeb"/>
        <w:shd w:val="clear" w:color="auto" w:fill="FFFFFF" w:themeFill="background1"/>
        <w:spacing w:before="0" w:beforeAutospacing="0" w:after="30" w:afterAutospacing="0"/>
        <w:jc w:val="both"/>
        <w:rPr>
          <w:ins w:id="140" w:author="Mateus Berardo de Souza Terra" w:date="2016-02-09T11:44:00Z"/>
          <w:b/>
          <w:sz w:val="28"/>
          <w:szCs w:val="28"/>
          <w:u w:val="single"/>
        </w:rPr>
      </w:pPr>
      <w:ins w:id="141" w:author="Mateus Berardo de Souza Terra" w:date="2016-02-09T11:44:00Z">
        <w:r>
          <w:rPr>
            <w:b/>
            <w:bCs/>
            <w:sz w:val="28"/>
            <w:szCs w:val="28"/>
            <w:u w:val="single"/>
          </w:rPr>
          <w:t>O Código</w:t>
        </w:r>
      </w:ins>
    </w:p>
    <w:p w14:paraId="37A14738" w14:textId="77777777" w:rsidR="0050454B" w:rsidRDefault="0050454B" w:rsidP="0050454B">
      <w:pPr>
        <w:pStyle w:val="NormalWeb"/>
        <w:shd w:val="clear" w:color="auto" w:fill="FFFFFF"/>
        <w:spacing w:before="0" w:beforeAutospacing="0" w:after="30" w:afterAutospacing="0"/>
        <w:ind w:firstLine="720"/>
        <w:jc w:val="both"/>
        <w:rPr>
          <w:color w:val="000000"/>
        </w:rPr>
      </w:pPr>
    </w:p>
    <w:p w14:paraId="4135F0D5" w14:textId="77777777" w:rsidR="0050454B" w:rsidRDefault="0050454B">
      <w:pPr>
        <w:pStyle w:val="NormalWeb"/>
        <w:shd w:val="clear" w:color="auto" w:fill="FFFFFF" w:themeFill="background1"/>
        <w:spacing w:after="30"/>
        <w:ind w:firstLine="720"/>
        <w:jc w:val="both"/>
        <w:rPr>
          <w:color w:val="000000"/>
        </w:rPr>
        <w:pPrChange w:id="142" w:author="Mateus Berardo de Souza Terra" w:date="2016-02-09T11:45:00Z">
          <w:pPr>
            <w:pStyle w:val="NormalWeb"/>
            <w:shd w:val="clear" w:color="auto" w:fill="FFFFFF"/>
            <w:jc w:val="both"/>
          </w:pPr>
        </w:pPrChange>
      </w:pPr>
      <w:ins w:id="143" w:author="Mateus Berardo de Souza Terra" w:date="2016-02-09T11:44:00Z">
        <w:r>
          <w:rPr>
            <w:color w:val="000000"/>
          </w:rPr>
          <w:t>Abra a IDE do Brino e digite o código abaixo ou baixe</w:t>
        </w:r>
      </w:ins>
      <w:r>
        <w:rPr>
          <w:color w:val="000000"/>
        </w:rPr>
        <w:t>-o</w:t>
      </w:r>
      <w:ins w:id="144" w:author="Mateus Berardo de Souza Terra" w:date="2016-02-09T11:44:00Z">
        <w:r>
          <w:rPr>
            <w:color w:val="000000"/>
          </w:rPr>
          <w:t xml:space="preserve"> da página do </w:t>
        </w:r>
      </w:ins>
      <w:proofErr w:type="spellStart"/>
      <w:r>
        <w:rPr>
          <w:color w:val="000000"/>
        </w:rPr>
        <w:t>G</w:t>
      </w:r>
      <w:ins w:id="145" w:author="Mateus Berardo de Souza Terra" w:date="2016-02-09T11:44:00Z">
        <w:r>
          <w:rPr>
            <w:color w:val="000000"/>
          </w:rPr>
          <w:t>ithub</w:t>
        </w:r>
        <w:proofErr w:type="spellEnd"/>
        <w:r>
          <w:rPr>
            <w:color w:val="000000"/>
          </w:rPr>
          <w:t xml:space="preserve"> da apostila</w:t>
        </w:r>
      </w:ins>
      <w:ins w:id="146"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pPr>
              <w:pStyle w:val="NormalWeb"/>
              <w:jc w:val="both"/>
              <w:rPr>
                <w:color w:val="000000"/>
              </w:rPr>
            </w:pPr>
            <w:r>
              <w:rPr>
                <w:color w:val="000000" w:themeColor="text1"/>
              </w:rPr>
              <w:t>// Projeto 8 Carrinho utilizando L293D e motores CC</w:t>
            </w:r>
          </w:p>
          <w:p w14:paraId="69434F9E" w14:textId="77777777" w:rsidR="0050454B" w:rsidRDefault="0050454B">
            <w:pPr>
              <w:pStyle w:val="NormalWeb"/>
              <w:jc w:val="both"/>
              <w:rPr>
                <w:color w:val="000000"/>
              </w:rPr>
            </w:pPr>
            <w:r>
              <w:rPr>
                <w:color w:val="000000" w:themeColor="text1"/>
              </w:rPr>
              <w:t>// A seguir vamos declarar as portas dos motores</w:t>
            </w:r>
          </w:p>
          <w:p w14:paraId="56524C25"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pinoVelocidadeE</w:t>
            </w:r>
            <w:proofErr w:type="spellEnd"/>
            <w:r>
              <w:rPr>
                <w:color w:val="000000" w:themeColor="text1"/>
              </w:rPr>
              <w:t xml:space="preserve"> = 10;</w:t>
            </w:r>
          </w:p>
          <w:p w14:paraId="2E4008ED"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pinoVelocidadeD</w:t>
            </w:r>
            <w:proofErr w:type="spellEnd"/>
            <w:r>
              <w:rPr>
                <w:color w:val="000000" w:themeColor="text1"/>
              </w:rPr>
              <w:t xml:space="preserve"> = 9;</w:t>
            </w:r>
          </w:p>
          <w:p w14:paraId="69A32BA2"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motorE1 = 4;</w:t>
            </w:r>
          </w:p>
          <w:p w14:paraId="33CDE741"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motorE2 = 5;</w:t>
            </w:r>
          </w:p>
          <w:p w14:paraId="7D2D76AF"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motorD1 = 6;</w:t>
            </w:r>
          </w:p>
          <w:p w14:paraId="542F221E"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motorD2 = 7;</w:t>
            </w:r>
          </w:p>
          <w:p w14:paraId="2F3CAD32" w14:textId="77777777" w:rsidR="0050454B" w:rsidRDefault="0050454B">
            <w:pPr>
              <w:pStyle w:val="NormalWeb"/>
              <w:jc w:val="both"/>
              <w:rPr>
                <w:color w:val="000000"/>
              </w:rPr>
            </w:pPr>
          </w:p>
          <w:p w14:paraId="45CD17E7" w14:textId="77777777" w:rsidR="0050454B" w:rsidRDefault="0050454B">
            <w:pPr>
              <w:pStyle w:val="NormalWeb"/>
              <w:jc w:val="both"/>
              <w:rPr>
                <w:color w:val="000000"/>
              </w:rPr>
            </w:pPr>
            <w:proofErr w:type="gramStart"/>
            <w:r>
              <w:rPr>
                <w:color w:val="000000" w:themeColor="text1"/>
              </w:rPr>
              <w:t>Principal(</w:t>
            </w:r>
            <w:proofErr w:type="gramEnd"/>
            <w:r>
              <w:rPr>
                <w:color w:val="000000" w:themeColor="text1"/>
              </w:rPr>
              <w:t>){</w:t>
            </w:r>
          </w:p>
          <w:p w14:paraId="681AD05B" w14:textId="77777777" w:rsidR="0050454B" w:rsidRDefault="0050454B">
            <w:pPr>
              <w:pStyle w:val="NormalWeb"/>
              <w:jc w:val="both"/>
              <w:rPr>
                <w:color w:val="000000"/>
              </w:rPr>
            </w:pPr>
            <w:r>
              <w:rPr>
                <w:color w:val="000000" w:themeColor="text1"/>
              </w:rPr>
              <w:t xml:space="preserve">// Aqui e a parte onde </w:t>
            </w:r>
            <w:proofErr w:type="spellStart"/>
            <w:r>
              <w:rPr>
                <w:color w:val="000000" w:themeColor="text1"/>
              </w:rPr>
              <w:t>voce</w:t>
            </w:r>
            <w:proofErr w:type="spellEnd"/>
            <w:r>
              <w:rPr>
                <w:color w:val="000000" w:themeColor="text1"/>
              </w:rPr>
              <w:t xml:space="preserve"> brinca com o </w:t>
            </w:r>
            <w:proofErr w:type="spellStart"/>
            <w:r>
              <w:rPr>
                <w:color w:val="000000" w:themeColor="text1"/>
              </w:rPr>
              <w:t>codigo</w:t>
            </w:r>
            <w:proofErr w:type="spellEnd"/>
            <w:r>
              <w:rPr>
                <w:color w:val="000000" w:themeColor="text1"/>
              </w:rPr>
              <w:t>!!</w:t>
            </w:r>
          </w:p>
          <w:p w14:paraId="67B83249" w14:textId="77777777" w:rsidR="0050454B" w:rsidRDefault="0050454B">
            <w:pPr>
              <w:pStyle w:val="NormalWeb"/>
              <w:jc w:val="both"/>
              <w:rPr>
                <w:color w:val="000000"/>
              </w:rPr>
            </w:pPr>
            <w:r>
              <w:rPr>
                <w:color w:val="000000" w:themeColor="text1"/>
              </w:rPr>
              <w:t>// Mude e veja o que acontece!</w:t>
            </w:r>
          </w:p>
          <w:p w14:paraId="206E04B2" w14:textId="77777777" w:rsidR="0050454B" w:rsidRDefault="0050454B">
            <w:pPr>
              <w:pStyle w:val="NormalWeb"/>
              <w:jc w:val="both"/>
              <w:rPr>
                <w:color w:val="000000" w:themeColor="text1"/>
              </w:rPr>
            </w:pP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37B6E2E7" w14:textId="77777777" w:rsidR="0050454B" w:rsidRDefault="0050454B">
            <w:pPr>
              <w:pStyle w:val="NormalWeb"/>
              <w:jc w:val="both"/>
              <w:rPr>
                <w:color w:val="000000"/>
              </w:rPr>
            </w:pPr>
            <w:r>
              <w:rPr>
                <w:color w:val="000000" w:themeColor="text1"/>
              </w:rPr>
              <w:t>}</w:t>
            </w:r>
          </w:p>
          <w:p w14:paraId="7E2B8145" w14:textId="77777777" w:rsidR="0050454B" w:rsidRDefault="0050454B">
            <w:pPr>
              <w:pStyle w:val="NormalWeb"/>
              <w:jc w:val="both"/>
              <w:rPr>
                <w:color w:val="000000"/>
              </w:rPr>
            </w:pPr>
          </w:p>
          <w:p w14:paraId="660B2D99" w14:textId="77777777" w:rsidR="0050454B" w:rsidRDefault="0050454B">
            <w:pPr>
              <w:pStyle w:val="NormalWeb"/>
              <w:jc w:val="both"/>
              <w:rPr>
                <w:color w:val="000000"/>
              </w:rPr>
            </w:pPr>
            <w:proofErr w:type="spellStart"/>
            <w:proofErr w:type="gramStart"/>
            <w:r>
              <w:rPr>
                <w:color w:val="000000" w:themeColor="text1"/>
              </w:rPr>
              <w:t>Configuracao</w:t>
            </w:r>
            <w:proofErr w:type="spellEnd"/>
            <w:r>
              <w:rPr>
                <w:color w:val="000000" w:themeColor="text1"/>
              </w:rPr>
              <w:t>(</w:t>
            </w:r>
            <w:proofErr w:type="gramEnd"/>
            <w:r>
              <w:rPr>
                <w:color w:val="000000" w:themeColor="text1"/>
              </w:rPr>
              <w:t>) {</w:t>
            </w:r>
          </w:p>
          <w:p w14:paraId="55E13866" w14:textId="77777777" w:rsidR="0050454B" w:rsidRDefault="0050454B">
            <w:pPr>
              <w:pStyle w:val="NormalWeb"/>
              <w:jc w:val="both"/>
              <w:rPr>
                <w:color w:val="000000"/>
              </w:rPr>
            </w:pPr>
            <w:r>
              <w:rPr>
                <w:color w:val="000000" w:themeColor="text1"/>
              </w:rPr>
              <w:t xml:space="preserve">// O comando abaixo inicia uma conversa com o computador, para que se possa ler o que o </w:t>
            </w:r>
            <w:proofErr w:type="spellStart"/>
            <w:r>
              <w:rPr>
                <w:color w:val="000000" w:themeColor="text1"/>
              </w:rPr>
              <w:t>robo</w:t>
            </w:r>
            <w:proofErr w:type="spellEnd"/>
            <w:r>
              <w:rPr>
                <w:color w:val="000000" w:themeColor="text1"/>
              </w:rPr>
              <w:t xml:space="preserve"> </w:t>
            </w:r>
            <w:proofErr w:type="spellStart"/>
            <w:r>
              <w:rPr>
                <w:color w:val="000000" w:themeColor="text1"/>
              </w:rPr>
              <w:t>esta</w:t>
            </w:r>
            <w:proofErr w:type="spellEnd"/>
            <w:r>
              <w:rPr>
                <w:color w:val="000000" w:themeColor="text1"/>
              </w:rPr>
              <w:t xml:space="preserve"> fazendo utilizando o monitor serial</w:t>
            </w:r>
          </w:p>
          <w:p w14:paraId="3C3D7786" w14:textId="77777777" w:rsidR="0050454B" w:rsidRDefault="0050454B">
            <w:pPr>
              <w:pStyle w:val="NormalWeb"/>
              <w:jc w:val="both"/>
              <w:rPr>
                <w:color w:val="000000"/>
              </w:rPr>
            </w:pPr>
            <w:proofErr w:type="spellStart"/>
            <w:r>
              <w:rPr>
                <w:color w:val="000000"/>
              </w:rPr>
              <w:t>USB.conectar</w:t>
            </w:r>
            <w:proofErr w:type="spellEnd"/>
            <w:r>
              <w:rPr>
                <w:color w:val="000000"/>
              </w:rPr>
              <w:t>(9600);</w:t>
            </w:r>
          </w:p>
          <w:p w14:paraId="1D1F1AAF" w14:textId="77777777" w:rsidR="0050454B" w:rsidRDefault="0050454B">
            <w:pPr>
              <w:pStyle w:val="NormalWeb"/>
              <w:jc w:val="both"/>
              <w:rPr>
                <w:color w:val="000000"/>
              </w:rPr>
            </w:pPr>
            <w:r>
              <w:rPr>
                <w:color w:val="000000" w:themeColor="text1"/>
              </w:rPr>
              <w:lastRenderedPageBreak/>
              <w:t>// Agora iremos declarar o comportamento de cada porta</w:t>
            </w:r>
          </w:p>
          <w:p w14:paraId="4D4F7E98"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w:t>
            </w:r>
            <w:proofErr w:type="spellStart"/>
            <w:r>
              <w:rPr>
                <w:color w:val="000000" w:themeColor="text1"/>
              </w:rPr>
              <w:t>pinoVelocidadeE</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7DB870F2"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w:t>
            </w:r>
            <w:proofErr w:type="spellStart"/>
            <w:r>
              <w:rPr>
                <w:color w:val="000000" w:themeColor="text1"/>
              </w:rPr>
              <w:t>pinoVelocidadeD</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27D1EB0D"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(motorE1, </w:t>
            </w:r>
            <w:proofErr w:type="spellStart"/>
            <w:r>
              <w:rPr>
                <w:color w:val="000000" w:themeColor="text1"/>
              </w:rPr>
              <w:t>Saida</w:t>
            </w:r>
            <w:proofErr w:type="spellEnd"/>
            <w:r>
              <w:rPr>
                <w:color w:val="000000" w:themeColor="text1"/>
              </w:rPr>
              <w:t>);</w:t>
            </w:r>
          </w:p>
          <w:p w14:paraId="3B33245F"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(motorE2, </w:t>
            </w:r>
            <w:proofErr w:type="spellStart"/>
            <w:r>
              <w:rPr>
                <w:color w:val="000000" w:themeColor="text1"/>
              </w:rPr>
              <w:t>Saida</w:t>
            </w:r>
            <w:proofErr w:type="spellEnd"/>
            <w:r>
              <w:rPr>
                <w:color w:val="000000" w:themeColor="text1"/>
              </w:rPr>
              <w:t>);</w:t>
            </w:r>
          </w:p>
          <w:p w14:paraId="34071167"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(motorD1, </w:t>
            </w:r>
            <w:proofErr w:type="spellStart"/>
            <w:r>
              <w:rPr>
                <w:color w:val="000000" w:themeColor="text1"/>
              </w:rPr>
              <w:t>Saida</w:t>
            </w:r>
            <w:proofErr w:type="spellEnd"/>
            <w:r>
              <w:rPr>
                <w:color w:val="000000" w:themeColor="text1"/>
              </w:rPr>
              <w:t>);</w:t>
            </w:r>
          </w:p>
          <w:p w14:paraId="0E335B70"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(motorD2, </w:t>
            </w:r>
            <w:proofErr w:type="spellStart"/>
            <w:r>
              <w:rPr>
                <w:color w:val="000000" w:themeColor="text1"/>
              </w:rPr>
              <w:t>Saida</w:t>
            </w:r>
            <w:proofErr w:type="spellEnd"/>
            <w:r>
              <w:rPr>
                <w:color w:val="000000" w:themeColor="text1"/>
              </w:rPr>
              <w:t>);</w:t>
            </w:r>
          </w:p>
          <w:p w14:paraId="634781F2" w14:textId="77777777" w:rsidR="0050454B" w:rsidRDefault="0050454B">
            <w:pPr>
              <w:pStyle w:val="NormalWeb"/>
              <w:jc w:val="both"/>
              <w:rPr>
                <w:color w:val="000000" w:themeColor="text1"/>
              </w:rPr>
            </w:pPr>
            <w:r>
              <w:rPr>
                <w:color w:val="000000" w:themeColor="text1"/>
              </w:rPr>
              <w:t>}</w:t>
            </w:r>
          </w:p>
          <w:p w14:paraId="49510BD6" w14:textId="77777777" w:rsidR="0050454B" w:rsidRDefault="0050454B">
            <w:pPr>
              <w:pStyle w:val="NormalWeb"/>
              <w:jc w:val="both"/>
              <w:rPr>
                <w:color w:val="000000"/>
              </w:rPr>
            </w:pPr>
          </w:p>
          <w:p w14:paraId="453FF24D" w14:textId="77777777" w:rsidR="0050454B" w:rsidRDefault="0050454B">
            <w:pPr>
              <w:pStyle w:val="NormalWeb"/>
              <w:jc w:val="both"/>
              <w:rPr>
                <w:color w:val="000000"/>
              </w:rPr>
            </w:pPr>
            <w:r>
              <w:rPr>
                <w:color w:val="000000" w:themeColor="text1"/>
              </w:rPr>
              <w:t xml:space="preserve">// E por </w:t>
            </w:r>
            <w:proofErr w:type="spellStart"/>
            <w:r>
              <w:rPr>
                <w:color w:val="000000" w:themeColor="text1"/>
              </w:rPr>
              <w:t>ultimo</w:t>
            </w:r>
            <w:proofErr w:type="spellEnd"/>
            <w:r>
              <w:rPr>
                <w:color w:val="000000" w:themeColor="text1"/>
              </w:rPr>
              <w:t xml:space="preserve">, vamos criar as </w:t>
            </w:r>
            <w:proofErr w:type="spellStart"/>
            <w:r>
              <w:rPr>
                <w:color w:val="000000" w:themeColor="text1"/>
              </w:rPr>
              <w:t>funcoes</w:t>
            </w:r>
            <w:proofErr w:type="spellEnd"/>
            <w:r>
              <w:rPr>
                <w:color w:val="000000" w:themeColor="text1"/>
              </w:rPr>
              <w:t xml:space="preserve"> para o controle do </w:t>
            </w:r>
            <w:proofErr w:type="spellStart"/>
            <w:r>
              <w:rPr>
                <w:color w:val="000000" w:themeColor="text1"/>
              </w:rPr>
              <w:t>robo</w:t>
            </w:r>
            <w:proofErr w:type="spellEnd"/>
            <w:r>
              <w:rPr>
                <w:color w:val="000000" w:themeColor="text1"/>
              </w:rPr>
              <w:t xml:space="preserve"> que poderemos chamar</w:t>
            </w:r>
          </w:p>
          <w:p w14:paraId="413F3A7B" w14:textId="77777777" w:rsidR="0050454B" w:rsidRDefault="0050454B">
            <w:pPr>
              <w:pStyle w:val="NormalWeb"/>
              <w:jc w:val="both"/>
              <w:rPr>
                <w:color w:val="000000"/>
              </w:rPr>
            </w:pPr>
            <w:r>
              <w:rPr>
                <w:color w:val="000000" w:themeColor="text1"/>
              </w:rPr>
              <w:t xml:space="preserve">// na parte </w:t>
            </w:r>
            <w:proofErr w:type="gramStart"/>
            <w:r>
              <w:rPr>
                <w:color w:val="000000" w:themeColor="text1"/>
              </w:rPr>
              <w:t>Principal  do</w:t>
            </w:r>
            <w:proofErr w:type="gramEnd"/>
            <w:r>
              <w:rPr>
                <w:color w:val="000000" w:themeColor="text1"/>
              </w:rPr>
              <w:t xml:space="preserve"> </w:t>
            </w:r>
            <w:proofErr w:type="spellStart"/>
            <w:r>
              <w:rPr>
                <w:color w:val="000000" w:themeColor="text1"/>
              </w:rPr>
              <w:t>codigo</w:t>
            </w:r>
            <w:proofErr w:type="spellEnd"/>
            <w:r>
              <w:rPr>
                <w:color w:val="000000" w:themeColor="text1"/>
              </w:rPr>
              <w:t>.</w:t>
            </w:r>
          </w:p>
          <w:p w14:paraId="31B3579A" w14:textId="77777777" w:rsidR="0050454B" w:rsidRDefault="0050454B">
            <w:pPr>
              <w:pStyle w:val="NormalWeb"/>
              <w:jc w:val="both"/>
              <w:rPr>
                <w:color w:val="000000"/>
              </w:rPr>
            </w:pPr>
            <w:r>
              <w:rPr>
                <w:color w:val="000000" w:themeColor="text1"/>
              </w:rPr>
              <w:t xml:space="preserve">// Repare que algumas partes </w:t>
            </w:r>
            <w:proofErr w:type="spellStart"/>
            <w:r>
              <w:rPr>
                <w:color w:val="000000" w:themeColor="text1"/>
              </w:rPr>
              <w:t>estao</w:t>
            </w:r>
            <w:proofErr w:type="spellEnd"/>
            <w:r>
              <w:rPr>
                <w:color w:val="000000" w:themeColor="text1"/>
              </w:rPr>
              <w:t xml:space="preserve"> em branco tente completa-las</w:t>
            </w:r>
          </w:p>
          <w:p w14:paraId="48347D65"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20BB6C5A"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pPr>
              <w:pStyle w:val="NormalWeb"/>
              <w:jc w:val="both"/>
              <w:rPr>
                <w:color w:val="000000"/>
              </w:rPr>
            </w:pPr>
            <w:r>
              <w:rPr>
                <w:color w:val="000000" w:themeColor="text1"/>
              </w:rPr>
              <w:t>}</w:t>
            </w:r>
          </w:p>
          <w:p w14:paraId="157EE5EE"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gramStart"/>
            <w:r>
              <w:rPr>
                <w:color w:val="000000" w:themeColor="text1"/>
              </w:rPr>
              <w:t>parar(</w:t>
            </w:r>
            <w:proofErr w:type="gramEnd"/>
            <w:r>
              <w:rPr>
                <w:color w:val="000000" w:themeColor="text1"/>
              </w:rPr>
              <w:t>){</w:t>
            </w:r>
          </w:p>
          <w:p w14:paraId="40479A40"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pPr>
              <w:pStyle w:val="NormalWeb"/>
              <w:jc w:val="both"/>
              <w:rPr>
                <w:color w:val="000000"/>
              </w:rPr>
            </w:pPr>
            <w:r>
              <w:rPr>
                <w:color w:val="000000" w:themeColor="text1"/>
              </w:rPr>
              <w:lastRenderedPageBreak/>
              <w:t>}</w:t>
            </w:r>
          </w:p>
          <w:p w14:paraId="03236CCE"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andarDireita</w:t>
            </w:r>
            <w:proofErr w:type="spellEnd"/>
            <w:r>
              <w:rPr>
                <w:color w:val="000000" w:themeColor="text1"/>
              </w:rPr>
              <w:t>(</w:t>
            </w:r>
            <w:proofErr w:type="gramEnd"/>
            <w:r>
              <w:rPr>
                <w:color w:val="000000" w:themeColor="text1"/>
              </w:rPr>
              <w:t>){</w:t>
            </w:r>
          </w:p>
          <w:p w14:paraId="0111D4E9"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pPr>
              <w:pStyle w:val="NormalWeb"/>
              <w:jc w:val="both"/>
              <w:rPr>
                <w:color w:val="000000"/>
              </w:rPr>
            </w:pPr>
            <w:r>
              <w:rPr>
                <w:color w:val="000000" w:themeColor="text1"/>
              </w:rPr>
              <w:t>}</w:t>
            </w:r>
          </w:p>
          <w:p w14:paraId="38051710"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andarEsquerda</w:t>
            </w:r>
            <w:proofErr w:type="spellEnd"/>
            <w:r>
              <w:rPr>
                <w:color w:val="000000" w:themeColor="text1"/>
              </w:rPr>
              <w:t>(</w:t>
            </w:r>
            <w:proofErr w:type="gramEnd"/>
            <w:r>
              <w:rPr>
                <w:color w:val="000000" w:themeColor="text1"/>
              </w:rPr>
              <w:t>){</w:t>
            </w:r>
          </w:p>
          <w:p w14:paraId="365293CC"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pPr>
              <w:pStyle w:val="NormalWeb"/>
              <w:jc w:val="both"/>
              <w:rPr>
                <w:color w:val="000000"/>
              </w:rPr>
            </w:pPr>
            <w:r>
              <w:rPr>
                <w:color w:val="000000" w:themeColor="text1"/>
              </w:rPr>
              <w:t>}</w:t>
            </w:r>
          </w:p>
          <w:p w14:paraId="3449FC11"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andarTras</w:t>
            </w:r>
            <w:proofErr w:type="spellEnd"/>
            <w:r>
              <w:rPr>
                <w:color w:val="000000" w:themeColor="text1"/>
              </w:rPr>
              <w:t>(</w:t>
            </w:r>
            <w:proofErr w:type="gramEnd"/>
            <w:r>
              <w:rPr>
                <w:color w:val="000000" w:themeColor="text1"/>
              </w:rPr>
              <w:t>){</w:t>
            </w:r>
          </w:p>
          <w:p w14:paraId="1557D95E"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pPr>
              <w:pStyle w:val="NormalWeb"/>
              <w:spacing w:before="0" w:beforeAutospacing="0" w:after="30" w:afterAutospacing="0"/>
              <w:jc w:val="both"/>
              <w:rPr>
                <w:color w:val="000000"/>
              </w:rPr>
            </w:pPr>
            <w:r>
              <w:rPr>
                <w:color w:val="000000" w:themeColor="text1"/>
              </w:rPr>
              <w:t>}</w:t>
            </w:r>
          </w:p>
        </w:tc>
      </w:tr>
    </w:tbl>
    <w:p w14:paraId="623102F7" w14:textId="77777777" w:rsidR="0050454B" w:rsidRPr="005E26E9" w:rsidRDefault="0050454B" w:rsidP="0050454B">
      <w:pPr>
        <w:ind w:firstLine="708"/>
        <w:jc w:val="both"/>
        <w:rPr>
          <w:rFonts w:ascii="Times New Roman" w:hAnsi="Times New Roman" w:cs="Times New Roman"/>
        </w:rPr>
      </w:pPr>
    </w:p>
    <w:p w14:paraId="0D4BB7A4" w14:textId="77777777" w:rsidR="0050454B" w:rsidRPr="005E26E9" w:rsidRDefault="0050454B" w:rsidP="0050454B">
      <w:pPr>
        <w:ind w:firstLine="708"/>
        <w:jc w:val="both"/>
        <w:rPr>
          <w:rFonts w:ascii="Times New Roman" w:hAnsi="Times New Roman" w:cs="Times New Roman"/>
          <w:color w:val="000000"/>
          <w:sz w:val="24"/>
          <w:szCs w:val="24"/>
        </w:rPr>
      </w:pPr>
      <w:r w:rsidRPr="005E26E9">
        <w:rPr>
          <w:rFonts w:ascii="Times New Roman" w:hAnsi="Times New Roman" w:cs="Times New Roman"/>
          <w:color w:val="000000" w:themeColor="text1"/>
          <w:sz w:val="24"/>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77777777" w:rsidR="0050454B" w:rsidRPr="005E26E9" w:rsidRDefault="0050454B" w:rsidP="0050454B">
      <w:pPr>
        <w:ind w:firstLine="708"/>
        <w:jc w:val="both"/>
        <w:rPr>
          <w:rFonts w:ascii="Times New Roman" w:hAnsi="Times New Roman" w:cs="Times New Roman"/>
          <w:color w:val="000000"/>
          <w:sz w:val="24"/>
          <w:szCs w:val="24"/>
        </w:rPr>
      </w:pPr>
      <w:r w:rsidRPr="005E26E9">
        <w:rPr>
          <w:rFonts w:ascii="Times New Roman" w:hAnsi="Times New Roman" w:cs="Times New Roman"/>
          <w:b/>
          <w:bCs/>
          <w:color w:val="000000" w:themeColor="text1"/>
          <w:sz w:val="24"/>
          <w:szCs w:val="24"/>
        </w:rPr>
        <w:t xml:space="preserve">Cuidado: </w:t>
      </w:r>
      <w:r w:rsidRPr="005E26E9">
        <w:rPr>
          <w:rFonts w:ascii="Times New Roman" w:hAnsi="Times New Roman" w:cs="Times New Roman"/>
          <w:color w:val="000000" w:themeColor="text1"/>
          <w:sz w:val="24"/>
          <w:szCs w:val="24"/>
        </w:rPr>
        <w:t>Ao enviar esse código o robô pode começar a andar inesperadamente! Cuidado para que ele não caia da mesa ou sofra qualquer acidente!</w:t>
      </w:r>
    </w:p>
    <w:p w14:paraId="62BC61B5" w14:textId="77777777" w:rsidR="0050454B" w:rsidRPr="00935953" w:rsidRDefault="0050454B" w:rsidP="0050454B">
      <w:pPr>
        <w:ind w:firstLine="708"/>
        <w:jc w:val="both"/>
        <w:rPr>
          <w:rFonts w:ascii="Times New Roman" w:hAnsi="Times New Roman" w:cs="Times New Roman"/>
          <w:color w:val="000000"/>
          <w:sz w:val="24"/>
        </w:rPr>
      </w:pPr>
    </w:p>
    <w:p w14:paraId="6FFD583C"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jc w:val="both"/>
        <w:rPr>
          <w:rFonts w:ascii="Times New Roman" w:hAnsi="Times New Roman" w:cs="Times New Roman"/>
          <w:sz w:val="24"/>
          <w:szCs w:val="24"/>
        </w:rPr>
      </w:pPr>
    </w:p>
    <w:p w14:paraId="51DA5B33"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Uma das partes interessantes desse programa é que a função </w:t>
      </w:r>
      <w:proofErr w:type="gramStart"/>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está quase vazia, ou seja, você deverá preenchê-la! Para isso criamos algumas funções no final do código que podem ser chamadas no código principal. </w:t>
      </w:r>
      <w:proofErr w:type="spellStart"/>
      <w:r>
        <w:rPr>
          <w:rFonts w:ascii="Times New Roman" w:eastAsia="Times New Roman" w:hAnsi="Times New Roman" w:cs="Times New Roman"/>
          <w:sz w:val="24"/>
          <w:szCs w:val="24"/>
        </w:rPr>
        <w:t>Aprofundaremos-nos</w:t>
      </w:r>
      <w:proofErr w:type="spellEnd"/>
      <w:r>
        <w:rPr>
          <w:rFonts w:ascii="Times New Roman" w:eastAsia="Times New Roman" w:hAnsi="Times New Roman" w:cs="Times New Roman"/>
          <w:sz w:val="24"/>
          <w:szCs w:val="24"/>
        </w:rPr>
        <w:t xml:space="preserve"> nesse assunto mais adiante.</w:t>
      </w:r>
    </w:p>
    <w:p w14:paraId="5C652F5C"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Outro ponto interessante é a função </w:t>
      </w:r>
      <w:proofErr w:type="spellStart"/>
      <w:proofErr w:type="gramStart"/>
      <w:r>
        <w:rPr>
          <w:rFonts w:ascii="Times New Roman" w:eastAsia="Times New Roman" w:hAnsi="Times New Roman" w:cs="Times New Roman"/>
          <w:i/>
          <w:iCs/>
          <w:sz w:val="24"/>
          <w:szCs w:val="24"/>
        </w:rPr>
        <w:t>Configuracao</w:t>
      </w:r>
      <w:proofErr w:type="spellEnd"/>
      <w:r>
        <w:rPr>
          <w:rFonts w:ascii="Times New Roman" w:eastAsia="Times New Roman" w:hAnsi="Times New Roman" w:cs="Times New Roman"/>
          <w:i/>
          <w:iCs/>
          <w:sz w:val="24"/>
          <w:szCs w:val="24"/>
        </w:rPr>
        <w:t>(</w:t>
      </w:r>
      <w:proofErr w:type="gram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vir depois da </w:t>
      </w:r>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 ao contrário do que aconteceu nos códigos anteriores. Isso foi feito propositalmente pois ela é uma das partes do código que queremos que você mexa para comandar os movimentos do robô, sem nunca se esquecer de usar a função "</w:t>
      </w:r>
      <w:r>
        <w:rPr>
          <w:rFonts w:ascii="Times New Roman" w:eastAsia="Times New Roman" w:hAnsi="Times New Roman" w:cs="Times New Roman"/>
          <w:i/>
          <w:iCs/>
          <w:sz w:val="24"/>
          <w:szCs w:val="24"/>
        </w:rPr>
        <w:t>esperar</w:t>
      </w:r>
      <w:r>
        <w:rPr>
          <w:rFonts w:ascii="Times New Roman" w:eastAsia="Times New Roman" w:hAnsi="Times New Roman" w:cs="Times New Roman"/>
          <w:sz w:val="24"/>
          <w:szCs w:val="24"/>
        </w:rPr>
        <w:t>" para que o arduino tenha tempo de reagir aos comandos!</w:t>
      </w:r>
    </w:p>
    <w:p w14:paraId="191DD48C" w14:textId="77777777" w:rsidR="0050454B" w:rsidRDefault="0050454B" w:rsidP="0050454B">
      <w:pPr>
        <w:spacing w:after="30"/>
        <w:ind w:left="568"/>
        <w:jc w:val="both"/>
        <w:rPr>
          <w:rFonts w:ascii="Times New Roman" w:hAnsi="Times New Roman" w:cs="Times New Roman"/>
          <w:sz w:val="24"/>
          <w:szCs w:val="24"/>
        </w:rPr>
      </w:pPr>
    </w:p>
    <w:p w14:paraId="16D84FB2" w14:textId="77777777" w:rsidR="00935953" w:rsidRPr="0050454B" w:rsidRDefault="00935953" w:rsidP="0050454B">
      <w:pPr>
        <w:spacing w:after="30"/>
        <w:ind w:left="568"/>
        <w:jc w:val="both"/>
        <w:rPr>
          <w:rFonts w:ascii="Times New Roman" w:hAnsi="Times New Roman" w:cs="Times New Roman"/>
          <w:sz w:val="24"/>
          <w:szCs w:val="24"/>
        </w:rPr>
      </w:pPr>
    </w:p>
    <w:p w14:paraId="19A43271" w14:textId="77777777" w:rsidR="00935953" w:rsidRPr="00935953" w:rsidRDefault="00935953" w:rsidP="00935953">
      <w:pPr>
        <w:pStyle w:val="PargrafodaLista"/>
        <w:numPr>
          <w:ilvl w:val="0"/>
          <w:numId w:val="52"/>
        </w:numPr>
        <w:spacing w:after="30"/>
        <w:jc w:val="both"/>
        <w:rPr>
          <w:rFonts w:ascii="Times New Roman" w:hAnsi="Times New Roman" w:cs="Times New Roman"/>
          <w:b/>
          <w:vanish/>
          <w:sz w:val="32"/>
          <w:szCs w:val="32"/>
          <w:u w:val="single"/>
        </w:rPr>
      </w:pPr>
    </w:p>
    <w:p w14:paraId="034A8E48" w14:textId="77777777" w:rsidR="00935953" w:rsidRPr="00935953" w:rsidRDefault="00935953" w:rsidP="00935953">
      <w:pPr>
        <w:pStyle w:val="PargrafodaLista"/>
        <w:numPr>
          <w:ilvl w:val="0"/>
          <w:numId w:val="52"/>
        </w:numPr>
        <w:spacing w:after="30"/>
        <w:jc w:val="both"/>
        <w:rPr>
          <w:rFonts w:ascii="Times New Roman" w:hAnsi="Times New Roman" w:cs="Times New Roman"/>
          <w:b/>
          <w:vanish/>
          <w:sz w:val="32"/>
          <w:szCs w:val="32"/>
          <w:u w:val="single"/>
        </w:rPr>
      </w:pPr>
    </w:p>
    <w:p w14:paraId="7F593984" w14:textId="77777777" w:rsidR="00935953" w:rsidRPr="00935953" w:rsidRDefault="00935953" w:rsidP="00935953">
      <w:pPr>
        <w:pStyle w:val="PargrafodaLista"/>
        <w:numPr>
          <w:ilvl w:val="0"/>
          <w:numId w:val="52"/>
        </w:numPr>
        <w:spacing w:after="30"/>
        <w:jc w:val="both"/>
        <w:rPr>
          <w:rFonts w:ascii="Times New Roman" w:hAnsi="Times New Roman" w:cs="Times New Roman"/>
          <w:b/>
          <w:vanish/>
          <w:sz w:val="32"/>
          <w:szCs w:val="32"/>
          <w:u w:val="single"/>
        </w:rPr>
      </w:pPr>
    </w:p>
    <w:p w14:paraId="37D6AD62" w14:textId="77777777" w:rsidR="00935953" w:rsidRPr="00935953" w:rsidRDefault="00935953" w:rsidP="00935953">
      <w:pPr>
        <w:pStyle w:val="PargrafodaLista"/>
        <w:numPr>
          <w:ilvl w:val="0"/>
          <w:numId w:val="52"/>
        </w:numPr>
        <w:spacing w:after="30"/>
        <w:jc w:val="both"/>
        <w:rPr>
          <w:rFonts w:ascii="Times New Roman" w:hAnsi="Times New Roman" w:cs="Times New Roman"/>
          <w:b/>
          <w:vanish/>
          <w:sz w:val="32"/>
          <w:szCs w:val="32"/>
          <w:u w:val="single"/>
        </w:rPr>
      </w:pPr>
    </w:p>
    <w:p w14:paraId="6EA229ED" w14:textId="77777777" w:rsidR="00935953" w:rsidRPr="00935953" w:rsidRDefault="00935953" w:rsidP="00935953">
      <w:pPr>
        <w:pStyle w:val="PargrafodaLista"/>
        <w:numPr>
          <w:ilvl w:val="0"/>
          <w:numId w:val="52"/>
        </w:numPr>
        <w:spacing w:after="30"/>
        <w:jc w:val="both"/>
        <w:rPr>
          <w:rFonts w:ascii="Times New Roman" w:hAnsi="Times New Roman" w:cs="Times New Roman"/>
          <w:b/>
          <w:vanish/>
          <w:sz w:val="32"/>
          <w:szCs w:val="32"/>
          <w:u w:val="single"/>
        </w:rPr>
      </w:pPr>
    </w:p>
    <w:p w14:paraId="7B76EDF7" w14:textId="41C64718" w:rsidR="0068627D" w:rsidRPr="0068627D" w:rsidRDefault="0068627D" w:rsidP="00935953">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Pr="00935953" w:rsidRDefault="0068627D" w:rsidP="00935953">
      <w:pPr>
        <w:spacing w:after="30"/>
        <w:jc w:val="both"/>
        <w:rPr>
          <w:rFonts w:ascii="Times New Roman" w:hAnsi="Times New Roman" w:cs="Times New Roman"/>
          <w:sz w:val="24"/>
          <w:szCs w:val="32"/>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47" w:author="Mateus Berardo de Souza Terra" w:date="2016-02-08T22:22:00Z"/>
          <w:color w:val="000000"/>
        </w:rPr>
        <w:pPrChange w:id="148"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49"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0"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1"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126321" w:rsidRDefault="005545FA" w:rsidP="00126321">
      <w:pPr>
        <w:shd w:val="clear" w:color="auto" w:fill="FFFFFF"/>
        <w:spacing w:after="30" w:line="240" w:lineRule="auto"/>
        <w:jc w:val="both"/>
        <w:rPr>
          <w:rFonts w:ascii="Times New Roman" w:hAnsi="Times New Roman" w:cs="Times New Roman"/>
          <w:sz w:val="24"/>
          <w:szCs w:val="24"/>
        </w:rPr>
      </w:pPr>
    </w:p>
    <w:p w14:paraId="74504534" w14:textId="77777777" w:rsidR="000A6C2B" w:rsidRPr="00935953" w:rsidRDefault="000A6C2B" w:rsidP="00126321">
      <w:pPr>
        <w:pStyle w:val="NormalWeb"/>
        <w:shd w:val="clear" w:color="auto" w:fill="FFFFFF"/>
        <w:spacing w:before="0" w:beforeAutospacing="0" w:after="30" w:afterAutospacing="0"/>
        <w:jc w:val="both"/>
        <w:rPr>
          <w:szCs w:val="36"/>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52" w:author="Mateus Berardo de Souza Terra" w:date="2016-02-08T22:28:00Z"/>
          <w:b/>
          <w:sz w:val="36"/>
          <w:szCs w:val="36"/>
          <w:u w:val="single"/>
        </w:rPr>
      </w:pPr>
      <w:r>
        <w:rPr>
          <w:b/>
          <w:sz w:val="36"/>
          <w:szCs w:val="36"/>
          <w:u w:val="single"/>
        </w:rPr>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jc w:val="both"/>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19D5A411"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2"/>
                    </pic:cNvPr>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jc w:val="both"/>
      </w:pPr>
    </w:p>
    <w:p w14:paraId="5FB8AA0B" w14:textId="77777777" w:rsidR="00935953" w:rsidRPr="003636D9" w:rsidRDefault="00935953" w:rsidP="003636D9">
      <w:pPr>
        <w:pStyle w:val="NormalWeb"/>
        <w:shd w:val="clear" w:color="auto" w:fill="FFFFFF"/>
        <w:spacing w:before="0" w:beforeAutospacing="0" w:after="30" w:afterAutospacing="0"/>
        <w:jc w:val="both"/>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jc w:val="both"/>
        <w:rPr>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jc w:val="both"/>
      </w:pPr>
    </w:p>
    <w:p w14:paraId="38D8D9B0" w14:textId="146D7E1F" w:rsidR="00F53875" w:rsidRDefault="0068627D" w:rsidP="00F13774">
      <w:pPr>
        <w:pStyle w:val="NormalWeb"/>
        <w:shd w:val="clear" w:color="auto" w:fill="FFFFFF"/>
        <w:spacing w:before="0" w:beforeAutospacing="0" w:after="30" w:afterAutospacing="0"/>
        <w:ind w:firstLine="72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153"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54"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55"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jc w:val="both"/>
        <w:rPr>
          <w:szCs w:val="28"/>
          <w:rPrChange w:id="156"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jc w:val="both"/>
        <w:pPrChange w:id="157" w:author="granix pacheco" w:date="2016-02-08T12:33:00Z">
          <w:pPr>
            <w:pStyle w:val="NormalWeb"/>
            <w:shd w:val="clear" w:color="auto" w:fill="FFFFFF"/>
            <w:spacing w:before="0" w:beforeAutospacing="0" w:after="160" w:afterAutospacing="0"/>
            <w:jc w:val="both"/>
          </w:pPr>
        </w:pPrChange>
      </w:pPr>
      <w:r w:rsidRPr="003636D9">
        <w:rPr>
          <w:rPrChange w:id="158" w:author="Mateus Berardo de Souza Terra" w:date="2016-02-08T20:05:00Z">
            <w:rPr>
              <w:sz w:val="32"/>
              <w:szCs w:val="32"/>
            </w:rPr>
          </w:rPrChange>
        </w:rPr>
        <w:t>É um ap</w:t>
      </w:r>
      <w:r w:rsidRPr="003636D9">
        <w:t>arelho</w:t>
      </w:r>
      <w:r w:rsidRPr="003636D9">
        <w:rPr>
          <w:rPrChange w:id="159"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60" w:author="Mateus Berardo de Souza Terra" w:date="2016-02-08T20:05:00Z">
            <w:rPr>
              <w:sz w:val="32"/>
              <w:szCs w:val="32"/>
            </w:rPr>
          </w:rPrChange>
        </w:rPr>
        <w:pPrChange w:id="161" w:author="granix pacheco" w:date="2016-02-08T12:33:00Z">
          <w:pPr>
            <w:pStyle w:val="NormalWeb"/>
            <w:shd w:val="clear" w:color="auto" w:fill="FFFFFF"/>
            <w:spacing w:before="0" w:beforeAutospacing="0" w:after="160" w:afterAutospacing="0"/>
            <w:jc w:val="both"/>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162" w:author="Mateus Berardo de Souza Terra" w:date="2016-02-08T20:05:00Z">
            <w:rPr>
              <w:b/>
              <w:sz w:val="36"/>
              <w:szCs w:val="36"/>
              <w:u w:val="single"/>
            </w:rPr>
          </w:rPrChange>
        </w:rPr>
      </w:pPr>
      <w:r w:rsidRPr="003636D9">
        <w:rPr>
          <w:noProof/>
          <w:color w:val="0000FF"/>
          <w:sz w:val="27"/>
          <w:szCs w:val="27"/>
          <w:lang w:eastAsia="pt-BR"/>
          <w:rPrChange w:id="163"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6"/>
                    </pic:cNvPr>
                    <pic:cNvPicPr>
                      <a:picLocks noChangeAspect="1" noChangeArrowheads="1"/>
                    </pic:cNvPicPr>
                  </pic:nvPicPr>
                  <pic:blipFill rotWithShape="1">
                    <a:blip r:embed="rId117">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jc w:val="both"/>
        <w:rPr>
          <w:szCs w:val="36"/>
        </w:rPr>
      </w:pPr>
    </w:p>
    <w:p w14:paraId="1209B571" w14:textId="77777777" w:rsidR="00935953" w:rsidRPr="00935953" w:rsidRDefault="00935953">
      <w:pPr>
        <w:pStyle w:val="NormalWeb"/>
        <w:shd w:val="clear" w:color="auto" w:fill="FFFFFF"/>
        <w:spacing w:before="0" w:beforeAutospacing="0" w:after="30" w:afterAutospacing="0"/>
        <w:jc w:val="both"/>
        <w:rPr>
          <w:szCs w:val="36"/>
        </w:rPr>
        <w:pPrChange w:id="164"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jc w:val="both"/>
        <w:rPr>
          <w:ins w:id="165"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66" w:author="Mateus Berardo de Souza Terra" w:date="2016-02-08T22:30:00Z">
          <w:pPr>
            <w:pStyle w:val="NormalWeb"/>
            <w:shd w:val="clear" w:color="auto" w:fill="FFFFFF"/>
            <w:spacing w:before="0" w:beforeAutospacing="0" w:after="160" w:afterAutospacing="0"/>
            <w:jc w:val="both"/>
          </w:pPr>
        </w:pPrChange>
      </w:pPr>
      <w:ins w:id="167" w:author="granix pacheco" w:date="2016-02-08T08:59:00Z">
        <w:r w:rsidRPr="0068627D">
          <w:rPr>
            <w:b/>
            <w:sz w:val="28"/>
            <w:szCs w:val="28"/>
            <w:rPrChange w:id="168" w:author="Mateus Berardo de Souza Terra" w:date="2016-02-08T20:05:00Z">
              <w:rPr>
                <w:b/>
                <w:sz w:val="36"/>
                <w:szCs w:val="36"/>
                <w:u w:val="single"/>
              </w:rPr>
            </w:rPrChange>
          </w:rPr>
          <w:t xml:space="preserve">Valor </w:t>
        </w:r>
      </w:ins>
      <w:ins w:id="169" w:author="granix pacheco" w:date="2016-02-08T11:31:00Z">
        <w:r w:rsidR="0017119E" w:rsidRPr="0068627D">
          <w:rPr>
            <w:b/>
            <w:sz w:val="28"/>
            <w:szCs w:val="28"/>
            <w:rPrChange w:id="170" w:author="Mateus Berardo de Souza Terra" w:date="2016-02-08T20:05:00Z">
              <w:rPr>
                <w:b/>
                <w:sz w:val="32"/>
                <w:szCs w:val="32"/>
                <w:u w:val="single"/>
              </w:rPr>
            </w:rPrChange>
          </w:rPr>
          <w:t xml:space="preserve">de </w:t>
        </w:r>
      </w:ins>
      <w:ins w:id="171" w:author="granix pacheco" w:date="2016-02-08T08:59:00Z">
        <w:r w:rsidRPr="0068627D">
          <w:rPr>
            <w:b/>
            <w:sz w:val="28"/>
            <w:szCs w:val="28"/>
            <w:rPrChange w:id="172"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jc w:val="both"/>
        <w:rPr>
          <w:ins w:id="173" w:author="granix pacheco" w:date="2016-02-08T08:59:00Z"/>
          <w:szCs w:val="28"/>
          <w:rPrChange w:id="174" w:author="Mateus Berardo de Souza Terra" w:date="2016-02-08T20:05:00Z">
            <w:rPr>
              <w:ins w:id="175"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jc w:val="both"/>
      </w:pPr>
      <w:ins w:id="176" w:author="granix pacheco" w:date="2016-02-08T09:51:00Z">
        <w:r w:rsidRPr="003636D9">
          <w:t>A unidade de medida de resistência é o ohm</w:t>
        </w:r>
      </w:ins>
      <w:ins w:id="177" w:author="granix pacheco" w:date="2016-02-08T09:53:00Z">
        <w:r w:rsidR="0070445C" w:rsidRPr="003636D9">
          <w:t>, representado pelo símbolo grego Ômega</w:t>
        </w:r>
      </w:ins>
      <w:ins w:id="178" w:author="granix pacheco" w:date="2016-02-08T09:51:00Z">
        <w:r w:rsidRPr="003636D9">
          <w:t>.</w:t>
        </w:r>
      </w:ins>
      <w:ins w:id="179" w:author="granix pacheco" w:date="2016-02-08T09:52:00Z">
        <w:r w:rsidRPr="003636D9">
          <w:t xml:space="preserve"> Para saber a resistência de um resistor basta </w:t>
        </w:r>
      </w:ins>
      <w:ins w:id="180" w:author="granix pacheco" w:date="2016-02-08T09:54:00Z">
        <w:r w:rsidR="0070445C" w:rsidRPr="003636D9">
          <w:t>ler as duas primeiras faixas e multiplicar esse valor pela terceira. A quarta mostra a tolerância do resistor</w:t>
        </w:r>
      </w:ins>
      <w:r w:rsidR="0068627D">
        <w:t>,</w:t>
      </w:r>
      <w:ins w:id="181" w:author="granix pacheco" w:date="2016-02-08T10:05:00Z">
        <w:r w:rsidR="00FA772E" w:rsidRPr="003636D9">
          <w:t xml:space="preserve"> que </w:t>
        </w:r>
      </w:ins>
      <w:ins w:id="182" w:author="granix pacheco" w:date="2016-02-08T10:06:00Z">
        <w:r w:rsidR="00FA772E" w:rsidRPr="003636D9">
          <w:t>é o valor de sua variação em relação ao valor nominal</w:t>
        </w:r>
      </w:ins>
      <w:ins w:id="183" w:author="granix pacheco" w:date="2016-02-08T09:54:00Z">
        <w:r w:rsidR="0070445C" w:rsidRPr="003636D9">
          <w:t>.</w:t>
        </w:r>
      </w:ins>
      <w:ins w:id="184" w:author="granix pacheco" w:date="2016-02-08T12:24:00Z">
        <w:r w:rsidR="001C7BBA" w:rsidRPr="003636D9">
          <w:t xml:space="preserve"> Alguns resistores </w:t>
        </w:r>
      </w:ins>
      <w:ins w:id="185"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86"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87" w:author="granix pacheco" w:date="2016-02-08T09:51:00Z">
          <w:pPr>
            <w:pStyle w:val="NormalWeb"/>
            <w:shd w:val="clear" w:color="auto" w:fill="FFFFFF"/>
            <w:spacing w:before="0" w:beforeAutospacing="0" w:after="160" w:afterAutospacing="0"/>
            <w:jc w:val="both"/>
          </w:pPr>
        </w:pPrChange>
      </w:pPr>
      <w:ins w:id="188"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189"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190"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191" w:author="granix pacheco" w:date="2016-02-08T09:56:00Z"/>
                <w:sz w:val="28"/>
                <w:szCs w:val="28"/>
              </w:rPr>
              <w:pPrChange w:id="192" w:author="Mateus Berardo de Souza Terra" w:date="2016-02-08T22:31:00Z">
                <w:pPr>
                  <w:pStyle w:val="NormalWeb"/>
                  <w:spacing w:before="0" w:beforeAutospacing="0" w:after="160" w:afterAutospacing="0"/>
                  <w:jc w:val="both"/>
                </w:pPr>
              </w:pPrChange>
            </w:pPr>
            <w:ins w:id="193"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194" w:author="granix pacheco" w:date="2016-02-08T09:56:00Z"/>
                <w:sz w:val="28"/>
                <w:szCs w:val="28"/>
              </w:rPr>
              <w:pPrChange w:id="195" w:author="Mateus Berardo de Souza Terra" w:date="2016-02-08T22:31:00Z">
                <w:pPr>
                  <w:pStyle w:val="NormalWeb"/>
                  <w:spacing w:before="0" w:beforeAutospacing="0" w:after="160" w:afterAutospacing="0"/>
                  <w:jc w:val="both"/>
                </w:pPr>
              </w:pPrChange>
            </w:pPr>
            <w:ins w:id="196"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197" w:author="granix pacheco" w:date="2016-02-08T09:56:00Z"/>
                <w:sz w:val="28"/>
                <w:szCs w:val="28"/>
              </w:rPr>
              <w:pPrChange w:id="198" w:author="Mateus Berardo de Souza Terra" w:date="2016-02-08T22:31:00Z">
                <w:pPr>
                  <w:pStyle w:val="NormalWeb"/>
                  <w:spacing w:before="0" w:beforeAutospacing="0" w:after="160" w:afterAutospacing="0"/>
                  <w:jc w:val="both"/>
                </w:pPr>
              </w:pPrChange>
            </w:pPr>
            <w:ins w:id="199"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00" w:author="granix pacheco" w:date="2016-02-08T10:01:00Z"/>
                <w:sz w:val="28"/>
                <w:szCs w:val="28"/>
              </w:rPr>
              <w:pPrChange w:id="201" w:author="Mateus Berardo de Souza Terra" w:date="2016-02-08T22:31:00Z">
                <w:pPr>
                  <w:pStyle w:val="NormalWeb"/>
                  <w:spacing w:before="0" w:beforeAutospacing="0" w:after="160" w:afterAutospacing="0"/>
                  <w:jc w:val="both"/>
                </w:pPr>
              </w:pPrChange>
            </w:pPr>
            <w:ins w:id="202"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03" w:author="granix pacheco" w:date="2016-02-08T09:56:00Z"/>
                <w:sz w:val="28"/>
                <w:szCs w:val="28"/>
              </w:rPr>
              <w:pPrChange w:id="204" w:author="Mateus Berardo de Souza Terra" w:date="2016-02-08T22:31:00Z">
                <w:pPr>
                  <w:pStyle w:val="NormalWeb"/>
                  <w:spacing w:before="0" w:beforeAutospacing="0" w:after="160" w:afterAutospacing="0"/>
                  <w:jc w:val="both"/>
                </w:pPr>
              </w:pPrChange>
            </w:pPr>
            <w:ins w:id="205" w:author="granix pacheco" w:date="2016-02-08T09:56:00Z">
              <w:r w:rsidRPr="0010474F">
                <w:rPr>
                  <w:sz w:val="28"/>
                  <w:szCs w:val="28"/>
                </w:rPr>
                <w:t>Tolerância</w:t>
              </w:r>
            </w:ins>
          </w:p>
        </w:tc>
      </w:tr>
      <w:tr w:rsidR="0070445C" w:rsidRPr="0010474F" w14:paraId="155231DB" w14:textId="77777777" w:rsidTr="0010474F">
        <w:trPr>
          <w:jc w:val="center"/>
          <w:ins w:id="206"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07" w:author="granix pacheco" w:date="2016-02-08T10:01:00Z"/>
                <w:sz w:val="28"/>
                <w:szCs w:val="28"/>
              </w:rPr>
              <w:pPrChange w:id="208" w:author="Mateus Berardo de Souza Terra" w:date="2016-02-08T22:31:00Z">
                <w:pPr>
                  <w:pStyle w:val="NormalWeb"/>
                  <w:spacing w:before="0" w:beforeAutospacing="0" w:after="160" w:afterAutospacing="0"/>
                  <w:jc w:val="both"/>
                </w:pPr>
              </w:pPrChange>
            </w:pPr>
            <w:ins w:id="209"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10" w:author="granix pacheco" w:date="2016-02-08T10:01:00Z"/>
                <w:sz w:val="28"/>
                <w:szCs w:val="28"/>
              </w:rPr>
              <w:pPrChange w:id="211" w:author="Mateus Berardo de Souza Terra" w:date="2016-02-08T22:31:00Z">
                <w:pPr>
                  <w:pStyle w:val="NormalWeb"/>
                  <w:spacing w:before="0" w:beforeAutospacing="0" w:after="160" w:afterAutospacing="0"/>
                  <w:jc w:val="both"/>
                </w:pPr>
              </w:pPrChange>
            </w:pPr>
            <w:ins w:id="212"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13" w:author="granix pacheco" w:date="2016-02-08T10:01:00Z"/>
                <w:sz w:val="28"/>
                <w:szCs w:val="28"/>
              </w:rPr>
              <w:pPrChange w:id="214" w:author="Mateus Berardo de Souza Terra" w:date="2016-02-08T22:31:00Z">
                <w:pPr>
                  <w:pStyle w:val="NormalWeb"/>
                  <w:spacing w:before="0" w:beforeAutospacing="0" w:after="160" w:afterAutospacing="0"/>
                  <w:jc w:val="both"/>
                </w:pPr>
              </w:pPrChange>
            </w:pPr>
            <w:ins w:id="215"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16" w:author="granix pacheco" w:date="2016-02-08T10:01:00Z"/>
                <w:sz w:val="28"/>
                <w:szCs w:val="28"/>
              </w:rPr>
              <w:pPrChange w:id="217" w:author="Mateus Berardo de Souza Terra" w:date="2016-02-08T22:31:00Z">
                <w:pPr>
                  <w:pStyle w:val="NormalWeb"/>
                  <w:spacing w:before="0" w:beforeAutospacing="0" w:after="160" w:afterAutospacing="0"/>
                  <w:jc w:val="both"/>
                </w:pPr>
              </w:pPrChange>
            </w:pPr>
            <w:ins w:id="218"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19" w:author="granix pacheco" w:date="2016-02-08T10:01:00Z"/>
                <w:sz w:val="28"/>
                <w:szCs w:val="28"/>
              </w:rPr>
              <w:pPrChange w:id="220" w:author="Mateus Berardo de Souza Terra" w:date="2016-02-08T22:31:00Z">
                <w:pPr>
                  <w:pStyle w:val="NormalWeb"/>
                  <w:spacing w:before="0" w:beforeAutospacing="0" w:after="160" w:afterAutospacing="0"/>
                  <w:jc w:val="both"/>
                </w:pPr>
              </w:pPrChange>
            </w:pPr>
            <w:ins w:id="221" w:author="granix pacheco" w:date="2016-02-08T10:04:00Z">
              <w:r w:rsidRPr="0010474F">
                <w:rPr>
                  <w:sz w:val="28"/>
                  <w:szCs w:val="28"/>
                </w:rPr>
                <w:t>10%</w:t>
              </w:r>
            </w:ins>
          </w:p>
        </w:tc>
      </w:tr>
      <w:tr w:rsidR="0070445C" w:rsidRPr="0010474F" w14:paraId="48118C94" w14:textId="77777777" w:rsidTr="0010474F">
        <w:trPr>
          <w:jc w:val="center"/>
          <w:ins w:id="222"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23" w:author="granix pacheco" w:date="2016-02-08T09:56:00Z"/>
                <w:sz w:val="28"/>
                <w:szCs w:val="28"/>
              </w:rPr>
              <w:pPrChange w:id="224" w:author="Mateus Berardo de Souza Terra" w:date="2016-02-08T22:31:00Z">
                <w:pPr>
                  <w:pStyle w:val="NormalWeb"/>
                  <w:spacing w:before="0" w:beforeAutospacing="0" w:after="160" w:afterAutospacing="0"/>
                  <w:jc w:val="both"/>
                </w:pPr>
              </w:pPrChange>
            </w:pPr>
            <w:ins w:id="225"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26" w:author="granix pacheco" w:date="2016-02-08T09:56:00Z"/>
                <w:sz w:val="28"/>
                <w:szCs w:val="28"/>
              </w:rPr>
              <w:pPrChange w:id="227" w:author="Mateus Berardo de Souza Terra" w:date="2016-02-08T22:31:00Z">
                <w:pPr>
                  <w:pStyle w:val="NormalWeb"/>
                  <w:spacing w:before="0" w:beforeAutospacing="0" w:after="160" w:afterAutospacing="0"/>
                  <w:jc w:val="both"/>
                </w:pPr>
              </w:pPrChange>
            </w:pPr>
            <w:ins w:id="228"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29" w:author="granix pacheco" w:date="2016-02-08T09:56:00Z"/>
                <w:sz w:val="28"/>
                <w:szCs w:val="28"/>
              </w:rPr>
              <w:pPrChange w:id="230" w:author="Mateus Berardo de Souza Terra" w:date="2016-02-08T22:31:00Z">
                <w:pPr>
                  <w:pStyle w:val="NormalWeb"/>
                  <w:spacing w:before="0" w:beforeAutospacing="0" w:after="160" w:afterAutospacing="0"/>
                  <w:jc w:val="both"/>
                </w:pPr>
              </w:pPrChange>
            </w:pPr>
            <w:ins w:id="231"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32" w:author="granix pacheco" w:date="2016-02-08T10:01:00Z"/>
                <w:sz w:val="28"/>
                <w:szCs w:val="28"/>
              </w:rPr>
              <w:pPrChange w:id="233" w:author="Mateus Berardo de Souza Terra" w:date="2016-02-08T22:31:00Z">
                <w:pPr>
                  <w:pStyle w:val="NormalWeb"/>
                  <w:spacing w:before="0" w:beforeAutospacing="0" w:after="160" w:afterAutospacing="0"/>
                  <w:jc w:val="both"/>
                </w:pPr>
              </w:pPrChange>
            </w:pPr>
            <w:ins w:id="234"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35" w:author="granix pacheco" w:date="2016-02-08T09:56:00Z"/>
                <w:sz w:val="28"/>
                <w:szCs w:val="28"/>
              </w:rPr>
              <w:pPrChange w:id="236" w:author="Mateus Berardo de Souza Terra" w:date="2016-02-08T22:31:00Z">
                <w:pPr>
                  <w:pStyle w:val="NormalWeb"/>
                  <w:spacing w:before="0" w:beforeAutospacing="0" w:after="160" w:afterAutospacing="0"/>
                  <w:jc w:val="both"/>
                </w:pPr>
              </w:pPrChange>
            </w:pPr>
            <w:ins w:id="237" w:author="granix pacheco" w:date="2016-02-08T10:04:00Z">
              <w:r w:rsidRPr="0010474F">
                <w:rPr>
                  <w:sz w:val="28"/>
                  <w:szCs w:val="28"/>
                </w:rPr>
                <w:t>5%</w:t>
              </w:r>
            </w:ins>
          </w:p>
        </w:tc>
      </w:tr>
      <w:tr w:rsidR="0070445C" w:rsidRPr="0010474F" w14:paraId="163158D9" w14:textId="77777777" w:rsidTr="0010474F">
        <w:trPr>
          <w:jc w:val="center"/>
          <w:ins w:id="238"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39" w:author="granix pacheco" w:date="2016-02-08T09:56:00Z"/>
                <w:sz w:val="28"/>
                <w:szCs w:val="28"/>
              </w:rPr>
              <w:pPrChange w:id="240" w:author="Mateus Berardo de Souza Terra" w:date="2016-02-08T22:31:00Z">
                <w:pPr>
                  <w:pStyle w:val="NormalWeb"/>
                  <w:spacing w:before="0" w:beforeAutospacing="0" w:after="160" w:afterAutospacing="0"/>
                  <w:jc w:val="both"/>
                </w:pPr>
              </w:pPrChange>
            </w:pPr>
            <w:ins w:id="241"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42" w:author="granix pacheco" w:date="2016-02-08T09:56:00Z"/>
                <w:sz w:val="28"/>
                <w:szCs w:val="28"/>
              </w:rPr>
              <w:pPrChange w:id="243" w:author="Mateus Berardo de Souza Terra" w:date="2016-02-08T22:31:00Z">
                <w:pPr>
                  <w:pStyle w:val="NormalWeb"/>
                  <w:spacing w:before="0" w:beforeAutospacing="0" w:after="160" w:afterAutospacing="0"/>
                  <w:jc w:val="both"/>
                </w:pPr>
              </w:pPrChange>
            </w:pPr>
            <w:ins w:id="244"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45" w:author="granix pacheco" w:date="2016-02-08T09:56:00Z"/>
                <w:sz w:val="28"/>
                <w:szCs w:val="28"/>
              </w:rPr>
              <w:pPrChange w:id="246" w:author="Mateus Berardo de Souza Terra" w:date="2016-02-08T22:31:00Z">
                <w:pPr>
                  <w:pStyle w:val="NormalWeb"/>
                  <w:spacing w:before="0" w:beforeAutospacing="0" w:after="160" w:afterAutospacing="0"/>
                  <w:jc w:val="both"/>
                </w:pPr>
              </w:pPrChange>
            </w:pPr>
            <w:ins w:id="247"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48" w:author="granix pacheco" w:date="2016-02-08T10:01:00Z"/>
                <w:sz w:val="28"/>
                <w:szCs w:val="28"/>
              </w:rPr>
              <w:pPrChange w:id="249" w:author="Mateus Berardo de Souza Terra" w:date="2016-02-08T22:31:00Z">
                <w:pPr>
                  <w:pStyle w:val="NormalWeb"/>
                  <w:spacing w:before="0" w:beforeAutospacing="0" w:after="160" w:afterAutospacing="0"/>
                  <w:jc w:val="both"/>
                </w:pPr>
              </w:pPrChange>
            </w:pPr>
            <w:ins w:id="250"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51" w:author="granix pacheco" w:date="2016-02-08T09:56:00Z"/>
                <w:sz w:val="28"/>
                <w:szCs w:val="28"/>
              </w:rPr>
              <w:pPrChange w:id="252" w:author="Mateus Berardo de Souza Terra" w:date="2016-02-08T22:31:00Z">
                <w:pPr>
                  <w:pStyle w:val="NormalWeb"/>
                  <w:spacing w:before="0" w:beforeAutospacing="0" w:after="160" w:afterAutospacing="0"/>
                  <w:jc w:val="both"/>
                </w:pPr>
              </w:pPrChange>
            </w:pPr>
            <w:ins w:id="253" w:author="granix pacheco" w:date="2016-02-08T10:04:00Z">
              <w:r w:rsidRPr="0010474F">
                <w:rPr>
                  <w:sz w:val="28"/>
                  <w:szCs w:val="28"/>
                </w:rPr>
                <w:t>4%</w:t>
              </w:r>
            </w:ins>
          </w:p>
        </w:tc>
      </w:tr>
      <w:tr w:rsidR="0070445C" w:rsidRPr="0010474F" w14:paraId="46EC4489" w14:textId="77777777" w:rsidTr="0010474F">
        <w:trPr>
          <w:jc w:val="center"/>
          <w:ins w:id="254"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55" w:author="granix pacheco" w:date="2016-02-08T09:56:00Z"/>
                <w:sz w:val="28"/>
                <w:szCs w:val="28"/>
              </w:rPr>
              <w:pPrChange w:id="256" w:author="Mateus Berardo de Souza Terra" w:date="2016-02-08T22:31:00Z">
                <w:pPr>
                  <w:pStyle w:val="NormalWeb"/>
                  <w:spacing w:before="0" w:beforeAutospacing="0" w:after="160" w:afterAutospacing="0"/>
                  <w:jc w:val="both"/>
                </w:pPr>
              </w:pPrChange>
            </w:pPr>
            <w:ins w:id="257"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58" w:author="granix pacheco" w:date="2016-02-08T09:56:00Z"/>
                <w:sz w:val="28"/>
                <w:szCs w:val="28"/>
              </w:rPr>
              <w:pPrChange w:id="259" w:author="Mateus Berardo de Souza Terra" w:date="2016-02-08T22:31:00Z">
                <w:pPr>
                  <w:pStyle w:val="NormalWeb"/>
                  <w:spacing w:before="0" w:beforeAutospacing="0" w:after="160" w:afterAutospacing="0"/>
                  <w:jc w:val="both"/>
                </w:pPr>
              </w:pPrChange>
            </w:pPr>
            <w:ins w:id="260"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61" w:author="granix pacheco" w:date="2016-02-08T09:56:00Z"/>
                <w:sz w:val="28"/>
                <w:szCs w:val="28"/>
              </w:rPr>
              <w:pPrChange w:id="262" w:author="Mateus Berardo de Souza Terra" w:date="2016-02-08T22:31:00Z">
                <w:pPr>
                  <w:pStyle w:val="NormalWeb"/>
                  <w:spacing w:before="0" w:beforeAutospacing="0" w:after="160" w:afterAutospacing="0"/>
                  <w:jc w:val="both"/>
                </w:pPr>
              </w:pPrChange>
            </w:pPr>
            <w:ins w:id="263"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64" w:author="granix pacheco" w:date="2016-02-08T10:01:00Z"/>
                <w:sz w:val="28"/>
                <w:szCs w:val="28"/>
              </w:rPr>
              <w:pPrChange w:id="265" w:author="Mateus Berardo de Souza Terra" w:date="2016-02-08T22:31:00Z">
                <w:pPr>
                  <w:pStyle w:val="NormalWeb"/>
                  <w:spacing w:before="0" w:beforeAutospacing="0" w:after="160" w:afterAutospacing="0"/>
                  <w:jc w:val="both"/>
                </w:pPr>
              </w:pPrChange>
            </w:pPr>
            <w:ins w:id="266"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67" w:author="granix pacheco" w:date="2016-02-08T09:56:00Z"/>
                <w:sz w:val="28"/>
                <w:szCs w:val="28"/>
              </w:rPr>
              <w:pPrChange w:id="268" w:author="Mateus Berardo de Souza Terra" w:date="2016-02-08T22:31:00Z">
                <w:pPr>
                  <w:pStyle w:val="NormalWeb"/>
                  <w:spacing w:before="0" w:beforeAutospacing="0" w:after="160" w:afterAutospacing="0"/>
                  <w:jc w:val="both"/>
                </w:pPr>
              </w:pPrChange>
            </w:pPr>
            <w:ins w:id="269" w:author="granix pacheco" w:date="2016-02-08T10:04:00Z">
              <w:r w:rsidRPr="0010474F">
                <w:rPr>
                  <w:sz w:val="28"/>
                  <w:szCs w:val="28"/>
                </w:rPr>
                <w:t>3%</w:t>
              </w:r>
            </w:ins>
          </w:p>
        </w:tc>
      </w:tr>
      <w:tr w:rsidR="0070445C" w:rsidRPr="0010474F" w14:paraId="3EA9F942" w14:textId="77777777" w:rsidTr="0010474F">
        <w:trPr>
          <w:jc w:val="center"/>
          <w:ins w:id="270"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71" w:author="granix pacheco" w:date="2016-02-08T09:56:00Z"/>
                <w:sz w:val="28"/>
                <w:szCs w:val="28"/>
              </w:rPr>
              <w:pPrChange w:id="272" w:author="Mateus Berardo de Souza Terra" w:date="2016-02-08T22:31:00Z">
                <w:pPr>
                  <w:pStyle w:val="NormalWeb"/>
                  <w:spacing w:before="0" w:beforeAutospacing="0" w:after="160" w:afterAutospacing="0"/>
                  <w:jc w:val="both"/>
                </w:pPr>
              </w:pPrChange>
            </w:pPr>
            <w:ins w:id="273"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74" w:author="granix pacheco" w:date="2016-02-08T09:56:00Z"/>
                <w:sz w:val="28"/>
                <w:szCs w:val="28"/>
              </w:rPr>
              <w:pPrChange w:id="275" w:author="Mateus Berardo de Souza Terra" w:date="2016-02-08T22:31:00Z">
                <w:pPr>
                  <w:pStyle w:val="NormalWeb"/>
                  <w:spacing w:before="0" w:beforeAutospacing="0" w:after="160" w:afterAutospacing="0"/>
                  <w:jc w:val="both"/>
                </w:pPr>
              </w:pPrChange>
            </w:pPr>
            <w:ins w:id="276"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77" w:author="granix pacheco" w:date="2016-02-08T09:56:00Z"/>
                <w:sz w:val="28"/>
                <w:szCs w:val="28"/>
              </w:rPr>
              <w:pPrChange w:id="278" w:author="Mateus Berardo de Souza Terra" w:date="2016-02-08T22:31:00Z">
                <w:pPr>
                  <w:pStyle w:val="NormalWeb"/>
                  <w:spacing w:before="0" w:beforeAutospacing="0" w:after="160" w:afterAutospacing="0"/>
                  <w:jc w:val="both"/>
                </w:pPr>
              </w:pPrChange>
            </w:pPr>
            <w:ins w:id="279" w:author="granix pacheco" w:date="2016-02-08T10:02:00Z">
              <w:r w:rsidRPr="0010474F">
                <w:rPr>
                  <w:sz w:val="28"/>
                  <w:szCs w:val="28"/>
                </w:rPr>
                <w:t>1</w:t>
              </w:r>
            </w:ins>
            <w:ins w:id="280" w:author="granix pacheco" w:date="2016-02-08T10:03:00Z">
              <w:r w:rsidR="00892EE5" w:rsidRPr="0010474F">
                <w:rPr>
                  <w:sz w:val="28"/>
                  <w:szCs w:val="28"/>
                </w:rPr>
                <w:t>.</w:t>
              </w:r>
            </w:ins>
            <w:ins w:id="281"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82" w:author="granix pacheco" w:date="2016-02-08T10:01:00Z"/>
                <w:sz w:val="28"/>
                <w:szCs w:val="28"/>
              </w:rPr>
              <w:pPrChange w:id="283" w:author="Mateus Berardo de Souza Terra" w:date="2016-02-08T22:31:00Z">
                <w:pPr>
                  <w:pStyle w:val="NormalWeb"/>
                  <w:spacing w:before="0" w:beforeAutospacing="0" w:after="160" w:afterAutospacing="0"/>
                  <w:jc w:val="both"/>
                </w:pPr>
              </w:pPrChange>
            </w:pPr>
            <w:ins w:id="284"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10:04:00Z">
              <w:r w:rsidRPr="0010474F">
                <w:rPr>
                  <w:sz w:val="28"/>
                  <w:szCs w:val="28"/>
                </w:rPr>
                <w:t>2%</w:t>
              </w:r>
            </w:ins>
          </w:p>
        </w:tc>
      </w:tr>
      <w:tr w:rsidR="0070445C" w:rsidRPr="0010474F" w14:paraId="70D378A2" w14:textId="77777777" w:rsidTr="0010474F">
        <w:trPr>
          <w:jc w:val="center"/>
          <w:ins w:id="288"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289" w:author="granix pacheco" w:date="2016-02-08T09:56:00Z"/>
                <w:sz w:val="28"/>
                <w:szCs w:val="28"/>
              </w:rPr>
              <w:pPrChange w:id="290" w:author="Mateus Berardo de Souza Terra" w:date="2016-02-08T22:31:00Z">
                <w:pPr>
                  <w:pStyle w:val="NormalWeb"/>
                  <w:spacing w:before="0" w:beforeAutospacing="0" w:after="160" w:afterAutospacing="0"/>
                  <w:jc w:val="both"/>
                </w:pPr>
              </w:pPrChange>
            </w:pPr>
            <w:ins w:id="291"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292" w:author="granix pacheco" w:date="2016-02-08T09:56:00Z"/>
                <w:sz w:val="28"/>
                <w:szCs w:val="28"/>
              </w:rPr>
              <w:pPrChange w:id="293" w:author="Mateus Berardo de Souza Terra" w:date="2016-02-08T22:31:00Z">
                <w:pPr>
                  <w:pStyle w:val="NormalWeb"/>
                  <w:spacing w:before="0" w:beforeAutospacing="0" w:after="160" w:afterAutospacing="0"/>
                  <w:jc w:val="both"/>
                </w:pPr>
              </w:pPrChange>
            </w:pPr>
            <w:ins w:id="294"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295" w:author="granix pacheco" w:date="2016-02-08T09:56:00Z"/>
                <w:sz w:val="28"/>
                <w:szCs w:val="28"/>
              </w:rPr>
              <w:pPrChange w:id="296" w:author="Mateus Berardo de Souza Terra" w:date="2016-02-08T22:31:00Z">
                <w:pPr>
                  <w:pStyle w:val="NormalWeb"/>
                  <w:spacing w:before="0" w:beforeAutospacing="0" w:after="160" w:afterAutospacing="0"/>
                  <w:jc w:val="both"/>
                </w:pPr>
              </w:pPrChange>
            </w:pPr>
            <w:ins w:id="297" w:author="granix pacheco" w:date="2016-02-08T10:02:00Z">
              <w:r w:rsidRPr="0010474F">
                <w:rPr>
                  <w:sz w:val="28"/>
                  <w:szCs w:val="28"/>
                </w:rPr>
                <w:t>10</w:t>
              </w:r>
            </w:ins>
            <w:ins w:id="298" w:author="granix pacheco" w:date="2016-02-08T10:03:00Z">
              <w:r w:rsidR="00892EE5" w:rsidRPr="0010474F">
                <w:rPr>
                  <w:sz w:val="28"/>
                  <w:szCs w:val="28"/>
                </w:rPr>
                <w:t>.</w:t>
              </w:r>
            </w:ins>
            <w:ins w:id="299"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00" w:author="granix pacheco" w:date="2016-02-08T10:01:00Z"/>
                <w:sz w:val="28"/>
                <w:szCs w:val="28"/>
              </w:rPr>
              <w:pPrChange w:id="301" w:author="Mateus Berardo de Souza Terra" w:date="2016-02-08T22:31:00Z">
                <w:pPr>
                  <w:pStyle w:val="NormalWeb"/>
                  <w:spacing w:before="0" w:beforeAutospacing="0" w:after="160" w:afterAutospacing="0"/>
                  <w:jc w:val="both"/>
                </w:pPr>
              </w:pPrChange>
            </w:pPr>
            <w:ins w:id="302"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10:04:00Z">
              <w:r w:rsidRPr="0010474F">
                <w:rPr>
                  <w:sz w:val="28"/>
                  <w:szCs w:val="28"/>
                </w:rPr>
                <w:t>1%</w:t>
              </w:r>
            </w:ins>
          </w:p>
        </w:tc>
      </w:tr>
      <w:tr w:rsidR="0070445C" w:rsidRPr="0010474F" w14:paraId="6B57D16F" w14:textId="77777777" w:rsidTr="0010474F">
        <w:trPr>
          <w:jc w:val="center"/>
          <w:ins w:id="306"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07" w:author="granix pacheco" w:date="2016-02-08T09:56:00Z"/>
                <w:sz w:val="28"/>
                <w:szCs w:val="28"/>
              </w:rPr>
              <w:pPrChange w:id="308" w:author="Mateus Berardo de Souza Terra" w:date="2016-02-08T22:31:00Z">
                <w:pPr>
                  <w:pStyle w:val="NormalWeb"/>
                  <w:spacing w:before="0" w:beforeAutospacing="0" w:after="160" w:afterAutospacing="0"/>
                  <w:jc w:val="both"/>
                </w:pPr>
              </w:pPrChange>
            </w:pPr>
            <w:ins w:id="309"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10" w:author="granix pacheco" w:date="2016-02-08T09:56:00Z"/>
                <w:sz w:val="28"/>
                <w:szCs w:val="28"/>
              </w:rPr>
              <w:pPrChange w:id="311" w:author="Mateus Berardo de Souza Terra" w:date="2016-02-08T22:31:00Z">
                <w:pPr>
                  <w:pStyle w:val="NormalWeb"/>
                  <w:spacing w:before="0" w:beforeAutospacing="0" w:after="160" w:afterAutospacing="0"/>
                  <w:jc w:val="both"/>
                </w:pPr>
              </w:pPrChange>
            </w:pPr>
            <w:ins w:id="312"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13" w:author="granix pacheco" w:date="2016-02-08T09:56:00Z"/>
                <w:sz w:val="28"/>
                <w:szCs w:val="28"/>
              </w:rPr>
              <w:pPrChange w:id="314" w:author="Mateus Berardo de Souza Terra" w:date="2016-02-08T22:31:00Z">
                <w:pPr>
                  <w:pStyle w:val="NormalWeb"/>
                  <w:spacing w:before="0" w:beforeAutospacing="0" w:after="160" w:afterAutospacing="0"/>
                  <w:jc w:val="both"/>
                </w:pPr>
              </w:pPrChange>
            </w:pPr>
            <w:ins w:id="315"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16" w:author="granix pacheco" w:date="2016-02-08T10:01:00Z"/>
                <w:sz w:val="28"/>
                <w:szCs w:val="28"/>
              </w:rPr>
              <w:pPrChange w:id="317" w:author="Mateus Berardo de Souza Terra" w:date="2016-02-08T22:31:00Z">
                <w:pPr>
                  <w:pStyle w:val="NormalWeb"/>
                  <w:spacing w:before="0" w:beforeAutospacing="0" w:after="160" w:afterAutospacing="0"/>
                  <w:jc w:val="both"/>
                </w:pPr>
              </w:pPrChange>
            </w:pPr>
            <w:ins w:id="318"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19" w:author="granix pacheco" w:date="2016-02-08T09:56:00Z"/>
                <w:sz w:val="28"/>
                <w:szCs w:val="28"/>
              </w:rPr>
              <w:pPrChange w:id="320" w:author="Mateus Berardo de Souza Terra" w:date="2016-02-08T22:31:00Z">
                <w:pPr>
                  <w:pStyle w:val="NormalWeb"/>
                  <w:spacing w:before="0" w:beforeAutospacing="0" w:after="160" w:afterAutospacing="0"/>
                  <w:jc w:val="both"/>
                </w:pPr>
              </w:pPrChange>
            </w:pPr>
            <w:ins w:id="321" w:author="granix pacheco" w:date="2016-02-08T10:07:00Z">
              <w:r w:rsidRPr="0010474F">
                <w:rPr>
                  <w:sz w:val="28"/>
                  <w:szCs w:val="28"/>
                </w:rPr>
                <w:t>-</w:t>
              </w:r>
            </w:ins>
          </w:p>
        </w:tc>
      </w:tr>
      <w:tr w:rsidR="0070445C" w:rsidRPr="0010474F" w14:paraId="0A6C8C92" w14:textId="77777777" w:rsidTr="0010474F">
        <w:trPr>
          <w:jc w:val="center"/>
          <w:ins w:id="322"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23" w:author="granix pacheco" w:date="2016-02-08T09:56:00Z"/>
                <w:sz w:val="28"/>
                <w:szCs w:val="28"/>
              </w:rPr>
              <w:pPrChange w:id="324" w:author="Mateus Berardo de Souza Terra" w:date="2016-02-08T22:31:00Z">
                <w:pPr>
                  <w:pStyle w:val="NormalWeb"/>
                  <w:spacing w:before="0" w:beforeAutospacing="0" w:after="160" w:afterAutospacing="0"/>
                  <w:jc w:val="both"/>
                </w:pPr>
              </w:pPrChange>
            </w:pPr>
            <w:ins w:id="325"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26" w:author="granix pacheco" w:date="2016-02-08T09:56:00Z"/>
                <w:sz w:val="28"/>
                <w:szCs w:val="28"/>
              </w:rPr>
              <w:pPrChange w:id="327" w:author="Mateus Berardo de Souza Terra" w:date="2016-02-08T22:31:00Z">
                <w:pPr>
                  <w:pStyle w:val="NormalWeb"/>
                  <w:spacing w:before="0" w:beforeAutospacing="0" w:after="160" w:afterAutospacing="0"/>
                  <w:jc w:val="both"/>
                </w:pPr>
              </w:pPrChange>
            </w:pPr>
            <w:ins w:id="328"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29" w:author="granix pacheco" w:date="2016-02-08T09:56:00Z"/>
                <w:sz w:val="28"/>
                <w:szCs w:val="28"/>
              </w:rPr>
              <w:pPrChange w:id="330" w:author="Mateus Berardo de Souza Terra" w:date="2016-02-08T22:31:00Z">
                <w:pPr>
                  <w:pStyle w:val="NormalWeb"/>
                  <w:spacing w:before="0" w:beforeAutospacing="0" w:after="160" w:afterAutospacing="0"/>
                  <w:jc w:val="both"/>
                </w:pPr>
              </w:pPrChange>
            </w:pPr>
            <w:ins w:id="331" w:author="granix pacheco" w:date="2016-02-08T10:02:00Z">
              <w:r w:rsidRPr="0010474F">
                <w:rPr>
                  <w:sz w:val="28"/>
                  <w:szCs w:val="28"/>
                </w:rPr>
                <w:t>1000</w:t>
              </w:r>
            </w:ins>
            <w:ins w:id="332" w:author="granix pacheco" w:date="2016-02-08T10:03:00Z">
              <w:r w:rsidRPr="0010474F">
                <w:rPr>
                  <w:sz w:val="28"/>
                  <w:szCs w:val="28"/>
                </w:rPr>
                <w:t>.</w:t>
              </w:r>
            </w:ins>
            <w:ins w:id="333"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34" w:author="granix pacheco" w:date="2016-02-08T10:01:00Z"/>
                <w:sz w:val="28"/>
                <w:szCs w:val="28"/>
              </w:rPr>
              <w:pPrChange w:id="335" w:author="Mateus Berardo de Souza Terra" w:date="2016-02-08T22:31:00Z">
                <w:pPr>
                  <w:pStyle w:val="NormalWeb"/>
                  <w:spacing w:before="0" w:beforeAutospacing="0" w:after="160" w:afterAutospacing="0"/>
                  <w:jc w:val="both"/>
                </w:pPr>
              </w:pPrChange>
            </w:pPr>
            <w:ins w:id="336"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10:07:00Z">
              <w:r w:rsidRPr="0010474F">
                <w:rPr>
                  <w:sz w:val="28"/>
                  <w:szCs w:val="28"/>
                </w:rPr>
                <w:t>-</w:t>
              </w:r>
            </w:ins>
          </w:p>
        </w:tc>
      </w:tr>
      <w:tr w:rsidR="0070445C" w:rsidRPr="0010474F" w14:paraId="259C0E32" w14:textId="77777777" w:rsidTr="0010474F">
        <w:trPr>
          <w:jc w:val="center"/>
          <w:ins w:id="340"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41" w:author="granix pacheco" w:date="2016-02-08T09:56:00Z"/>
                <w:sz w:val="28"/>
                <w:szCs w:val="28"/>
              </w:rPr>
              <w:pPrChange w:id="342" w:author="Mateus Berardo de Souza Terra" w:date="2016-02-08T22:31:00Z">
                <w:pPr>
                  <w:pStyle w:val="NormalWeb"/>
                  <w:spacing w:before="0" w:beforeAutospacing="0" w:after="160" w:afterAutospacing="0"/>
                  <w:jc w:val="both"/>
                </w:pPr>
              </w:pPrChange>
            </w:pPr>
            <w:ins w:id="343"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44" w:author="granix pacheco" w:date="2016-02-08T09:56:00Z"/>
                <w:sz w:val="28"/>
                <w:szCs w:val="28"/>
              </w:rPr>
              <w:pPrChange w:id="345" w:author="Mateus Berardo de Souza Terra" w:date="2016-02-08T22:31:00Z">
                <w:pPr>
                  <w:pStyle w:val="NormalWeb"/>
                  <w:spacing w:before="0" w:beforeAutospacing="0" w:after="160" w:afterAutospacing="0"/>
                  <w:jc w:val="both"/>
                </w:pPr>
              </w:pPrChange>
            </w:pPr>
            <w:ins w:id="346"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47" w:author="granix pacheco" w:date="2016-02-08T09:56:00Z"/>
                <w:sz w:val="28"/>
                <w:szCs w:val="28"/>
              </w:rPr>
              <w:pPrChange w:id="348" w:author="Mateus Berardo de Souza Terra" w:date="2016-02-08T22:31:00Z">
                <w:pPr>
                  <w:pStyle w:val="NormalWeb"/>
                  <w:spacing w:before="0" w:beforeAutospacing="0" w:after="160" w:afterAutospacing="0"/>
                  <w:jc w:val="both"/>
                </w:pPr>
              </w:pPrChange>
            </w:pPr>
            <w:ins w:id="349"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50" w:author="granix pacheco" w:date="2016-02-08T10:01:00Z"/>
                <w:sz w:val="28"/>
                <w:szCs w:val="28"/>
              </w:rPr>
              <w:pPrChange w:id="351" w:author="Mateus Berardo de Souza Terra" w:date="2016-02-08T22:31:00Z">
                <w:pPr>
                  <w:pStyle w:val="NormalWeb"/>
                  <w:spacing w:before="0" w:beforeAutospacing="0" w:after="160" w:afterAutospacing="0"/>
                  <w:jc w:val="both"/>
                </w:pPr>
              </w:pPrChange>
            </w:pPr>
            <w:ins w:id="352"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53" w:author="granix pacheco" w:date="2016-02-08T09:56:00Z"/>
                <w:sz w:val="28"/>
                <w:szCs w:val="28"/>
              </w:rPr>
              <w:pPrChange w:id="354" w:author="Mateus Berardo de Souza Terra" w:date="2016-02-08T22:31:00Z">
                <w:pPr>
                  <w:pStyle w:val="NormalWeb"/>
                  <w:spacing w:before="0" w:beforeAutospacing="0" w:after="160" w:afterAutospacing="0"/>
                  <w:jc w:val="both"/>
                </w:pPr>
              </w:pPrChange>
            </w:pPr>
            <w:ins w:id="355" w:author="granix pacheco" w:date="2016-02-08T10:07:00Z">
              <w:r w:rsidRPr="0010474F">
                <w:rPr>
                  <w:sz w:val="28"/>
                  <w:szCs w:val="28"/>
                </w:rPr>
                <w:t>-</w:t>
              </w:r>
            </w:ins>
          </w:p>
        </w:tc>
      </w:tr>
      <w:tr w:rsidR="0070445C" w:rsidRPr="0010474F" w14:paraId="0F136FC9" w14:textId="77777777" w:rsidTr="0010474F">
        <w:trPr>
          <w:jc w:val="center"/>
          <w:ins w:id="356"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57" w:author="granix pacheco" w:date="2016-02-08T09:56:00Z"/>
                <w:sz w:val="28"/>
                <w:szCs w:val="28"/>
              </w:rPr>
              <w:pPrChange w:id="358" w:author="Mateus Berardo de Souza Terra" w:date="2016-02-08T22:31:00Z">
                <w:pPr>
                  <w:pStyle w:val="NormalWeb"/>
                  <w:spacing w:before="0" w:beforeAutospacing="0" w:after="160" w:afterAutospacing="0"/>
                  <w:jc w:val="both"/>
                </w:pPr>
              </w:pPrChange>
            </w:pPr>
            <w:ins w:id="359"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60" w:author="granix pacheco" w:date="2016-02-08T09:56:00Z"/>
                <w:sz w:val="28"/>
                <w:szCs w:val="28"/>
              </w:rPr>
              <w:pPrChange w:id="361" w:author="Mateus Berardo de Souza Terra" w:date="2016-02-08T22:31:00Z">
                <w:pPr>
                  <w:pStyle w:val="NormalWeb"/>
                  <w:spacing w:before="0" w:beforeAutospacing="0" w:after="160" w:afterAutospacing="0"/>
                  <w:jc w:val="both"/>
                </w:pPr>
              </w:pPrChange>
            </w:pPr>
            <w:ins w:id="362"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63" w:author="granix pacheco" w:date="2016-02-08T09:56:00Z"/>
                <w:sz w:val="28"/>
                <w:szCs w:val="28"/>
              </w:rPr>
              <w:pPrChange w:id="364" w:author="Mateus Berardo de Souza Terra" w:date="2016-02-08T22:31:00Z">
                <w:pPr>
                  <w:pStyle w:val="NormalWeb"/>
                  <w:spacing w:before="0" w:beforeAutospacing="0" w:after="160" w:afterAutospacing="0"/>
                  <w:jc w:val="both"/>
                </w:pPr>
              </w:pPrChange>
            </w:pPr>
            <w:ins w:id="365"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66" w:author="granix pacheco" w:date="2016-02-08T10:01:00Z"/>
                <w:sz w:val="28"/>
                <w:szCs w:val="28"/>
              </w:rPr>
              <w:pPrChange w:id="367" w:author="Mateus Berardo de Souza Terra" w:date="2016-02-08T22:31:00Z">
                <w:pPr>
                  <w:pStyle w:val="NormalWeb"/>
                  <w:spacing w:before="0" w:beforeAutospacing="0" w:after="160" w:afterAutospacing="0"/>
                  <w:jc w:val="both"/>
                </w:pPr>
              </w:pPrChange>
            </w:pPr>
            <w:ins w:id="368"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69" w:author="granix pacheco" w:date="2016-02-08T09:56:00Z"/>
                <w:sz w:val="28"/>
                <w:szCs w:val="28"/>
              </w:rPr>
              <w:pPrChange w:id="370" w:author="Mateus Berardo de Souza Terra" w:date="2016-02-08T22:31:00Z">
                <w:pPr>
                  <w:pStyle w:val="NormalWeb"/>
                  <w:spacing w:before="0" w:beforeAutospacing="0" w:after="160" w:afterAutospacing="0"/>
                  <w:jc w:val="both"/>
                </w:pPr>
              </w:pPrChange>
            </w:pPr>
            <w:ins w:id="371" w:author="granix pacheco" w:date="2016-02-08T10:07:00Z">
              <w:r w:rsidRPr="0010474F">
                <w:rPr>
                  <w:sz w:val="28"/>
                  <w:szCs w:val="28"/>
                </w:rPr>
                <w:t>-</w:t>
              </w:r>
            </w:ins>
          </w:p>
        </w:tc>
      </w:tr>
      <w:tr w:rsidR="0070445C" w:rsidRPr="0010474F" w14:paraId="48B2C436" w14:textId="77777777" w:rsidTr="0010474F">
        <w:trPr>
          <w:jc w:val="center"/>
          <w:ins w:id="372"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73" w:author="granix pacheco" w:date="2016-02-08T09:56:00Z"/>
                <w:sz w:val="28"/>
                <w:szCs w:val="28"/>
              </w:rPr>
              <w:pPrChange w:id="374" w:author="Mateus Berardo de Souza Terra" w:date="2016-02-08T22:31:00Z">
                <w:pPr>
                  <w:pStyle w:val="NormalWeb"/>
                  <w:spacing w:before="0" w:beforeAutospacing="0" w:after="160" w:afterAutospacing="0"/>
                  <w:jc w:val="both"/>
                </w:pPr>
              </w:pPrChange>
            </w:pPr>
            <w:ins w:id="375"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76" w:author="granix pacheco" w:date="2016-02-08T09:56:00Z"/>
                <w:sz w:val="28"/>
                <w:szCs w:val="28"/>
              </w:rPr>
              <w:pPrChange w:id="377" w:author="Mateus Berardo de Souza Terra" w:date="2016-02-08T22:31:00Z">
                <w:pPr>
                  <w:pStyle w:val="NormalWeb"/>
                  <w:spacing w:before="0" w:beforeAutospacing="0" w:after="160" w:afterAutospacing="0"/>
                  <w:jc w:val="both"/>
                </w:pPr>
              </w:pPrChange>
            </w:pPr>
            <w:ins w:id="378"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79" w:author="granix pacheco" w:date="2016-02-08T09:56:00Z"/>
                <w:sz w:val="28"/>
                <w:szCs w:val="28"/>
              </w:rPr>
              <w:pPrChange w:id="380" w:author="Mateus Berardo de Souza Terra" w:date="2016-02-08T22:31:00Z">
                <w:pPr>
                  <w:pStyle w:val="NormalWeb"/>
                  <w:spacing w:before="0" w:beforeAutospacing="0" w:after="160" w:afterAutospacing="0"/>
                  <w:jc w:val="both"/>
                </w:pPr>
              </w:pPrChange>
            </w:pPr>
            <w:ins w:id="381"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82" w:author="granix pacheco" w:date="2016-02-08T10:01:00Z"/>
                <w:sz w:val="28"/>
                <w:szCs w:val="28"/>
              </w:rPr>
              <w:pPrChange w:id="383" w:author="Mateus Berardo de Souza Terra" w:date="2016-02-08T22:31:00Z">
                <w:pPr>
                  <w:pStyle w:val="NormalWeb"/>
                  <w:spacing w:before="0" w:beforeAutospacing="0" w:after="160" w:afterAutospacing="0"/>
                  <w:jc w:val="both"/>
                </w:pPr>
              </w:pPrChange>
            </w:pPr>
            <w:ins w:id="384"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85" w:author="granix pacheco" w:date="2016-02-08T09:56:00Z"/>
                <w:sz w:val="28"/>
                <w:szCs w:val="28"/>
              </w:rPr>
              <w:pPrChange w:id="386" w:author="Mateus Berardo de Souza Terra" w:date="2016-02-08T22:31:00Z">
                <w:pPr>
                  <w:pStyle w:val="NormalWeb"/>
                  <w:spacing w:before="0" w:beforeAutospacing="0" w:after="160" w:afterAutospacing="0"/>
                  <w:jc w:val="both"/>
                </w:pPr>
              </w:pPrChange>
            </w:pPr>
            <w:ins w:id="387"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0A0444DA" w14:textId="77777777" w:rsidR="0010474F" w:rsidRPr="00844636" w:rsidRDefault="0010474F" w:rsidP="008B1F1D">
      <w:pPr>
        <w:pStyle w:val="NormalWeb"/>
        <w:shd w:val="clear" w:color="auto" w:fill="FFFFFF"/>
        <w:spacing w:before="0" w:beforeAutospacing="0" w:after="160" w:afterAutospacing="0"/>
        <w:jc w:val="both"/>
        <w:rPr>
          <w:ins w:id="388" w:author="granix pacheco" w:date="2016-02-08T08:59:00Z"/>
          <w:u w:val="single"/>
          <w:rPrChange w:id="389" w:author="Mateus Berardo de Souza Terra" w:date="2016-02-08T20:05:00Z">
            <w:rPr>
              <w:ins w:id="390"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jc w:val="both"/>
        <w:rPr>
          <w:b/>
          <w:sz w:val="32"/>
          <w:szCs w:val="32"/>
        </w:rPr>
      </w:pPr>
      <w:ins w:id="391" w:author="granix pacheco" w:date="2016-02-08T08:59:00Z">
        <w:r w:rsidRPr="007D7E6F">
          <w:rPr>
            <w:b/>
            <w:sz w:val="32"/>
            <w:szCs w:val="32"/>
            <w:rPrChange w:id="392"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jc w:val="both"/>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393" w:author="granix pacheco" w:date="2016-02-08T09:13:00Z"/>
        </w:rPr>
      </w:pPr>
      <w:ins w:id="394" w:author="granix pacheco" w:date="2016-02-08T09:00:00Z">
        <w:r w:rsidRPr="007D7E6F">
          <w:t xml:space="preserve">A </w:t>
        </w:r>
      </w:ins>
      <w:ins w:id="395" w:author="granix pacheco" w:date="2016-02-08T09:02:00Z">
        <w:r w:rsidRPr="007D7E6F">
          <w:t>memória</w:t>
        </w:r>
      </w:ins>
      <w:ins w:id="396" w:author="granix pacheco" w:date="2016-02-08T09:00:00Z">
        <w:r w:rsidRPr="007D7E6F">
          <w:t xml:space="preserve"> do computador </w:t>
        </w:r>
      </w:ins>
      <w:ins w:id="397" w:author="granix pacheco" w:date="2016-02-08T09:01:00Z">
        <w:r w:rsidRPr="007D7E6F">
          <w:t>não</w:t>
        </w:r>
      </w:ins>
      <w:ins w:id="398" w:author="granix pacheco" w:date="2016-02-08T09:00:00Z">
        <w:r w:rsidRPr="007D7E6F">
          <w:t xml:space="preserve"> </w:t>
        </w:r>
      </w:ins>
      <w:ins w:id="399" w:author="granix pacheco" w:date="2016-02-08T09:01:00Z">
        <w:r w:rsidRPr="007D7E6F">
          <w:t xml:space="preserve">é capaz de armazenar diretamente caracteres, tendo que </w:t>
        </w:r>
      </w:ins>
      <w:ins w:id="400" w:author="granix pacheco" w:date="2016-02-08T09:08:00Z">
        <w:r w:rsidRPr="007D7E6F">
          <w:t>os armazena</w:t>
        </w:r>
      </w:ins>
      <w:ins w:id="401" w:author="Mateus Berardo de Souza Terra" w:date="2016-02-08T19:13:00Z">
        <w:r w:rsidRPr="007D7E6F">
          <w:t>r</w:t>
        </w:r>
      </w:ins>
      <w:ins w:id="402" w:author="granix pacheco" w:date="2016-02-08T09:08:00Z">
        <w:del w:id="403" w:author="Mateus Berardo de Souza Terra" w:date="2016-02-08T19:13:00Z">
          <w:r w:rsidRPr="007D7E6F" w:rsidDel="006D3AB1">
            <w:delText>s</w:delText>
          </w:r>
        </w:del>
      </w:ins>
      <w:ins w:id="404" w:author="granix pacheco" w:date="2016-02-08T09:01:00Z">
        <w:r w:rsidRPr="007D7E6F">
          <w:t xml:space="preserve"> na forma de </w:t>
        </w:r>
      </w:ins>
      <w:ins w:id="405" w:author="granix pacheco" w:date="2016-02-08T09:02:00Z">
        <w:r w:rsidRPr="007D7E6F">
          <w:t>números</w:t>
        </w:r>
      </w:ins>
      <w:ins w:id="406" w:author="granix pacheco" w:date="2016-02-08T09:08:00Z">
        <w:r w:rsidRPr="007D7E6F">
          <w:t xml:space="preserve">. </w:t>
        </w:r>
      </w:ins>
      <w:ins w:id="407" w:author="granix pacheco" w:date="2016-02-08T09:09:00Z">
        <w:r w:rsidRPr="007D7E6F">
          <w:rPr>
            <w:color w:val="303030"/>
            <w:rPrChange w:id="408" w:author="Mateus Berardo de Souza Terra" w:date="2016-02-08T20:05:00Z">
              <w:rPr>
                <w:rFonts w:ascii="Arial" w:hAnsi="Arial" w:cs="Arial"/>
                <w:color w:val="303030"/>
                <w:sz w:val="19"/>
                <w:szCs w:val="19"/>
                <w:lang w:val="pt-PT"/>
              </w:rPr>
            </w:rPrChange>
          </w:rPr>
          <w:t xml:space="preserve">Cada </w:t>
        </w:r>
        <w:del w:id="409" w:author="Mateus Berardo de Souza Terra" w:date="2016-02-08T19:13:00Z">
          <w:r w:rsidRPr="007D7E6F" w:rsidDel="006D3AB1">
            <w:rPr>
              <w:color w:val="303030"/>
              <w:rPrChange w:id="410" w:author="Mateus Berardo de Souza Terra" w:date="2016-02-08T20:05:00Z">
                <w:rPr>
                  <w:rFonts w:ascii="Arial" w:hAnsi="Arial" w:cs="Arial"/>
                  <w:color w:val="303030"/>
                  <w:sz w:val="19"/>
                  <w:szCs w:val="19"/>
                  <w:lang w:val="pt-PT"/>
                </w:rPr>
              </w:rPrChange>
            </w:rPr>
            <w:delText>caracter</w:delText>
          </w:r>
        </w:del>
      </w:ins>
      <w:ins w:id="411" w:author="Mateus Berardo de Souza Terra" w:date="2016-02-08T19:13:00Z">
        <w:r w:rsidRPr="007D7E6F">
          <w:rPr>
            <w:color w:val="303030"/>
          </w:rPr>
          <w:t>caractere</w:t>
        </w:r>
      </w:ins>
      <w:ins w:id="412" w:author="granix pacheco" w:date="2016-02-08T09:09:00Z">
        <w:r w:rsidRPr="007D7E6F">
          <w:rPr>
            <w:color w:val="303030"/>
            <w:rPrChange w:id="413"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14" w:author="granix pacheco" w:date="2016-02-08T09:09:00Z">
        <w:r w:rsidRPr="007D7E6F">
          <w:rPr>
            <w:color w:val="303030"/>
            <w:rPrChange w:id="415"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16" w:author="granix pacheco" w:date="2016-02-08T09:09:00Z">
        <w:r w:rsidRPr="007D7E6F">
          <w:rPr>
            <w:color w:val="303030"/>
            <w:rPrChange w:id="417"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18" w:author="Mateus Berardo de Souza Terra" w:date="2016-02-08T20:05:00Z">
              <w:rPr>
                <w:rFonts w:ascii="Arial" w:hAnsi="Arial" w:cs="Arial"/>
                <w:b/>
                <w:bCs/>
                <w:color w:val="303030"/>
                <w:sz w:val="19"/>
                <w:szCs w:val="19"/>
                <w:lang w:val="pt-PT"/>
              </w:rPr>
            </w:rPrChange>
          </w:rPr>
          <w:t>código ASCII</w:t>
        </w:r>
        <w:r w:rsidRPr="007D7E6F">
          <w:rPr>
            <w:color w:val="303030"/>
            <w:rPrChange w:id="419" w:author="Mateus Berardo de Souza Terra" w:date="2016-02-08T20:05:00Z">
              <w:rPr>
                <w:rFonts w:ascii="Arial" w:hAnsi="Arial" w:cs="Arial"/>
                <w:color w:val="303030"/>
                <w:sz w:val="19"/>
                <w:szCs w:val="19"/>
                <w:lang w:val="pt-PT"/>
              </w:rPr>
            </w:rPrChange>
          </w:rPr>
          <w:t xml:space="preserve"> </w:t>
        </w:r>
        <w:r w:rsidRPr="0068627D">
          <w:rPr>
            <w:rPrChange w:id="420" w:author="Mateus Berardo de Souza Terra" w:date="2016-02-08T20:05:00Z">
              <w:rPr>
                <w:rFonts w:ascii="Arial" w:hAnsi="Arial" w:cs="Arial"/>
                <w:color w:val="303030"/>
                <w:sz w:val="19"/>
                <w:szCs w:val="19"/>
                <w:lang w:val="pt-PT"/>
              </w:rPr>
            </w:rPrChange>
          </w:rPr>
          <w:t>(</w:t>
        </w:r>
        <w:r w:rsidRPr="0068627D">
          <w:rPr>
            <w:i/>
            <w:iCs/>
            <w:rPrChange w:id="421"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22" w:author="Mateus Berardo de Souza Terra" w:date="2016-02-08T20:05:00Z">
              <w:rPr>
                <w:rFonts w:ascii="Arial" w:hAnsi="Arial" w:cs="Arial"/>
                <w:i/>
                <w:iCs/>
                <w:color w:val="303030"/>
                <w:sz w:val="19"/>
                <w:szCs w:val="19"/>
                <w:lang w:val="pt-PT"/>
              </w:rPr>
            </w:rPrChange>
          </w:rPr>
          <w:t>Code</w:t>
        </w:r>
        <w:proofErr w:type="spellEnd"/>
        <w:r w:rsidRPr="0068627D">
          <w:rPr>
            <w:i/>
            <w:iCs/>
            <w:rPrChange w:id="423"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24"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25"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26" w:author="Mateus Berardo de Souza Terra" w:date="2016-02-08T20:05:00Z">
              <w:rPr>
                <w:rFonts w:ascii="Arial" w:hAnsi="Arial" w:cs="Arial"/>
                <w:i/>
                <w:iCs/>
                <w:color w:val="303030"/>
                <w:sz w:val="19"/>
                <w:szCs w:val="19"/>
                <w:lang w:val="pt-PT"/>
              </w:rPr>
            </w:rPrChange>
          </w:rPr>
          <w:t>Interchange</w:t>
        </w:r>
        <w:proofErr w:type="spellEnd"/>
        <w:r w:rsidRPr="0068627D">
          <w:rPr>
            <w:rPrChange w:id="427" w:author="Mateus Berardo de Souza Terra" w:date="2016-02-08T20:05:00Z">
              <w:rPr>
                <w:rFonts w:ascii="Arial" w:hAnsi="Arial" w:cs="Arial"/>
                <w:color w:val="303030"/>
                <w:sz w:val="19"/>
                <w:szCs w:val="19"/>
                <w:lang w:val="pt-PT"/>
              </w:rPr>
            </w:rPrChange>
          </w:rPr>
          <w:t xml:space="preserve"> - Código Americano </w:t>
        </w:r>
      </w:ins>
      <w:ins w:id="428" w:author="Mateus Berardo de Souza Terra" w:date="2016-02-08T19:13:00Z">
        <w:r w:rsidRPr="0068627D">
          <w:t>Padrão</w:t>
        </w:r>
      </w:ins>
      <w:ins w:id="429" w:author="granix pacheco" w:date="2016-02-08T09:09:00Z">
        <w:del w:id="430" w:author="Mateus Berardo de Souza Terra" w:date="2016-02-08T19:13:00Z">
          <w:r w:rsidRPr="0068627D" w:rsidDel="006D3AB1">
            <w:rPr>
              <w:rPrChange w:id="431" w:author="Mateus Berardo de Souza Terra" w:date="2016-02-08T20:05:00Z">
                <w:rPr>
                  <w:rFonts w:ascii="Arial" w:hAnsi="Arial" w:cs="Arial"/>
                  <w:color w:val="303030"/>
                  <w:sz w:val="19"/>
                  <w:szCs w:val="19"/>
                  <w:lang w:val="pt-PT"/>
                </w:rPr>
              </w:rPrChange>
            </w:rPr>
            <w:delText>Stand</w:delText>
          </w:r>
          <w:r w:rsidRPr="0068627D" w:rsidDel="006D3AB1">
            <w:rPr>
              <w:rPrChange w:id="432" w:author="Mateus Berardo de Souza Terra" w:date="2016-02-08T20:05:00Z">
                <w:rPr>
                  <w:color w:val="303030"/>
                  <w:lang w:val="pt-PT"/>
                </w:rPr>
              </w:rPrChange>
            </w:rPr>
            <w:delText>ard</w:delText>
          </w:r>
        </w:del>
        <w:r w:rsidRPr="0068627D">
          <w:rPr>
            <w:rPrChange w:id="433" w:author="Mateus Berardo de Souza Terra" w:date="2016-02-08T20:05:00Z">
              <w:rPr>
                <w:color w:val="303030"/>
                <w:lang w:val="pt-PT"/>
              </w:rPr>
            </w:rPrChange>
          </w:rPr>
          <w:t xml:space="preserve"> para a Troca de Informações</w:t>
        </w:r>
        <w:r w:rsidRPr="0068627D">
          <w:rPr>
            <w:rPrChange w:id="434"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35" w:author="Mateus Berardo de Souza Terra" w:date="2016-02-08T20:05:00Z">
              <w:rPr>
                <w:rFonts w:ascii="Arial" w:hAnsi="Arial" w:cs="Arial"/>
                <w:color w:val="303030"/>
                <w:sz w:val="19"/>
                <w:szCs w:val="19"/>
                <w:lang w:val="pt-PT"/>
              </w:rPr>
            </w:rPrChange>
          </w:rPr>
          <w:t xml:space="preserve"> </w:t>
        </w:r>
      </w:ins>
      <w:ins w:id="436" w:author="granix pacheco" w:date="2016-02-08T09:01:00Z">
        <w:r w:rsidRPr="0068627D">
          <w:t xml:space="preserve"> </w:t>
        </w:r>
      </w:ins>
      <w:ins w:id="437" w:author="granix pacheco" w:date="2016-02-08T09:10:00Z">
        <w:r w:rsidRPr="007D7E6F">
          <w:t>Existem versões estendidas desse código, mas aqui trataremos da sua versão básica que possui 7 bits</w:t>
        </w:r>
      </w:ins>
      <w:ins w:id="438"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39" w:author="granix pacheco" w:date="2016-02-08T09:18:00Z"/>
          <w:rPrChange w:id="440" w:author="Mateus Berardo de Souza Terra" w:date="2016-02-08T20:05:00Z">
            <w:rPr>
              <w:ins w:id="441" w:author="granix pacheco" w:date="2016-02-08T09:18:00Z"/>
              <w:color w:val="303030"/>
              <w:lang w:val="pt-PT"/>
            </w:rPr>
          </w:rPrChange>
        </w:rPr>
      </w:pPr>
      <w:ins w:id="442" w:author="granix pacheco" w:date="2016-02-08T09:13:00Z">
        <w:r w:rsidRPr="007D7E6F">
          <w:t xml:space="preserve">Nessa tabela o código 0 a 31 não são realmente caracteres, sendo chamados de </w:t>
        </w:r>
      </w:ins>
      <w:ins w:id="443" w:author="granix pacheco" w:date="2016-02-08T09:14:00Z">
        <w:r w:rsidRPr="007D7E6F">
          <w:rPr>
            <w:i/>
          </w:rPr>
          <w:t xml:space="preserve">caracteres de </w:t>
        </w:r>
        <w:r w:rsidRPr="0068627D">
          <w:rPr>
            <w:i/>
          </w:rPr>
          <w:t>controle</w:t>
        </w:r>
        <w:r w:rsidRPr="0068627D">
          <w:t xml:space="preserve">. </w:t>
        </w:r>
      </w:ins>
      <w:ins w:id="444" w:author="granix pacheco" w:date="2016-02-08T09:17:00Z">
        <w:r w:rsidRPr="0068627D">
          <w:rPr>
            <w:rPrChange w:id="445" w:author="Mateus Berardo de Souza Terra" w:date="2016-02-08T20:05:00Z">
              <w:rPr>
                <w:rFonts w:ascii="Arial" w:hAnsi="Arial" w:cs="Arial"/>
                <w:color w:val="303030"/>
                <w:sz w:val="19"/>
                <w:szCs w:val="19"/>
                <w:lang w:val="pt-PT"/>
              </w:rPr>
            </w:rPrChange>
          </w:rPr>
          <w:t xml:space="preserve">Os códigos 65 a 90 representam as </w:t>
        </w:r>
      </w:ins>
      <w:ins w:id="446" w:author="granix pacheco" w:date="2016-02-08T09:21:00Z">
        <w:r w:rsidRPr="0068627D">
          <w:rPr>
            <w:rPrChange w:id="447" w:author="Mateus Berardo de Souza Terra" w:date="2016-02-08T20:05:00Z">
              <w:rPr>
                <w:color w:val="303030"/>
                <w:lang w:val="pt-PT"/>
              </w:rPr>
            </w:rPrChange>
          </w:rPr>
          <w:t xml:space="preserve">letras </w:t>
        </w:r>
      </w:ins>
      <w:ins w:id="448" w:author="granix pacheco" w:date="2016-02-08T09:17:00Z">
        <w:r w:rsidRPr="0068627D">
          <w:rPr>
            <w:rPrChange w:id="449" w:author="Mateus Berardo de Souza Terra" w:date="2016-02-08T20:05:00Z">
              <w:rPr>
                <w:rFonts w:ascii="Arial" w:hAnsi="Arial" w:cs="Arial"/>
                <w:color w:val="303030"/>
                <w:sz w:val="19"/>
                <w:szCs w:val="19"/>
                <w:lang w:val="pt-PT"/>
              </w:rPr>
            </w:rPrChange>
          </w:rPr>
          <w:t xml:space="preserve">maiúsculas e os códigos 97 a 122 representam as </w:t>
        </w:r>
      </w:ins>
      <w:ins w:id="450" w:author="granix pacheco" w:date="2016-02-08T09:21:00Z">
        <w:r w:rsidRPr="0068627D">
          <w:rPr>
            <w:rPrChange w:id="451" w:author="Mateus Berardo de Souza Terra" w:date="2016-02-08T20:05:00Z">
              <w:rPr>
                <w:color w:val="303030"/>
                <w:lang w:val="pt-PT"/>
              </w:rPr>
            </w:rPrChange>
          </w:rPr>
          <w:t xml:space="preserve">letras </w:t>
        </w:r>
      </w:ins>
      <w:ins w:id="452" w:author="granix pacheco" w:date="2016-02-08T09:17:00Z">
        <w:r w:rsidRPr="0068627D">
          <w:rPr>
            <w:rPrChange w:id="453" w:author="Mateus Berardo de Souza Terra" w:date="2016-02-08T20:05:00Z">
              <w:rPr>
                <w:rFonts w:ascii="Arial" w:hAnsi="Arial" w:cs="Arial"/>
                <w:color w:val="303030"/>
                <w:sz w:val="19"/>
                <w:szCs w:val="19"/>
                <w:lang w:val="pt-PT"/>
              </w:rPr>
            </w:rPrChange>
          </w:rPr>
          <w:t>minúsculas.</w:t>
        </w:r>
      </w:ins>
      <w:ins w:id="454" w:author="granix pacheco" w:date="2016-02-08T09:25:00Z">
        <w:r w:rsidRPr="0068627D">
          <w:rPr>
            <w:rPrChange w:id="455" w:author="Mateus Berardo de Souza Terra" w:date="2016-02-08T20:05:00Z">
              <w:rPr>
                <w:color w:val="303030"/>
                <w:lang w:val="pt-PT"/>
              </w:rPr>
            </w:rPrChange>
          </w:rPr>
          <w:t xml:space="preserve"> </w:t>
        </w:r>
      </w:ins>
      <w:ins w:id="456" w:author="Mateus Berardo de Souza Terra" w:date="2016-02-08T22:07:00Z">
        <w:r w:rsidRPr="0068627D">
          <w:t>Abaixo representamos a tabela a partir do código 32.</w:t>
        </w:r>
      </w:ins>
      <w:ins w:id="457" w:author="granix pacheco" w:date="2016-02-08T09:25:00Z">
        <w:del w:id="458" w:author="Mateus Berardo de Souza Terra" w:date="2016-02-08T22:07:00Z">
          <w:r w:rsidRPr="0068627D" w:rsidDel="00A76C84">
            <w:rPr>
              <w:rPrChange w:id="459" w:author="Mateus Berardo de Souza Terra" w:date="2016-02-08T20:05:00Z">
                <w:rPr>
                  <w:color w:val="303030"/>
                  <w:lang w:val="pt-PT"/>
                </w:rPr>
              </w:rPrChange>
            </w:rPr>
            <w:delText>O</w:delText>
          </w:r>
        </w:del>
        <w:r w:rsidRPr="0068627D">
          <w:rPr>
            <w:rPrChange w:id="460" w:author="Mateus Berardo de Souza Terra" w:date="2016-02-08T20:05:00Z">
              <w:rPr>
                <w:color w:val="303030"/>
                <w:lang w:val="pt-PT"/>
              </w:rPr>
            </w:rPrChange>
          </w:rPr>
          <w:t xml:space="preserve"> </w:t>
        </w:r>
        <w:del w:id="461" w:author="Mateus Berardo de Souza Terra" w:date="2016-02-08T19:14:00Z">
          <w:r w:rsidRPr="0068627D" w:rsidDel="006D3AB1">
            <w:rPr>
              <w:rPrChange w:id="462" w:author="Mateus Berardo de Souza Terra" w:date="2016-02-08T20:05:00Z">
                <w:rPr>
                  <w:color w:val="303030"/>
                  <w:lang w:val="pt-PT"/>
                </w:rPr>
              </w:rPrChange>
            </w:rPr>
            <w:delText>codigo</w:delText>
          </w:r>
        </w:del>
        <w:del w:id="463" w:author="Mateus Berardo de Souza Terra" w:date="2016-02-08T22:07:00Z">
          <w:r w:rsidRPr="0068627D" w:rsidDel="00A76C84">
            <w:rPr>
              <w:rPrChange w:id="464" w:author="Mateus Berardo de Souza Terra" w:date="2016-02-08T20:05:00Z">
                <w:rPr>
                  <w:color w:val="303030"/>
                  <w:lang w:val="pt-PT"/>
                </w:rPr>
              </w:rPrChange>
            </w:rPr>
            <w:delText xml:space="preserve"> 32 representa o espaço.</w:delText>
          </w:r>
        </w:del>
      </w:ins>
      <w:ins w:id="465" w:author="granix pacheco" w:date="2016-02-08T09:26:00Z">
        <w:del w:id="466" w:author="Mateus Berardo de Souza Terra" w:date="2016-02-08T22:07:00Z">
          <w:r w:rsidRPr="0068627D" w:rsidDel="00A76C84">
            <w:rPr>
              <w:rPrChange w:id="467" w:author="Mateus Berardo de Souza Terra" w:date="2016-02-08T20:05:00Z">
                <w:rPr>
                  <w:color w:val="303030"/>
                  <w:lang w:val="pt-PT"/>
                </w:rPr>
              </w:rPrChange>
            </w:rPr>
            <w:delText xml:space="preserve"> </w:delText>
          </w:r>
        </w:del>
        <w:del w:id="468" w:author="Mateus Berardo de Souza Terra" w:date="2016-02-08T19:16:00Z">
          <w:r w:rsidRPr="0068627D" w:rsidDel="006D3AB1">
            <w:rPr>
              <w:rPrChange w:id="469" w:author="Mateus Berardo de Souza Terra" w:date="2016-02-08T20:05:00Z">
                <w:rPr>
                  <w:color w:val="303030"/>
                  <w:lang w:val="pt-PT"/>
                </w:rPr>
              </w:rPrChange>
            </w:rPr>
            <w:delText>Infelizmente pelo tamanho dessa tabela n</w:delText>
          </w:r>
        </w:del>
        <w:del w:id="470" w:author="Mateus Berardo de Souza Terra" w:date="2016-02-08T19:14:00Z">
          <w:r w:rsidRPr="0068627D" w:rsidDel="006D3AB1">
            <w:rPr>
              <w:rPrChange w:id="471" w:author="Mateus Berardo de Souza Terra" w:date="2016-02-08T20:05:00Z">
                <w:rPr>
                  <w:color w:val="303030"/>
                  <w:lang w:val="pt-PT"/>
                </w:rPr>
              </w:rPrChange>
            </w:rPr>
            <w:delText>o</w:delText>
          </w:r>
        </w:del>
        <w:del w:id="472" w:author="Mateus Berardo de Souza Terra" w:date="2016-02-08T19:16:00Z">
          <w:r w:rsidRPr="0068627D" w:rsidDel="006D3AB1">
            <w:rPr>
              <w:rPrChange w:id="473" w:author="Mateus Berardo de Souza Terra" w:date="2016-02-08T20:05:00Z">
                <w:rPr>
                  <w:color w:val="303030"/>
                  <w:lang w:val="pt-PT"/>
                </w:rPr>
              </w:rPrChange>
            </w:rPr>
            <w:delText xml:space="preserve">s iremos </w:delText>
          </w:r>
        </w:del>
        <w:del w:id="474" w:author="Mateus Berardo de Souza Terra" w:date="2016-02-08T19:14:00Z">
          <w:r w:rsidRPr="0068627D" w:rsidDel="006D3AB1">
            <w:rPr>
              <w:rPrChange w:id="475" w:author="Mateus Berardo de Souza Terra" w:date="2016-02-08T20:05:00Z">
                <w:rPr>
                  <w:color w:val="303030"/>
                  <w:lang w:val="pt-PT"/>
                </w:rPr>
              </w:rPrChange>
            </w:rPr>
            <w:delText>reprsentar</w:delText>
          </w:r>
        </w:del>
        <w:del w:id="476" w:author="Mateus Berardo de Souza Terra" w:date="2016-02-08T19:16:00Z">
          <w:r w:rsidRPr="0068627D" w:rsidDel="006D3AB1">
            <w:rPr>
              <w:rPrChange w:id="477"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78" w:author="granix pacheco" w:date="2016-02-08T09:18:00Z">
        <w:r w:rsidRPr="0068627D">
          <w:rPr>
            <w:b/>
            <w:rPrChange w:id="479" w:author="Mateus Berardo de Souza Terra" w:date="2016-02-08T20:05:00Z">
              <w:rPr>
                <w:b/>
                <w:color w:val="303030"/>
                <w:lang w:val="pt-PT"/>
              </w:rPr>
            </w:rPrChange>
          </w:rPr>
          <w:t>Nota:</w:t>
        </w:r>
        <w:r w:rsidRPr="0068627D">
          <w:rPr>
            <w:rPrChange w:id="480" w:author="Mateus Berardo de Souza Terra" w:date="2016-02-08T20:05:00Z">
              <w:rPr>
                <w:rFonts w:ascii="Arial" w:hAnsi="Arial" w:cs="Arial"/>
                <w:color w:val="303030"/>
                <w:sz w:val="19"/>
                <w:szCs w:val="19"/>
                <w:lang w:val="pt-PT"/>
              </w:rPr>
            </w:rPrChange>
          </w:rPr>
          <w:t xml:space="preserve"> Bastar somar ou subtrair 32 ao código ASCII</w:t>
        </w:r>
      </w:ins>
      <w:ins w:id="481" w:author="granix pacheco" w:date="2016-02-08T09:19:00Z">
        <w:r w:rsidRPr="0068627D">
          <w:rPr>
            <w:rPrChange w:id="482" w:author="Mateus Berardo de Souza Terra" w:date="2016-02-08T20:05:00Z">
              <w:rPr>
                <w:color w:val="303030"/>
                <w:lang w:val="pt-PT"/>
              </w:rPr>
            </w:rPrChange>
          </w:rPr>
          <w:t xml:space="preserve"> para trocar entre as letras mai</w:t>
        </w:r>
      </w:ins>
      <w:ins w:id="483" w:author="granix pacheco" w:date="2016-02-08T09:20:00Z">
        <w:r w:rsidRPr="0068627D">
          <w:rPr>
            <w:rPrChange w:id="484" w:author="Mateus Berardo de Souza Terra" w:date="2016-02-08T20:05:00Z">
              <w:rPr>
                <w:color w:val="303030"/>
                <w:lang w:val="pt-PT"/>
              </w:rPr>
            </w:rPrChange>
          </w:rPr>
          <w:t>ú</w:t>
        </w:r>
      </w:ins>
      <w:ins w:id="485" w:author="granix pacheco" w:date="2016-02-08T09:19:00Z">
        <w:r w:rsidRPr="0068627D">
          <w:rPr>
            <w:rPrChange w:id="486" w:author="Mateus Berardo de Souza Terra" w:date="2016-02-08T20:05:00Z">
              <w:rPr>
                <w:color w:val="303030"/>
                <w:lang w:val="pt-PT"/>
              </w:rPr>
            </w:rPrChange>
          </w:rPr>
          <w:t>sculas e min</w:t>
        </w:r>
      </w:ins>
      <w:ins w:id="487" w:author="granix pacheco" w:date="2016-02-08T09:20:00Z">
        <w:r w:rsidRPr="0068627D">
          <w:rPr>
            <w:rPrChange w:id="488" w:author="Mateus Berardo de Souza Terra" w:date="2016-02-08T20:05:00Z">
              <w:rPr>
                <w:color w:val="303030"/>
                <w:lang w:val="pt-PT"/>
              </w:rPr>
            </w:rPrChange>
          </w:rPr>
          <w:t>ú</w:t>
        </w:r>
      </w:ins>
      <w:ins w:id="489" w:author="granix pacheco" w:date="2016-02-08T09:19:00Z">
        <w:r w:rsidRPr="0068627D">
          <w:rPr>
            <w:rPrChange w:id="490" w:author="Mateus Berardo de Souza Terra" w:date="2016-02-08T20:05:00Z">
              <w:rPr>
                <w:color w:val="303030"/>
                <w:lang w:val="pt-PT"/>
              </w:rPr>
            </w:rPrChange>
          </w:rPr>
          <w:t xml:space="preserve">sculas. Isso representa a troca do 6° bit da </w:t>
        </w:r>
        <w:del w:id="491" w:author="Mateus Berardo de Souza Terra" w:date="2016-02-08T19:14:00Z">
          <w:r w:rsidRPr="0068627D" w:rsidDel="006D3AB1">
            <w:rPr>
              <w:rPrChange w:id="492" w:author="Mateus Berardo de Souza Terra" w:date="2016-02-08T20:05:00Z">
                <w:rPr>
                  <w:color w:val="303030"/>
                  <w:lang w:val="pt-PT"/>
                </w:rPr>
              </w:rPrChange>
            </w:rPr>
            <w:delText>representaçao</w:delText>
          </w:r>
        </w:del>
      </w:ins>
      <w:ins w:id="493" w:author="Mateus Berardo de Souza Terra" w:date="2016-02-08T19:14:00Z">
        <w:r w:rsidRPr="0068627D">
          <w:t>representação</w:t>
        </w:r>
      </w:ins>
      <w:ins w:id="494" w:author="granix pacheco" w:date="2016-02-08T09:19:00Z">
        <w:r w:rsidRPr="0068627D">
          <w:rPr>
            <w:rPrChange w:id="495" w:author="Mateus Berardo de Souza Terra" w:date="2016-02-08T20:05:00Z">
              <w:rPr>
                <w:color w:val="303030"/>
                <w:lang w:val="pt-PT"/>
              </w:rPr>
            </w:rPrChange>
          </w:rPr>
          <w:t xml:space="preserve"> bin</w:t>
        </w:r>
      </w:ins>
      <w:r w:rsidR="0068627D">
        <w:t>á</w:t>
      </w:r>
      <w:ins w:id="496" w:author="granix pacheco" w:date="2016-02-08T09:19:00Z">
        <w:r w:rsidRPr="0068627D">
          <w:rPr>
            <w:rPrChange w:id="497" w:author="Mateus Berardo de Souza Terra" w:date="2016-02-08T20:05:00Z">
              <w:rPr>
                <w:color w:val="303030"/>
                <w:lang w:val="pt-PT"/>
              </w:rPr>
            </w:rPrChange>
          </w:rPr>
          <w:t>ria</w:t>
        </w:r>
      </w:ins>
      <w:ins w:id="498" w:author="granix pacheco" w:date="2016-02-08T09:18:00Z">
        <w:r w:rsidRPr="0068627D">
          <w:rPr>
            <w:rPrChange w:id="499"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00" w:author="Mateus Berardo de Souza Terra" w:date="2016-02-08T19:45:00Z"/>
        </w:rPr>
      </w:pPr>
    </w:p>
    <w:tbl>
      <w:tblPr>
        <w:tblStyle w:val="Tabelacomgrade"/>
        <w:tblW w:w="0" w:type="auto"/>
        <w:tblLook w:val="04A0" w:firstRow="1" w:lastRow="0" w:firstColumn="1" w:lastColumn="0" w:noHBand="0" w:noVBand="1"/>
        <w:tblPrChange w:id="501"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02">
          <w:tblGrid>
            <w:gridCol w:w="1558"/>
            <w:gridCol w:w="1558"/>
            <w:gridCol w:w="1558"/>
            <w:gridCol w:w="1558"/>
            <w:gridCol w:w="1559"/>
            <w:gridCol w:w="1559"/>
          </w:tblGrid>
        </w:tblGridChange>
      </w:tblGrid>
      <w:tr w:rsidR="006868CB" w:rsidRPr="0068627D" w14:paraId="1C090423" w14:textId="77777777" w:rsidTr="007031A8">
        <w:trPr>
          <w:trHeight w:val="20"/>
          <w:ins w:id="503" w:author="Mateus Berardo de Souza Terra" w:date="2016-02-08T20:04:00Z"/>
        </w:trPr>
        <w:tc>
          <w:tcPr>
            <w:tcW w:w="1558" w:type="dxa"/>
            <w:tcPrChange w:id="504"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05" w:author="Mateus Berardo de Souza Terra" w:date="2016-02-08T20:04:00Z"/>
                <w:sz w:val="16"/>
                <w:szCs w:val="16"/>
                <w:rPrChange w:id="506" w:author="Mateus Berardo de Souza Terra" w:date="2016-02-08T22:05:00Z">
                  <w:rPr>
                    <w:ins w:id="507" w:author="Mateus Berardo de Souza Terra" w:date="2016-02-08T20:04:00Z"/>
                    <w:color w:val="303030"/>
                  </w:rPr>
                </w:rPrChange>
              </w:rPr>
              <w:pPrChange w:id="508" w:author="Mateus Berardo de Souza Terra" w:date="2016-02-08T22:05:00Z">
                <w:pPr>
                  <w:pStyle w:val="NormalWeb"/>
                  <w:spacing w:before="0" w:beforeAutospacing="0" w:after="160" w:afterAutospacing="0"/>
                  <w:jc w:val="center"/>
                </w:pPr>
              </w:pPrChange>
            </w:pPr>
            <w:ins w:id="509" w:author="Mateus Berardo de Souza Terra" w:date="2016-02-08T20:05:00Z">
              <w:r w:rsidRPr="0068627D">
                <w:rPr>
                  <w:b/>
                  <w:sz w:val="16"/>
                  <w:szCs w:val="16"/>
                  <w:rPrChange w:id="510" w:author="Mateus Berardo de Souza Terra" w:date="2016-02-08T22:05:00Z">
                    <w:rPr>
                      <w:b/>
                      <w:color w:val="303030"/>
                    </w:rPr>
                  </w:rPrChange>
                </w:rPr>
                <w:t>Código</w:t>
              </w:r>
            </w:ins>
          </w:p>
        </w:tc>
        <w:tc>
          <w:tcPr>
            <w:tcW w:w="1558" w:type="dxa"/>
            <w:tcPrChange w:id="511"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12" w:author="Mateus Berardo de Souza Terra" w:date="2016-02-08T20:04:00Z"/>
                <w:sz w:val="16"/>
                <w:szCs w:val="16"/>
                <w:rPrChange w:id="513" w:author="Mateus Berardo de Souza Terra" w:date="2016-02-08T22:05:00Z">
                  <w:rPr>
                    <w:ins w:id="514" w:author="Mateus Berardo de Souza Terra" w:date="2016-02-08T20:04:00Z"/>
                    <w:color w:val="303030"/>
                  </w:rPr>
                </w:rPrChange>
              </w:rPr>
              <w:pPrChange w:id="515" w:author="Mateus Berardo de Souza Terra" w:date="2016-02-08T22:05:00Z">
                <w:pPr>
                  <w:pStyle w:val="NormalWeb"/>
                  <w:spacing w:before="0" w:beforeAutospacing="0" w:after="160" w:afterAutospacing="0"/>
                  <w:jc w:val="center"/>
                </w:pPr>
              </w:pPrChange>
            </w:pPr>
            <w:ins w:id="516" w:author="Mateus Berardo de Souza Terra" w:date="2016-02-08T20:05:00Z">
              <w:r w:rsidRPr="0068627D">
                <w:rPr>
                  <w:b/>
                  <w:sz w:val="16"/>
                  <w:szCs w:val="16"/>
                  <w:rPrChange w:id="517" w:author="Mateus Berardo de Souza Terra" w:date="2016-02-08T22:05:00Z">
                    <w:rPr>
                      <w:b/>
                      <w:color w:val="303030"/>
                    </w:rPr>
                  </w:rPrChange>
                </w:rPr>
                <w:t>Caractere</w:t>
              </w:r>
            </w:ins>
          </w:p>
        </w:tc>
        <w:tc>
          <w:tcPr>
            <w:tcW w:w="1558" w:type="dxa"/>
            <w:tcPrChange w:id="518"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19" w:author="Mateus Berardo de Souza Terra" w:date="2016-02-08T20:04:00Z"/>
                <w:sz w:val="16"/>
                <w:szCs w:val="16"/>
                <w:rPrChange w:id="520" w:author="Mateus Berardo de Souza Terra" w:date="2016-02-08T22:05:00Z">
                  <w:rPr>
                    <w:ins w:id="521" w:author="Mateus Berardo de Souza Terra" w:date="2016-02-08T20:04:00Z"/>
                    <w:color w:val="303030"/>
                  </w:rPr>
                </w:rPrChange>
              </w:rPr>
              <w:pPrChange w:id="522" w:author="Mateus Berardo de Souza Terra" w:date="2016-02-08T22:05:00Z">
                <w:pPr>
                  <w:pStyle w:val="NormalWeb"/>
                  <w:spacing w:before="0" w:beforeAutospacing="0" w:after="160" w:afterAutospacing="0"/>
                  <w:jc w:val="center"/>
                </w:pPr>
              </w:pPrChange>
            </w:pPr>
            <w:ins w:id="523" w:author="Mateus Berardo de Souza Terra" w:date="2016-02-08T20:05:00Z">
              <w:r w:rsidRPr="0068627D">
                <w:rPr>
                  <w:b/>
                  <w:sz w:val="16"/>
                  <w:szCs w:val="16"/>
                  <w:rPrChange w:id="524" w:author="Mateus Berardo de Souza Terra" w:date="2016-02-08T22:05:00Z">
                    <w:rPr>
                      <w:b/>
                      <w:color w:val="303030"/>
                    </w:rPr>
                  </w:rPrChange>
                </w:rPr>
                <w:t>Código</w:t>
              </w:r>
            </w:ins>
          </w:p>
        </w:tc>
        <w:tc>
          <w:tcPr>
            <w:tcW w:w="1558" w:type="dxa"/>
            <w:tcPrChange w:id="525"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26" w:author="Mateus Berardo de Souza Terra" w:date="2016-02-08T20:04:00Z"/>
                <w:sz w:val="16"/>
                <w:szCs w:val="16"/>
                <w:rPrChange w:id="527" w:author="Mateus Berardo de Souza Terra" w:date="2016-02-08T22:05:00Z">
                  <w:rPr>
                    <w:ins w:id="528" w:author="Mateus Berardo de Souza Terra" w:date="2016-02-08T20:04:00Z"/>
                    <w:color w:val="303030"/>
                  </w:rPr>
                </w:rPrChange>
              </w:rPr>
              <w:pPrChange w:id="529" w:author="Mateus Berardo de Souza Terra" w:date="2016-02-08T22:05:00Z">
                <w:pPr>
                  <w:pStyle w:val="NormalWeb"/>
                  <w:spacing w:before="0" w:beforeAutospacing="0" w:after="160" w:afterAutospacing="0"/>
                  <w:jc w:val="center"/>
                </w:pPr>
              </w:pPrChange>
            </w:pPr>
            <w:ins w:id="530" w:author="Mateus Berardo de Souza Terra" w:date="2016-02-08T20:05:00Z">
              <w:r w:rsidRPr="0068627D">
                <w:rPr>
                  <w:b/>
                  <w:sz w:val="16"/>
                  <w:szCs w:val="16"/>
                  <w:rPrChange w:id="531" w:author="Mateus Berardo de Souza Terra" w:date="2016-02-08T22:05:00Z">
                    <w:rPr>
                      <w:b/>
                      <w:color w:val="303030"/>
                    </w:rPr>
                  </w:rPrChange>
                </w:rPr>
                <w:t>Caractere</w:t>
              </w:r>
            </w:ins>
          </w:p>
        </w:tc>
        <w:tc>
          <w:tcPr>
            <w:tcW w:w="1559" w:type="dxa"/>
            <w:tcPrChange w:id="532"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33" w:author="Mateus Berardo de Souza Terra" w:date="2016-02-08T20:04:00Z"/>
                <w:sz w:val="16"/>
                <w:szCs w:val="16"/>
                <w:rPrChange w:id="534" w:author="Mateus Berardo de Souza Terra" w:date="2016-02-08T22:05:00Z">
                  <w:rPr>
                    <w:ins w:id="535" w:author="Mateus Berardo de Souza Terra" w:date="2016-02-08T20:04:00Z"/>
                    <w:color w:val="303030"/>
                  </w:rPr>
                </w:rPrChange>
              </w:rPr>
              <w:pPrChange w:id="536" w:author="Mateus Berardo de Souza Terra" w:date="2016-02-08T22:05:00Z">
                <w:pPr>
                  <w:pStyle w:val="NormalWeb"/>
                  <w:spacing w:before="0" w:beforeAutospacing="0" w:after="160" w:afterAutospacing="0"/>
                  <w:jc w:val="center"/>
                </w:pPr>
              </w:pPrChange>
            </w:pPr>
            <w:ins w:id="537" w:author="Mateus Berardo de Souza Terra" w:date="2016-02-08T20:05:00Z">
              <w:r w:rsidRPr="0068627D">
                <w:rPr>
                  <w:b/>
                  <w:sz w:val="16"/>
                  <w:szCs w:val="16"/>
                  <w:rPrChange w:id="538" w:author="Mateus Berardo de Souza Terra" w:date="2016-02-08T22:05:00Z">
                    <w:rPr>
                      <w:b/>
                      <w:color w:val="303030"/>
                    </w:rPr>
                  </w:rPrChange>
                </w:rPr>
                <w:t>Código</w:t>
              </w:r>
            </w:ins>
          </w:p>
        </w:tc>
        <w:tc>
          <w:tcPr>
            <w:tcW w:w="1559" w:type="dxa"/>
            <w:tcPrChange w:id="539"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40" w:author="Mateus Berardo de Souza Terra" w:date="2016-02-08T20:04:00Z"/>
                <w:sz w:val="16"/>
                <w:szCs w:val="16"/>
                <w:rPrChange w:id="541" w:author="Mateus Berardo de Souza Terra" w:date="2016-02-08T22:05:00Z">
                  <w:rPr>
                    <w:ins w:id="542" w:author="Mateus Berardo de Souza Terra" w:date="2016-02-08T20:04:00Z"/>
                    <w:color w:val="303030"/>
                  </w:rPr>
                </w:rPrChange>
              </w:rPr>
              <w:pPrChange w:id="543" w:author="Mateus Berardo de Souza Terra" w:date="2016-02-08T22:05:00Z">
                <w:pPr>
                  <w:pStyle w:val="NormalWeb"/>
                  <w:spacing w:before="0" w:beforeAutospacing="0" w:after="160" w:afterAutospacing="0"/>
                  <w:jc w:val="center"/>
                </w:pPr>
              </w:pPrChange>
            </w:pPr>
            <w:ins w:id="544" w:author="Mateus Berardo de Souza Terra" w:date="2016-02-08T20:05:00Z">
              <w:r w:rsidRPr="0068627D">
                <w:rPr>
                  <w:b/>
                  <w:sz w:val="16"/>
                  <w:szCs w:val="16"/>
                  <w:rPrChange w:id="545" w:author="Mateus Berardo de Souza Terra" w:date="2016-02-08T22:05:00Z">
                    <w:rPr>
                      <w:b/>
                      <w:color w:val="303030"/>
                    </w:rPr>
                  </w:rPrChange>
                </w:rPr>
                <w:t>Caractere</w:t>
              </w:r>
            </w:ins>
          </w:p>
        </w:tc>
      </w:tr>
      <w:tr w:rsidR="006868CB" w:rsidRPr="0068627D" w14:paraId="238D33C3" w14:textId="77777777" w:rsidTr="007031A8">
        <w:trPr>
          <w:trHeight w:val="20"/>
          <w:ins w:id="546" w:author="Mateus Berardo de Souza Terra" w:date="2016-02-08T20:04:00Z"/>
        </w:trPr>
        <w:tc>
          <w:tcPr>
            <w:tcW w:w="1558" w:type="dxa"/>
            <w:tcPrChange w:id="547"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48" w:author="Mateus Berardo de Souza Terra" w:date="2016-02-08T20:04:00Z"/>
                <w:sz w:val="16"/>
                <w:szCs w:val="16"/>
                <w:rPrChange w:id="549" w:author="Mateus Berardo de Souza Terra" w:date="2016-02-08T22:05:00Z">
                  <w:rPr>
                    <w:ins w:id="550" w:author="Mateus Berardo de Souza Terra" w:date="2016-02-08T20:04:00Z"/>
                    <w:color w:val="303030"/>
                  </w:rPr>
                </w:rPrChange>
              </w:rPr>
              <w:pPrChange w:id="551" w:author="Mateus Berardo de Souza Terra" w:date="2016-02-08T22:05:00Z">
                <w:pPr>
                  <w:pStyle w:val="NormalWeb"/>
                  <w:spacing w:before="0" w:beforeAutospacing="0" w:after="160" w:afterAutospacing="0"/>
                  <w:jc w:val="center"/>
                </w:pPr>
              </w:pPrChange>
            </w:pPr>
            <w:ins w:id="552" w:author="Mateus Berardo de Souza Terra" w:date="2016-02-08T20:05:00Z">
              <w:r w:rsidRPr="0068627D">
                <w:rPr>
                  <w:sz w:val="16"/>
                  <w:szCs w:val="16"/>
                  <w:rPrChange w:id="553" w:author="Mateus Berardo de Souza Terra" w:date="2016-02-08T22:05:00Z">
                    <w:rPr>
                      <w:color w:val="303030"/>
                    </w:rPr>
                  </w:rPrChange>
                </w:rPr>
                <w:t>32</w:t>
              </w:r>
            </w:ins>
          </w:p>
        </w:tc>
        <w:tc>
          <w:tcPr>
            <w:tcW w:w="1558" w:type="dxa"/>
            <w:tcPrChange w:id="554"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55" w:author="Mateus Berardo de Souza Terra" w:date="2016-02-08T20:04:00Z"/>
                <w:sz w:val="16"/>
                <w:szCs w:val="16"/>
                <w:rPrChange w:id="556" w:author="Mateus Berardo de Souza Terra" w:date="2016-02-08T22:05:00Z">
                  <w:rPr>
                    <w:ins w:id="557" w:author="Mateus Berardo de Souza Terra" w:date="2016-02-08T20:04:00Z"/>
                    <w:color w:val="303030"/>
                  </w:rPr>
                </w:rPrChange>
              </w:rPr>
              <w:pPrChange w:id="558" w:author="Mateus Berardo de Souza Terra" w:date="2016-02-08T22:05:00Z">
                <w:pPr>
                  <w:pStyle w:val="NormalWeb"/>
                  <w:spacing w:before="0" w:beforeAutospacing="0" w:after="160" w:afterAutospacing="0"/>
                  <w:jc w:val="center"/>
                </w:pPr>
              </w:pPrChange>
            </w:pPr>
            <w:ins w:id="559" w:author="Mateus Berardo de Souza Terra" w:date="2016-02-08T22:10:00Z">
              <w:r w:rsidRPr="0068627D">
                <w:rPr>
                  <w:sz w:val="16"/>
                  <w:szCs w:val="16"/>
                </w:rPr>
                <w:t>ESPAÇO</w:t>
              </w:r>
            </w:ins>
          </w:p>
        </w:tc>
        <w:tc>
          <w:tcPr>
            <w:tcW w:w="1558" w:type="dxa"/>
            <w:tcPrChange w:id="560"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61" w:author="Mateus Berardo de Souza Terra" w:date="2016-02-08T20:04:00Z"/>
                <w:sz w:val="16"/>
                <w:szCs w:val="16"/>
                <w:rPrChange w:id="562" w:author="Mateus Berardo de Souza Terra" w:date="2016-02-08T22:05:00Z">
                  <w:rPr>
                    <w:ins w:id="563" w:author="Mateus Berardo de Souza Terra" w:date="2016-02-08T20:04:00Z"/>
                    <w:color w:val="303030"/>
                  </w:rPr>
                </w:rPrChange>
              </w:rPr>
              <w:pPrChange w:id="564" w:author="Mateus Berardo de Souza Terra" w:date="2016-02-08T22:05:00Z">
                <w:pPr>
                  <w:pStyle w:val="NormalWeb"/>
                  <w:spacing w:before="0" w:beforeAutospacing="0" w:after="160" w:afterAutospacing="0"/>
                  <w:jc w:val="center"/>
                </w:pPr>
              </w:pPrChange>
            </w:pPr>
            <w:ins w:id="565" w:author="Mateus Berardo de Souza Terra" w:date="2016-02-08T22:09:00Z">
              <w:r w:rsidRPr="0068627D">
                <w:rPr>
                  <w:sz w:val="16"/>
                  <w:szCs w:val="16"/>
                </w:rPr>
                <w:t>64</w:t>
              </w:r>
            </w:ins>
          </w:p>
        </w:tc>
        <w:tc>
          <w:tcPr>
            <w:tcW w:w="1558" w:type="dxa"/>
            <w:tcPrChange w:id="566"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67" w:author="Mateus Berardo de Souza Terra" w:date="2016-02-08T20:04:00Z"/>
                <w:sz w:val="16"/>
                <w:szCs w:val="16"/>
                <w:rPrChange w:id="568" w:author="Mateus Berardo de Souza Terra" w:date="2016-02-08T22:05:00Z">
                  <w:rPr>
                    <w:ins w:id="569" w:author="Mateus Berardo de Souza Terra" w:date="2016-02-08T20:04:00Z"/>
                    <w:color w:val="303030"/>
                  </w:rPr>
                </w:rPrChange>
              </w:rPr>
              <w:pPrChange w:id="570" w:author="Mateus Berardo de Souza Terra" w:date="2016-02-08T22:05:00Z">
                <w:pPr>
                  <w:pStyle w:val="NormalWeb"/>
                  <w:spacing w:before="0" w:beforeAutospacing="0" w:after="160" w:afterAutospacing="0"/>
                  <w:jc w:val="center"/>
                </w:pPr>
              </w:pPrChange>
            </w:pPr>
            <w:ins w:id="571" w:author="Mateus Berardo de Souza Terra" w:date="2016-02-08T22:12:00Z">
              <w:r w:rsidRPr="0068627D">
                <w:rPr>
                  <w:sz w:val="16"/>
                  <w:szCs w:val="16"/>
                </w:rPr>
                <w:t>@</w:t>
              </w:r>
            </w:ins>
          </w:p>
        </w:tc>
        <w:tc>
          <w:tcPr>
            <w:tcW w:w="1559" w:type="dxa"/>
            <w:tcPrChange w:id="572"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73" w:author="Mateus Berardo de Souza Terra" w:date="2016-02-08T20:04:00Z"/>
                <w:sz w:val="16"/>
                <w:szCs w:val="16"/>
                <w:rPrChange w:id="574" w:author="Mateus Berardo de Souza Terra" w:date="2016-02-08T22:05:00Z">
                  <w:rPr>
                    <w:ins w:id="575" w:author="Mateus Berardo de Souza Terra" w:date="2016-02-08T20:04:00Z"/>
                    <w:color w:val="303030"/>
                  </w:rPr>
                </w:rPrChange>
              </w:rPr>
              <w:pPrChange w:id="576" w:author="Mateus Berardo de Souza Terra" w:date="2016-02-08T22:05:00Z">
                <w:pPr>
                  <w:pStyle w:val="NormalWeb"/>
                  <w:spacing w:before="0" w:beforeAutospacing="0" w:after="160" w:afterAutospacing="0"/>
                  <w:jc w:val="center"/>
                </w:pPr>
              </w:pPrChange>
            </w:pPr>
            <w:ins w:id="577" w:author="Mateus Berardo de Souza Terra" w:date="2016-02-08T22:09:00Z">
              <w:r w:rsidRPr="0068627D">
                <w:rPr>
                  <w:sz w:val="16"/>
                  <w:szCs w:val="16"/>
                </w:rPr>
                <w:t>96</w:t>
              </w:r>
            </w:ins>
          </w:p>
        </w:tc>
        <w:tc>
          <w:tcPr>
            <w:tcW w:w="1559" w:type="dxa"/>
            <w:tcPrChange w:id="578"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79" w:author="Mateus Berardo de Souza Terra" w:date="2016-02-08T20:04:00Z"/>
                <w:sz w:val="16"/>
                <w:szCs w:val="16"/>
                <w:rPrChange w:id="580" w:author="Mateus Berardo de Souza Terra" w:date="2016-02-08T22:05:00Z">
                  <w:rPr>
                    <w:ins w:id="581" w:author="Mateus Berardo de Souza Terra" w:date="2016-02-08T20:04:00Z"/>
                    <w:color w:val="303030"/>
                  </w:rPr>
                </w:rPrChange>
              </w:rPr>
              <w:pPrChange w:id="582" w:author="Mateus Berardo de Souza Terra" w:date="2016-02-08T22:05:00Z">
                <w:pPr>
                  <w:pStyle w:val="NormalWeb"/>
                  <w:spacing w:before="0" w:beforeAutospacing="0" w:after="160" w:afterAutospacing="0"/>
                  <w:jc w:val="center"/>
                </w:pPr>
              </w:pPrChange>
            </w:pPr>
            <w:ins w:id="583" w:author="Mateus Berardo de Souza Terra" w:date="2016-02-08T22:12:00Z">
              <w:r w:rsidRPr="0068627D">
                <w:rPr>
                  <w:sz w:val="16"/>
                  <w:szCs w:val="16"/>
                </w:rPr>
                <w:t>`</w:t>
              </w:r>
            </w:ins>
          </w:p>
        </w:tc>
      </w:tr>
      <w:tr w:rsidR="006868CB" w:rsidRPr="0068627D" w14:paraId="08EE441D" w14:textId="77777777" w:rsidTr="007031A8">
        <w:trPr>
          <w:trHeight w:val="20"/>
          <w:ins w:id="584" w:author="Mateus Berardo de Souza Terra" w:date="2016-02-08T20:04:00Z"/>
        </w:trPr>
        <w:tc>
          <w:tcPr>
            <w:tcW w:w="1558" w:type="dxa"/>
            <w:tcPrChange w:id="585"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86" w:author="Mateus Berardo de Souza Terra" w:date="2016-02-08T20:04:00Z"/>
                <w:sz w:val="16"/>
                <w:szCs w:val="16"/>
                <w:rPrChange w:id="587" w:author="Mateus Berardo de Souza Terra" w:date="2016-02-08T22:05:00Z">
                  <w:rPr>
                    <w:ins w:id="588" w:author="Mateus Berardo de Souza Terra" w:date="2016-02-08T20:04:00Z"/>
                    <w:color w:val="303030"/>
                  </w:rPr>
                </w:rPrChange>
              </w:rPr>
              <w:pPrChange w:id="589" w:author="Mateus Berardo de Souza Terra" w:date="2016-02-08T22:05:00Z">
                <w:pPr>
                  <w:pStyle w:val="NormalWeb"/>
                  <w:spacing w:before="0" w:beforeAutospacing="0" w:after="160" w:afterAutospacing="0"/>
                  <w:jc w:val="center"/>
                </w:pPr>
              </w:pPrChange>
            </w:pPr>
            <w:ins w:id="590" w:author="Mateus Berardo de Souza Terra" w:date="2016-02-08T20:05:00Z">
              <w:r w:rsidRPr="0068627D">
                <w:rPr>
                  <w:sz w:val="16"/>
                  <w:szCs w:val="16"/>
                  <w:rPrChange w:id="591" w:author="Mateus Berardo de Souza Terra" w:date="2016-02-08T22:05:00Z">
                    <w:rPr>
                      <w:color w:val="303030"/>
                    </w:rPr>
                  </w:rPrChange>
                </w:rPr>
                <w:t>33</w:t>
              </w:r>
            </w:ins>
          </w:p>
        </w:tc>
        <w:tc>
          <w:tcPr>
            <w:tcW w:w="1558" w:type="dxa"/>
            <w:tcPrChange w:id="592"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593" w:author="Mateus Berardo de Souza Terra" w:date="2016-02-08T20:04:00Z"/>
                <w:sz w:val="16"/>
                <w:szCs w:val="16"/>
                <w:rPrChange w:id="594" w:author="Mateus Berardo de Souza Terra" w:date="2016-02-08T22:05:00Z">
                  <w:rPr>
                    <w:ins w:id="595" w:author="Mateus Berardo de Souza Terra" w:date="2016-02-08T20:04:00Z"/>
                    <w:color w:val="303030"/>
                  </w:rPr>
                </w:rPrChange>
              </w:rPr>
              <w:pPrChange w:id="596" w:author="Mateus Berardo de Souza Terra" w:date="2016-02-08T22:05:00Z">
                <w:pPr>
                  <w:pStyle w:val="NormalWeb"/>
                  <w:spacing w:before="0" w:beforeAutospacing="0" w:after="160" w:afterAutospacing="0"/>
                  <w:jc w:val="center"/>
                </w:pPr>
              </w:pPrChange>
            </w:pPr>
            <w:ins w:id="597" w:author="Mateus Berardo de Souza Terra" w:date="2016-02-08T22:13:00Z">
              <w:r w:rsidRPr="0068627D">
                <w:rPr>
                  <w:sz w:val="16"/>
                  <w:szCs w:val="16"/>
                </w:rPr>
                <w:t>!</w:t>
              </w:r>
            </w:ins>
          </w:p>
        </w:tc>
        <w:tc>
          <w:tcPr>
            <w:tcW w:w="1558" w:type="dxa"/>
            <w:tcPrChange w:id="598"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599" w:author="Mateus Berardo de Souza Terra" w:date="2016-02-08T20:04:00Z"/>
                <w:sz w:val="16"/>
                <w:szCs w:val="16"/>
                <w:rPrChange w:id="600" w:author="Mateus Berardo de Souza Terra" w:date="2016-02-08T22:05:00Z">
                  <w:rPr>
                    <w:ins w:id="601" w:author="Mateus Berardo de Souza Terra" w:date="2016-02-08T20:04:00Z"/>
                    <w:color w:val="303030"/>
                  </w:rPr>
                </w:rPrChange>
              </w:rPr>
              <w:pPrChange w:id="602" w:author="Mateus Berardo de Souza Terra" w:date="2016-02-08T22:05:00Z">
                <w:pPr>
                  <w:pStyle w:val="NormalWeb"/>
                  <w:spacing w:before="0" w:beforeAutospacing="0" w:after="160" w:afterAutospacing="0"/>
                  <w:jc w:val="center"/>
                </w:pPr>
              </w:pPrChange>
            </w:pPr>
            <w:ins w:id="603" w:author="Mateus Berardo de Souza Terra" w:date="2016-02-08T22:09:00Z">
              <w:r w:rsidRPr="0068627D">
                <w:rPr>
                  <w:sz w:val="16"/>
                  <w:szCs w:val="16"/>
                </w:rPr>
                <w:t>65</w:t>
              </w:r>
            </w:ins>
          </w:p>
        </w:tc>
        <w:tc>
          <w:tcPr>
            <w:tcW w:w="1558" w:type="dxa"/>
            <w:tcPrChange w:id="604"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05" w:author="Mateus Berardo de Souza Terra" w:date="2016-02-08T20:04:00Z"/>
                <w:sz w:val="16"/>
                <w:szCs w:val="16"/>
                <w:rPrChange w:id="606" w:author="Mateus Berardo de Souza Terra" w:date="2016-02-08T22:05:00Z">
                  <w:rPr>
                    <w:ins w:id="607" w:author="Mateus Berardo de Souza Terra" w:date="2016-02-08T20:04:00Z"/>
                    <w:color w:val="303030"/>
                  </w:rPr>
                </w:rPrChange>
              </w:rPr>
              <w:pPrChange w:id="608" w:author="Mateus Berardo de Souza Terra" w:date="2016-02-08T22:05:00Z">
                <w:pPr>
                  <w:pStyle w:val="NormalWeb"/>
                  <w:spacing w:before="0" w:beforeAutospacing="0" w:after="160" w:afterAutospacing="0"/>
                  <w:jc w:val="center"/>
                </w:pPr>
              </w:pPrChange>
            </w:pPr>
            <w:ins w:id="609" w:author="Mateus Berardo de Souza Terra" w:date="2016-02-08T22:10:00Z">
              <w:r w:rsidRPr="0068627D">
                <w:rPr>
                  <w:sz w:val="16"/>
                  <w:szCs w:val="16"/>
                </w:rPr>
                <w:t>A</w:t>
              </w:r>
            </w:ins>
          </w:p>
        </w:tc>
        <w:tc>
          <w:tcPr>
            <w:tcW w:w="1559" w:type="dxa"/>
            <w:tcPrChange w:id="610"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11" w:author="Mateus Berardo de Souza Terra" w:date="2016-02-08T20:04:00Z"/>
                <w:sz w:val="16"/>
                <w:szCs w:val="16"/>
                <w:rPrChange w:id="612" w:author="Mateus Berardo de Souza Terra" w:date="2016-02-08T22:05:00Z">
                  <w:rPr>
                    <w:ins w:id="613" w:author="Mateus Berardo de Souza Terra" w:date="2016-02-08T20:04:00Z"/>
                    <w:color w:val="303030"/>
                  </w:rPr>
                </w:rPrChange>
              </w:rPr>
              <w:pPrChange w:id="614" w:author="Mateus Berardo de Souza Terra" w:date="2016-02-08T22:05:00Z">
                <w:pPr>
                  <w:pStyle w:val="NormalWeb"/>
                  <w:spacing w:before="0" w:beforeAutospacing="0" w:after="160" w:afterAutospacing="0"/>
                  <w:jc w:val="center"/>
                </w:pPr>
              </w:pPrChange>
            </w:pPr>
            <w:ins w:id="615" w:author="Mateus Berardo de Souza Terra" w:date="2016-02-08T22:09:00Z">
              <w:r w:rsidRPr="0068627D">
                <w:rPr>
                  <w:sz w:val="16"/>
                  <w:szCs w:val="16"/>
                </w:rPr>
                <w:t>97</w:t>
              </w:r>
            </w:ins>
          </w:p>
        </w:tc>
        <w:tc>
          <w:tcPr>
            <w:tcW w:w="1559" w:type="dxa"/>
            <w:tcPrChange w:id="616"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17" w:author="Mateus Berardo de Souza Terra" w:date="2016-02-08T20:04:00Z"/>
                <w:sz w:val="16"/>
                <w:szCs w:val="16"/>
                <w:rPrChange w:id="618" w:author="Mateus Berardo de Souza Terra" w:date="2016-02-08T22:05:00Z">
                  <w:rPr>
                    <w:ins w:id="619" w:author="Mateus Berardo de Souza Terra" w:date="2016-02-08T20:04:00Z"/>
                    <w:color w:val="303030"/>
                  </w:rPr>
                </w:rPrChange>
              </w:rPr>
              <w:pPrChange w:id="620" w:author="Mateus Berardo de Souza Terra" w:date="2016-02-08T22:05:00Z">
                <w:pPr>
                  <w:pStyle w:val="NormalWeb"/>
                  <w:spacing w:before="0" w:beforeAutospacing="0" w:after="160" w:afterAutospacing="0"/>
                  <w:jc w:val="center"/>
                </w:pPr>
              </w:pPrChange>
            </w:pPr>
            <w:proofErr w:type="gramStart"/>
            <w:ins w:id="621"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22" w:author="Mateus Berardo de Souza Terra" w:date="2016-02-08T20:04:00Z"/>
        </w:trPr>
        <w:tc>
          <w:tcPr>
            <w:tcW w:w="1558" w:type="dxa"/>
            <w:tcPrChange w:id="623"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24" w:author="Mateus Berardo de Souza Terra" w:date="2016-02-08T20:04:00Z"/>
                <w:sz w:val="16"/>
                <w:szCs w:val="16"/>
                <w:rPrChange w:id="625" w:author="Mateus Berardo de Souza Terra" w:date="2016-02-08T22:05:00Z">
                  <w:rPr>
                    <w:ins w:id="626" w:author="Mateus Berardo de Souza Terra" w:date="2016-02-08T20:04:00Z"/>
                    <w:color w:val="303030"/>
                  </w:rPr>
                </w:rPrChange>
              </w:rPr>
              <w:pPrChange w:id="627" w:author="Mateus Berardo de Souza Terra" w:date="2016-02-08T22:05:00Z">
                <w:pPr>
                  <w:pStyle w:val="NormalWeb"/>
                  <w:spacing w:before="0" w:beforeAutospacing="0" w:after="160" w:afterAutospacing="0"/>
                  <w:jc w:val="center"/>
                </w:pPr>
              </w:pPrChange>
            </w:pPr>
            <w:ins w:id="628" w:author="Mateus Berardo de Souza Terra" w:date="2016-02-08T20:05:00Z">
              <w:r w:rsidRPr="0068627D">
                <w:rPr>
                  <w:sz w:val="16"/>
                  <w:szCs w:val="16"/>
                  <w:rPrChange w:id="629" w:author="Mateus Berardo de Souza Terra" w:date="2016-02-08T22:05:00Z">
                    <w:rPr>
                      <w:color w:val="303030"/>
                    </w:rPr>
                  </w:rPrChange>
                </w:rPr>
                <w:t>34</w:t>
              </w:r>
            </w:ins>
          </w:p>
        </w:tc>
        <w:tc>
          <w:tcPr>
            <w:tcW w:w="1558" w:type="dxa"/>
            <w:tcPrChange w:id="630"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31" w:author="Mateus Berardo de Souza Terra" w:date="2016-02-08T20:04:00Z"/>
                <w:sz w:val="16"/>
                <w:szCs w:val="16"/>
                <w:rPrChange w:id="632" w:author="Mateus Berardo de Souza Terra" w:date="2016-02-08T22:05:00Z">
                  <w:rPr>
                    <w:ins w:id="633" w:author="Mateus Berardo de Souza Terra" w:date="2016-02-08T20:04:00Z"/>
                    <w:color w:val="303030"/>
                  </w:rPr>
                </w:rPrChange>
              </w:rPr>
              <w:pPrChange w:id="634" w:author="Mateus Berardo de Souza Terra" w:date="2016-02-08T22:05:00Z">
                <w:pPr>
                  <w:pStyle w:val="NormalWeb"/>
                  <w:spacing w:before="0" w:beforeAutospacing="0" w:after="160" w:afterAutospacing="0"/>
                  <w:jc w:val="center"/>
                </w:pPr>
              </w:pPrChange>
            </w:pPr>
            <w:ins w:id="635" w:author="Mateus Berardo de Souza Terra" w:date="2016-02-08T22:13:00Z">
              <w:r w:rsidRPr="0068627D">
                <w:rPr>
                  <w:sz w:val="16"/>
                  <w:szCs w:val="16"/>
                </w:rPr>
                <w:t>“</w:t>
              </w:r>
            </w:ins>
          </w:p>
        </w:tc>
        <w:tc>
          <w:tcPr>
            <w:tcW w:w="1558" w:type="dxa"/>
            <w:tcPrChange w:id="636"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37" w:author="Mateus Berardo de Souza Terra" w:date="2016-02-08T20:04:00Z"/>
                <w:sz w:val="16"/>
                <w:szCs w:val="16"/>
                <w:rPrChange w:id="638" w:author="Mateus Berardo de Souza Terra" w:date="2016-02-08T22:05:00Z">
                  <w:rPr>
                    <w:ins w:id="639" w:author="Mateus Berardo de Souza Terra" w:date="2016-02-08T20:04:00Z"/>
                    <w:color w:val="303030"/>
                  </w:rPr>
                </w:rPrChange>
              </w:rPr>
              <w:pPrChange w:id="640" w:author="Mateus Berardo de Souza Terra" w:date="2016-02-08T22:05:00Z">
                <w:pPr>
                  <w:pStyle w:val="NormalWeb"/>
                  <w:spacing w:before="0" w:beforeAutospacing="0" w:after="160" w:afterAutospacing="0"/>
                  <w:jc w:val="center"/>
                </w:pPr>
              </w:pPrChange>
            </w:pPr>
            <w:ins w:id="641" w:author="Mateus Berardo de Souza Terra" w:date="2016-02-08T22:09:00Z">
              <w:r w:rsidRPr="0068627D">
                <w:rPr>
                  <w:sz w:val="16"/>
                  <w:szCs w:val="16"/>
                </w:rPr>
                <w:t>66</w:t>
              </w:r>
            </w:ins>
          </w:p>
        </w:tc>
        <w:tc>
          <w:tcPr>
            <w:tcW w:w="1558" w:type="dxa"/>
            <w:tcPrChange w:id="642"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43" w:author="Mateus Berardo de Souza Terra" w:date="2016-02-08T20:04:00Z"/>
                <w:sz w:val="16"/>
                <w:szCs w:val="16"/>
                <w:rPrChange w:id="644" w:author="Mateus Berardo de Souza Terra" w:date="2016-02-08T22:05:00Z">
                  <w:rPr>
                    <w:ins w:id="645" w:author="Mateus Berardo de Souza Terra" w:date="2016-02-08T20:04:00Z"/>
                    <w:color w:val="303030"/>
                  </w:rPr>
                </w:rPrChange>
              </w:rPr>
              <w:pPrChange w:id="646" w:author="Mateus Berardo de Souza Terra" w:date="2016-02-08T22:05:00Z">
                <w:pPr>
                  <w:pStyle w:val="NormalWeb"/>
                  <w:spacing w:before="0" w:beforeAutospacing="0" w:after="160" w:afterAutospacing="0"/>
                  <w:jc w:val="center"/>
                </w:pPr>
              </w:pPrChange>
            </w:pPr>
            <w:ins w:id="647" w:author="Mateus Berardo de Souza Terra" w:date="2016-02-08T22:10:00Z">
              <w:r w:rsidRPr="0068627D">
                <w:rPr>
                  <w:sz w:val="16"/>
                  <w:szCs w:val="16"/>
                </w:rPr>
                <w:t>B</w:t>
              </w:r>
            </w:ins>
          </w:p>
        </w:tc>
        <w:tc>
          <w:tcPr>
            <w:tcW w:w="1559" w:type="dxa"/>
            <w:tcPrChange w:id="648"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49" w:author="Mateus Berardo de Souza Terra" w:date="2016-02-08T20:04:00Z"/>
                <w:sz w:val="16"/>
                <w:szCs w:val="16"/>
                <w:rPrChange w:id="650" w:author="Mateus Berardo de Souza Terra" w:date="2016-02-08T22:05:00Z">
                  <w:rPr>
                    <w:ins w:id="651" w:author="Mateus Berardo de Souza Terra" w:date="2016-02-08T20:04:00Z"/>
                    <w:color w:val="303030"/>
                  </w:rPr>
                </w:rPrChange>
              </w:rPr>
              <w:pPrChange w:id="652" w:author="Mateus Berardo de Souza Terra" w:date="2016-02-08T22:05:00Z">
                <w:pPr>
                  <w:pStyle w:val="NormalWeb"/>
                  <w:spacing w:before="0" w:beforeAutospacing="0" w:after="160" w:afterAutospacing="0"/>
                  <w:jc w:val="center"/>
                </w:pPr>
              </w:pPrChange>
            </w:pPr>
            <w:ins w:id="653" w:author="Mateus Berardo de Souza Terra" w:date="2016-02-08T22:09:00Z">
              <w:r w:rsidRPr="0068627D">
                <w:rPr>
                  <w:sz w:val="16"/>
                  <w:szCs w:val="16"/>
                </w:rPr>
                <w:t>98</w:t>
              </w:r>
            </w:ins>
          </w:p>
        </w:tc>
        <w:tc>
          <w:tcPr>
            <w:tcW w:w="1559" w:type="dxa"/>
            <w:tcPrChange w:id="654"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55" w:author="Mateus Berardo de Souza Terra" w:date="2016-02-08T20:04:00Z"/>
                <w:sz w:val="16"/>
                <w:szCs w:val="16"/>
                <w:rPrChange w:id="656" w:author="Mateus Berardo de Souza Terra" w:date="2016-02-08T22:05:00Z">
                  <w:rPr>
                    <w:ins w:id="657" w:author="Mateus Berardo de Souza Terra" w:date="2016-02-08T20:04:00Z"/>
                    <w:color w:val="303030"/>
                  </w:rPr>
                </w:rPrChange>
              </w:rPr>
              <w:pPrChange w:id="658" w:author="Mateus Berardo de Souza Terra" w:date="2016-02-08T22:05:00Z">
                <w:pPr>
                  <w:pStyle w:val="NormalWeb"/>
                  <w:spacing w:before="0" w:beforeAutospacing="0" w:after="160" w:afterAutospacing="0"/>
                  <w:jc w:val="center"/>
                </w:pPr>
              </w:pPrChange>
            </w:pPr>
            <w:proofErr w:type="gramStart"/>
            <w:ins w:id="659"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60" w:author="Mateus Berardo de Souza Terra" w:date="2016-02-08T20:04:00Z"/>
        </w:trPr>
        <w:tc>
          <w:tcPr>
            <w:tcW w:w="1558" w:type="dxa"/>
            <w:tcPrChange w:id="661"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62" w:author="Mateus Berardo de Souza Terra" w:date="2016-02-08T20:04:00Z"/>
                <w:sz w:val="16"/>
                <w:szCs w:val="16"/>
                <w:rPrChange w:id="663" w:author="Mateus Berardo de Souza Terra" w:date="2016-02-08T22:05:00Z">
                  <w:rPr>
                    <w:ins w:id="664" w:author="Mateus Berardo de Souza Terra" w:date="2016-02-08T20:04:00Z"/>
                    <w:color w:val="303030"/>
                  </w:rPr>
                </w:rPrChange>
              </w:rPr>
              <w:pPrChange w:id="665" w:author="Mateus Berardo de Souza Terra" w:date="2016-02-08T22:05:00Z">
                <w:pPr>
                  <w:pStyle w:val="NormalWeb"/>
                  <w:spacing w:before="0" w:beforeAutospacing="0" w:after="160" w:afterAutospacing="0"/>
                  <w:jc w:val="center"/>
                </w:pPr>
              </w:pPrChange>
            </w:pPr>
            <w:ins w:id="666" w:author="Mateus Berardo de Souza Terra" w:date="2016-02-08T20:05:00Z">
              <w:r w:rsidRPr="0068627D">
                <w:rPr>
                  <w:sz w:val="16"/>
                  <w:szCs w:val="16"/>
                  <w:rPrChange w:id="667" w:author="Mateus Berardo de Souza Terra" w:date="2016-02-08T22:05:00Z">
                    <w:rPr>
                      <w:color w:val="303030"/>
                    </w:rPr>
                  </w:rPrChange>
                </w:rPr>
                <w:t>35</w:t>
              </w:r>
            </w:ins>
          </w:p>
        </w:tc>
        <w:tc>
          <w:tcPr>
            <w:tcW w:w="1558" w:type="dxa"/>
            <w:tcPrChange w:id="668"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69" w:author="Mateus Berardo de Souza Terra" w:date="2016-02-08T20:04:00Z"/>
                <w:sz w:val="16"/>
                <w:szCs w:val="16"/>
                <w:rPrChange w:id="670" w:author="Mateus Berardo de Souza Terra" w:date="2016-02-08T22:05:00Z">
                  <w:rPr>
                    <w:ins w:id="671" w:author="Mateus Berardo de Souza Terra" w:date="2016-02-08T20:04:00Z"/>
                    <w:color w:val="303030"/>
                  </w:rPr>
                </w:rPrChange>
              </w:rPr>
              <w:pPrChange w:id="672" w:author="Mateus Berardo de Souza Terra" w:date="2016-02-08T22:05:00Z">
                <w:pPr>
                  <w:pStyle w:val="NormalWeb"/>
                  <w:spacing w:before="0" w:beforeAutospacing="0" w:after="160" w:afterAutospacing="0"/>
                  <w:jc w:val="center"/>
                </w:pPr>
              </w:pPrChange>
            </w:pPr>
            <w:ins w:id="673" w:author="Mateus Berardo de Souza Terra" w:date="2016-02-08T22:13:00Z">
              <w:r w:rsidRPr="0068627D">
                <w:rPr>
                  <w:sz w:val="16"/>
                  <w:szCs w:val="16"/>
                </w:rPr>
                <w:t>#</w:t>
              </w:r>
            </w:ins>
          </w:p>
        </w:tc>
        <w:tc>
          <w:tcPr>
            <w:tcW w:w="1558" w:type="dxa"/>
            <w:tcPrChange w:id="674"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75" w:author="Mateus Berardo de Souza Terra" w:date="2016-02-08T20:04:00Z"/>
                <w:sz w:val="16"/>
                <w:szCs w:val="16"/>
                <w:rPrChange w:id="676" w:author="Mateus Berardo de Souza Terra" w:date="2016-02-08T22:05:00Z">
                  <w:rPr>
                    <w:ins w:id="677" w:author="Mateus Berardo de Souza Terra" w:date="2016-02-08T20:04:00Z"/>
                    <w:color w:val="303030"/>
                  </w:rPr>
                </w:rPrChange>
              </w:rPr>
              <w:pPrChange w:id="678" w:author="Mateus Berardo de Souza Terra" w:date="2016-02-08T22:05:00Z">
                <w:pPr>
                  <w:pStyle w:val="NormalWeb"/>
                  <w:spacing w:before="0" w:beforeAutospacing="0" w:after="160" w:afterAutospacing="0"/>
                  <w:jc w:val="center"/>
                </w:pPr>
              </w:pPrChange>
            </w:pPr>
            <w:ins w:id="679" w:author="Mateus Berardo de Souza Terra" w:date="2016-02-08T22:09:00Z">
              <w:r w:rsidRPr="0068627D">
                <w:rPr>
                  <w:sz w:val="16"/>
                  <w:szCs w:val="16"/>
                </w:rPr>
                <w:t>67</w:t>
              </w:r>
            </w:ins>
          </w:p>
        </w:tc>
        <w:tc>
          <w:tcPr>
            <w:tcW w:w="1558" w:type="dxa"/>
            <w:tcPrChange w:id="680"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81" w:author="Mateus Berardo de Souza Terra" w:date="2016-02-08T20:04:00Z"/>
                <w:sz w:val="16"/>
                <w:szCs w:val="16"/>
                <w:rPrChange w:id="682" w:author="Mateus Berardo de Souza Terra" w:date="2016-02-08T22:05:00Z">
                  <w:rPr>
                    <w:ins w:id="683" w:author="Mateus Berardo de Souza Terra" w:date="2016-02-08T20:04:00Z"/>
                    <w:color w:val="303030"/>
                  </w:rPr>
                </w:rPrChange>
              </w:rPr>
              <w:pPrChange w:id="684" w:author="Mateus Berardo de Souza Terra" w:date="2016-02-08T22:05:00Z">
                <w:pPr>
                  <w:pStyle w:val="NormalWeb"/>
                  <w:spacing w:before="0" w:beforeAutospacing="0" w:after="160" w:afterAutospacing="0"/>
                  <w:jc w:val="center"/>
                </w:pPr>
              </w:pPrChange>
            </w:pPr>
            <w:ins w:id="685" w:author="Mateus Berardo de Souza Terra" w:date="2016-02-08T22:10:00Z">
              <w:r w:rsidRPr="0068627D">
                <w:rPr>
                  <w:sz w:val="16"/>
                  <w:szCs w:val="16"/>
                </w:rPr>
                <w:t>C</w:t>
              </w:r>
            </w:ins>
          </w:p>
        </w:tc>
        <w:tc>
          <w:tcPr>
            <w:tcW w:w="1559" w:type="dxa"/>
            <w:tcPrChange w:id="686"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87" w:author="Mateus Berardo de Souza Terra" w:date="2016-02-08T20:04:00Z"/>
                <w:sz w:val="16"/>
                <w:szCs w:val="16"/>
                <w:rPrChange w:id="688" w:author="Mateus Berardo de Souza Terra" w:date="2016-02-08T22:05:00Z">
                  <w:rPr>
                    <w:ins w:id="689" w:author="Mateus Berardo de Souza Terra" w:date="2016-02-08T20:04:00Z"/>
                    <w:color w:val="303030"/>
                  </w:rPr>
                </w:rPrChange>
              </w:rPr>
              <w:pPrChange w:id="690" w:author="Mateus Berardo de Souza Terra" w:date="2016-02-08T22:05:00Z">
                <w:pPr>
                  <w:pStyle w:val="NormalWeb"/>
                  <w:spacing w:before="0" w:beforeAutospacing="0" w:after="160" w:afterAutospacing="0"/>
                  <w:jc w:val="center"/>
                </w:pPr>
              </w:pPrChange>
            </w:pPr>
            <w:ins w:id="691" w:author="Mateus Berardo de Souza Terra" w:date="2016-02-08T22:09:00Z">
              <w:r w:rsidRPr="0068627D">
                <w:rPr>
                  <w:sz w:val="16"/>
                  <w:szCs w:val="16"/>
                </w:rPr>
                <w:t>99</w:t>
              </w:r>
            </w:ins>
          </w:p>
        </w:tc>
        <w:tc>
          <w:tcPr>
            <w:tcW w:w="1559" w:type="dxa"/>
            <w:tcPrChange w:id="692"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693" w:author="Mateus Berardo de Souza Terra" w:date="2016-02-08T20:04:00Z"/>
                <w:sz w:val="16"/>
                <w:szCs w:val="16"/>
                <w:rPrChange w:id="694" w:author="Mateus Berardo de Souza Terra" w:date="2016-02-08T22:05:00Z">
                  <w:rPr>
                    <w:ins w:id="695" w:author="Mateus Berardo de Souza Terra" w:date="2016-02-08T20:04:00Z"/>
                    <w:color w:val="303030"/>
                  </w:rPr>
                </w:rPrChange>
              </w:rPr>
              <w:pPrChange w:id="696" w:author="Mateus Berardo de Souza Terra" w:date="2016-02-08T22:05:00Z">
                <w:pPr>
                  <w:pStyle w:val="NormalWeb"/>
                  <w:spacing w:before="0" w:beforeAutospacing="0" w:after="160" w:afterAutospacing="0"/>
                  <w:jc w:val="center"/>
                </w:pPr>
              </w:pPrChange>
            </w:pPr>
            <w:proofErr w:type="gramStart"/>
            <w:ins w:id="697"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698" w:author="Mateus Berardo de Souza Terra" w:date="2016-02-08T20:04:00Z"/>
        </w:trPr>
        <w:tc>
          <w:tcPr>
            <w:tcW w:w="1558" w:type="dxa"/>
            <w:tcPrChange w:id="699"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00" w:author="Mateus Berardo de Souza Terra" w:date="2016-02-08T20:04:00Z"/>
                <w:sz w:val="16"/>
                <w:szCs w:val="16"/>
                <w:rPrChange w:id="701" w:author="Mateus Berardo de Souza Terra" w:date="2016-02-08T22:05:00Z">
                  <w:rPr>
                    <w:ins w:id="702" w:author="Mateus Berardo de Souza Terra" w:date="2016-02-08T20:04:00Z"/>
                    <w:color w:val="303030"/>
                  </w:rPr>
                </w:rPrChange>
              </w:rPr>
              <w:pPrChange w:id="703" w:author="Mateus Berardo de Souza Terra" w:date="2016-02-08T22:05:00Z">
                <w:pPr>
                  <w:pStyle w:val="NormalWeb"/>
                  <w:spacing w:before="0" w:beforeAutospacing="0" w:after="160" w:afterAutospacing="0"/>
                  <w:jc w:val="center"/>
                </w:pPr>
              </w:pPrChange>
            </w:pPr>
            <w:ins w:id="704" w:author="Mateus Berardo de Souza Terra" w:date="2016-02-08T20:05:00Z">
              <w:r w:rsidRPr="0068627D">
                <w:rPr>
                  <w:sz w:val="16"/>
                  <w:szCs w:val="16"/>
                  <w:rPrChange w:id="705" w:author="Mateus Berardo de Souza Terra" w:date="2016-02-08T22:05:00Z">
                    <w:rPr>
                      <w:color w:val="303030"/>
                    </w:rPr>
                  </w:rPrChange>
                </w:rPr>
                <w:t>36</w:t>
              </w:r>
            </w:ins>
          </w:p>
        </w:tc>
        <w:tc>
          <w:tcPr>
            <w:tcW w:w="1558" w:type="dxa"/>
            <w:tcPrChange w:id="706"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07" w:author="Mateus Berardo de Souza Terra" w:date="2016-02-08T20:04:00Z"/>
                <w:sz w:val="16"/>
                <w:szCs w:val="16"/>
                <w:rPrChange w:id="708" w:author="Mateus Berardo de Souza Terra" w:date="2016-02-08T22:05:00Z">
                  <w:rPr>
                    <w:ins w:id="709" w:author="Mateus Berardo de Souza Terra" w:date="2016-02-08T20:04:00Z"/>
                    <w:color w:val="303030"/>
                  </w:rPr>
                </w:rPrChange>
              </w:rPr>
              <w:pPrChange w:id="710" w:author="Mateus Berardo de Souza Terra" w:date="2016-02-08T22:05:00Z">
                <w:pPr>
                  <w:pStyle w:val="NormalWeb"/>
                  <w:spacing w:before="0" w:beforeAutospacing="0" w:after="160" w:afterAutospacing="0"/>
                  <w:jc w:val="center"/>
                </w:pPr>
              </w:pPrChange>
            </w:pPr>
            <w:ins w:id="711" w:author="Mateus Berardo de Souza Terra" w:date="2016-02-08T22:13:00Z">
              <w:r w:rsidRPr="0068627D">
                <w:rPr>
                  <w:sz w:val="16"/>
                  <w:szCs w:val="16"/>
                </w:rPr>
                <w:t>$</w:t>
              </w:r>
            </w:ins>
          </w:p>
        </w:tc>
        <w:tc>
          <w:tcPr>
            <w:tcW w:w="1558" w:type="dxa"/>
            <w:tcPrChange w:id="712"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13" w:author="Mateus Berardo de Souza Terra" w:date="2016-02-08T20:04:00Z"/>
                <w:sz w:val="16"/>
                <w:szCs w:val="16"/>
                <w:rPrChange w:id="714" w:author="Mateus Berardo de Souza Terra" w:date="2016-02-08T22:05:00Z">
                  <w:rPr>
                    <w:ins w:id="715" w:author="Mateus Berardo de Souza Terra" w:date="2016-02-08T20:04:00Z"/>
                    <w:color w:val="303030"/>
                  </w:rPr>
                </w:rPrChange>
              </w:rPr>
              <w:pPrChange w:id="716" w:author="Mateus Berardo de Souza Terra" w:date="2016-02-08T22:05:00Z">
                <w:pPr>
                  <w:pStyle w:val="NormalWeb"/>
                  <w:spacing w:before="0" w:beforeAutospacing="0" w:after="160" w:afterAutospacing="0"/>
                  <w:jc w:val="center"/>
                </w:pPr>
              </w:pPrChange>
            </w:pPr>
            <w:ins w:id="717" w:author="Mateus Berardo de Souza Terra" w:date="2016-02-08T22:09:00Z">
              <w:r w:rsidRPr="0068627D">
                <w:rPr>
                  <w:sz w:val="16"/>
                  <w:szCs w:val="16"/>
                </w:rPr>
                <w:t>68</w:t>
              </w:r>
            </w:ins>
          </w:p>
        </w:tc>
        <w:tc>
          <w:tcPr>
            <w:tcW w:w="1558" w:type="dxa"/>
            <w:tcPrChange w:id="718"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19" w:author="Mateus Berardo de Souza Terra" w:date="2016-02-08T20:04:00Z"/>
                <w:sz w:val="16"/>
                <w:szCs w:val="16"/>
                <w:rPrChange w:id="720" w:author="Mateus Berardo de Souza Terra" w:date="2016-02-08T22:05:00Z">
                  <w:rPr>
                    <w:ins w:id="721" w:author="Mateus Berardo de Souza Terra" w:date="2016-02-08T20:04:00Z"/>
                    <w:color w:val="303030"/>
                  </w:rPr>
                </w:rPrChange>
              </w:rPr>
              <w:pPrChange w:id="722" w:author="Mateus Berardo de Souza Terra" w:date="2016-02-08T22:05:00Z">
                <w:pPr>
                  <w:pStyle w:val="NormalWeb"/>
                  <w:spacing w:before="0" w:beforeAutospacing="0" w:after="160" w:afterAutospacing="0"/>
                  <w:jc w:val="center"/>
                </w:pPr>
              </w:pPrChange>
            </w:pPr>
            <w:ins w:id="723" w:author="Mateus Berardo de Souza Terra" w:date="2016-02-08T22:10:00Z">
              <w:r w:rsidRPr="0068627D">
                <w:rPr>
                  <w:sz w:val="16"/>
                  <w:szCs w:val="16"/>
                </w:rPr>
                <w:t>D</w:t>
              </w:r>
            </w:ins>
          </w:p>
        </w:tc>
        <w:tc>
          <w:tcPr>
            <w:tcW w:w="1559" w:type="dxa"/>
            <w:tcPrChange w:id="724"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25" w:author="Mateus Berardo de Souza Terra" w:date="2016-02-08T20:04:00Z"/>
                <w:sz w:val="16"/>
                <w:szCs w:val="16"/>
                <w:rPrChange w:id="726" w:author="Mateus Berardo de Souza Terra" w:date="2016-02-08T22:05:00Z">
                  <w:rPr>
                    <w:ins w:id="727" w:author="Mateus Berardo de Souza Terra" w:date="2016-02-08T20:04:00Z"/>
                    <w:color w:val="303030"/>
                  </w:rPr>
                </w:rPrChange>
              </w:rPr>
              <w:pPrChange w:id="728" w:author="Mateus Berardo de Souza Terra" w:date="2016-02-08T22:05:00Z">
                <w:pPr>
                  <w:pStyle w:val="NormalWeb"/>
                  <w:spacing w:before="0" w:beforeAutospacing="0" w:after="160" w:afterAutospacing="0"/>
                  <w:jc w:val="center"/>
                </w:pPr>
              </w:pPrChange>
            </w:pPr>
            <w:ins w:id="729" w:author="Mateus Berardo de Souza Terra" w:date="2016-02-08T22:09:00Z">
              <w:r w:rsidRPr="0068627D">
                <w:rPr>
                  <w:sz w:val="16"/>
                  <w:szCs w:val="16"/>
                </w:rPr>
                <w:t>100</w:t>
              </w:r>
            </w:ins>
          </w:p>
        </w:tc>
        <w:tc>
          <w:tcPr>
            <w:tcW w:w="1559" w:type="dxa"/>
            <w:tcPrChange w:id="730"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31" w:author="Mateus Berardo de Souza Terra" w:date="2016-02-08T20:04:00Z"/>
                <w:sz w:val="16"/>
                <w:szCs w:val="16"/>
                <w:rPrChange w:id="732" w:author="Mateus Berardo de Souza Terra" w:date="2016-02-08T22:05:00Z">
                  <w:rPr>
                    <w:ins w:id="733" w:author="Mateus Berardo de Souza Terra" w:date="2016-02-08T20:04:00Z"/>
                    <w:color w:val="303030"/>
                  </w:rPr>
                </w:rPrChange>
              </w:rPr>
              <w:pPrChange w:id="734" w:author="Mateus Berardo de Souza Terra" w:date="2016-02-08T22:05:00Z">
                <w:pPr>
                  <w:pStyle w:val="NormalWeb"/>
                  <w:spacing w:before="0" w:beforeAutospacing="0" w:after="160" w:afterAutospacing="0"/>
                  <w:jc w:val="center"/>
                </w:pPr>
              </w:pPrChange>
            </w:pPr>
            <w:proofErr w:type="gramStart"/>
            <w:ins w:id="735"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36" w:author="Mateus Berardo de Souza Terra" w:date="2016-02-08T20:04:00Z"/>
        </w:trPr>
        <w:tc>
          <w:tcPr>
            <w:tcW w:w="1558" w:type="dxa"/>
            <w:tcPrChange w:id="737"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38" w:author="Mateus Berardo de Souza Terra" w:date="2016-02-08T20:04:00Z"/>
                <w:sz w:val="16"/>
                <w:szCs w:val="16"/>
                <w:rPrChange w:id="739" w:author="Mateus Berardo de Souza Terra" w:date="2016-02-08T22:05:00Z">
                  <w:rPr>
                    <w:ins w:id="740" w:author="Mateus Berardo de Souza Terra" w:date="2016-02-08T20:04:00Z"/>
                    <w:color w:val="303030"/>
                  </w:rPr>
                </w:rPrChange>
              </w:rPr>
              <w:pPrChange w:id="741" w:author="Mateus Berardo de Souza Terra" w:date="2016-02-08T22:05:00Z">
                <w:pPr>
                  <w:pStyle w:val="NormalWeb"/>
                  <w:spacing w:before="0" w:beforeAutospacing="0" w:after="160" w:afterAutospacing="0"/>
                  <w:jc w:val="center"/>
                </w:pPr>
              </w:pPrChange>
            </w:pPr>
            <w:ins w:id="742" w:author="Mateus Berardo de Souza Terra" w:date="2016-02-08T20:05:00Z">
              <w:r w:rsidRPr="0068627D">
                <w:rPr>
                  <w:sz w:val="16"/>
                  <w:szCs w:val="16"/>
                  <w:rPrChange w:id="743" w:author="Mateus Berardo de Souza Terra" w:date="2016-02-08T22:05:00Z">
                    <w:rPr>
                      <w:color w:val="303030"/>
                    </w:rPr>
                  </w:rPrChange>
                </w:rPr>
                <w:t>37</w:t>
              </w:r>
            </w:ins>
          </w:p>
        </w:tc>
        <w:tc>
          <w:tcPr>
            <w:tcW w:w="1558" w:type="dxa"/>
            <w:tcPrChange w:id="744"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45" w:author="Mateus Berardo de Souza Terra" w:date="2016-02-08T20:04:00Z"/>
                <w:sz w:val="16"/>
                <w:szCs w:val="16"/>
                <w:rPrChange w:id="746" w:author="Mateus Berardo de Souza Terra" w:date="2016-02-08T22:05:00Z">
                  <w:rPr>
                    <w:ins w:id="747" w:author="Mateus Berardo de Souza Terra" w:date="2016-02-08T20:04:00Z"/>
                    <w:color w:val="303030"/>
                  </w:rPr>
                </w:rPrChange>
              </w:rPr>
              <w:pPrChange w:id="748" w:author="Mateus Berardo de Souza Terra" w:date="2016-02-08T22:05:00Z">
                <w:pPr>
                  <w:pStyle w:val="NormalWeb"/>
                  <w:spacing w:before="0" w:beforeAutospacing="0" w:after="160" w:afterAutospacing="0"/>
                  <w:jc w:val="center"/>
                </w:pPr>
              </w:pPrChange>
            </w:pPr>
            <w:ins w:id="749" w:author="Mateus Berardo de Souza Terra" w:date="2016-02-08T22:13:00Z">
              <w:r w:rsidRPr="0068627D">
                <w:rPr>
                  <w:sz w:val="16"/>
                  <w:szCs w:val="16"/>
                </w:rPr>
                <w:t>%</w:t>
              </w:r>
            </w:ins>
          </w:p>
        </w:tc>
        <w:tc>
          <w:tcPr>
            <w:tcW w:w="1558" w:type="dxa"/>
            <w:tcPrChange w:id="750"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51" w:author="Mateus Berardo de Souza Terra" w:date="2016-02-08T20:04:00Z"/>
                <w:sz w:val="16"/>
                <w:szCs w:val="16"/>
                <w:rPrChange w:id="752" w:author="Mateus Berardo de Souza Terra" w:date="2016-02-08T22:05:00Z">
                  <w:rPr>
                    <w:ins w:id="753" w:author="Mateus Berardo de Souza Terra" w:date="2016-02-08T20:04:00Z"/>
                    <w:color w:val="303030"/>
                  </w:rPr>
                </w:rPrChange>
              </w:rPr>
              <w:pPrChange w:id="754" w:author="Mateus Berardo de Souza Terra" w:date="2016-02-08T22:05:00Z">
                <w:pPr>
                  <w:pStyle w:val="NormalWeb"/>
                  <w:spacing w:before="0" w:beforeAutospacing="0" w:after="160" w:afterAutospacing="0"/>
                  <w:jc w:val="center"/>
                </w:pPr>
              </w:pPrChange>
            </w:pPr>
            <w:ins w:id="755" w:author="Mateus Berardo de Souza Terra" w:date="2016-02-08T22:09:00Z">
              <w:r w:rsidRPr="0068627D">
                <w:rPr>
                  <w:sz w:val="16"/>
                  <w:szCs w:val="16"/>
                </w:rPr>
                <w:t>69</w:t>
              </w:r>
            </w:ins>
          </w:p>
        </w:tc>
        <w:tc>
          <w:tcPr>
            <w:tcW w:w="1558" w:type="dxa"/>
            <w:tcPrChange w:id="756"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57" w:author="Mateus Berardo de Souza Terra" w:date="2016-02-08T20:04:00Z"/>
                <w:sz w:val="16"/>
                <w:szCs w:val="16"/>
                <w:rPrChange w:id="758" w:author="Mateus Berardo de Souza Terra" w:date="2016-02-08T22:05:00Z">
                  <w:rPr>
                    <w:ins w:id="759" w:author="Mateus Berardo de Souza Terra" w:date="2016-02-08T20:04:00Z"/>
                    <w:color w:val="303030"/>
                  </w:rPr>
                </w:rPrChange>
              </w:rPr>
              <w:pPrChange w:id="760" w:author="Mateus Berardo de Souza Terra" w:date="2016-02-08T22:05:00Z">
                <w:pPr>
                  <w:pStyle w:val="NormalWeb"/>
                  <w:spacing w:before="0" w:beforeAutospacing="0" w:after="160" w:afterAutospacing="0"/>
                  <w:jc w:val="center"/>
                </w:pPr>
              </w:pPrChange>
            </w:pPr>
            <w:ins w:id="761" w:author="Mateus Berardo de Souza Terra" w:date="2016-02-08T22:10:00Z">
              <w:r w:rsidRPr="0068627D">
                <w:rPr>
                  <w:sz w:val="16"/>
                  <w:szCs w:val="16"/>
                </w:rPr>
                <w:t>E</w:t>
              </w:r>
            </w:ins>
          </w:p>
        </w:tc>
        <w:tc>
          <w:tcPr>
            <w:tcW w:w="1559" w:type="dxa"/>
            <w:tcPrChange w:id="762"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63" w:author="Mateus Berardo de Souza Terra" w:date="2016-02-08T20:04:00Z"/>
                <w:sz w:val="16"/>
                <w:szCs w:val="16"/>
                <w:rPrChange w:id="764" w:author="Mateus Berardo de Souza Terra" w:date="2016-02-08T22:05:00Z">
                  <w:rPr>
                    <w:ins w:id="765" w:author="Mateus Berardo de Souza Terra" w:date="2016-02-08T20:04:00Z"/>
                    <w:color w:val="303030"/>
                  </w:rPr>
                </w:rPrChange>
              </w:rPr>
              <w:pPrChange w:id="766" w:author="Mateus Berardo de Souza Terra" w:date="2016-02-08T22:05:00Z">
                <w:pPr>
                  <w:pStyle w:val="NormalWeb"/>
                  <w:spacing w:before="0" w:beforeAutospacing="0" w:after="160" w:afterAutospacing="0"/>
                  <w:jc w:val="center"/>
                </w:pPr>
              </w:pPrChange>
            </w:pPr>
            <w:ins w:id="767" w:author="Mateus Berardo de Souza Terra" w:date="2016-02-08T22:09:00Z">
              <w:r w:rsidRPr="0068627D">
                <w:rPr>
                  <w:sz w:val="16"/>
                  <w:szCs w:val="16"/>
                </w:rPr>
                <w:t>101</w:t>
              </w:r>
            </w:ins>
          </w:p>
        </w:tc>
        <w:tc>
          <w:tcPr>
            <w:tcW w:w="1559" w:type="dxa"/>
            <w:tcPrChange w:id="768"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69" w:author="Mateus Berardo de Souza Terra" w:date="2016-02-08T20:04:00Z"/>
                <w:sz w:val="16"/>
                <w:szCs w:val="16"/>
                <w:rPrChange w:id="770" w:author="Mateus Berardo de Souza Terra" w:date="2016-02-08T22:05:00Z">
                  <w:rPr>
                    <w:ins w:id="771" w:author="Mateus Berardo de Souza Terra" w:date="2016-02-08T20:04:00Z"/>
                    <w:color w:val="303030"/>
                  </w:rPr>
                </w:rPrChange>
              </w:rPr>
              <w:pPrChange w:id="772" w:author="Mateus Berardo de Souza Terra" w:date="2016-02-08T22:05:00Z">
                <w:pPr>
                  <w:pStyle w:val="NormalWeb"/>
                  <w:spacing w:before="0" w:beforeAutospacing="0" w:after="160" w:afterAutospacing="0"/>
                  <w:jc w:val="center"/>
                </w:pPr>
              </w:pPrChange>
            </w:pPr>
            <w:proofErr w:type="gramStart"/>
            <w:ins w:id="773"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74" w:author="Mateus Berardo de Souza Terra" w:date="2016-02-08T20:04:00Z"/>
        </w:trPr>
        <w:tc>
          <w:tcPr>
            <w:tcW w:w="1558" w:type="dxa"/>
            <w:tcPrChange w:id="775"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76" w:author="Mateus Berardo de Souza Terra" w:date="2016-02-08T20:04:00Z"/>
                <w:sz w:val="16"/>
                <w:szCs w:val="16"/>
                <w:rPrChange w:id="777" w:author="Mateus Berardo de Souza Terra" w:date="2016-02-08T22:05:00Z">
                  <w:rPr>
                    <w:ins w:id="778" w:author="Mateus Berardo de Souza Terra" w:date="2016-02-08T20:04:00Z"/>
                    <w:color w:val="303030"/>
                  </w:rPr>
                </w:rPrChange>
              </w:rPr>
              <w:pPrChange w:id="779" w:author="Mateus Berardo de Souza Terra" w:date="2016-02-08T22:05:00Z">
                <w:pPr>
                  <w:pStyle w:val="NormalWeb"/>
                  <w:spacing w:before="0" w:beforeAutospacing="0" w:after="160" w:afterAutospacing="0"/>
                  <w:jc w:val="center"/>
                </w:pPr>
              </w:pPrChange>
            </w:pPr>
            <w:ins w:id="780" w:author="Mateus Berardo de Souza Terra" w:date="2016-02-08T20:05:00Z">
              <w:r w:rsidRPr="0068627D">
                <w:rPr>
                  <w:sz w:val="16"/>
                  <w:szCs w:val="16"/>
                  <w:rPrChange w:id="781" w:author="Mateus Berardo de Souza Terra" w:date="2016-02-08T22:05:00Z">
                    <w:rPr>
                      <w:color w:val="303030"/>
                    </w:rPr>
                  </w:rPrChange>
                </w:rPr>
                <w:t>38</w:t>
              </w:r>
            </w:ins>
          </w:p>
        </w:tc>
        <w:tc>
          <w:tcPr>
            <w:tcW w:w="1558" w:type="dxa"/>
            <w:tcPrChange w:id="782"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83" w:author="Mateus Berardo de Souza Terra" w:date="2016-02-08T20:04:00Z"/>
                <w:sz w:val="16"/>
                <w:szCs w:val="16"/>
                <w:rPrChange w:id="784" w:author="Mateus Berardo de Souza Terra" w:date="2016-02-08T22:13:00Z">
                  <w:rPr>
                    <w:ins w:id="785" w:author="Mateus Berardo de Souza Terra" w:date="2016-02-08T20:04:00Z"/>
                    <w:color w:val="303030"/>
                  </w:rPr>
                </w:rPrChange>
              </w:rPr>
              <w:pPrChange w:id="786" w:author="Mateus Berardo de Souza Terra" w:date="2016-02-08T22:05:00Z">
                <w:pPr>
                  <w:pStyle w:val="NormalWeb"/>
                  <w:spacing w:before="0" w:beforeAutospacing="0" w:after="160" w:afterAutospacing="0"/>
                  <w:jc w:val="center"/>
                </w:pPr>
              </w:pPrChange>
            </w:pPr>
            <w:ins w:id="787" w:author="Mateus Berardo de Souza Terra" w:date="2016-02-08T22:13:00Z">
              <w:r w:rsidRPr="0068627D">
                <w:rPr>
                  <w:sz w:val="16"/>
                  <w:szCs w:val="16"/>
                </w:rPr>
                <w:t>&amp;</w:t>
              </w:r>
            </w:ins>
          </w:p>
        </w:tc>
        <w:tc>
          <w:tcPr>
            <w:tcW w:w="1558" w:type="dxa"/>
            <w:tcPrChange w:id="788"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789" w:author="Mateus Berardo de Souza Terra" w:date="2016-02-08T20:04:00Z"/>
                <w:sz w:val="16"/>
                <w:szCs w:val="16"/>
                <w:rPrChange w:id="790" w:author="Mateus Berardo de Souza Terra" w:date="2016-02-08T22:05:00Z">
                  <w:rPr>
                    <w:ins w:id="791" w:author="Mateus Berardo de Souza Terra" w:date="2016-02-08T20:04:00Z"/>
                    <w:color w:val="303030"/>
                  </w:rPr>
                </w:rPrChange>
              </w:rPr>
              <w:pPrChange w:id="792" w:author="Mateus Berardo de Souza Terra" w:date="2016-02-08T22:05:00Z">
                <w:pPr>
                  <w:pStyle w:val="NormalWeb"/>
                  <w:spacing w:before="0" w:beforeAutospacing="0" w:after="160" w:afterAutospacing="0"/>
                  <w:jc w:val="center"/>
                </w:pPr>
              </w:pPrChange>
            </w:pPr>
            <w:ins w:id="793" w:author="Mateus Berardo de Souza Terra" w:date="2016-02-08T22:09:00Z">
              <w:r w:rsidRPr="0068627D">
                <w:rPr>
                  <w:sz w:val="16"/>
                  <w:szCs w:val="16"/>
                </w:rPr>
                <w:t>70</w:t>
              </w:r>
            </w:ins>
          </w:p>
        </w:tc>
        <w:tc>
          <w:tcPr>
            <w:tcW w:w="1558" w:type="dxa"/>
            <w:tcPrChange w:id="794"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795" w:author="Mateus Berardo de Souza Terra" w:date="2016-02-08T20:04:00Z"/>
                <w:sz w:val="16"/>
                <w:szCs w:val="16"/>
                <w:rPrChange w:id="796" w:author="Mateus Berardo de Souza Terra" w:date="2016-02-08T22:05:00Z">
                  <w:rPr>
                    <w:ins w:id="797" w:author="Mateus Berardo de Souza Terra" w:date="2016-02-08T20:04:00Z"/>
                    <w:color w:val="303030"/>
                  </w:rPr>
                </w:rPrChange>
              </w:rPr>
              <w:pPrChange w:id="798" w:author="Mateus Berardo de Souza Terra" w:date="2016-02-08T22:05:00Z">
                <w:pPr>
                  <w:pStyle w:val="NormalWeb"/>
                  <w:spacing w:before="0" w:beforeAutospacing="0" w:after="160" w:afterAutospacing="0"/>
                  <w:jc w:val="center"/>
                </w:pPr>
              </w:pPrChange>
            </w:pPr>
            <w:ins w:id="799" w:author="Mateus Berardo de Souza Terra" w:date="2016-02-08T22:10:00Z">
              <w:r w:rsidRPr="0068627D">
                <w:rPr>
                  <w:sz w:val="16"/>
                  <w:szCs w:val="16"/>
                </w:rPr>
                <w:t>F</w:t>
              </w:r>
            </w:ins>
          </w:p>
        </w:tc>
        <w:tc>
          <w:tcPr>
            <w:tcW w:w="1559" w:type="dxa"/>
            <w:tcPrChange w:id="800"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01" w:author="Mateus Berardo de Souza Terra" w:date="2016-02-08T20:04:00Z"/>
                <w:sz w:val="16"/>
                <w:szCs w:val="16"/>
                <w:rPrChange w:id="802" w:author="Mateus Berardo de Souza Terra" w:date="2016-02-08T22:05:00Z">
                  <w:rPr>
                    <w:ins w:id="803" w:author="Mateus Berardo de Souza Terra" w:date="2016-02-08T20:04:00Z"/>
                    <w:color w:val="303030"/>
                  </w:rPr>
                </w:rPrChange>
              </w:rPr>
              <w:pPrChange w:id="804" w:author="Mateus Berardo de Souza Terra" w:date="2016-02-08T22:05:00Z">
                <w:pPr>
                  <w:pStyle w:val="NormalWeb"/>
                  <w:spacing w:before="0" w:beforeAutospacing="0" w:after="160" w:afterAutospacing="0"/>
                  <w:jc w:val="center"/>
                </w:pPr>
              </w:pPrChange>
            </w:pPr>
            <w:ins w:id="805" w:author="Mateus Berardo de Souza Terra" w:date="2016-02-08T22:09:00Z">
              <w:r w:rsidRPr="0068627D">
                <w:rPr>
                  <w:sz w:val="16"/>
                  <w:szCs w:val="16"/>
                </w:rPr>
                <w:t>102</w:t>
              </w:r>
            </w:ins>
          </w:p>
        </w:tc>
        <w:tc>
          <w:tcPr>
            <w:tcW w:w="1559" w:type="dxa"/>
            <w:tcPrChange w:id="806"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07" w:author="Mateus Berardo de Souza Terra" w:date="2016-02-08T20:04:00Z"/>
                <w:sz w:val="16"/>
                <w:szCs w:val="16"/>
                <w:rPrChange w:id="808" w:author="Mateus Berardo de Souza Terra" w:date="2016-02-08T22:05:00Z">
                  <w:rPr>
                    <w:ins w:id="809" w:author="Mateus Berardo de Souza Terra" w:date="2016-02-08T20:04:00Z"/>
                    <w:color w:val="303030"/>
                  </w:rPr>
                </w:rPrChange>
              </w:rPr>
              <w:pPrChange w:id="810" w:author="Mateus Berardo de Souza Terra" w:date="2016-02-08T22:05:00Z">
                <w:pPr>
                  <w:pStyle w:val="NormalWeb"/>
                  <w:spacing w:before="0" w:beforeAutospacing="0" w:after="160" w:afterAutospacing="0"/>
                  <w:jc w:val="center"/>
                </w:pPr>
              </w:pPrChange>
            </w:pPr>
            <w:proofErr w:type="gramStart"/>
            <w:ins w:id="811"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12" w:author="Mateus Berardo de Souza Terra" w:date="2016-02-08T20:04:00Z"/>
        </w:trPr>
        <w:tc>
          <w:tcPr>
            <w:tcW w:w="1558" w:type="dxa"/>
            <w:tcPrChange w:id="813"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14" w:author="Mateus Berardo de Souza Terra" w:date="2016-02-08T20:04:00Z"/>
                <w:sz w:val="16"/>
                <w:szCs w:val="16"/>
                <w:rPrChange w:id="815" w:author="Mateus Berardo de Souza Terra" w:date="2016-02-08T22:05:00Z">
                  <w:rPr>
                    <w:ins w:id="816" w:author="Mateus Berardo de Souza Terra" w:date="2016-02-08T20:04:00Z"/>
                    <w:color w:val="303030"/>
                  </w:rPr>
                </w:rPrChange>
              </w:rPr>
              <w:pPrChange w:id="817" w:author="Mateus Berardo de Souza Terra" w:date="2016-02-08T22:05:00Z">
                <w:pPr>
                  <w:pStyle w:val="NormalWeb"/>
                  <w:spacing w:before="0" w:beforeAutospacing="0" w:after="160" w:afterAutospacing="0"/>
                  <w:jc w:val="center"/>
                </w:pPr>
              </w:pPrChange>
            </w:pPr>
            <w:ins w:id="818" w:author="Mateus Berardo de Souza Terra" w:date="2016-02-08T20:05:00Z">
              <w:r w:rsidRPr="0068627D">
                <w:rPr>
                  <w:sz w:val="16"/>
                  <w:szCs w:val="16"/>
                  <w:rPrChange w:id="819" w:author="Mateus Berardo de Souza Terra" w:date="2016-02-08T22:05:00Z">
                    <w:rPr>
                      <w:color w:val="303030"/>
                    </w:rPr>
                  </w:rPrChange>
                </w:rPr>
                <w:t>39</w:t>
              </w:r>
            </w:ins>
          </w:p>
        </w:tc>
        <w:tc>
          <w:tcPr>
            <w:tcW w:w="1558" w:type="dxa"/>
            <w:tcPrChange w:id="820"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21" w:author="Mateus Berardo de Souza Terra" w:date="2016-02-08T20:04:00Z"/>
                <w:sz w:val="16"/>
                <w:szCs w:val="16"/>
                <w:rPrChange w:id="822" w:author="Mateus Berardo de Souza Terra" w:date="2016-02-08T22:05:00Z">
                  <w:rPr>
                    <w:ins w:id="823" w:author="Mateus Berardo de Souza Terra" w:date="2016-02-08T20:04:00Z"/>
                    <w:color w:val="303030"/>
                  </w:rPr>
                </w:rPrChange>
              </w:rPr>
              <w:pPrChange w:id="824" w:author="Mateus Berardo de Souza Terra" w:date="2016-02-08T22:05:00Z">
                <w:pPr>
                  <w:pStyle w:val="NormalWeb"/>
                  <w:spacing w:before="0" w:beforeAutospacing="0" w:after="160" w:afterAutospacing="0"/>
                  <w:jc w:val="center"/>
                </w:pPr>
              </w:pPrChange>
            </w:pPr>
            <w:ins w:id="825" w:author="Mateus Berardo de Souza Terra" w:date="2016-02-08T22:13:00Z">
              <w:r w:rsidRPr="0068627D">
                <w:rPr>
                  <w:sz w:val="16"/>
                  <w:szCs w:val="16"/>
                </w:rPr>
                <w:t>‘</w:t>
              </w:r>
            </w:ins>
          </w:p>
        </w:tc>
        <w:tc>
          <w:tcPr>
            <w:tcW w:w="1558" w:type="dxa"/>
            <w:tcPrChange w:id="826"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27" w:author="Mateus Berardo de Souza Terra" w:date="2016-02-08T20:04:00Z"/>
                <w:sz w:val="16"/>
                <w:szCs w:val="16"/>
                <w:rPrChange w:id="828" w:author="Mateus Berardo de Souza Terra" w:date="2016-02-08T22:05:00Z">
                  <w:rPr>
                    <w:ins w:id="829" w:author="Mateus Berardo de Souza Terra" w:date="2016-02-08T20:04:00Z"/>
                    <w:color w:val="303030"/>
                  </w:rPr>
                </w:rPrChange>
              </w:rPr>
              <w:pPrChange w:id="830" w:author="Mateus Berardo de Souza Terra" w:date="2016-02-08T22:05:00Z">
                <w:pPr>
                  <w:pStyle w:val="NormalWeb"/>
                  <w:spacing w:before="0" w:beforeAutospacing="0" w:after="160" w:afterAutospacing="0"/>
                  <w:jc w:val="center"/>
                </w:pPr>
              </w:pPrChange>
            </w:pPr>
            <w:ins w:id="831" w:author="Mateus Berardo de Souza Terra" w:date="2016-02-08T22:09:00Z">
              <w:r w:rsidRPr="0068627D">
                <w:rPr>
                  <w:sz w:val="16"/>
                  <w:szCs w:val="16"/>
                </w:rPr>
                <w:t>71</w:t>
              </w:r>
            </w:ins>
          </w:p>
        </w:tc>
        <w:tc>
          <w:tcPr>
            <w:tcW w:w="1558" w:type="dxa"/>
            <w:tcPrChange w:id="832"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33" w:author="Mateus Berardo de Souza Terra" w:date="2016-02-08T20:04:00Z"/>
                <w:sz w:val="16"/>
                <w:szCs w:val="16"/>
                <w:rPrChange w:id="834" w:author="Mateus Berardo de Souza Terra" w:date="2016-02-08T22:05:00Z">
                  <w:rPr>
                    <w:ins w:id="835" w:author="Mateus Berardo de Souza Terra" w:date="2016-02-08T20:04:00Z"/>
                    <w:color w:val="303030"/>
                  </w:rPr>
                </w:rPrChange>
              </w:rPr>
              <w:pPrChange w:id="836" w:author="Mateus Berardo de Souza Terra" w:date="2016-02-08T22:05:00Z">
                <w:pPr>
                  <w:pStyle w:val="NormalWeb"/>
                  <w:spacing w:before="0" w:beforeAutospacing="0" w:after="160" w:afterAutospacing="0"/>
                  <w:jc w:val="center"/>
                </w:pPr>
              </w:pPrChange>
            </w:pPr>
            <w:ins w:id="837" w:author="Mateus Berardo de Souza Terra" w:date="2016-02-08T22:10:00Z">
              <w:r w:rsidRPr="0068627D">
                <w:rPr>
                  <w:sz w:val="16"/>
                  <w:szCs w:val="16"/>
                </w:rPr>
                <w:t>G</w:t>
              </w:r>
            </w:ins>
          </w:p>
        </w:tc>
        <w:tc>
          <w:tcPr>
            <w:tcW w:w="1559" w:type="dxa"/>
            <w:tcPrChange w:id="838"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39" w:author="Mateus Berardo de Souza Terra" w:date="2016-02-08T20:04:00Z"/>
                <w:sz w:val="16"/>
                <w:szCs w:val="16"/>
                <w:rPrChange w:id="840" w:author="Mateus Berardo de Souza Terra" w:date="2016-02-08T22:05:00Z">
                  <w:rPr>
                    <w:ins w:id="841" w:author="Mateus Berardo de Souza Terra" w:date="2016-02-08T20:04:00Z"/>
                    <w:color w:val="303030"/>
                  </w:rPr>
                </w:rPrChange>
              </w:rPr>
              <w:pPrChange w:id="842" w:author="Mateus Berardo de Souza Terra" w:date="2016-02-08T22:05:00Z">
                <w:pPr>
                  <w:pStyle w:val="NormalWeb"/>
                  <w:spacing w:before="0" w:beforeAutospacing="0" w:after="160" w:afterAutospacing="0"/>
                  <w:jc w:val="center"/>
                </w:pPr>
              </w:pPrChange>
            </w:pPr>
            <w:ins w:id="843" w:author="Mateus Berardo de Souza Terra" w:date="2016-02-08T22:09:00Z">
              <w:r w:rsidRPr="0068627D">
                <w:rPr>
                  <w:sz w:val="16"/>
                  <w:szCs w:val="16"/>
                </w:rPr>
                <w:t>103</w:t>
              </w:r>
            </w:ins>
          </w:p>
        </w:tc>
        <w:tc>
          <w:tcPr>
            <w:tcW w:w="1559" w:type="dxa"/>
            <w:tcPrChange w:id="844"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45" w:author="Mateus Berardo de Souza Terra" w:date="2016-02-08T20:04:00Z"/>
                <w:sz w:val="16"/>
                <w:szCs w:val="16"/>
                <w:rPrChange w:id="846" w:author="Mateus Berardo de Souza Terra" w:date="2016-02-08T22:05:00Z">
                  <w:rPr>
                    <w:ins w:id="847" w:author="Mateus Berardo de Souza Terra" w:date="2016-02-08T20:04:00Z"/>
                    <w:color w:val="303030"/>
                  </w:rPr>
                </w:rPrChange>
              </w:rPr>
              <w:pPrChange w:id="848" w:author="Mateus Berardo de Souza Terra" w:date="2016-02-08T22:05:00Z">
                <w:pPr>
                  <w:pStyle w:val="NormalWeb"/>
                  <w:spacing w:before="0" w:beforeAutospacing="0" w:after="160" w:afterAutospacing="0"/>
                  <w:jc w:val="center"/>
                </w:pPr>
              </w:pPrChange>
            </w:pPr>
            <w:proofErr w:type="gramStart"/>
            <w:ins w:id="849"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50" w:author="Mateus Berardo de Souza Terra" w:date="2016-02-08T20:04:00Z"/>
        </w:trPr>
        <w:tc>
          <w:tcPr>
            <w:tcW w:w="1558" w:type="dxa"/>
            <w:tcPrChange w:id="851"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52" w:author="Mateus Berardo de Souza Terra" w:date="2016-02-08T20:04:00Z"/>
                <w:sz w:val="16"/>
                <w:szCs w:val="16"/>
                <w:rPrChange w:id="853" w:author="Mateus Berardo de Souza Terra" w:date="2016-02-08T22:05:00Z">
                  <w:rPr>
                    <w:ins w:id="854" w:author="Mateus Berardo de Souza Terra" w:date="2016-02-08T20:04:00Z"/>
                    <w:color w:val="303030"/>
                  </w:rPr>
                </w:rPrChange>
              </w:rPr>
              <w:pPrChange w:id="855" w:author="Mateus Berardo de Souza Terra" w:date="2016-02-08T22:05:00Z">
                <w:pPr>
                  <w:pStyle w:val="NormalWeb"/>
                  <w:spacing w:before="0" w:beforeAutospacing="0" w:after="160" w:afterAutospacing="0"/>
                  <w:jc w:val="center"/>
                </w:pPr>
              </w:pPrChange>
            </w:pPr>
            <w:ins w:id="856" w:author="Mateus Berardo de Souza Terra" w:date="2016-02-08T20:05:00Z">
              <w:r w:rsidRPr="0068627D">
                <w:rPr>
                  <w:sz w:val="16"/>
                  <w:szCs w:val="16"/>
                  <w:rPrChange w:id="857" w:author="Mateus Berardo de Souza Terra" w:date="2016-02-08T22:05:00Z">
                    <w:rPr>
                      <w:color w:val="303030"/>
                    </w:rPr>
                  </w:rPrChange>
                </w:rPr>
                <w:t>40</w:t>
              </w:r>
            </w:ins>
          </w:p>
        </w:tc>
        <w:tc>
          <w:tcPr>
            <w:tcW w:w="1558" w:type="dxa"/>
            <w:tcPrChange w:id="858"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59" w:author="Mateus Berardo de Souza Terra" w:date="2016-02-08T20:04:00Z"/>
                <w:sz w:val="16"/>
                <w:szCs w:val="16"/>
                <w:rPrChange w:id="860" w:author="Mateus Berardo de Souza Terra" w:date="2016-02-08T22:05:00Z">
                  <w:rPr>
                    <w:ins w:id="861" w:author="Mateus Berardo de Souza Terra" w:date="2016-02-08T20:04:00Z"/>
                    <w:color w:val="303030"/>
                  </w:rPr>
                </w:rPrChange>
              </w:rPr>
              <w:pPrChange w:id="862" w:author="Mateus Berardo de Souza Terra" w:date="2016-02-08T22:05:00Z">
                <w:pPr>
                  <w:pStyle w:val="NormalWeb"/>
                  <w:spacing w:before="0" w:beforeAutospacing="0" w:after="160" w:afterAutospacing="0"/>
                  <w:jc w:val="center"/>
                </w:pPr>
              </w:pPrChange>
            </w:pPr>
            <w:ins w:id="863" w:author="Mateus Berardo de Souza Terra" w:date="2016-02-08T22:13:00Z">
              <w:r w:rsidRPr="0068627D">
                <w:rPr>
                  <w:sz w:val="16"/>
                  <w:szCs w:val="16"/>
                </w:rPr>
                <w:t>(</w:t>
              </w:r>
            </w:ins>
          </w:p>
        </w:tc>
        <w:tc>
          <w:tcPr>
            <w:tcW w:w="1558" w:type="dxa"/>
            <w:tcPrChange w:id="864"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65" w:author="Mateus Berardo de Souza Terra" w:date="2016-02-08T20:04:00Z"/>
                <w:sz w:val="16"/>
                <w:szCs w:val="16"/>
                <w:rPrChange w:id="866" w:author="Mateus Berardo de Souza Terra" w:date="2016-02-08T22:05:00Z">
                  <w:rPr>
                    <w:ins w:id="867" w:author="Mateus Berardo de Souza Terra" w:date="2016-02-08T20:04:00Z"/>
                    <w:color w:val="303030"/>
                  </w:rPr>
                </w:rPrChange>
              </w:rPr>
              <w:pPrChange w:id="868" w:author="Mateus Berardo de Souza Terra" w:date="2016-02-08T22:05:00Z">
                <w:pPr>
                  <w:pStyle w:val="NormalWeb"/>
                  <w:spacing w:before="0" w:beforeAutospacing="0" w:after="160" w:afterAutospacing="0"/>
                  <w:jc w:val="center"/>
                </w:pPr>
              </w:pPrChange>
            </w:pPr>
            <w:ins w:id="869" w:author="Mateus Berardo de Souza Terra" w:date="2016-02-08T22:09:00Z">
              <w:r w:rsidRPr="0068627D">
                <w:rPr>
                  <w:sz w:val="16"/>
                  <w:szCs w:val="16"/>
                </w:rPr>
                <w:t>72</w:t>
              </w:r>
            </w:ins>
          </w:p>
        </w:tc>
        <w:tc>
          <w:tcPr>
            <w:tcW w:w="1558" w:type="dxa"/>
            <w:tcPrChange w:id="870"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71" w:author="Mateus Berardo de Souza Terra" w:date="2016-02-08T20:04:00Z"/>
                <w:sz w:val="16"/>
                <w:szCs w:val="16"/>
                <w:rPrChange w:id="872" w:author="Mateus Berardo de Souza Terra" w:date="2016-02-08T22:05:00Z">
                  <w:rPr>
                    <w:ins w:id="873" w:author="Mateus Berardo de Souza Terra" w:date="2016-02-08T20:04:00Z"/>
                    <w:color w:val="303030"/>
                  </w:rPr>
                </w:rPrChange>
              </w:rPr>
              <w:pPrChange w:id="874" w:author="Mateus Berardo de Souza Terra" w:date="2016-02-08T22:05:00Z">
                <w:pPr>
                  <w:pStyle w:val="NormalWeb"/>
                  <w:spacing w:before="0" w:beforeAutospacing="0" w:after="160" w:afterAutospacing="0"/>
                  <w:jc w:val="center"/>
                </w:pPr>
              </w:pPrChange>
            </w:pPr>
            <w:ins w:id="875" w:author="Mateus Berardo de Souza Terra" w:date="2016-02-08T22:10:00Z">
              <w:r w:rsidRPr="0068627D">
                <w:rPr>
                  <w:sz w:val="16"/>
                  <w:szCs w:val="16"/>
                </w:rPr>
                <w:t>H</w:t>
              </w:r>
            </w:ins>
          </w:p>
        </w:tc>
        <w:tc>
          <w:tcPr>
            <w:tcW w:w="1559" w:type="dxa"/>
            <w:tcPrChange w:id="876"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77" w:author="Mateus Berardo de Souza Terra" w:date="2016-02-08T20:04:00Z"/>
                <w:sz w:val="16"/>
                <w:szCs w:val="16"/>
                <w:rPrChange w:id="878" w:author="Mateus Berardo de Souza Terra" w:date="2016-02-08T22:05:00Z">
                  <w:rPr>
                    <w:ins w:id="879" w:author="Mateus Berardo de Souza Terra" w:date="2016-02-08T20:04:00Z"/>
                    <w:color w:val="303030"/>
                  </w:rPr>
                </w:rPrChange>
              </w:rPr>
              <w:pPrChange w:id="880" w:author="Mateus Berardo de Souza Terra" w:date="2016-02-08T22:05:00Z">
                <w:pPr>
                  <w:pStyle w:val="NormalWeb"/>
                  <w:spacing w:before="0" w:beforeAutospacing="0" w:after="160" w:afterAutospacing="0"/>
                  <w:jc w:val="center"/>
                </w:pPr>
              </w:pPrChange>
            </w:pPr>
            <w:ins w:id="881" w:author="Mateus Berardo de Souza Terra" w:date="2016-02-08T22:09:00Z">
              <w:r w:rsidRPr="0068627D">
                <w:rPr>
                  <w:sz w:val="16"/>
                  <w:szCs w:val="16"/>
                </w:rPr>
                <w:t>104</w:t>
              </w:r>
            </w:ins>
          </w:p>
        </w:tc>
        <w:tc>
          <w:tcPr>
            <w:tcW w:w="1559" w:type="dxa"/>
            <w:tcPrChange w:id="882"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83" w:author="Mateus Berardo de Souza Terra" w:date="2016-02-08T20:04:00Z"/>
                <w:sz w:val="16"/>
                <w:szCs w:val="16"/>
                <w:rPrChange w:id="884" w:author="Mateus Berardo de Souza Terra" w:date="2016-02-08T22:05:00Z">
                  <w:rPr>
                    <w:ins w:id="885" w:author="Mateus Berardo de Souza Terra" w:date="2016-02-08T20:04:00Z"/>
                    <w:color w:val="303030"/>
                  </w:rPr>
                </w:rPrChange>
              </w:rPr>
              <w:pPrChange w:id="886" w:author="Mateus Berardo de Souza Terra" w:date="2016-02-08T22:05:00Z">
                <w:pPr>
                  <w:pStyle w:val="NormalWeb"/>
                  <w:spacing w:before="0" w:beforeAutospacing="0" w:after="160" w:afterAutospacing="0"/>
                  <w:jc w:val="center"/>
                </w:pPr>
              </w:pPrChange>
            </w:pPr>
            <w:proofErr w:type="gramStart"/>
            <w:ins w:id="887"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888" w:author="Mateus Berardo de Souza Terra" w:date="2016-02-08T20:04:00Z"/>
        </w:trPr>
        <w:tc>
          <w:tcPr>
            <w:tcW w:w="1558" w:type="dxa"/>
            <w:tcPrChange w:id="889"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890" w:author="Mateus Berardo de Souza Terra" w:date="2016-02-08T20:04:00Z"/>
                <w:sz w:val="16"/>
                <w:szCs w:val="16"/>
                <w:rPrChange w:id="891" w:author="Mateus Berardo de Souza Terra" w:date="2016-02-08T22:05:00Z">
                  <w:rPr>
                    <w:ins w:id="892" w:author="Mateus Berardo de Souza Terra" w:date="2016-02-08T20:04:00Z"/>
                    <w:color w:val="303030"/>
                  </w:rPr>
                </w:rPrChange>
              </w:rPr>
              <w:pPrChange w:id="893" w:author="Mateus Berardo de Souza Terra" w:date="2016-02-08T22:05:00Z">
                <w:pPr>
                  <w:pStyle w:val="NormalWeb"/>
                  <w:spacing w:before="0" w:beforeAutospacing="0" w:after="160" w:afterAutospacing="0"/>
                  <w:jc w:val="center"/>
                </w:pPr>
              </w:pPrChange>
            </w:pPr>
            <w:ins w:id="894" w:author="Mateus Berardo de Souza Terra" w:date="2016-02-08T20:05:00Z">
              <w:r w:rsidRPr="0068627D">
                <w:rPr>
                  <w:sz w:val="16"/>
                  <w:szCs w:val="16"/>
                  <w:rPrChange w:id="895" w:author="Mateus Berardo de Souza Terra" w:date="2016-02-08T22:05:00Z">
                    <w:rPr>
                      <w:color w:val="303030"/>
                    </w:rPr>
                  </w:rPrChange>
                </w:rPr>
                <w:t>41</w:t>
              </w:r>
            </w:ins>
          </w:p>
        </w:tc>
        <w:tc>
          <w:tcPr>
            <w:tcW w:w="1558" w:type="dxa"/>
            <w:tcPrChange w:id="896"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897" w:author="Mateus Berardo de Souza Terra" w:date="2016-02-08T20:04:00Z"/>
                <w:sz w:val="16"/>
                <w:szCs w:val="16"/>
                <w:rPrChange w:id="898" w:author="Mateus Berardo de Souza Terra" w:date="2016-02-08T22:05:00Z">
                  <w:rPr>
                    <w:ins w:id="899" w:author="Mateus Berardo de Souza Terra" w:date="2016-02-08T20:04:00Z"/>
                    <w:color w:val="303030"/>
                  </w:rPr>
                </w:rPrChange>
              </w:rPr>
              <w:pPrChange w:id="900" w:author="Mateus Berardo de Souza Terra" w:date="2016-02-08T22:05:00Z">
                <w:pPr>
                  <w:pStyle w:val="NormalWeb"/>
                  <w:spacing w:before="0" w:beforeAutospacing="0" w:after="160" w:afterAutospacing="0"/>
                  <w:jc w:val="center"/>
                </w:pPr>
              </w:pPrChange>
            </w:pPr>
            <w:ins w:id="901" w:author="Mateus Berardo de Souza Terra" w:date="2016-02-08T22:13:00Z">
              <w:r w:rsidRPr="0068627D">
                <w:rPr>
                  <w:sz w:val="16"/>
                  <w:szCs w:val="16"/>
                </w:rPr>
                <w:t>)</w:t>
              </w:r>
            </w:ins>
          </w:p>
        </w:tc>
        <w:tc>
          <w:tcPr>
            <w:tcW w:w="1558" w:type="dxa"/>
            <w:tcPrChange w:id="902"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03" w:author="Mateus Berardo de Souza Terra" w:date="2016-02-08T20:04:00Z"/>
                <w:sz w:val="16"/>
                <w:szCs w:val="16"/>
                <w:rPrChange w:id="904" w:author="Mateus Berardo de Souza Terra" w:date="2016-02-08T22:05:00Z">
                  <w:rPr>
                    <w:ins w:id="905" w:author="Mateus Berardo de Souza Terra" w:date="2016-02-08T20:04:00Z"/>
                    <w:color w:val="303030"/>
                  </w:rPr>
                </w:rPrChange>
              </w:rPr>
              <w:pPrChange w:id="906" w:author="Mateus Berardo de Souza Terra" w:date="2016-02-08T22:05:00Z">
                <w:pPr>
                  <w:pStyle w:val="NormalWeb"/>
                  <w:spacing w:before="0" w:beforeAutospacing="0" w:after="160" w:afterAutospacing="0"/>
                  <w:jc w:val="center"/>
                </w:pPr>
              </w:pPrChange>
            </w:pPr>
            <w:ins w:id="907" w:author="Mateus Berardo de Souza Terra" w:date="2016-02-08T22:09:00Z">
              <w:r w:rsidRPr="0068627D">
                <w:rPr>
                  <w:sz w:val="16"/>
                  <w:szCs w:val="16"/>
                </w:rPr>
                <w:t>73</w:t>
              </w:r>
            </w:ins>
          </w:p>
        </w:tc>
        <w:tc>
          <w:tcPr>
            <w:tcW w:w="1558" w:type="dxa"/>
            <w:tcPrChange w:id="908"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09" w:author="Mateus Berardo de Souza Terra" w:date="2016-02-08T20:04:00Z"/>
                <w:sz w:val="16"/>
                <w:szCs w:val="16"/>
                <w:rPrChange w:id="910" w:author="Mateus Berardo de Souza Terra" w:date="2016-02-08T22:05:00Z">
                  <w:rPr>
                    <w:ins w:id="911" w:author="Mateus Berardo de Souza Terra" w:date="2016-02-08T20:04:00Z"/>
                    <w:color w:val="303030"/>
                  </w:rPr>
                </w:rPrChange>
              </w:rPr>
              <w:pPrChange w:id="912" w:author="Mateus Berardo de Souza Terra" w:date="2016-02-08T22:05:00Z">
                <w:pPr>
                  <w:pStyle w:val="NormalWeb"/>
                  <w:spacing w:before="0" w:beforeAutospacing="0" w:after="160" w:afterAutospacing="0"/>
                  <w:jc w:val="center"/>
                </w:pPr>
              </w:pPrChange>
            </w:pPr>
            <w:ins w:id="913" w:author="Mateus Berardo de Souza Terra" w:date="2016-02-08T22:10:00Z">
              <w:r w:rsidRPr="0068627D">
                <w:rPr>
                  <w:sz w:val="16"/>
                  <w:szCs w:val="16"/>
                </w:rPr>
                <w:t>I</w:t>
              </w:r>
            </w:ins>
          </w:p>
        </w:tc>
        <w:tc>
          <w:tcPr>
            <w:tcW w:w="1559" w:type="dxa"/>
            <w:tcPrChange w:id="914"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15" w:author="Mateus Berardo de Souza Terra" w:date="2016-02-08T20:04:00Z"/>
                <w:sz w:val="16"/>
                <w:szCs w:val="16"/>
                <w:rPrChange w:id="916" w:author="Mateus Berardo de Souza Terra" w:date="2016-02-08T22:05:00Z">
                  <w:rPr>
                    <w:ins w:id="917" w:author="Mateus Berardo de Souza Terra" w:date="2016-02-08T20:04:00Z"/>
                    <w:color w:val="303030"/>
                  </w:rPr>
                </w:rPrChange>
              </w:rPr>
              <w:pPrChange w:id="918" w:author="Mateus Berardo de Souza Terra" w:date="2016-02-08T22:05:00Z">
                <w:pPr>
                  <w:pStyle w:val="NormalWeb"/>
                  <w:spacing w:before="0" w:beforeAutospacing="0" w:after="160" w:afterAutospacing="0"/>
                  <w:jc w:val="center"/>
                </w:pPr>
              </w:pPrChange>
            </w:pPr>
            <w:ins w:id="919" w:author="Mateus Berardo de Souza Terra" w:date="2016-02-08T22:09:00Z">
              <w:r w:rsidRPr="0068627D">
                <w:rPr>
                  <w:sz w:val="16"/>
                  <w:szCs w:val="16"/>
                </w:rPr>
                <w:t>105</w:t>
              </w:r>
            </w:ins>
          </w:p>
        </w:tc>
        <w:tc>
          <w:tcPr>
            <w:tcW w:w="1559" w:type="dxa"/>
            <w:tcPrChange w:id="920"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21" w:author="Mateus Berardo de Souza Terra" w:date="2016-02-08T20:04:00Z"/>
                <w:sz w:val="16"/>
                <w:szCs w:val="16"/>
                <w:rPrChange w:id="922" w:author="Mateus Berardo de Souza Terra" w:date="2016-02-08T22:05:00Z">
                  <w:rPr>
                    <w:ins w:id="923" w:author="Mateus Berardo de Souza Terra" w:date="2016-02-08T20:04:00Z"/>
                    <w:color w:val="303030"/>
                  </w:rPr>
                </w:rPrChange>
              </w:rPr>
              <w:pPrChange w:id="924" w:author="Mateus Berardo de Souza Terra" w:date="2016-02-08T22:05:00Z">
                <w:pPr>
                  <w:pStyle w:val="NormalWeb"/>
                  <w:spacing w:before="0" w:beforeAutospacing="0" w:after="160" w:afterAutospacing="0"/>
                  <w:jc w:val="center"/>
                </w:pPr>
              </w:pPrChange>
            </w:pPr>
            <w:proofErr w:type="gramStart"/>
            <w:ins w:id="925"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26" w:author="Mateus Berardo de Souza Terra" w:date="2016-02-08T20:04:00Z"/>
        </w:trPr>
        <w:tc>
          <w:tcPr>
            <w:tcW w:w="1558" w:type="dxa"/>
            <w:tcPrChange w:id="927"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28" w:author="Mateus Berardo de Souza Terra" w:date="2016-02-08T20:04:00Z"/>
                <w:sz w:val="16"/>
                <w:szCs w:val="16"/>
                <w:rPrChange w:id="929" w:author="Mateus Berardo de Souza Terra" w:date="2016-02-08T22:05:00Z">
                  <w:rPr>
                    <w:ins w:id="930" w:author="Mateus Berardo de Souza Terra" w:date="2016-02-08T20:04:00Z"/>
                    <w:color w:val="303030"/>
                  </w:rPr>
                </w:rPrChange>
              </w:rPr>
              <w:pPrChange w:id="931" w:author="Mateus Berardo de Souza Terra" w:date="2016-02-08T22:05:00Z">
                <w:pPr>
                  <w:pStyle w:val="NormalWeb"/>
                  <w:spacing w:before="0" w:beforeAutospacing="0" w:after="160" w:afterAutospacing="0"/>
                  <w:jc w:val="center"/>
                </w:pPr>
              </w:pPrChange>
            </w:pPr>
            <w:ins w:id="932" w:author="Mateus Berardo de Souza Terra" w:date="2016-02-08T20:05:00Z">
              <w:r w:rsidRPr="0068627D">
                <w:rPr>
                  <w:sz w:val="16"/>
                  <w:szCs w:val="16"/>
                  <w:rPrChange w:id="933" w:author="Mateus Berardo de Souza Terra" w:date="2016-02-08T22:05:00Z">
                    <w:rPr>
                      <w:color w:val="303030"/>
                    </w:rPr>
                  </w:rPrChange>
                </w:rPr>
                <w:t>42</w:t>
              </w:r>
            </w:ins>
          </w:p>
        </w:tc>
        <w:tc>
          <w:tcPr>
            <w:tcW w:w="1558" w:type="dxa"/>
            <w:tcPrChange w:id="934"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35" w:author="Mateus Berardo de Souza Terra" w:date="2016-02-08T20:04:00Z"/>
                <w:sz w:val="16"/>
                <w:szCs w:val="16"/>
                <w:rPrChange w:id="936" w:author="Mateus Berardo de Souza Terra" w:date="2016-02-08T22:05:00Z">
                  <w:rPr>
                    <w:ins w:id="937" w:author="Mateus Berardo de Souza Terra" w:date="2016-02-08T20:04:00Z"/>
                    <w:color w:val="303030"/>
                  </w:rPr>
                </w:rPrChange>
              </w:rPr>
              <w:pPrChange w:id="938" w:author="Mateus Berardo de Souza Terra" w:date="2016-02-08T22:05:00Z">
                <w:pPr>
                  <w:pStyle w:val="NormalWeb"/>
                  <w:spacing w:before="0" w:beforeAutospacing="0" w:after="160" w:afterAutospacing="0"/>
                  <w:jc w:val="center"/>
                </w:pPr>
              </w:pPrChange>
            </w:pPr>
            <w:ins w:id="939" w:author="Mateus Berardo de Souza Terra" w:date="2016-02-08T22:13:00Z">
              <w:r w:rsidRPr="0068627D">
                <w:rPr>
                  <w:sz w:val="16"/>
                  <w:szCs w:val="16"/>
                </w:rPr>
                <w:t>*</w:t>
              </w:r>
            </w:ins>
          </w:p>
        </w:tc>
        <w:tc>
          <w:tcPr>
            <w:tcW w:w="1558" w:type="dxa"/>
            <w:tcPrChange w:id="940"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41" w:author="Mateus Berardo de Souza Terra" w:date="2016-02-08T20:04:00Z"/>
                <w:sz w:val="16"/>
                <w:szCs w:val="16"/>
                <w:rPrChange w:id="942" w:author="Mateus Berardo de Souza Terra" w:date="2016-02-08T22:05:00Z">
                  <w:rPr>
                    <w:ins w:id="943" w:author="Mateus Berardo de Souza Terra" w:date="2016-02-08T20:04:00Z"/>
                    <w:color w:val="303030"/>
                  </w:rPr>
                </w:rPrChange>
              </w:rPr>
              <w:pPrChange w:id="944" w:author="Mateus Berardo de Souza Terra" w:date="2016-02-08T22:05:00Z">
                <w:pPr>
                  <w:pStyle w:val="NormalWeb"/>
                  <w:spacing w:before="0" w:beforeAutospacing="0" w:after="160" w:afterAutospacing="0"/>
                  <w:jc w:val="center"/>
                </w:pPr>
              </w:pPrChange>
            </w:pPr>
            <w:ins w:id="945" w:author="Mateus Berardo de Souza Terra" w:date="2016-02-08T22:09:00Z">
              <w:r w:rsidRPr="0068627D">
                <w:rPr>
                  <w:sz w:val="16"/>
                  <w:szCs w:val="16"/>
                </w:rPr>
                <w:t>74</w:t>
              </w:r>
            </w:ins>
          </w:p>
        </w:tc>
        <w:tc>
          <w:tcPr>
            <w:tcW w:w="1558" w:type="dxa"/>
            <w:tcPrChange w:id="946"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47" w:author="Mateus Berardo de Souza Terra" w:date="2016-02-08T20:04:00Z"/>
                <w:sz w:val="16"/>
                <w:szCs w:val="16"/>
                <w:rPrChange w:id="948" w:author="Mateus Berardo de Souza Terra" w:date="2016-02-08T22:05:00Z">
                  <w:rPr>
                    <w:ins w:id="949" w:author="Mateus Berardo de Souza Terra" w:date="2016-02-08T20:04:00Z"/>
                    <w:color w:val="303030"/>
                  </w:rPr>
                </w:rPrChange>
              </w:rPr>
              <w:pPrChange w:id="950" w:author="Mateus Berardo de Souza Terra" w:date="2016-02-08T22:05:00Z">
                <w:pPr>
                  <w:pStyle w:val="NormalWeb"/>
                  <w:spacing w:before="0" w:beforeAutospacing="0" w:after="160" w:afterAutospacing="0"/>
                  <w:jc w:val="center"/>
                </w:pPr>
              </w:pPrChange>
            </w:pPr>
            <w:ins w:id="951" w:author="Mateus Berardo de Souza Terra" w:date="2016-02-08T22:10:00Z">
              <w:r w:rsidRPr="0068627D">
                <w:rPr>
                  <w:sz w:val="16"/>
                  <w:szCs w:val="16"/>
                </w:rPr>
                <w:t>J</w:t>
              </w:r>
            </w:ins>
          </w:p>
        </w:tc>
        <w:tc>
          <w:tcPr>
            <w:tcW w:w="1559" w:type="dxa"/>
            <w:tcPrChange w:id="952"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53" w:author="Mateus Berardo de Souza Terra" w:date="2016-02-08T20:04:00Z"/>
                <w:sz w:val="16"/>
                <w:szCs w:val="16"/>
                <w:u w:val="single"/>
                <w:rPrChange w:id="954" w:author="Mateus Berardo de Souza Terra" w:date="2016-02-08T22:08:00Z">
                  <w:rPr>
                    <w:ins w:id="955" w:author="Mateus Berardo de Souza Terra" w:date="2016-02-08T20:04:00Z"/>
                    <w:color w:val="303030"/>
                  </w:rPr>
                </w:rPrChange>
              </w:rPr>
              <w:pPrChange w:id="956" w:author="Mateus Berardo de Souza Terra" w:date="2016-02-08T22:05:00Z">
                <w:pPr>
                  <w:pStyle w:val="NormalWeb"/>
                  <w:spacing w:before="0" w:beforeAutospacing="0" w:after="160" w:afterAutospacing="0"/>
                  <w:jc w:val="center"/>
                </w:pPr>
              </w:pPrChange>
            </w:pPr>
            <w:ins w:id="957" w:author="Mateus Berardo de Souza Terra" w:date="2016-02-08T22:09:00Z">
              <w:r w:rsidRPr="0068627D">
                <w:rPr>
                  <w:sz w:val="16"/>
                  <w:szCs w:val="16"/>
                </w:rPr>
                <w:t>106</w:t>
              </w:r>
            </w:ins>
          </w:p>
        </w:tc>
        <w:tc>
          <w:tcPr>
            <w:tcW w:w="1559" w:type="dxa"/>
            <w:tcPrChange w:id="958"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59" w:author="Mateus Berardo de Souza Terra" w:date="2016-02-08T20:04:00Z"/>
                <w:sz w:val="16"/>
                <w:szCs w:val="16"/>
                <w:rPrChange w:id="960" w:author="Mateus Berardo de Souza Terra" w:date="2016-02-08T22:05:00Z">
                  <w:rPr>
                    <w:ins w:id="961" w:author="Mateus Berardo de Souza Terra" w:date="2016-02-08T20:04:00Z"/>
                    <w:color w:val="303030"/>
                  </w:rPr>
                </w:rPrChange>
              </w:rPr>
              <w:pPrChange w:id="962" w:author="Mateus Berardo de Souza Terra" w:date="2016-02-08T22:05:00Z">
                <w:pPr>
                  <w:pStyle w:val="NormalWeb"/>
                  <w:spacing w:before="0" w:beforeAutospacing="0" w:after="160" w:afterAutospacing="0"/>
                  <w:jc w:val="center"/>
                </w:pPr>
              </w:pPrChange>
            </w:pPr>
            <w:proofErr w:type="gramStart"/>
            <w:ins w:id="963"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64" w:author="Mateus Berardo de Souza Terra" w:date="2016-02-08T20:04:00Z"/>
        </w:trPr>
        <w:tc>
          <w:tcPr>
            <w:tcW w:w="1558" w:type="dxa"/>
            <w:tcPrChange w:id="965"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66" w:author="Mateus Berardo de Souza Terra" w:date="2016-02-08T20:04:00Z"/>
                <w:sz w:val="16"/>
                <w:szCs w:val="16"/>
                <w:rPrChange w:id="967" w:author="Mateus Berardo de Souza Terra" w:date="2016-02-08T22:05:00Z">
                  <w:rPr>
                    <w:ins w:id="968" w:author="Mateus Berardo de Souza Terra" w:date="2016-02-08T20:04:00Z"/>
                    <w:color w:val="303030"/>
                  </w:rPr>
                </w:rPrChange>
              </w:rPr>
              <w:pPrChange w:id="969" w:author="Mateus Berardo de Souza Terra" w:date="2016-02-08T22:05:00Z">
                <w:pPr>
                  <w:pStyle w:val="NormalWeb"/>
                  <w:spacing w:before="0" w:beforeAutospacing="0" w:after="160" w:afterAutospacing="0"/>
                  <w:jc w:val="center"/>
                </w:pPr>
              </w:pPrChange>
            </w:pPr>
            <w:ins w:id="970" w:author="Mateus Berardo de Souza Terra" w:date="2016-02-08T20:05:00Z">
              <w:r w:rsidRPr="0068627D">
                <w:rPr>
                  <w:sz w:val="16"/>
                  <w:szCs w:val="16"/>
                  <w:rPrChange w:id="971" w:author="Mateus Berardo de Souza Terra" w:date="2016-02-08T22:05:00Z">
                    <w:rPr>
                      <w:color w:val="303030"/>
                    </w:rPr>
                  </w:rPrChange>
                </w:rPr>
                <w:t>43</w:t>
              </w:r>
            </w:ins>
          </w:p>
        </w:tc>
        <w:tc>
          <w:tcPr>
            <w:tcW w:w="1558" w:type="dxa"/>
            <w:tcPrChange w:id="972"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73" w:author="Mateus Berardo de Souza Terra" w:date="2016-02-08T20:04:00Z"/>
                <w:sz w:val="16"/>
                <w:szCs w:val="16"/>
                <w:rPrChange w:id="974" w:author="Mateus Berardo de Souza Terra" w:date="2016-02-08T22:05:00Z">
                  <w:rPr>
                    <w:ins w:id="975" w:author="Mateus Berardo de Souza Terra" w:date="2016-02-08T20:04:00Z"/>
                    <w:color w:val="303030"/>
                  </w:rPr>
                </w:rPrChange>
              </w:rPr>
              <w:pPrChange w:id="976" w:author="Mateus Berardo de Souza Terra" w:date="2016-02-08T22:05:00Z">
                <w:pPr>
                  <w:pStyle w:val="NormalWeb"/>
                  <w:spacing w:before="0" w:beforeAutospacing="0" w:after="160" w:afterAutospacing="0"/>
                  <w:jc w:val="center"/>
                </w:pPr>
              </w:pPrChange>
            </w:pPr>
            <w:ins w:id="977" w:author="Mateus Berardo de Souza Terra" w:date="2016-02-08T22:13:00Z">
              <w:r w:rsidRPr="0068627D">
                <w:rPr>
                  <w:sz w:val="16"/>
                  <w:szCs w:val="16"/>
                </w:rPr>
                <w:t>+</w:t>
              </w:r>
            </w:ins>
          </w:p>
        </w:tc>
        <w:tc>
          <w:tcPr>
            <w:tcW w:w="1558" w:type="dxa"/>
            <w:tcPrChange w:id="978"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79" w:author="Mateus Berardo de Souza Terra" w:date="2016-02-08T20:04:00Z"/>
                <w:sz w:val="16"/>
                <w:szCs w:val="16"/>
                <w:rPrChange w:id="980" w:author="Mateus Berardo de Souza Terra" w:date="2016-02-08T22:05:00Z">
                  <w:rPr>
                    <w:ins w:id="981" w:author="Mateus Berardo de Souza Terra" w:date="2016-02-08T20:04:00Z"/>
                    <w:color w:val="303030"/>
                  </w:rPr>
                </w:rPrChange>
              </w:rPr>
              <w:pPrChange w:id="982" w:author="Mateus Berardo de Souza Terra" w:date="2016-02-08T22:05:00Z">
                <w:pPr>
                  <w:pStyle w:val="NormalWeb"/>
                  <w:spacing w:before="0" w:beforeAutospacing="0" w:after="160" w:afterAutospacing="0"/>
                  <w:jc w:val="center"/>
                </w:pPr>
              </w:pPrChange>
            </w:pPr>
            <w:ins w:id="983" w:author="Mateus Berardo de Souza Terra" w:date="2016-02-08T22:09:00Z">
              <w:r w:rsidRPr="0068627D">
                <w:rPr>
                  <w:sz w:val="16"/>
                  <w:szCs w:val="16"/>
                </w:rPr>
                <w:t>75</w:t>
              </w:r>
            </w:ins>
          </w:p>
        </w:tc>
        <w:tc>
          <w:tcPr>
            <w:tcW w:w="1558" w:type="dxa"/>
            <w:tcPrChange w:id="984"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85" w:author="Mateus Berardo de Souza Terra" w:date="2016-02-08T20:04:00Z"/>
                <w:sz w:val="16"/>
                <w:szCs w:val="16"/>
                <w:rPrChange w:id="986" w:author="Mateus Berardo de Souza Terra" w:date="2016-02-08T22:05:00Z">
                  <w:rPr>
                    <w:ins w:id="987" w:author="Mateus Berardo de Souza Terra" w:date="2016-02-08T20:04:00Z"/>
                    <w:color w:val="303030"/>
                  </w:rPr>
                </w:rPrChange>
              </w:rPr>
              <w:pPrChange w:id="988" w:author="Mateus Berardo de Souza Terra" w:date="2016-02-08T22:05:00Z">
                <w:pPr>
                  <w:pStyle w:val="NormalWeb"/>
                  <w:spacing w:before="0" w:beforeAutospacing="0" w:after="160" w:afterAutospacing="0"/>
                  <w:jc w:val="center"/>
                </w:pPr>
              </w:pPrChange>
            </w:pPr>
            <w:ins w:id="989" w:author="Mateus Berardo de Souza Terra" w:date="2016-02-08T22:10:00Z">
              <w:r w:rsidRPr="0068627D">
                <w:rPr>
                  <w:sz w:val="16"/>
                  <w:szCs w:val="16"/>
                </w:rPr>
                <w:t>K</w:t>
              </w:r>
            </w:ins>
          </w:p>
        </w:tc>
        <w:tc>
          <w:tcPr>
            <w:tcW w:w="1559" w:type="dxa"/>
            <w:tcPrChange w:id="990"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991" w:author="Mateus Berardo de Souza Terra" w:date="2016-02-08T20:04:00Z"/>
                <w:sz w:val="16"/>
                <w:szCs w:val="16"/>
                <w:rPrChange w:id="992" w:author="Mateus Berardo de Souza Terra" w:date="2016-02-08T22:05:00Z">
                  <w:rPr>
                    <w:ins w:id="993" w:author="Mateus Berardo de Souza Terra" w:date="2016-02-08T20:04:00Z"/>
                    <w:color w:val="303030"/>
                  </w:rPr>
                </w:rPrChange>
              </w:rPr>
              <w:pPrChange w:id="994" w:author="Mateus Berardo de Souza Terra" w:date="2016-02-08T22:05:00Z">
                <w:pPr>
                  <w:pStyle w:val="NormalWeb"/>
                  <w:spacing w:before="0" w:beforeAutospacing="0" w:after="160" w:afterAutospacing="0"/>
                  <w:jc w:val="center"/>
                </w:pPr>
              </w:pPrChange>
            </w:pPr>
            <w:ins w:id="995" w:author="Mateus Berardo de Souza Terra" w:date="2016-02-08T22:09:00Z">
              <w:r w:rsidRPr="0068627D">
                <w:rPr>
                  <w:sz w:val="16"/>
                  <w:szCs w:val="16"/>
                </w:rPr>
                <w:t>107</w:t>
              </w:r>
            </w:ins>
          </w:p>
        </w:tc>
        <w:tc>
          <w:tcPr>
            <w:tcW w:w="1559" w:type="dxa"/>
            <w:tcPrChange w:id="996"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997" w:author="Mateus Berardo de Souza Terra" w:date="2016-02-08T20:04:00Z"/>
                <w:sz w:val="16"/>
                <w:szCs w:val="16"/>
                <w:rPrChange w:id="998" w:author="Mateus Berardo de Souza Terra" w:date="2016-02-08T22:05:00Z">
                  <w:rPr>
                    <w:ins w:id="999" w:author="Mateus Berardo de Souza Terra" w:date="2016-02-08T20:04:00Z"/>
                    <w:color w:val="303030"/>
                  </w:rPr>
                </w:rPrChange>
              </w:rPr>
              <w:pPrChange w:id="1000" w:author="Mateus Berardo de Souza Terra" w:date="2016-02-08T22:05:00Z">
                <w:pPr>
                  <w:pStyle w:val="NormalWeb"/>
                  <w:spacing w:before="0" w:beforeAutospacing="0" w:after="160" w:afterAutospacing="0"/>
                  <w:jc w:val="center"/>
                </w:pPr>
              </w:pPrChange>
            </w:pPr>
            <w:proofErr w:type="gramStart"/>
            <w:ins w:id="1001"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1002" w:author="Mateus Berardo de Souza Terra" w:date="2016-02-08T20:04:00Z"/>
        </w:trPr>
        <w:tc>
          <w:tcPr>
            <w:tcW w:w="1558" w:type="dxa"/>
            <w:tcPrChange w:id="1003"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04" w:author="Mateus Berardo de Souza Terra" w:date="2016-02-08T20:04:00Z"/>
                <w:sz w:val="16"/>
                <w:szCs w:val="16"/>
                <w:rPrChange w:id="1005" w:author="Mateus Berardo de Souza Terra" w:date="2016-02-08T22:05:00Z">
                  <w:rPr>
                    <w:ins w:id="1006" w:author="Mateus Berardo de Souza Terra" w:date="2016-02-08T20:04:00Z"/>
                    <w:color w:val="303030"/>
                  </w:rPr>
                </w:rPrChange>
              </w:rPr>
              <w:pPrChange w:id="1007" w:author="Mateus Berardo de Souza Terra" w:date="2016-02-08T22:05:00Z">
                <w:pPr>
                  <w:pStyle w:val="NormalWeb"/>
                  <w:spacing w:before="0" w:beforeAutospacing="0" w:after="160" w:afterAutospacing="0"/>
                  <w:jc w:val="center"/>
                </w:pPr>
              </w:pPrChange>
            </w:pPr>
            <w:ins w:id="1008" w:author="Mateus Berardo de Souza Terra" w:date="2016-02-08T20:05:00Z">
              <w:r w:rsidRPr="0068627D">
                <w:rPr>
                  <w:sz w:val="16"/>
                  <w:szCs w:val="16"/>
                  <w:rPrChange w:id="1009" w:author="Mateus Berardo de Souza Terra" w:date="2016-02-08T22:05:00Z">
                    <w:rPr>
                      <w:color w:val="303030"/>
                    </w:rPr>
                  </w:rPrChange>
                </w:rPr>
                <w:t>44</w:t>
              </w:r>
            </w:ins>
          </w:p>
        </w:tc>
        <w:tc>
          <w:tcPr>
            <w:tcW w:w="1558" w:type="dxa"/>
            <w:tcPrChange w:id="1010"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11" w:author="Mateus Berardo de Souza Terra" w:date="2016-02-08T20:04:00Z"/>
                <w:sz w:val="16"/>
                <w:szCs w:val="16"/>
                <w:rPrChange w:id="1012" w:author="Mateus Berardo de Souza Terra" w:date="2016-02-08T22:05:00Z">
                  <w:rPr>
                    <w:ins w:id="1013" w:author="Mateus Berardo de Souza Terra" w:date="2016-02-08T20:04:00Z"/>
                    <w:color w:val="303030"/>
                  </w:rPr>
                </w:rPrChange>
              </w:rPr>
              <w:pPrChange w:id="1014" w:author="Mateus Berardo de Souza Terra" w:date="2016-02-08T22:05:00Z">
                <w:pPr>
                  <w:pStyle w:val="NormalWeb"/>
                  <w:spacing w:before="0" w:beforeAutospacing="0" w:after="160" w:afterAutospacing="0"/>
                  <w:jc w:val="center"/>
                </w:pPr>
              </w:pPrChange>
            </w:pPr>
            <w:ins w:id="1015" w:author="Mateus Berardo de Souza Terra" w:date="2016-02-08T22:13:00Z">
              <w:r w:rsidRPr="0068627D">
                <w:rPr>
                  <w:sz w:val="16"/>
                  <w:szCs w:val="16"/>
                </w:rPr>
                <w:t>,</w:t>
              </w:r>
            </w:ins>
          </w:p>
        </w:tc>
        <w:tc>
          <w:tcPr>
            <w:tcW w:w="1558" w:type="dxa"/>
            <w:tcPrChange w:id="1016"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17" w:author="Mateus Berardo de Souza Terra" w:date="2016-02-08T20:04:00Z"/>
                <w:sz w:val="16"/>
                <w:szCs w:val="16"/>
                <w:rPrChange w:id="1018" w:author="Mateus Berardo de Souza Terra" w:date="2016-02-08T22:05:00Z">
                  <w:rPr>
                    <w:ins w:id="1019" w:author="Mateus Berardo de Souza Terra" w:date="2016-02-08T20:04:00Z"/>
                    <w:color w:val="303030"/>
                  </w:rPr>
                </w:rPrChange>
              </w:rPr>
              <w:pPrChange w:id="1020" w:author="Mateus Berardo de Souza Terra" w:date="2016-02-08T22:05:00Z">
                <w:pPr>
                  <w:pStyle w:val="NormalWeb"/>
                  <w:spacing w:before="0" w:beforeAutospacing="0" w:after="160" w:afterAutospacing="0"/>
                  <w:jc w:val="center"/>
                </w:pPr>
              </w:pPrChange>
            </w:pPr>
            <w:ins w:id="1021" w:author="Mateus Berardo de Souza Terra" w:date="2016-02-08T22:09:00Z">
              <w:r w:rsidRPr="0068627D">
                <w:rPr>
                  <w:sz w:val="16"/>
                  <w:szCs w:val="16"/>
                </w:rPr>
                <w:t>76</w:t>
              </w:r>
            </w:ins>
          </w:p>
        </w:tc>
        <w:tc>
          <w:tcPr>
            <w:tcW w:w="1558" w:type="dxa"/>
            <w:tcPrChange w:id="1022"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23" w:author="Mateus Berardo de Souza Terra" w:date="2016-02-08T20:04:00Z"/>
                <w:sz w:val="16"/>
                <w:szCs w:val="16"/>
                <w:rPrChange w:id="1024" w:author="Mateus Berardo de Souza Terra" w:date="2016-02-08T22:05:00Z">
                  <w:rPr>
                    <w:ins w:id="1025" w:author="Mateus Berardo de Souza Terra" w:date="2016-02-08T20:04:00Z"/>
                    <w:color w:val="303030"/>
                  </w:rPr>
                </w:rPrChange>
              </w:rPr>
              <w:pPrChange w:id="1026" w:author="Mateus Berardo de Souza Terra" w:date="2016-02-08T22:05:00Z">
                <w:pPr>
                  <w:pStyle w:val="NormalWeb"/>
                  <w:spacing w:before="0" w:beforeAutospacing="0" w:after="160" w:afterAutospacing="0"/>
                  <w:jc w:val="center"/>
                </w:pPr>
              </w:pPrChange>
            </w:pPr>
            <w:ins w:id="1027" w:author="Mateus Berardo de Souza Terra" w:date="2016-02-08T22:10:00Z">
              <w:r w:rsidRPr="0068627D">
                <w:rPr>
                  <w:sz w:val="16"/>
                  <w:szCs w:val="16"/>
                </w:rPr>
                <w:t>L</w:t>
              </w:r>
            </w:ins>
          </w:p>
        </w:tc>
        <w:tc>
          <w:tcPr>
            <w:tcW w:w="1559" w:type="dxa"/>
            <w:tcPrChange w:id="1028"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29" w:author="Mateus Berardo de Souza Terra" w:date="2016-02-08T20:04:00Z"/>
                <w:sz w:val="16"/>
                <w:szCs w:val="16"/>
                <w:rPrChange w:id="1030" w:author="Mateus Berardo de Souza Terra" w:date="2016-02-08T22:05:00Z">
                  <w:rPr>
                    <w:ins w:id="1031" w:author="Mateus Berardo de Souza Terra" w:date="2016-02-08T20:04:00Z"/>
                    <w:color w:val="303030"/>
                  </w:rPr>
                </w:rPrChange>
              </w:rPr>
              <w:pPrChange w:id="1032" w:author="Mateus Berardo de Souza Terra" w:date="2016-02-08T22:05:00Z">
                <w:pPr>
                  <w:pStyle w:val="NormalWeb"/>
                  <w:spacing w:before="0" w:beforeAutospacing="0" w:after="160" w:afterAutospacing="0"/>
                  <w:jc w:val="center"/>
                </w:pPr>
              </w:pPrChange>
            </w:pPr>
            <w:ins w:id="1033" w:author="Mateus Berardo de Souza Terra" w:date="2016-02-08T22:09:00Z">
              <w:r w:rsidRPr="0068627D">
                <w:rPr>
                  <w:sz w:val="16"/>
                  <w:szCs w:val="16"/>
                </w:rPr>
                <w:t>108</w:t>
              </w:r>
            </w:ins>
          </w:p>
        </w:tc>
        <w:tc>
          <w:tcPr>
            <w:tcW w:w="1559" w:type="dxa"/>
            <w:tcPrChange w:id="1034"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35" w:author="Mateus Berardo de Souza Terra" w:date="2016-02-08T20:04:00Z"/>
                <w:sz w:val="16"/>
                <w:szCs w:val="16"/>
                <w:rPrChange w:id="1036" w:author="Mateus Berardo de Souza Terra" w:date="2016-02-08T22:05:00Z">
                  <w:rPr>
                    <w:ins w:id="1037" w:author="Mateus Berardo de Souza Terra" w:date="2016-02-08T20:04:00Z"/>
                    <w:color w:val="303030"/>
                  </w:rPr>
                </w:rPrChange>
              </w:rPr>
              <w:pPrChange w:id="1038" w:author="Mateus Berardo de Souza Terra" w:date="2016-02-08T22:05:00Z">
                <w:pPr>
                  <w:pStyle w:val="NormalWeb"/>
                  <w:spacing w:before="0" w:beforeAutospacing="0" w:after="160" w:afterAutospacing="0"/>
                  <w:jc w:val="center"/>
                </w:pPr>
              </w:pPrChange>
            </w:pPr>
            <w:proofErr w:type="gramStart"/>
            <w:ins w:id="1039"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40" w:author="Mateus Berardo de Souza Terra" w:date="2016-02-08T20:04:00Z"/>
        </w:trPr>
        <w:tc>
          <w:tcPr>
            <w:tcW w:w="1558" w:type="dxa"/>
            <w:tcPrChange w:id="1041"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42" w:author="Mateus Berardo de Souza Terra" w:date="2016-02-08T20:04:00Z"/>
                <w:sz w:val="16"/>
                <w:szCs w:val="16"/>
                <w:rPrChange w:id="1043" w:author="Mateus Berardo de Souza Terra" w:date="2016-02-08T22:05:00Z">
                  <w:rPr>
                    <w:ins w:id="1044" w:author="Mateus Berardo de Souza Terra" w:date="2016-02-08T20:04:00Z"/>
                    <w:color w:val="303030"/>
                  </w:rPr>
                </w:rPrChange>
              </w:rPr>
              <w:pPrChange w:id="1045" w:author="Mateus Berardo de Souza Terra" w:date="2016-02-08T22:05:00Z">
                <w:pPr>
                  <w:pStyle w:val="NormalWeb"/>
                  <w:spacing w:before="0" w:beforeAutospacing="0" w:after="160" w:afterAutospacing="0"/>
                  <w:jc w:val="center"/>
                </w:pPr>
              </w:pPrChange>
            </w:pPr>
            <w:ins w:id="1046" w:author="Mateus Berardo de Souza Terra" w:date="2016-02-08T20:05:00Z">
              <w:r w:rsidRPr="0068627D">
                <w:rPr>
                  <w:sz w:val="16"/>
                  <w:szCs w:val="16"/>
                  <w:rPrChange w:id="1047" w:author="Mateus Berardo de Souza Terra" w:date="2016-02-08T22:05:00Z">
                    <w:rPr>
                      <w:color w:val="303030"/>
                    </w:rPr>
                  </w:rPrChange>
                </w:rPr>
                <w:t>45</w:t>
              </w:r>
            </w:ins>
          </w:p>
        </w:tc>
        <w:tc>
          <w:tcPr>
            <w:tcW w:w="1558" w:type="dxa"/>
            <w:tcPrChange w:id="1048"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49" w:author="Mateus Berardo de Souza Terra" w:date="2016-02-08T20:04:00Z"/>
                <w:sz w:val="16"/>
                <w:szCs w:val="16"/>
                <w:rPrChange w:id="1050" w:author="Mateus Berardo de Souza Terra" w:date="2016-02-08T22:05:00Z">
                  <w:rPr>
                    <w:ins w:id="1051" w:author="Mateus Berardo de Souza Terra" w:date="2016-02-08T20:04:00Z"/>
                    <w:color w:val="303030"/>
                  </w:rPr>
                </w:rPrChange>
              </w:rPr>
              <w:pPrChange w:id="1052" w:author="Mateus Berardo de Souza Terra" w:date="2016-02-08T22:05:00Z">
                <w:pPr>
                  <w:pStyle w:val="NormalWeb"/>
                  <w:spacing w:before="0" w:beforeAutospacing="0" w:after="160" w:afterAutospacing="0"/>
                  <w:jc w:val="center"/>
                </w:pPr>
              </w:pPrChange>
            </w:pPr>
            <w:ins w:id="1053" w:author="Mateus Berardo de Souza Terra" w:date="2016-02-08T22:13:00Z">
              <w:r w:rsidRPr="0068627D">
                <w:rPr>
                  <w:sz w:val="16"/>
                  <w:szCs w:val="16"/>
                </w:rPr>
                <w:t>-</w:t>
              </w:r>
            </w:ins>
          </w:p>
        </w:tc>
        <w:tc>
          <w:tcPr>
            <w:tcW w:w="1558" w:type="dxa"/>
            <w:tcPrChange w:id="1054"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55" w:author="Mateus Berardo de Souza Terra" w:date="2016-02-08T20:04:00Z"/>
                <w:sz w:val="16"/>
                <w:szCs w:val="16"/>
                <w:rPrChange w:id="1056" w:author="Mateus Berardo de Souza Terra" w:date="2016-02-08T22:05:00Z">
                  <w:rPr>
                    <w:ins w:id="1057" w:author="Mateus Berardo de Souza Terra" w:date="2016-02-08T20:04:00Z"/>
                    <w:color w:val="303030"/>
                  </w:rPr>
                </w:rPrChange>
              </w:rPr>
              <w:pPrChange w:id="1058" w:author="Mateus Berardo de Souza Terra" w:date="2016-02-08T22:05:00Z">
                <w:pPr>
                  <w:pStyle w:val="NormalWeb"/>
                  <w:spacing w:before="0" w:beforeAutospacing="0" w:after="160" w:afterAutospacing="0"/>
                  <w:jc w:val="center"/>
                </w:pPr>
              </w:pPrChange>
            </w:pPr>
            <w:ins w:id="1059" w:author="Mateus Berardo de Souza Terra" w:date="2016-02-08T22:09:00Z">
              <w:r w:rsidRPr="0068627D">
                <w:rPr>
                  <w:sz w:val="16"/>
                  <w:szCs w:val="16"/>
                </w:rPr>
                <w:t>77</w:t>
              </w:r>
            </w:ins>
          </w:p>
        </w:tc>
        <w:tc>
          <w:tcPr>
            <w:tcW w:w="1558" w:type="dxa"/>
            <w:tcPrChange w:id="1060"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61" w:author="Mateus Berardo de Souza Terra" w:date="2016-02-08T20:04:00Z"/>
                <w:sz w:val="16"/>
                <w:szCs w:val="16"/>
                <w:rPrChange w:id="1062" w:author="Mateus Berardo de Souza Terra" w:date="2016-02-08T22:05:00Z">
                  <w:rPr>
                    <w:ins w:id="1063" w:author="Mateus Berardo de Souza Terra" w:date="2016-02-08T20:04:00Z"/>
                    <w:color w:val="303030"/>
                  </w:rPr>
                </w:rPrChange>
              </w:rPr>
              <w:pPrChange w:id="1064" w:author="Mateus Berardo de Souza Terra" w:date="2016-02-08T22:05:00Z">
                <w:pPr>
                  <w:pStyle w:val="NormalWeb"/>
                  <w:spacing w:before="0" w:beforeAutospacing="0" w:after="160" w:afterAutospacing="0"/>
                  <w:jc w:val="center"/>
                </w:pPr>
              </w:pPrChange>
            </w:pPr>
            <w:ins w:id="1065" w:author="Mateus Berardo de Souza Terra" w:date="2016-02-08T22:10:00Z">
              <w:r w:rsidRPr="0068627D">
                <w:rPr>
                  <w:sz w:val="16"/>
                  <w:szCs w:val="16"/>
                </w:rPr>
                <w:t>M</w:t>
              </w:r>
            </w:ins>
          </w:p>
        </w:tc>
        <w:tc>
          <w:tcPr>
            <w:tcW w:w="1559" w:type="dxa"/>
            <w:tcPrChange w:id="1066"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67" w:author="Mateus Berardo de Souza Terra" w:date="2016-02-08T20:04:00Z"/>
                <w:sz w:val="16"/>
                <w:szCs w:val="16"/>
                <w:rPrChange w:id="1068" w:author="Mateus Berardo de Souza Terra" w:date="2016-02-08T22:05:00Z">
                  <w:rPr>
                    <w:ins w:id="1069" w:author="Mateus Berardo de Souza Terra" w:date="2016-02-08T20:04:00Z"/>
                    <w:color w:val="303030"/>
                  </w:rPr>
                </w:rPrChange>
              </w:rPr>
              <w:pPrChange w:id="1070" w:author="Mateus Berardo de Souza Terra" w:date="2016-02-08T22:05:00Z">
                <w:pPr>
                  <w:pStyle w:val="NormalWeb"/>
                  <w:spacing w:before="0" w:beforeAutospacing="0" w:after="160" w:afterAutospacing="0"/>
                  <w:jc w:val="center"/>
                </w:pPr>
              </w:pPrChange>
            </w:pPr>
            <w:ins w:id="1071" w:author="Mateus Berardo de Souza Terra" w:date="2016-02-08T22:09:00Z">
              <w:r w:rsidRPr="0068627D">
                <w:rPr>
                  <w:sz w:val="16"/>
                  <w:szCs w:val="16"/>
                </w:rPr>
                <w:t>109</w:t>
              </w:r>
            </w:ins>
          </w:p>
        </w:tc>
        <w:tc>
          <w:tcPr>
            <w:tcW w:w="1559" w:type="dxa"/>
            <w:tcPrChange w:id="1072"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73" w:author="Mateus Berardo de Souza Terra" w:date="2016-02-08T20:04:00Z"/>
                <w:sz w:val="16"/>
                <w:szCs w:val="16"/>
                <w:rPrChange w:id="1074" w:author="Mateus Berardo de Souza Terra" w:date="2016-02-08T22:05:00Z">
                  <w:rPr>
                    <w:ins w:id="1075" w:author="Mateus Berardo de Souza Terra" w:date="2016-02-08T20:04:00Z"/>
                    <w:color w:val="303030"/>
                  </w:rPr>
                </w:rPrChange>
              </w:rPr>
              <w:pPrChange w:id="1076" w:author="Mateus Berardo de Souza Terra" w:date="2016-02-08T22:05:00Z">
                <w:pPr>
                  <w:pStyle w:val="NormalWeb"/>
                  <w:spacing w:before="0" w:beforeAutospacing="0" w:after="160" w:afterAutospacing="0"/>
                  <w:jc w:val="center"/>
                </w:pPr>
              </w:pPrChange>
            </w:pPr>
            <w:proofErr w:type="gramStart"/>
            <w:ins w:id="1077"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78" w:author="Mateus Berardo de Souza Terra" w:date="2016-02-08T20:04:00Z"/>
        </w:trPr>
        <w:tc>
          <w:tcPr>
            <w:tcW w:w="1558" w:type="dxa"/>
            <w:tcPrChange w:id="1079"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80" w:author="Mateus Berardo de Souza Terra" w:date="2016-02-08T20:04:00Z"/>
                <w:sz w:val="16"/>
                <w:szCs w:val="16"/>
                <w:rPrChange w:id="1081" w:author="Mateus Berardo de Souza Terra" w:date="2016-02-08T22:05:00Z">
                  <w:rPr>
                    <w:ins w:id="1082" w:author="Mateus Berardo de Souza Terra" w:date="2016-02-08T20:04:00Z"/>
                    <w:color w:val="303030"/>
                  </w:rPr>
                </w:rPrChange>
              </w:rPr>
              <w:pPrChange w:id="1083" w:author="Mateus Berardo de Souza Terra" w:date="2016-02-08T22:05:00Z">
                <w:pPr>
                  <w:pStyle w:val="NormalWeb"/>
                  <w:spacing w:before="0" w:beforeAutospacing="0" w:after="160" w:afterAutospacing="0"/>
                  <w:jc w:val="center"/>
                </w:pPr>
              </w:pPrChange>
            </w:pPr>
            <w:ins w:id="1084" w:author="Mateus Berardo de Souza Terra" w:date="2016-02-08T20:05:00Z">
              <w:r w:rsidRPr="0068627D">
                <w:rPr>
                  <w:sz w:val="16"/>
                  <w:szCs w:val="16"/>
                  <w:rPrChange w:id="1085" w:author="Mateus Berardo de Souza Terra" w:date="2016-02-08T22:05:00Z">
                    <w:rPr>
                      <w:color w:val="303030"/>
                    </w:rPr>
                  </w:rPrChange>
                </w:rPr>
                <w:t>46</w:t>
              </w:r>
            </w:ins>
          </w:p>
        </w:tc>
        <w:tc>
          <w:tcPr>
            <w:tcW w:w="1558" w:type="dxa"/>
            <w:tcPrChange w:id="1086"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87" w:author="Mateus Berardo de Souza Terra" w:date="2016-02-08T20:04:00Z"/>
                <w:sz w:val="16"/>
                <w:szCs w:val="16"/>
                <w:rPrChange w:id="1088" w:author="Mateus Berardo de Souza Terra" w:date="2016-02-08T22:05:00Z">
                  <w:rPr>
                    <w:ins w:id="1089" w:author="Mateus Berardo de Souza Terra" w:date="2016-02-08T20:04:00Z"/>
                    <w:color w:val="303030"/>
                  </w:rPr>
                </w:rPrChange>
              </w:rPr>
              <w:pPrChange w:id="1090" w:author="Mateus Berardo de Souza Terra" w:date="2016-02-08T22:05:00Z">
                <w:pPr>
                  <w:pStyle w:val="NormalWeb"/>
                  <w:spacing w:before="0" w:beforeAutospacing="0" w:after="160" w:afterAutospacing="0"/>
                  <w:jc w:val="center"/>
                </w:pPr>
              </w:pPrChange>
            </w:pPr>
            <w:ins w:id="1091" w:author="Mateus Berardo de Souza Terra" w:date="2016-02-08T22:13:00Z">
              <w:r w:rsidRPr="0068627D">
                <w:rPr>
                  <w:sz w:val="16"/>
                  <w:szCs w:val="16"/>
                </w:rPr>
                <w:t>.</w:t>
              </w:r>
            </w:ins>
          </w:p>
        </w:tc>
        <w:tc>
          <w:tcPr>
            <w:tcW w:w="1558" w:type="dxa"/>
            <w:tcPrChange w:id="1092"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093" w:author="Mateus Berardo de Souza Terra" w:date="2016-02-08T20:04:00Z"/>
                <w:sz w:val="16"/>
                <w:szCs w:val="16"/>
                <w:rPrChange w:id="1094" w:author="Mateus Berardo de Souza Terra" w:date="2016-02-08T22:05:00Z">
                  <w:rPr>
                    <w:ins w:id="1095" w:author="Mateus Berardo de Souza Terra" w:date="2016-02-08T20:04:00Z"/>
                    <w:color w:val="303030"/>
                  </w:rPr>
                </w:rPrChange>
              </w:rPr>
              <w:pPrChange w:id="1096" w:author="Mateus Berardo de Souza Terra" w:date="2016-02-08T22:05:00Z">
                <w:pPr>
                  <w:pStyle w:val="NormalWeb"/>
                  <w:spacing w:before="0" w:beforeAutospacing="0" w:after="160" w:afterAutospacing="0"/>
                  <w:jc w:val="center"/>
                </w:pPr>
              </w:pPrChange>
            </w:pPr>
            <w:ins w:id="1097" w:author="Mateus Berardo de Souza Terra" w:date="2016-02-08T22:09:00Z">
              <w:r w:rsidRPr="0068627D">
                <w:rPr>
                  <w:sz w:val="16"/>
                  <w:szCs w:val="16"/>
                </w:rPr>
                <w:t>78</w:t>
              </w:r>
            </w:ins>
          </w:p>
        </w:tc>
        <w:tc>
          <w:tcPr>
            <w:tcW w:w="1558" w:type="dxa"/>
            <w:tcPrChange w:id="1098"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099" w:author="Mateus Berardo de Souza Terra" w:date="2016-02-08T20:04:00Z"/>
                <w:sz w:val="16"/>
                <w:szCs w:val="16"/>
                <w:rPrChange w:id="1100" w:author="Mateus Berardo de Souza Terra" w:date="2016-02-08T22:05:00Z">
                  <w:rPr>
                    <w:ins w:id="1101" w:author="Mateus Berardo de Souza Terra" w:date="2016-02-08T20:04:00Z"/>
                    <w:color w:val="303030"/>
                  </w:rPr>
                </w:rPrChange>
              </w:rPr>
              <w:pPrChange w:id="1102" w:author="Mateus Berardo de Souza Terra" w:date="2016-02-08T22:05:00Z">
                <w:pPr>
                  <w:pStyle w:val="NormalWeb"/>
                  <w:spacing w:before="0" w:beforeAutospacing="0" w:after="160" w:afterAutospacing="0"/>
                  <w:jc w:val="center"/>
                </w:pPr>
              </w:pPrChange>
            </w:pPr>
            <w:ins w:id="1103" w:author="Mateus Berardo de Souza Terra" w:date="2016-02-08T22:10:00Z">
              <w:r w:rsidRPr="0068627D">
                <w:rPr>
                  <w:sz w:val="16"/>
                  <w:szCs w:val="16"/>
                </w:rPr>
                <w:t>N</w:t>
              </w:r>
            </w:ins>
          </w:p>
        </w:tc>
        <w:tc>
          <w:tcPr>
            <w:tcW w:w="1559" w:type="dxa"/>
            <w:tcPrChange w:id="1104"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05" w:author="Mateus Berardo de Souza Terra" w:date="2016-02-08T20:04:00Z"/>
                <w:sz w:val="16"/>
                <w:szCs w:val="16"/>
                <w:rPrChange w:id="1106" w:author="Mateus Berardo de Souza Terra" w:date="2016-02-08T22:05:00Z">
                  <w:rPr>
                    <w:ins w:id="1107" w:author="Mateus Berardo de Souza Terra" w:date="2016-02-08T20:04:00Z"/>
                    <w:color w:val="303030"/>
                  </w:rPr>
                </w:rPrChange>
              </w:rPr>
              <w:pPrChange w:id="1108" w:author="Mateus Berardo de Souza Terra" w:date="2016-02-08T22:05:00Z">
                <w:pPr>
                  <w:pStyle w:val="NormalWeb"/>
                  <w:spacing w:before="0" w:beforeAutospacing="0" w:after="160" w:afterAutospacing="0"/>
                  <w:jc w:val="center"/>
                </w:pPr>
              </w:pPrChange>
            </w:pPr>
            <w:ins w:id="1109" w:author="Mateus Berardo de Souza Terra" w:date="2016-02-08T22:09:00Z">
              <w:r w:rsidRPr="0068627D">
                <w:rPr>
                  <w:sz w:val="16"/>
                  <w:szCs w:val="16"/>
                </w:rPr>
                <w:t>110</w:t>
              </w:r>
            </w:ins>
          </w:p>
        </w:tc>
        <w:tc>
          <w:tcPr>
            <w:tcW w:w="1559" w:type="dxa"/>
            <w:tcPrChange w:id="1110"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11" w:author="Mateus Berardo de Souza Terra" w:date="2016-02-08T20:04:00Z"/>
                <w:sz w:val="16"/>
                <w:szCs w:val="16"/>
                <w:rPrChange w:id="1112" w:author="Mateus Berardo de Souza Terra" w:date="2016-02-08T22:05:00Z">
                  <w:rPr>
                    <w:ins w:id="1113" w:author="Mateus Berardo de Souza Terra" w:date="2016-02-08T20:04:00Z"/>
                    <w:color w:val="303030"/>
                  </w:rPr>
                </w:rPrChange>
              </w:rPr>
              <w:pPrChange w:id="1114" w:author="Mateus Berardo de Souza Terra" w:date="2016-02-08T22:05:00Z">
                <w:pPr>
                  <w:pStyle w:val="NormalWeb"/>
                  <w:spacing w:before="0" w:beforeAutospacing="0" w:after="160" w:afterAutospacing="0"/>
                  <w:jc w:val="center"/>
                </w:pPr>
              </w:pPrChange>
            </w:pPr>
            <w:proofErr w:type="gramStart"/>
            <w:ins w:id="1115"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16" w:author="Mateus Berardo de Souza Terra" w:date="2016-02-08T20:04:00Z"/>
        </w:trPr>
        <w:tc>
          <w:tcPr>
            <w:tcW w:w="1558" w:type="dxa"/>
            <w:tcPrChange w:id="1117"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18" w:author="Mateus Berardo de Souza Terra" w:date="2016-02-08T20:04:00Z"/>
                <w:sz w:val="16"/>
                <w:szCs w:val="16"/>
                <w:rPrChange w:id="1119" w:author="Mateus Berardo de Souza Terra" w:date="2016-02-08T22:05:00Z">
                  <w:rPr>
                    <w:ins w:id="1120" w:author="Mateus Berardo de Souza Terra" w:date="2016-02-08T20:04:00Z"/>
                    <w:color w:val="303030"/>
                  </w:rPr>
                </w:rPrChange>
              </w:rPr>
              <w:pPrChange w:id="1121" w:author="Mateus Berardo de Souza Terra" w:date="2016-02-08T22:05:00Z">
                <w:pPr>
                  <w:pStyle w:val="NormalWeb"/>
                  <w:spacing w:before="0" w:beforeAutospacing="0" w:after="160" w:afterAutospacing="0"/>
                  <w:jc w:val="center"/>
                </w:pPr>
              </w:pPrChange>
            </w:pPr>
            <w:ins w:id="1122" w:author="Mateus Berardo de Souza Terra" w:date="2016-02-08T20:05:00Z">
              <w:r w:rsidRPr="0068627D">
                <w:rPr>
                  <w:sz w:val="16"/>
                  <w:szCs w:val="16"/>
                  <w:rPrChange w:id="1123" w:author="Mateus Berardo de Souza Terra" w:date="2016-02-08T22:05:00Z">
                    <w:rPr>
                      <w:color w:val="303030"/>
                    </w:rPr>
                  </w:rPrChange>
                </w:rPr>
                <w:t>47</w:t>
              </w:r>
            </w:ins>
          </w:p>
        </w:tc>
        <w:tc>
          <w:tcPr>
            <w:tcW w:w="1558" w:type="dxa"/>
            <w:tcPrChange w:id="1124"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25" w:author="Mateus Berardo de Souza Terra" w:date="2016-02-08T20:04:00Z"/>
                <w:sz w:val="16"/>
                <w:szCs w:val="16"/>
                <w:rPrChange w:id="1126" w:author="Mateus Berardo de Souza Terra" w:date="2016-02-08T22:05:00Z">
                  <w:rPr>
                    <w:ins w:id="1127" w:author="Mateus Berardo de Souza Terra" w:date="2016-02-08T20:04:00Z"/>
                    <w:color w:val="303030"/>
                  </w:rPr>
                </w:rPrChange>
              </w:rPr>
              <w:pPrChange w:id="1128" w:author="Mateus Berardo de Souza Terra" w:date="2016-02-08T22:05:00Z">
                <w:pPr>
                  <w:pStyle w:val="NormalWeb"/>
                  <w:spacing w:before="0" w:beforeAutospacing="0" w:after="160" w:afterAutospacing="0"/>
                  <w:jc w:val="center"/>
                </w:pPr>
              </w:pPrChange>
            </w:pPr>
            <w:ins w:id="1129" w:author="Mateus Berardo de Souza Terra" w:date="2016-02-08T22:13:00Z">
              <w:r w:rsidRPr="0068627D">
                <w:rPr>
                  <w:sz w:val="16"/>
                  <w:szCs w:val="16"/>
                </w:rPr>
                <w:t>/</w:t>
              </w:r>
            </w:ins>
          </w:p>
        </w:tc>
        <w:tc>
          <w:tcPr>
            <w:tcW w:w="1558" w:type="dxa"/>
            <w:tcPrChange w:id="1130"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31" w:author="Mateus Berardo de Souza Terra" w:date="2016-02-08T20:04:00Z"/>
                <w:sz w:val="16"/>
                <w:szCs w:val="16"/>
                <w:rPrChange w:id="1132" w:author="Mateus Berardo de Souza Terra" w:date="2016-02-08T22:05:00Z">
                  <w:rPr>
                    <w:ins w:id="1133" w:author="Mateus Berardo de Souza Terra" w:date="2016-02-08T20:04:00Z"/>
                    <w:color w:val="303030"/>
                  </w:rPr>
                </w:rPrChange>
              </w:rPr>
              <w:pPrChange w:id="1134" w:author="Mateus Berardo de Souza Terra" w:date="2016-02-08T22:05:00Z">
                <w:pPr>
                  <w:pStyle w:val="NormalWeb"/>
                  <w:spacing w:before="0" w:beforeAutospacing="0" w:after="160" w:afterAutospacing="0"/>
                  <w:jc w:val="center"/>
                </w:pPr>
              </w:pPrChange>
            </w:pPr>
            <w:ins w:id="1135" w:author="Mateus Berardo de Souza Terra" w:date="2016-02-08T22:09:00Z">
              <w:r w:rsidRPr="0068627D">
                <w:rPr>
                  <w:sz w:val="16"/>
                  <w:szCs w:val="16"/>
                </w:rPr>
                <w:t>79</w:t>
              </w:r>
            </w:ins>
          </w:p>
        </w:tc>
        <w:tc>
          <w:tcPr>
            <w:tcW w:w="1558" w:type="dxa"/>
            <w:tcPrChange w:id="1136"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37" w:author="Mateus Berardo de Souza Terra" w:date="2016-02-08T20:04:00Z"/>
                <w:sz w:val="16"/>
                <w:szCs w:val="16"/>
                <w:rPrChange w:id="1138" w:author="Mateus Berardo de Souza Terra" w:date="2016-02-08T22:05:00Z">
                  <w:rPr>
                    <w:ins w:id="1139" w:author="Mateus Berardo de Souza Terra" w:date="2016-02-08T20:04:00Z"/>
                    <w:color w:val="303030"/>
                  </w:rPr>
                </w:rPrChange>
              </w:rPr>
              <w:pPrChange w:id="1140" w:author="Mateus Berardo de Souza Terra" w:date="2016-02-08T22:05:00Z">
                <w:pPr>
                  <w:pStyle w:val="NormalWeb"/>
                  <w:spacing w:before="0" w:beforeAutospacing="0" w:after="160" w:afterAutospacing="0"/>
                  <w:jc w:val="center"/>
                </w:pPr>
              </w:pPrChange>
            </w:pPr>
            <w:ins w:id="1141" w:author="Mateus Berardo de Souza Terra" w:date="2016-02-08T22:10:00Z">
              <w:r w:rsidRPr="0068627D">
                <w:rPr>
                  <w:sz w:val="16"/>
                  <w:szCs w:val="16"/>
                </w:rPr>
                <w:t>O</w:t>
              </w:r>
            </w:ins>
          </w:p>
        </w:tc>
        <w:tc>
          <w:tcPr>
            <w:tcW w:w="1559" w:type="dxa"/>
            <w:tcPrChange w:id="1142"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43" w:author="Mateus Berardo de Souza Terra" w:date="2016-02-08T20:04:00Z"/>
                <w:sz w:val="16"/>
                <w:szCs w:val="16"/>
                <w:rPrChange w:id="1144" w:author="Mateus Berardo de Souza Terra" w:date="2016-02-08T22:05:00Z">
                  <w:rPr>
                    <w:ins w:id="1145" w:author="Mateus Berardo de Souza Terra" w:date="2016-02-08T20:04:00Z"/>
                    <w:color w:val="303030"/>
                  </w:rPr>
                </w:rPrChange>
              </w:rPr>
              <w:pPrChange w:id="1146" w:author="Mateus Berardo de Souza Terra" w:date="2016-02-08T22:05:00Z">
                <w:pPr>
                  <w:pStyle w:val="NormalWeb"/>
                  <w:spacing w:before="0" w:beforeAutospacing="0" w:after="160" w:afterAutospacing="0"/>
                  <w:jc w:val="center"/>
                </w:pPr>
              </w:pPrChange>
            </w:pPr>
            <w:ins w:id="1147" w:author="Mateus Berardo de Souza Terra" w:date="2016-02-08T22:09:00Z">
              <w:r w:rsidRPr="0068627D">
                <w:rPr>
                  <w:sz w:val="16"/>
                  <w:szCs w:val="16"/>
                </w:rPr>
                <w:t>111</w:t>
              </w:r>
            </w:ins>
          </w:p>
        </w:tc>
        <w:tc>
          <w:tcPr>
            <w:tcW w:w="1559" w:type="dxa"/>
            <w:tcPrChange w:id="1148"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49" w:author="Mateus Berardo de Souza Terra" w:date="2016-02-08T20:04:00Z"/>
                <w:sz w:val="16"/>
                <w:szCs w:val="16"/>
                <w:rPrChange w:id="1150" w:author="Mateus Berardo de Souza Terra" w:date="2016-02-08T22:05:00Z">
                  <w:rPr>
                    <w:ins w:id="1151" w:author="Mateus Berardo de Souza Terra" w:date="2016-02-08T20:04:00Z"/>
                    <w:color w:val="303030"/>
                  </w:rPr>
                </w:rPrChange>
              </w:rPr>
              <w:pPrChange w:id="1152" w:author="Mateus Berardo de Souza Terra" w:date="2016-02-08T22:05:00Z">
                <w:pPr>
                  <w:pStyle w:val="NormalWeb"/>
                  <w:spacing w:before="0" w:beforeAutospacing="0" w:after="160" w:afterAutospacing="0"/>
                  <w:jc w:val="center"/>
                </w:pPr>
              </w:pPrChange>
            </w:pPr>
            <w:proofErr w:type="gramStart"/>
            <w:ins w:id="1153"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54" w:author="Mateus Berardo de Souza Terra" w:date="2016-02-08T20:04:00Z"/>
        </w:trPr>
        <w:tc>
          <w:tcPr>
            <w:tcW w:w="1558" w:type="dxa"/>
            <w:tcPrChange w:id="1155"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56" w:author="Mateus Berardo de Souza Terra" w:date="2016-02-08T20:04:00Z"/>
                <w:sz w:val="16"/>
                <w:szCs w:val="16"/>
                <w:rPrChange w:id="1157" w:author="Mateus Berardo de Souza Terra" w:date="2016-02-08T22:05:00Z">
                  <w:rPr>
                    <w:ins w:id="1158" w:author="Mateus Berardo de Souza Terra" w:date="2016-02-08T20:04:00Z"/>
                    <w:color w:val="303030"/>
                  </w:rPr>
                </w:rPrChange>
              </w:rPr>
              <w:pPrChange w:id="1159" w:author="Mateus Berardo de Souza Terra" w:date="2016-02-08T22:05:00Z">
                <w:pPr>
                  <w:pStyle w:val="NormalWeb"/>
                  <w:spacing w:before="0" w:beforeAutospacing="0" w:after="160" w:afterAutospacing="0"/>
                  <w:jc w:val="center"/>
                </w:pPr>
              </w:pPrChange>
            </w:pPr>
            <w:ins w:id="1160" w:author="Mateus Berardo de Souza Terra" w:date="2016-02-08T20:05:00Z">
              <w:r w:rsidRPr="0068627D">
                <w:rPr>
                  <w:sz w:val="16"/>
                  <w:szCs w:val="16"/>
                  <w:rPrChange w:id="1161" w:author="Mateus Berardo de Souza Terra" w:date="2016-02-08T22:05:00Z">
                    <w:rPr>
                      <w:color w:val="303030"/>
                    </w:rPr>
                  </w:rPrChange>
                </w:rPr>
                <w:t>48</w:t>
              </w:r>
            </w:ins>
          </w:p>
        </w:tc>
        <w:tc>
          <w:tcPr>
            <w:tcW w:w="1558" w:type="dxa"/>
            <w:tcPrChange w:id="1162"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63" w:author="Mateus Berardo de Souza Terra" w:date="2016-02-08T20:04:00Z"/>
                <w:sz w:val="16"/>
                <w:szCs w:val="16"/>
                <w:rPrChange w:id="1164" w:author="Mateus Berardo de Souza Terra" w:date="2016-02-08T22:05:00Z">
                  <w:rPr>
                    <w:ins w:id="1165" w:author="Mateus Berardo de Souza Terra" w:date="2016-02-08T20:04:00Z"/>
                    <w:color w:val="303030"/>
                  </w:rPr>
                </w:rPrChange>
              </w:rPr>
              <w:pPrChange w:id="1166" w:author="Mateus Berardo de Souza Terra" w:date="2016-02-08T22:05:00Z">
                <w:pPr>
                  <w:pStyle w:val="NormalWeb"/>
                  <w:spacing w:before="0" w:beforeAutospacing="0" w:after="160" w:afterAutospacing="0"/>
                  <w:jc w:val="center"/>
                </w:pPr>
              </w:pPrChange>
            </w:pPr>
            <w:ins w:id="1167" w:author="Mateus Berardo de Souza Terra" w:date="2016-02-08T22:13:00Z">
              <w:r w:rsidRPr="0068627D">
                <w:rPr>
                  <w:sz w:val="16"/>
                  <w:szCs w:val="16"/>
                </w:rPr>
                <w:t>0</w:t>
              </w:r>
            </w:ins>
          </w:p>
        </w:tc>
        <w:tc>
          <w:tcPr>
            <w:tcW w:w="1558" w:type="dxa"/>
            <w:tcPrChange w:id="1168"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69" w:author="Mateus Berardo de Souza Terra" w:date="2016-02-08T20:04:00Z"/>
                <w:sz w:val="16"/>
                <w:szCs w:val="16"/>
                <w:rPrChange w:id="1170" w:author="Mateus Berardo de Souza Terra" w:date="2016-02-08T22:05:00Z">
                  <w:rPr>
                    <w:ins w:id="1171" w:author="Mateus Berardo de Souza Terra" w:date="2016-02-08T20:04:00Z"/>
                    <w:color w:val="303030"/>
                  </w:rPr>
                </w:rPrChange>
              </w:rPr>
              <w:pPrChange w:id="1172" w:author="Mateus Berardo de Souza Terra" w:date="2016-02-08T22:05:00Z">
                <w:pPr>
                  <w:pStyle w:val="NormalWeb"/>
                  <w:spacing w:before="0" w:beforeAutospacing="0" w:after="160" w:afterAutospacing="0"/>
                  <w:jc w:val="center"/>
                </w:pPr>
              </w:pPrChange>
            </w:pPr>
            <w:ins w:id="1173" w:author="Mateus Berardo de Souza Terra" w:date="2016-02-08T22:09:00Z">
              <w:r w:rsidRPr="0068627D">
                <w:rPr>
                  <w:sz w:val="16"/>
                  <w:szCs w:val="16"/>
                </w:rPr>
                <w:t>80</w:t>
              </w:r>
            </w:ins>
          </w:p>
        </w:tc>
        <w:tc>
          <w:tcPr>
            <w:tcW w:w="1558" w:type="dxa"/>
            <w:tcPrChange w:id="1174"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75" w:author="Mateus Berardo de Souza Terra" w:date="2016-02-08T20:04:00Z"/>
                <w:sz w:val="16"/>
                <w:szCs w:val="16"/>
                <w:rPrChange w:id="1176" w:author="Mateus Berardo de Souza Terra" w:date="2016-02-08T22:05:00Z">
                  <w:rPr>
                    <w:ins w:id="1177" w:author="Mateus Berardo de Souza Terra" w:date="2016-02-08T20:04:00Z"/>
                    <w:color w:val="303030"/>
                  </w:rPr>
                </w:rPrChange>
              </w:rPr>
              <w:pPrChange w:id="1178" w:author="Mateus Berardo de Souza Terra" w:date="2016-02-08T22:05:00Z">
                <w:pPr>
                  <w:pStyle w:val="NormalWeb"/>
                  <w:spacing w:before="0" w:beforeAutospacing="0" w:after="160" w:afterAutospacing="0"/>
                  <w:jc w:val="center"/>
                </w:pPr>
              </w:pPrChange>
            </w:pPr>
            <w:ins w:id="1179" w:author="Mateus Berardo de Souza Terra" w:date="2016-02-08T22:10:00Z">
              <w:r w:rsidRPr="0068627D">
                <w:rPr>
                  <w:sz w:val="16"/>
                  <w:szCs w:val="16"/>
                </w:rPr>
                <w:t>P</w:t>
              </w:r>
            </w:ins>
          </w:p>
        </w:tc>
        <w:tc>
          <w:tcPr>
            <w:tcW w:w="1559" w:type="dxa"/>
            <w:tcPrChange w:id="1180"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81" w:author="Mateus Berardo de Souza Terra" w:date="2016-02-08T20:04:00Z"/>
                <w:sz w:val="16"/>
                <w:szCs w:val="16"/>
                <w:rPrChange w:id="1182" w:author="Mateus Berardo de Souza Terra" w:date="2016-02-08T22:05:00Z">
                  <w:rPr>
                    <w:ins w:id="1183" w:author="Mateus Berardo de Souza Terra" w:date="2016-02-08T20:04:00Z"/>
                    <w:color w:val="303030"/>
                  </w:rPr>
                </w:rPrChange>
              </w:rPr>
              <w:pPrChange w:id="1184" w:author="Mateus Berardo de Souza Terra" w:date="2016-02-08T22:05:00Z">
                <w:pPr>
                  <w:pStyle w:val="NormalWeb"/>
                  <w:spacing w:before="0" w:beforeAutospacing="0" w:after="160" w:afterAutospacing="0"/>
                  <w:jc w:val="center"/>
                </w:pPr>
              </w:pPrChange>
            </w:pPr>
            <w:ins w:id="1185" w:author="Mateus Berardo de Souza Terra" w:date="2016-02-08T22:09:00Z">
              <w:r w:rsidRPr="0068627D">
                <w:rPr>
                  <w:sz w:val="16"/>
                  <w:szCs w:val="16"/>
                </w:rPr>
                <w:t>112</w:t>
              </w:r>
            </w:ins>
          </w:p>
        </w:tc>
        <w:tc>
          <w:tcPr>
            <w:tcW w:w="1559" w:type="dxa"/>
            <w:tcPrChange w:id="1186"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87" w:author="Mateus Berardo de Souza Terra" w:date="2016-02-08T20:04:00Z"/>
                <w:sz w:val="16"/>
                <w:szCs w:val="16"/>
                <w:rPrChange w:id="1188" w:author="Mateus Berardo de Souza Terra" w:date="2016-02-08T22:05:00Z">
                  <w:rPr>
                    <w:ins w:id="1189" w:author="Mateus Berardo de Souza Terra" w:date="2016-02-08T20:04:00Z"/>
                    <w:color w:val="303030"/>
                  </w:rPr>
                </w:rPrChange>
              </w:rPr>
              <w:pPrChange w:id="1190" w:author="Mateus Berardo de Souza Terra" w:date="2016-02-08T22:05:00Z">
                <w:pPr>
                  <w:pStyle w:val="NormalWeb"/>
                  <w:spacing w:before="0" w:beforeAutospacing="0" w:after="160" w:afterAutospacing="0"/>
                  <w:jc w:val="center"/>
                </w:pPr>
              </w:pPrChange>
            </w:pPr>
            <w:proofErr w:type="gramStart"/>
            <w:ins w:id="1191"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192" w:author="Mateus Berardo de Souza Terra" w:date="2016-02-08T20:04:00Z"/>
        </w:trPr>
        <w:tc>
          <w:tcPr>
            <w:tcW w:w="1558" w:type="dxa"/>
            <w:tcPrChange w:id="1193"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194" w:author="Mateus Berardo de Souza Terra" w:date="2016-02-08T20:04:00Z"/>
                <w:sz w:val="16"/>
                <w:szCs w:val="16"/>
                <w:rPrChange w:id="1195" w:author="Mateus Berardo de Souza Terra" w:date="2016-02-08T22:05:00Z">
                  <w:rPr>
                    <w:ins w:id="1196" w:author="Mateus Berardo de Souza Terra" w:date="2016-02-08T20:04:00Z"/>
                    <w:color w:val="303030"/>
                  </w:rPr>
                </w:rPrChange>
              </w:rPr>
              <w:pPrChange w:id="1197" w:author="Mateus Berardo de Souza Terra" w:date="2016-02-08T22:05:00Z">
                <w:pPr>
                  <w:pStyle w:val="NormalWeb"/>
                  <w:spacing w:before="0" w:beforeAutospacing="0" w:after="160" w:afterAutospacing="0"/>
                  <w:jc w:val="center"/>
                </w:pPr>
              </w:pPrChange>
            </w:pPr>
            <w:ins w:id="1198" w:author="Mateus Berardo de Souza Terra" w:date="2016-02-08T20:05:00Z">
              <w:r w:rsidRPr="0068627D">
                <w:rPr>
                  <w:sz w:val="16"/>
                  <w:szCs w:val="16"/>
                  <w:rPrChange w:id="1199" w:author="Mateus Berardo de Souza Terra" w:date="2016-02-08T22:05:00Z">
                    <w:rPr>
                      <w:color w:val="303030"/>
                    </w:rPr>
                  </w:rPrChange>
                </w:rPr>
                <w:t>49</w:t>
              </w:r>
            </w:ins>
          </w:p>
        </w:tc>
        <w:tc>
          <w:tcPr>
            <w:tcW w:w="1558" w:type="dxa"/>
            <w:tcPrChange w:id="1200"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01" w:author="Mateus Berardo de Souza Terra" w:date="2016-02-08T20:04:00Z"/>
                <w:sz w:val="16"/>
                <w:szCs w:val="16"/>
                <w:rPrChange w:id="1202" w:author="Mateus Berardo de Souza Terra" w:date="2016-02-08T22:05:00Z">
                  <w:rPr>
                    <w:ins w:id="1203" w:author="Mateus Berardo de Souza Terra" w:date="2016-02-08T20:04:00Z"/>
                    <w:color w:val="303030"/>
                  </w:rPr>
                </w:rPrChange>
              </w:rPr>
              <w:pPrChange w:id="1204" w:author="Mateus Berardo de Souza Terra" w:date="2016-02-08T22:05:00Z">
                <w:pPr>
                  <w:pStyle w:val="NormalWeb"/>
                  <w:spacing w:before="0" w:beforeAutospacing="0" w:after="160" w:afterAutospacing="0"/>
                  <w:jc w:val="center"/>
                </w:pPr>
              </w:pPrChange>
            </w:pPr>
            <w:ins w:id="1205" w:author="Mateus Berardo de Souza Terra" w:date="2016-02-08T22:13:00Z">
              <w:r w:rsidRPr="0068627D">
                <w:rPr>
                  <w:sz w:val="16"/>
                  <w:szCs w:val="16"/>
                </w:rPr>
                <w:t>1</w:t>
              </w:r>
            </w:ins>
          </w:p>
        </w:tc>
        <w:tc>
          <w:tcPr>
            <w:tcW w:w="1558" w:type="dxa"/>
            <w:tcPrChange w:id="1206"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07" w:author="Mateus Berardo de Souza Terra" w:date="2016-02-08T20:04:00Z"/>
                <w:sz w:val="16"/>
                <w:szCs w:val="16"/>
                <w:rPrChange w:id="1208" w:author="Mateus Berardo de Souza Terra" w:date="2016-02-08T22:05:00Z">
                  <w:rPr>
                    <w:ins w:id="1209" w:author="Mateus Berardo de Souza Terra" w:date="2016-02-08T20:04:00Z"/>
                    <w:color w:val="303030"/>
                  </w:rPr>
                </w:rPrChange>
              </w:rPr>
              <w:pPrChange w:id="1210" w:author="Mateus Berardo de Souza Terra" w:date="2016-02-08T22:05:00Z">
                <w:pPr>
                  <w:pStyle w:val="NormalWeb"/>
                  <w:spacing w:before="0" w:beforeAutospacing="0" w:after="160" w:afterAutospacing="0"/>
                  <w:jc w:val="center"/>
                </w:pPr>
              </w:pPrChange>
            </w:pPr>
            <w:ins w:id="1211" w:author="Mateus Berardo de Souza Terra" w:date="2016-02-08T22:09:00Z">
              <w:r w:rsidRPr="0068627D">
                <w:rPr>
                  <w:sz w:val="16"/>
                  <w:szCs w:val="16"/>
                </w:rPr>
                <w:t>81</w:t>
              </w:r>
            </w:ins>
          </w:p>
        </w:tc>
        <w:tc>
          <w:tcPr>
            <w:tcW w:w="1558" w:type="dxa"/>
            <w:tcPrChange w:id="1212"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13" w:author="Mateus Berardo de Souza Terra" w:date="2016-02-08T20:04:00Z"/>
                <w:sz w:val="16"/>
                <w:szCs w:val="16"/>
                <w:rPrChange w:id="1214" w:author="Mateus Berardo de Souza Terra" w:date="2016-02-08T22:05:00Z">
                  <w:rPr>
                    <w:ins w:id="1215" w:author="Mateus Berardo de Souza Terra" w:date="2016-02-08T20:04:00Z"/>
                    <w:color w:val="303030"/>
                  </w:rPr>
                </w:rPrChange>
              </w:rPr>
              <w:pPrChange w:id="1216" w:author="Mateus Berardo de Souza Terra" w:date="2016-02-08T22:05:00Z">
                <w:pPr>
                  <w:pStyle w:val="NormalWeb"/>
                  <w:spacing w:before="0" w:beforeAutospacing="0" w:after="160" w:afterAutospacing="0"/>
                  <w:jc w:val="center"/>
                </w:pPr>
              </w:pPrChange>
            </w:pPr>
            <w:ins w:id="1217" w:author="Mateus Berardo de Souza Terra" w:date="2016-02-08T22:10:00Z">
              <w:r w:rsidRPr="0068627D">
                <w:rPr>
                  <w:sz w:val="16"/>
                  <w:szCs w:val="16"/>
                </w:rPr>
                <w:t>Q</w:t>
              </w:r>
            </w:ins>
          </w:p>
        </w:tc>
        <w:tc>
          <w:tcPr>
            <w:tcW w:w="1559" w:type="dxa"/>
            <w:tcPrChange w:id="1218"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19" w:author="Mateus Berardo de Souza Terra" w:date="2016-02-08T20:04:00Z"/>
                <w:sz w:val="16"/>
                <w:szCs w:val="16"/>
                <w:rPrChange w:id="1220" w:author="Mateus Berardo de Souza Terra" w:date="2016-02-08T22:05:00Z">
                  <w:rPr>
                    <w:ins w:id="1221" w:author="Mateus Berardo de Souza Terra" w:date="2016-02-08T20:04:00Z"/>
                    <w:color w:val="303030"/>
                  </w:rPr>
                </w:rPrChange>
              </w:rPr>
              <w:pPrChange w:id="1222" w:author="Mateus Berardo de Souza Terra" w:date="2016-02-08T22:05:00Z">
                <w:pPr>
                  <w:pStyle w:val="NormalWeb"/>
                  <w:spacing w:before="0" w:beforeAutospacing="0" w:after="160" w:afterAutospacing="0"/>
                  <w:jc w:val="center"/>
                </w:pPr>
              </w:pPrChange>
            </w:pPr>
            <w:ins w:id="1223" w:author="Mateus Berardo de Souza Terra" w:date="2016-02-08T22:09:00Z">
              <w:r w:rsidRPr="0068627D">
                <w:rPr>
                  <w:sz w:val="16"/>
                  <w:szCs w:val="16"/>
                </w:rPr>
                <w:t>113</w:t>
              </w:r>
            </w:ins>
          </w:p>
        </w:tc>
        <w:tc>
          <w:tcPr>
            <w:tcW w:w="1559" w:type="dxa"/>
            <w:tcPrChange w:id="1224"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25" w:author="Mateus Berardo de Souza Terra" w:date="2016-02-08T20:04:00Z"/>
                <w:sz w:val="16"/>
                <w:szCs w:val="16"/>
                <w:rPrChange w:id="1226" w:author="Mateus Berardo de Souza Terra" w:date="2016-02-08T22:05:00Z">
                  <w:rPr>
                    <w:ins w:id="1227" w:author="Mateus Berardo de Souza Terra" w:date="2016-02-08T20:04:00Z"/>
                    <w:color w:val="303030"/>
                  </w:rPr>
                </w:rPrChange>
              </w:rPr>
              <w:pPrChange w:id="1228" w:author="Mateus Berardo de Souza Terra" w:date="2016-02-08T22:05:00Z">
                <w:pPr>
                  <w:pStyle w:val="NormalWeb"/>
                  <w:spacing w:before="0" w:beforeAutospacing="0" w:after="160" w:afterAutospacing="0"/>
                  <w:jc w:val="center"/>
                </w:pPr>
              </w:pPrChange>
            </w:pPr>
            <w:proofErr w:type="gramStart"/>
            <w:ins w:id="1229"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30" w:author="Mateus Berardo de Souza Terra" w:date="2016-02-08T20:04:00Z"/>
        </w:trPr>
        <w:tc>
          <w:tcPr>
            <w:tcW w:w="1558" w:type="dxa"/>
            <w:tcPrChange w:id="1231"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32" w:author="Mateus Berardo de Souza Terra" w:date="2016-02-08T20:04:00Z"/>
                <w:sz w:val="16"/>
                <w:szCs w:val="16"/>
                <w:rPrChange w:id="1233" w:author="Mateus Berardo de Souza Terra" w:date="2016-02-08T22:05:00Z">
                  <w:rPr>
                    <w:ins w:id="1234" w:author="Mateus Berardo de Souza Terra" w:date="2016-02-08T20:04:00Z"/>
                    <w:color w:val="303030"/>
                  </w:rPr>
                </w:rPrChange>
              </w:rPr>
              <w:pPrChange w:id="1235" w:author="Mateus Berardo de Souza Terra" w:date="2016-02-08T22:05:00Z">
                <w:pPr>
                  <w:pStyle w:val="NormalWeb"/>
                  <w:spacing w:before="0" w:beforeAutospacing="0" w:after="160" w:afterAutospacing="0"/>
                  <w:jc w:val="center"/>
                </w:pPr>
              </w:pPrChange>
            </w:pPr>
            <w:ins w:id="1236" w:author="Mateus Berardo de Souza Terra" w:date="2016-02-08T20:05:00Z">
              <w:r w:rsidRPr="0068627D">
                <w:rPr>
                  <w:sz w:val="16"/>
                  <w:szCs w:val="16"/>
                  <w:rPrChange w:id="1237" w:author="Mateus Berardo de Souza Terra" w:date="2016-02-08T22:05:00Z">
                    <w:rPr>
                      <w:color w:val="303030"/>
                    </w:rPr>
                  </w:rPrChange>
                </w:rPr>
                <w:t>50</w:t>
              </w:r>
            </w:ins>
          </w:p>
        </w:tc>
        <w:tc>
          <w:tcPr>
            <w:tcW w:w="1558" w:type="dxa"/>
            <w:tcPrChange w:id="1238"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39" w:author="Mateus Berardo de Souza Terra" w:date="2016-02-08T20:04:00Z"/>
                <w:sz w:val="16"/>
                <w:szCs w:val="16"/>
                <w:rPrChange w:id="1240" w:author="Mateus Berardo de Souza Terra" w:date="2016-02-08T22:05:00Z">
                  <w:rPr>
                    <w:ins w:id="1241" w:author="Mateus Berardo de Souza Terra" w:date="2016-02-08T20:04:00Z"/>
                    <w:color w:val="303030"/>
                  </w:rPr>
                </w:rPrChange>
              </w:rPr>
              <w:pPrChange w:id="1242" w:author="Mateus Berardo de Souza Terra" w:date="2016-02-08T22:05:00Z">
                <w:pPr>
                  <w:pStyle w:val="NormalWeb"/>
                  <w:spacing w:before="0" w:beforeAutospacing="0" w:after="160" w:afterAutospacing="0"/>
                  <w:jc w:val="center"/>
                </w:pPr>
              </w:pPrChange>
            </w:pPr>
            <w:ins w:id="1243" w:author="Mateus Berardo de Souza Terra" w:date="2016-02-08T22:13:00Z">
              <w:r w:rsidRPr="0068627D">
                <w:rPr>
                  <w:sz w:val="16"/>
                  <w:szCs w:val="16"/>
                </w:rPr>
                <w:t>2</w:t>
              </w:r>
            </w:ins>
          </w:p>
        </w:tc>
        <w:tc>
          <w:tcPr>
            <w:tcW w:w="1558" w:type="dxa"/>
            <w:tcPrChange w:id="1244"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45" w:author="Mateus Berardo de Souza Terra" w:date="2016-02-08T20:04:00Z"/>
                <w:sz w:val="16"/>
                <w:szCs w:val="16"/>
                <w:rPrChange w:id="1246" w:author="Mateus Berardo de Souza Terra" w:date="2016-02-08T22:05:00Z">
                  <w:rPr>
                    <w:ins w:id="1247" w:author="Mateus Berardo de Souza Terra" w:date="2016-02-08T20:04:00Z"/>
                    <w:color w:val="303030"/>
                  </w:rPr>
                </w:rPrChange>
              </w:rPr>
              <w:pPrChange w:id="1248" w:author="Mateus Berardo de Souza Terra" w:date="2016-02-08T22:05:00Z">
                <w:pPr>
                  <w:pStyle w:val="NormalWeb"/>
                  <w:spacing w:before="0" w:beforeAutospacing="0" w:after="160" w:afterAutospacing="0"/>
                  <w:jc w:val="center"/>
                </w:pPr>
              </w:pPrChange>
            </w:pPr>
            <w:ins w:id="1249" w:author="Mateus Berardo de Souza Terra" w:date="2016-02-08T22:09:00Z">
              <w:r w:rsidRPr="0068627D">
                <w:rPr>
                  <w:sz w:val="16"/>
                  <w:szCs w:val="16"/>
                </w:rPr>
                <w:t>82</w:t>
              </w:r>
            </w:ins>
          </w:p>
        </w:tc>
        <w:tc>
          <w:tcPr>
            <w:tcW w:w="1558" w:type="dxa"/>
            <w:tcPrChange w:id="1250"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51" w:author="Mateus Berardo de Souza Terra" w:date="2016-02-08T20:04:00Z"/>
                <w:sz w:val="16"/>
                <w:szCs w:val="16"/>
                <w:rPrChange w:id="1252" w:author="Mateus Berardo de Souza Terra" w:date="2016-02-08T22:05:00Z">
                  <w:rPr>
                    <w:ins w:id="1253" w:author="Mateus Berardo de Souza Terra" w:date="2016-02-08T20:04:00Z"/>
                    <w:color w:val="303030"/>
                  </w:rPr>
                </w:rPrChange>
              </w:rPr>
              <w:pPrChange w:id="1254" w:author="Mateus Berardo de Souza Terra" w:date="2016-02-08T22:05:00Z">
                <w:pPr>
                  <w:pStyle w:val="NormalWeb"/>
                  <w:spacing w:before="0" w:beforeAutospacing="0" w:after="160" w:afterAutospacing="0"/>
                  <w:jc w:val="center"/>
                </w:pPr>
              </w:pPrChange>
            </w:pPr>
            <w:ins w:id="1255" w:author="Mateus Berardo de Souza Terra" w:date="2016-02-08T22:10:00Z">
              <w:r w:rsidRPr="0068627D">
                <w:rPr>
                  <w:sz w:val="16"/>
                  <w:szCs w:val="16"/>
                </w:rPr>
                <w:t>R</w:t>
              </w:r>
            </w:ins>
          </w:p>
        </w:tc>
        <w:tc>
          <w:tcPr>
            <w:tcW w:w="1559" w:type="dxa"/>
            <w:tcPrChange w:id="1256"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57" w:author="Mateus Berardo de Souza Terra" w:date="2016-02-08T20:04:00Z"/>
                <w:sz w:val="16"/>
                <w:szCs w:val="16"/>
                <w:rPrChange w:id="1258" w:author="Mateus Berardo de Souza Terra" w:date="2016-02-08T22:05:00Z">
                  <w:rPr>
                    <w:ins w:id="1259" w:author="Mateus Berardo de Souza Terra" w:date="2016-02-08T20:04:00Z"/>
                    <w:color w:val="303030"/>
                  </w:rPr>
                </w:rPrChange>
              </w:rPr>
              <w:pPrChange w:id="1260" w:author="Mateus Berardo de Souza Terra" w:date="2016-02-08T22:05:00Z">
                <w:pPr>
                  <w:pStyle w:val="NormalWeb"/>
                  <w:spacing w:before="0" w:beforeAutospacing="0" w:after="160" w:afterAutospacing="0"/>
                  <w:jc w:val="center"/>
                </w:pPr>
              </w:pPrChange>
            </w:pPr>
            <w:ins w:id="1261" w:author="Mateus Berardo de Souza Terra" w:date="2016-02-08T22:09:00Z">
              <w:r w:rsidRPr="0068627D">
                <w:rPr>
                  <w:sz w:val="16"/>
                  <w:szCs w:val="16"/>
                </w:rPr>
                <w:t>114</w:t>
              </w:r>
            </w:ins>
          </w:p>
        </w:tc>
        <w:tc>
          <w:tcPr>
            <w:tcW w:w="1559" w:type="dxa"/>
            <w:tcPrChange w:id="1262"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63" w:author="Mateus Berardo de Souza Terra" w:date="2016-02-08T20:04:00Z"/>
                <w:sz w:val="16"/>
                <w:szCs w:val="16"/>
                <w:rPrChange w:id="1264" w:author="Mateus Berardo de Souza Terra" w:date="2016-02-08T22:05:00Z">
                  <w:rPr>
                    <w:ins w:id="1265" w:author="Mateus Berardo de Souza Terra" w:date="2016-02-08T20:04:00Z"/>
                    <w:color w:val="303030"/>
                  </w:rPr>
                </w:rPrChange>
              </w:rPr>
              <w:pPrChange w:id="1266" w:author="Mateus Berardo de Souza Terra" w:date="2016-02-08T22:05:00Z">
                <w:pPr>
                  <w:pStyle w:val="NormalWeb"/>
                  <w:spacing w:before="0" w:beforeAutospacing="0" w:after="160" w:afterAutospacing="0"/>
                  <w:jc w:val="center"/>
                </w:pPr>
              </w:pPrChange>
            </w:pPr>
            <w:proofErr w:type="gramStart"/>
            <w:ins w:id="1267"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68" w:author="Mateus Berardo de Souza Terra" w:date="2016-02-08T20:04:00Z"/>
        </w:trPr>
        <w:tc>
          <w:tcPr>
            <w:tcW w:w="1558" w:type="dxa"/>
            <w:tcPrChange w:id="1269"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70" w:author="Mateus Berardo de Souza Terra" w:date="2016-02-08T20:04:00Z"/>
                <w:sz w:val="16"/>
                <w:szCs w:val="16"/>
                <w:rPrChange w:id="1271" w:author="Mateus Berardo de Souza Terra" w:date="2016-02-08T22:05:00Z">
                  <w:rPr>
                    <w:ins w:id="1272" w:author="Mateus Berardo de Souza Terra" w:date="2016-02-08T20:04:00Z"/>
                    <w:color w:val="303030"/>
                  </w:rPr>
                </w:rPrChange>
              </w:rPr>
              <w:pPrChange w:id="1273" w:author="Mateus Berardo de Souza Terra" w:date="2016-02-08T22:05:00Z">
                <w:pPr>
                  <w:pStyle w:val="NormalWeb"/>
                  <w:spacing w:before="0" w:beforeAutospacing="0" w:after="160" w:afterAutospacing="0"/>
                  <w:jc w:val="center"/>
                </w:pPr>
              </w:pPrChange>
            </w:pPr>
            <w:ins w:id="1274" w:author="Mateus Berardo de Souza Terra" w:date="2016-02-08T20:05:00Z">
              <w:r w:rsidRPr="0068627D">
                <w:rPr>
                  <w:sz w:val="16"/>
                  <w:szCs w:val="16"/>
                  <w:rPrChange w:id="1275" w:author="Mateus Berardo de Souza Terra" w:date="2016-02-08T22:05:00Z">
                    <w:rPr>
                      <w:color w:val="303030"/>
                    </w:rPr>
                  </w:rPrChange>
                </w:rPr>
                <w:t>51</w:t>
              </w:r>
            </w:ins>
          </w:p>
        </w:tc>
        <w:tc>
          <w:tcPr>
            <w:tcW w:w="1558" w:type="dxa"/>
            <w:tcPrChange w:id="1276"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77" w:author="Mateus Berardo de Souza Terra" w:date="2016-02-08T20:04:00Z"/>
                <w:sz w:val="16"/>
                <w:szCs w:val="16"/>
                <w:rPrChange w:id="1278" w:author="Mateus Berardo de Souza Terra" w:date="2016-02-08T22:05:00Z">
                  <w:rPr>
                    <w:ins w:id="1279" w:author="Mateus Berardo de Souza Terra" w:date="2016-02-08T20:04:00Z"/>
                    <w:color w:val="303030"/>
                  </w:rPr>
                </w:rPrChange>
              </w:rPr>
              <w:pPrChange w:id="1280" w:author="Mateus Berardo de Souza Terra" w:date="2016-02-08T22:05:00Z">
                <w:pPr>
                  <w:pStyle w:val="NormalWeb"/>
                  <w:spacing w:before="0" w:beforeAutospacing="0" w:after="160" w:afterAutospacing="0"/>
                  <w:jc w:val="center"/>
                </w:pPr>
              </w:pPrChange>
            </w:pPr>
            <w:ins w:id="1281" w:author="Mateus Berardo de Souza Terra" w:date="2016-02-08T22:13:00Z">
              <w:r w:rsidRPr="0068627D">
                <w:rPr>
                  <w:sz w:val="16"/>
                  <w:szCs w:val="16"/>
                </w:rPr>
                <w:t>3</w:t>
              </w:r>
            </w:ins>
          </w:p>
        </w:tc>
        <w:tc>
          <w:tcPr>
            <w:tcW w:w="1558" w:type="dxa"/>
            <w:tcPrChange w:id="1282"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83" w:author="Mateus Berardo de Souza Terra" w:date="2016-02-08T20:04:00Z"/>
                <w:sz w:val="16"/>
                <w:szCs w:val="16"/>
                <w:rPrChange w:id="1284" w:author="Mateus Berardo de Souza Terra" w:date="2016-02-08T22:05:00Z">
                  <w:rPr>
                    <w:ins w:id="1285" w:author="Mateus Berardo de Souza Terra" w:date="2016-02-08T20:04:00Z"/>
                    <w:color w:val="303030"/>
                  </w:rPr>
                </w:rPrChange>
              </w:rPr>
              <w:pPrChange w:id="1286" w:author="Mateus Berardo de Souza Terra" w:date="2016-02-08T22:05:00Z">
                <w:pPr>
                  <w:pStyle w:val="NormalWeb"/>
                  <w:spacing w:before="0" w:beforeAutospacing="0" w:after="160" w:afterAutospacing="0"/>
                  <w:jc w:val="center"/>
                </w:pPr>
              </w:pPrChange>
            </w:pPr>
            <w:ins w:id="1287" w:author="Mateus Berardo de Souza Terra" w:date="2016-02-08T22:09:00Z">
              <w:r w:rsidRPr="0068627D">
                <w:rPr>
                  <w:sz w:val="16"/>
                  <w:szCs w:val="16"/>
                </w:rPr>
                <w:t>83</w:t>
              </w:r>
            </w:ins>
          </w:p>
        </w:tc>
        <w:tc>
          <w:tcPr>
            <w:tcW w:w="1558" w:type="dxa"/>
            <w:tcPrChange w:id="1288"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289" w:author="Mateus Berardo de Souza Terra" w:date="2016-02-08T20:04:00Z"/>
                <w:sz w:val="16"/>
                <w:szCs w:val="16"/>
                <w:rPrChange w:id="1290" w:author="Mateus Berardo de Souza Terra" w:date="2016-02-08T22:05:00Z">
                  <w:rPr>
                    <w:ins w:id="1291" w:author="Mateus Berardo de Souza Terra" w:date="2016-02-08T20:04:00Z"/>
                    <w:color w:val="303030"/>
                  </w:rPr>
                </w:rPrChange>
              </w:rPr>
              <w:pPrChange w:id="1292" w:author="Mateus Berardo de Souza Terra" w:date="2016-02-08T22:05:00Z">
                <w:pPr>
                  <w:pStyle w:val="NormalWeb"/>
                  <w:spacing w:before="0" w:beforeAutospacing="0" w:after="160" w:afterAutospacing="0"/>
                  <w:jc w:val="center"/>
                </w:pPr>
              </w:pPrChange>
            </w:pPr>
            <w:ins w:id="1293" w:author="Mateus Berardo de Souza Terra" w:date="2016-02-08T22:10:00Z">
              <w:r w:rsidRPr="0068627D">
                <w:rPr>
                  <w:sz w:val="16"/>
                  <w:szCs w:val="16"/>
                </w:rPr>
                <w:t>S</w:t>
              </w:r>
            </w:ins>
          </w:p>
        </w:tc>
        <w:tc>
          <w:tcPr>
            <w:tcW w:w="1559" w:type="dxa"/>
            <w:tcPrChange w:id="1294"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295" w:author="Mateus Berardo de Souza Terra" w:date="2016-02-08T20:04:00Z"/>
                <w:sz w:val="16"/>
                <w:szCs w:val="16"/>
                <w:rPrChange w:id="1296" w:author="Mateus Berardo de Souza Terra" w:date="2016-02-08T22:05:00Z">
                  <w:rPr>
                    <w:ins w:id="1297" w:author="Mateus Berardo de Souza Terra" w:date="2016-02-08T20:04:00Z"/>
                    <w:color w:val="303030"/>
                  </w:rPr>
                </w:rPrChange>
              </w:rPr>
              <w:pPrChange w:id="1298" w:author="Mateus Berardo de Souza Terra" w:date="2016-02-08T22:05:00Z">
                <w:pPr>
                  <w:pStyle w:val="NormalWeb"/>
                  <w:spacing w:before="0" w:beforeAutospacing="0" w:after="160" w:afterAutospacing="0"/>
                  <w:jc w:val="center"/>
                </w:pPr>
              </w:pPrChange>
            </w:pPr>
            <w:ins w:id="1299" w:author="Mateus Berardo de Souza Terra" w:date="2016-02-08T22:09:00Z">
              <w:r w:rsidRPr="0068627D">
                <w:rPr>
                  <w:sz w:val="16"/>
                  <w:szCs w:val="16"/>
                </w:rPr>
                <w:t>115</w:t>
              </w:r>
            </w:ins>
          </w:p>
        </w:tc>
        <w:tc>
          <w:tcPr>
            <w:tcW w:w="1559" w:type="dxa"/>
            <w:tcPrChange w:id="1300"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01" w:author="Mateus Berardo de Souza Terra" w:date="2016-02-08T20:04:00Z"/>
                <w:sz w:val="16"/>
                <w:szCs w:val="16"/>
                <w:rPrChange w:id="1302" w:author="Mateus Berardo de Souza Terra" w:date="2016-02-08T22:05:00Z">
                  <w:rPr>
                    <w:ins w:id="1303" w:author="Mateus Berardo de Souza Terra" w:date="2016-02-08T20:04:00Z"/>
                    <w:color w:val="303030"/>
                  </w:rPr>
                </w:rPrChange>
              </w:rPr>
              <w:pPrChange w:id="1304" w:author="Mateus Berardo de Souza Terra" w:date="2016-02-08T22:05:00Z">
                <w:pPr>
                  <w:pStyle w:val="NormalWeb"/>
                  <w:spacing w:before="0" w:beforeAutospacing="0" w:after="160" w:afterAutospacing="0"/>
                  <w:jc w:val="center"/>
                </w:pPr>
              </w:pPrChange>
            </w:pPr>
            <w:proofErr w:type="gramStart"/>
            <w:ins w:id="1305"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06" w:author="Mateus Berardo de Souza Terra" w:date="2016-02-08T20:04:00Z"/>
        </w:trPr>
        <w:tc>
          <w:tcPr>
            <w:tcW w:w="1558" w:type="dxa"/>
            <w:tcPrChange w:id="1307"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08" w:author="Mateus Berardo de Souza Terra" w:date="2016-02-08T20:04:00Z"/>
                <w:sz w:val="16"/>
                <w:szCs w:val="16"/>
                <w:rPrChange w:id="1309" w:author="Mateus Berardo de Souza Terra" w:date="2016-02-08T22:05:00Z">
                  <w:rPr>
                    <w:ins w:id="1310" w:author="Mateus Berardo de Souza Terra" w:date="2016-02-08T20:04:00Z"/>
                    <w:color w:val="303030"/>
                  </w:rPr>
                </w:rPrChange>
              </w:rPr>
              <w:pPrChange w:id="1311" w:author="Mateus Berardo de Souza Terra" w:date="2016-02-08T22:05:00Z">
                <w:pPr>
                  <w:pStyle w:val="NormalWeb"/>
                  <w:spacing w:before="0" w:beforeAutospacing="0" w:after="160" w:afterAutospacing="0"/>
                  <w:jc w:val="center"/>
                </w:pPr>
              </w:pPrChange>
            </w:pPr>
            <w:ins w:id="1312" w:author="Mateus Berardo de Souza Terra" w:date="2016-02-08T20:05:00Z">
              <w:r w:rsidRPr="0068627D">
                <w:rPr>
                  <w:sz w:val="16"/>
                  <w:szCs w:val="16"/>
                  <w:rPrChange w:id="1313" w:author="Mateus Berardo de Souza Terra" w:date="2016-02-08T22:05:00Z">
                    <w:rPr>
                      <w:color w:val="303030"/>
                    </w:rPr>
                  </w:rPrChange>
                </w:rPr>
                <w:t>52</w:t>
              </w:r>
            </w:ins>
          </w:p>
        </w:tc>
        <w:tc>
          <w:tcPr>
            <w:tcW w:w="1558" w:type="dxa"/>
            <w:tcPrChange w:id="1314"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15" w:author="Mateus Berardo de Souza Terra" w:date="2016-02-08T20:04:00Z"/>
                <w:sz w:val="16"/>
                <w:szCs w:val="16"/>
                <w:rPrChange w:id="1316" w:author="Mateus Berardo de Souza Terra" w:date="2016-02-08T22:05:00Z">
                  <w:rPr>
                    <w:ins w:id="1317" w:author="Mateus Berardo de Souza Terra" w:date="2016-02-08T20:04:00Z"/>
                    <w:color w:val="303030"/>
                  </w:rPr>
                </w:rPrChange>
              </w:rPr>
              <w:pPrChange w:id="1318" w:author="Mateus Berardo de Souza Terra" w:date="2016-02-08T22:05:00Z">
                <w:pPr>
                  <w:pStyle w:val="NormalWeb"/>
                  <w:spacing w:before="0" w:beforeAutospacing="0" w:after="160" w:afterAutospacing="0"/>
                  <w:jc w:val="center"/>
                </w:pPr>
              </w:pPrChange>
            </w:pPr>
            <w:ins w:id="1319" w:author="Mateus Berardo de Souza Terra" w:date="2016-02-08T22:13:00Z">
              <w:r w:rsidRPr="0068627D">
                <w:rPr>
                  <w:sz w:val="16"/>
                  <w:szCs w:val="16"/>
                </w:rPr>
                <w:t>4</w:t>
              </w:r>
            </w:ins>
          </w:p>
        </w:tc>
        <w:tc>
          <w:tcPr>
            <w:tcW w:w="1558" w:type="dxa"/>
            <w:tcPrChange w:id="1320"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21" w:author="Mateus Berardo de Souza Terra" w:date="2016-02-08T20:04:00Z"/>
                <w:sz w:val="16"/>
                <w:szCs w:val="16"/>
                <w:rPrChange w:id="1322" w:author="Mateus Berardo de Souza Terra" w:date="2016-02-08T22:05:00Z">
                  <w:rPr>
                    <w:ins w:id="1323" w:author="Mateus Berardo de Souza Terra" w:date="2016-02-08T20:04:00Z"/>
                    <w:color w:val="303030"/>
                  </w:rPr>
                </w:rPrChange>
              </w:rPr>
              <w:pPrChange w:id="1324" w:author="Mateus Berardo de Souza Terra" w:date="2016-02-08T22:05:00Z">
                <w:pPr>
                  <w:pStyle w:val="NormalWeb"/>
                  <w:spacing w:before="0" w:beforeAutospacing="0" w:after="160" w:afterAutospacing="0"/>
                  <w:jc w:val="center"/>
                </w:pPr>
              </w:pPrChange>
            </w:pPr>
            <w:ins w:id="1325" w:author="Mateus Berardo de Souza Terra" w:date="2016-02-08T22:09:00Z">
              <w:r w:rsidRPr="0068627D">
                <w:rPr>
                  <w:sz w:val="16"/>
                  <w:szCs w:val="16"/>
                </w:rPr>
                <w:t>84</w:t>
              </w:r>
            </w:ins>
          </w:p>
        </w:tc>
        <w:tc>
          <w:tcPr>
            <w:tcW w:w="1558" w:type="dxa"/>
            <w:tcPrChange w:id="1326"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27" w:author="Mateus Berardo de Souza Terra" w:date="2016-02-08T20:04:00Z"/>
                <w:sz w:val="16"/>
                <w:szCs w:val="16"/>
                <w:rPrChange w:id="1328" w:author="Mateus Berardo de Souza Terra" w:date="2016-02-08T22:05:00Z">
                  <w:rPr>
                    <w:ins w:id="1329" w:author="Mateus Berardo de Souza Terra" w:date="2016-02-08T20:04:00Z"/>
                    <w:color w:val="303030"/>
                  </w:rPr>
                </w:rPrChange>
              </w:rPr>
              <w:pPrChange w:id="1330" w:author="Mateus Berardo de Souza Terra" w:date="2016-02-08T22:05:00Z">
                <w:pPr>
                  <w:pStyle w:val="NormalWeb"/>
                  <w:spacing w:before="0" w:beforeAutospacing="0" w:after="160" w:afterAutospacing="0"/>
                  <w:jc w:val="center"/>
                </w:pPr>
              </w:pPrChange>
            </w:pPr>
            <w:ins w:id="1331" w:author="Mateus Berardo de Souza Terra" w:date="2016-02-08T22:10:00Z">
              <w:r w:rsidRPr="0068627D">
                <w:rPr>
                  <w:sz w:val="16"/>
                  <w:szCs w:val="16"/>
                </w:rPr>
                <w:t>T</w:t>
              </w:r>
            </w:ins>
          </w:p>
        </w:tc>
        <w:tc>
          <w:tcPr>
            <w:tcW w:w="1559" w:type="dxa"/>
            <w:tcPrChange w:id="1332"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33" w:author="Mateus Berardo de Souza Terra" w:date="2016-02-08T20:04:00Z"/>
                <w:sz w:val="16"/>
                <w:szCs w:val="16"/>
                <w:rPrChange w:id="1334" w:author="Mateus Berardo de Souza Terra" w:date="2016-02-08T22:05:00Z">
                  <w:rPr>
                    <w:ins w:id="1335" w:author="Mateus Berardo de Souza Terra" w:date="2016-02-08T20:04:00Z"/>
                    <w:color w:val="303030"/>
                  </w:rPr>
                </w:rPrChange>
              </w:rPr>
              <w:pPrChange w:id="1336" w:author="Mateus Berardo de Souza Terra" w:date="2016-02-08T22:05:00Z">
                <w:pPr>
                  <w:pStyle w:val="NormalWeb"/>
                  <w:spacing w:before="0" w:beforeAutospacing="0" w:after="160" w:afterAutospacing="0"/>
                  <w:jc w:val="center"/>
                </w:pPr>
              </w:pPrChange>
            </w:pPr>
            <w:ins w:id="1337" w:author="Mateus Berardo de Souza Terra" w:date="2016-02-08T22:09:00Z">
              <w:r w:rsidRPr="0068627D">
                <w:rPr>
                  <w:sz w:val="16"/>
                  <w:szCs w:val="16"/>
                </w:rPr>
                <w:t>116</w:t>
              </w:r>
            </w:ins>
          </w:p>
        </w:tc>
        <w:tc>
          <w:tcPr>
            <w:tcW w:w="1559" w:type="dxa"/>
            <w:tcPrChange w:id="1338"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39" w:author="Mateus Berardo de Souza Terra" w:date="2016-02-08T20:04:00Z"/>
                <w:sz w:val="16"/>
                <w:szCs w:val="16"/>
                <w:rPrChange w:id="1340" w:author="Mateus Berardo de Souza Terra" w:date="2016-02-08T22:05:00Z">
                  <w:rPr>
                    <w:ins w:id="1341" w:author="Mateus Berardo de Souza Terra" w:date="2016-02-08T20:04:00Z"/>
                    <w:color w:val="303030"/>
                  </w:rPr>
                </w:rPrChange>
              </w:rPr>
              <w:pPrChange w:id="1342" w:author="Mateus Berardo de Souza Terra" w:date="2016-02-08T22:05:00Z">
                <w:pPr>
                  <w:pStyle w:val="NormalWeb"/>
                  <w:spacing w:before="0" w:beforeAutospacing="0" w:after="160" w:afterAutospacing="0"/>
                  <w:jc w:val="center"/>
                </w:pPr>
              </w:pPrChange>
            </w:pPr>
            <w:proofErr w:type="gramStart"/>
            <w:ins w:id="1343"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44" w:author="Mateus Berardo de Souza Terra" w:date="2016-02-08T20:04:00Z"/>
        </w:trPr>
        <w:tc>
          <w:tcPr>
            <w:tcW w:w="1558" w:type="dxa"/>
            <w:tcPrChange w:id="1345"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46" w:author="Mateus Berardo de Souza Terra" w:date="2016-02-08T20:04:00Z"/>
                <w:sz w:val="16"/>
                <w:szCs w:val="16"/>
                <w:rPrChange w:id="1347" w:author="Mateus Berardo de Souza Terra" w:date="2016-02-08T22:05:00Z">
                  <w:rPr>
                    <w:ins w:id="1348" w:author="Mateus Berardo de Souza Terra" w:date="2016-02-08T20:04:00Z"/>
                    <w:color w:val="303030"/>
                  </w:rPr>
                </w:rPrChange>
              </w:rPr>
              <w:pPrChange w:id="1349" w:author="Mateus Berardo de Souza Terra" w:date="2016-02-08T22:05:00Z">
                <w:pPr>
                  <w:pStyle w:val="NormalWeb"/>
                  <w:spacing w:before="0" w:beforeAutospacing="0" w:after="160" w:afterAutospacing="0"/>
                  <w:jc w:val="center"/>
                </w:pPr>
              </w:pPrChange>
            </w:pPr>
            <w:ins w:id="1350" w:author="Mateus Berardo de Souza Terra" w:date="2016-02-08T20:05:00Z">
              <w:r w:rsidRPr="0068627D">
                <w:rPr>
                  <w:sz w:val="16"/>
                  <w:szCs w:val="16"/>
                  <w:rPrChange w:id="1351" w:author="Mateus Berardo de Souza Terra" w:date="2016-02-08T22:05:00Z">
                    <w:rPr>
                      <w:color w:val="303030"/>
                    </w:rPr>
                  </w:rPrChange>
                </w:rPr>
                <w:t>53</w:t>
              </w:r>
            </w:ins>
          </w:p>
        </w:tc>
        <w:tc>
          <w:tcPr>
            <w:tcW w:w="1558" w:type="dxa"/>
            <w:tcPrChange w:id="1352"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53" w:author="Mateus Berardo de Souza Terra" w:date="2016-02-08T20:04:00Z"/>
                <w:sz w:val="16"/>
                <w:szCs w:val="16"/>
                <w:rPrChange w:id="1354" w:author="Mateus Berardo de Souza Terra" w:date="2016-02-08T22:05:00Z">
                  <w:rPr>
                    <w:ins w:id="1355" w:author="Mateus Berardo de Souza Terra" w:date="2016-02-08T20:04:00Z"/>
                    <w:color w:val="303030"/>
                  </w:rPr>
                </w:rPrChange>
              </w:rPr>
              <w:pPrChange w:id="1356" w:author="Mateus Berardo de Souza Terra" w:date="2016-02-08T22:05:00Z">
                <w:pPr>
                  <w:pStyle w:val="NormalWeb"/>
                  <w:spacing w:before="0" w:beforeAutospacing="0" w:after="160" w:afterAutospacing="0"/>
                  <w:jc w:val="center"/>
                </w:pPr>
              </w:pPrChange>
            </w:pPr>
            <w:ins w:id="1357" w:author="Mateus Berardo de Souza Terra" w:date="2016-02-08T22:13:00Z">
              <w:r w:rsidRPr="0068627D">
                <w:rPr>
                  <w:sz w:val="16"/>
                  <w:szCs w:val="16"/>
                </w:rPr>
                <w:t>5</w:t>
              </w:r>
            </w:ins>
          </w:p>
        </w:tc>
        <w:tc>
          <w:tcPr>
            <w:tcW w:w="1558" w:type="dxa"/>
            <w:tcPrChange w:id="1358"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59" w:author="Mateus Berardo de Souza Terra" w:date="2016-02-08T20:04:00Z"/>
                <w:sz w:val="16"/>
                <w:szCs w:val="16"/>
                <w:rPrChange w:id="1360" w:author="Mateus Berardo de Souza Terra" w:date="2016-02-08T22:05:00Z">
                  <w:rPr>
                    <w:ins w:id="1361" w:author="Mateus Berardo de Souza Terra" w:date="2016-02-08T20:04:00Z"/>
                    <w:color w:val="303030"/>
                  </w:rPr>
                </w:rPrChange>
              </w:rPr>
              <w:pPrChange w:id="1362" w:author="Mateus Berardo de Souza Terra" w:date="2016-02-08T22:05:00Z">
                <w:pPr>
                  <w:pStyle w:val="NormalWeb"/>
                  <w:spacing w:before="0" w:beforeAutospacing="0" w:after="160" w:afterAutospacing="0"/>
                  <w:jc w:val="center"/>
                </w:pPr>
              </w:pPrChange>
            </w:pPr>
            <w:ins w:id="1363" w:author="Mateus Berardo de Souza Terra" w:date="2016-02-08T22:09:00Z">
              <w:r w:rsidRPr="0068627D">
                <w:rPr>
                  <w:sz w:val="16"/>
                  <w:szCs w:val="16"/>
                </w:rPr>
                <w:t>85</w:t>
              </w:r>
            </w:ins>
          </w:p>
        </w:tc>
        <w:tc>
          <w:tcPr>
            <w:tcW w:w="1558" w:type="dxa"/>
            <w:tcPrChange w:id="1364"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65" w:author="Mateus Berardo de Souza Terra" w:date="2016-02-08T20:04:00Z"/>
                <w:sz w:val="16"/>
                <w:szCs w:val="16"/>
                <w:rPrChange w:id="1366" w:author="Mateus Berardo de Souza Terra" w:date="2016-02-08T22:05:00Z">
                  <w:rPr>
                    <w:ins w:id="1367" w:author="Mateus Berardo de Souza Terra" w:date="2016-02-08T20:04:00Z"/>
                    <w:color w:val="303030"/>
                  </w:rPr>
                </w:rPrChange>
              </w:rPr>
              <w:pPrChange w:id="1368" w:author="Mateus Berardo de Souza Terra" w:date="2016-02-08T22:05:00Z">
                <w:pPr>
                  <w:pStyle w:val="NormalWeb"/>
                  <w:spacing w:before="0" w:beforeAutospacing="0" w:after="160" w:afterAutospacing="0"/>
                  <w:jc w:val="center"/>
                </w:pPr>
              </w:pPrChange>
            </w:pPr>
            <w:ins w:id="1369" w:author="Mateus Berardo de Souza Terra" w:date="2016-02-08T22:10:00Z">
              <w:r w:rsidRPr="0068627D">
                <w:rPr>
                  <w:sz w:val="16"/>
                  <w:szCs w:val="16"/>
                </w:rPr>
                <w:t>U</w:t>
              </w:r>
            </w:ins>
          </w:p>
        </w:tc>
        <w:tc>
          <w:tcPr>
            <w:tcW w:w="1559" w:type="dxa"/>
            <w:tcPrChange w:id="1370"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71" w:author="Mateus Berardo de Souza Terra" w:date="2016-02-08T20:04:00Z"/>
                <w:sz w:val="16"/>
                <w:szCs w:val="16"/>
                <w:rPrChange w:id="1372" w:author="Mateus Berardo de Souza Terra" w:date="2016-02-08T22:05:00Z">
                  <w:rPr>
                    <w:ins w:id="1373" w:author="Mateus Berardo de Souza Terra" w:date="2016-02-08T20:04:00Z"/>
                    <w:color w:val="303030"/>
                  </w:rPr>
                </w:rPrChange>
              </w:rPr>
              <w:pPrChange w:id="1374" w:author="Mateus Berardo de Souza Terra" w:date="2016-02-08T22:05:00Z">
                <w:pPr>
                  <w:pStyle w:val="NormalWeb"/>
                  <w:spacing w:before="0" w:beforeAutospacing="0" w:after="160" w:afterAutospacing="0"/>
                  <w:jc w:val="center"/>
                </w:pPr>
              </w:pPrChange>
            </w:pPr>
            <w:ins w:id="1375" w:author="Mateus Berardo de Souza Terra" w:date="2016-02-08T22:09:00Z">
              <w:r w:rsidRPr="0068627D">
                <w:rPr>
                  <w:sz w:val="16"/>
                  <w:szCs w:val="16"/>
                </w:rPr>
                <w:t>117</w:t>
              </w:r>
            </w:ins>
          </w:p>
        </w:tc>
        <w:tc>
          <w:tcPr>
            <w:tcW w:w="1559" w:type="dxa"/>
            <w:tcPrChange w:id="1376"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77" w:author="Mateus Berardo de Souza Terra" w:date="2016-02-08T20:04:00Z"/>
                <w:sz w:val="16"/>
                <w:szCs w:val="16"/>
                <w:rPrChange w:id="1378" w:author="Mateus Berardo de Souza Terra" w:date="2016-02-08T22:05:00Z">
                  <w:rPr>
                    <w:ins w:id="1379" w:author="Mateus Berardo de Souza Terra" w:date="2016-02-08T20:04:00Z"/>
                    <w:color w:val="303030"/>
                  </w:rPr>
                </w:rPrChange>
              </w:rPr>
              <w:pPrChange w:id="1380" w:author="Mateus Berardo de Souza Terra" w:date="2016-02-08T22:05:00Z">
                <w:pPr>
                  <w:pStyle w:val="NormalWeb"/>
                  <w:spacing w:before="0" w:beforeAutospacing="0" w:after="160" w:afterAutospacing="0"/>
                  <w:jc w:val="center"/>
                </w:pPr>
              </w:pPrChange>
            </w:pPr>
            <w:proofErr w:type="gramStart"/>
            <w:ins w:id="1381"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82" w:author="Mateus Berardo de Souza Terra" w:date="2016-02-08T20:04:00Z"/>
        </w:trPr>
        <w:tc>
          <w:tcPr>
            <w:tcW w:w="1558" w:type="dxa"/>
            <w:tcPrChange w:id="1383"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84" w:author="Mateus Berardo de Souza Terra" w:date="2016-02-08T20:04:00Z"/>
                <w:sz w:val="16"/>
                <w:szCs w:val="16"/>
                <w:rPrChange w:id="1385" w:author="Mateus Berardo de Souza Terra" w:date="2016-02-08T22:05:00Z">
                  <w:rPr>
                    <w:ins w:id="1386" w:author="Mateus Berardo de Souza Terra" w:date="2016-02-08T20:04:00Z"/>
                    <w:color w:val="303030"/>
                  </w:rPr>
                </w:rPrChange>
              </w:rPr>
              <w:pPrChange w:id="1387" w:author="Mateus Berardo de Souza Terra" w:date="2016-02-08T22:05:00Z">
                <w:pPr>
                  <w:pStyle w:val="NormalWeb"/>
                  <w:spacing w:before="0" w:beforeAutospacing="0" w:after="160" w:afterAutospacing="0"/>
                  <w:jc w:val="center"/>
                </w:pPr>
              </w:pPrChange>
            </w:pPr>
            <w:ins w:id="1388" w:author="Mateus Berardo de Souza Terra" w:date="2016-02-08T20:05:00Z">
              <w:r w:rsidRPr="0068627D">
                <w:rPr>
                  <w:sz w:val="16"/>
                  <w:szCs w:val="16"/>
                  <w:rPrChange w:id="1389" w:author="Mateus Berardo de Souza Terra" w:date="2016-02-08T22:05:00Z">
                    <w:rPr>
                      <w:color w:val="303030"/>
                    </w:rPr>
                  </w:rPrChange>
                </w:rPr>
                <w:t>54</w:t>
              </w:r>
            </w:ins>
          </w:p>
        </w:tc>
        <w:tc>
          <w:tcPr>
            <w:tcW w:w="1558" w:type="dxa"/>
            <w:tcPrChange w:id="1390"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391" w:author="Mateus Berardo de Souza Terra" w:date="2016-02-08T20:04:00Z"/>
                <w:sz w:val="16"/>
                <w:szCs w:val="16"/>
                <w:rPrChange w:id="1392" w:author="Mateus Berardo de Souza Terra" w:date="2016-02-08T22:05:00Z">
                  <w:rPr>
                    <w:ins w:id="1393" w:author="Mateus Berardo de Souza Terra" w:date="2016-02-08T20:04:00Z"/>
                    <w:color w:val="303030"/>
                  </w:rPr>
                </w:rPrChange>
              </w:rPr>
              <w:pPrChange w:id="1394" w:author="Mateus Berardo de Souza Terra" w:date="2016-02-08T22:05:00Z">
                <w:pPr>
                  <w:pStyle w:val="NormalWeb"/>
                  <w:spacing w:before="0" w:beforeAutospacing="0" w:after="160" w:afterAutospacing="0"/>
                  <w:jc w:val="center"/>
                </w:pPr>
              </w:pPrChange>
            </w:pPr>
            <w:ins w:id="1395" w:author="Mateus Berardo de Souza Terra" w:date="2016-02-08T22:13:00Z">
              <w:r w:rsidRPr="0068627D">
                <w:rPr>
                  <w:sz w:val="16"/>
                  <w:szCs w:val="16"/>
                </w:rPr>
                <w:t>6</w:t>
              </w:r>
            </w:ins>
          </w:p>
        </w:tc>
        <w:tc>
          <w:tcPr>
            <w:tcW w:w="1558" w:type="dxa"/>
            <w:tcPrChange w:id="1396"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397" w:author="Mateus Berardo de Souza Terra" w:date="2016-02-08T20:04:00Z"/>
                <w:sz w:val="16"/>
                <w:szCs w:val="16"/>
                <w:rPrChange w:id="1398" w:author="Mateus Berardo de Souza Terra" w:date="2016-02-08T22:05:00Z">
                  <w:rPr>
                    <w:ins w:id="1399" w:author="Mateus Berardo de Souza Terra" w:date="2016-02-08T20:04:00Z"/>
                    <w:color w:val="303030"/>
                  </w:rPr>
                </w:rPrChange>
              </w:rPr>
              <w:pPrChange w:id="1400" w:author="Mateus Berardo de Souza Terra" w:date="2016-02-08T22:05:00Z">
                <w:pPr>
                  <w:pStyle w:val="NormalWeb"/>
                  <w:spacing w:before="0" w:beforeAutospacing="0" w:after="160" w:afterAutospacing="0"/>
                  <w:jc w:val="center"/>
                </w:pPr>
              </w:pPrChange>
            </w:pPr>
            <w:ins w:id="1401" w:author="Mateus Berardo de Souza Terra" w:date="2016-02-08T22:09:00Z">
              <w:r w:rsidRPr="0068627D">
                <w:rPr>
                  <w:sz w:val="16"/>
                  <w:szCs w:val="16"/>
                </w:rPr>
                <w:t>86</w:t>
              </w:r>
            </w:ins>
          </w:p>
        </w:tc>
        <w:tc>
          <w:tcPr>
            <w:tcW w:w="1558" w:type="dxa"/>
            <w:tcPrChange w:id="1402"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03" w:author="Mateus Berardo de Souza Terra" w:date="2016-02-08T20:04:00Z"/>
                <w:sz w:val="16"/>
                <w:szCs w:val="16"/>
                <w:rPrChange w:id="1404" w:author="Mateus Berardo de Souza Terra" w:date="2016-02-08T22:05:00Z">
                  <w:rPr>
                    <w:ins w:id="1405" w:author="Mateus Berardo de Souza Terra" w:date="2016-02-08T20:04:00Z"/>
                    <w:color w:val="303030"/>
                  </w:rPr>
                </w:rPrChange>
              </w:rPr>
              <w:pPrChange w:id="1406" w:author="Mateus Berardo de Souza Terra" w:date="2016-02-08T22:05:00Z">
                <w:pPr>
                  <w:pStyle w:val="NormalWeb"/>
                  <w:spacing w:before="0" w:beforeAutospacing="0" w:after="160" w:afterAutospacing="0"/>
                  <w:jc w:val="center"/>
                </w:pPr>
              </w:pPrChange>
            </w:pPr>
            <w:ins w:id="1407" w:author="Mateus Berardo de Souza Terra" w:date="2016-02-08T22:10:00Z">
              <w:r w:rsidRPr="0068627D">
                <w:rPr>
                  <w:sz w:val="16"/>
                  <w:szCs w:val="16"/>
                </w:rPr>
                <w:t>V</w:t>
              </w:r>
            </w:ins>
          </w:p>
        </w:tc>
        <w:tc>
          <w:tcPr>
            <w:tcW w:w="1559" w:type="dxa"/>
            <w:tcPrChange w:id="1408"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09" w:author="Mateus Berardo de Souza Terra" w:date="2016-02-08T20:04:00Z"/>
                <w:sz w:val="16"/>
                <w:szCs w:val="16"/>
                <w:rPrChange w:id="1410" w:author="Mateus Berardo de Souza Terra" w:date="2016-02-08T22:05:00Z">
                  <w:rPr>
                    <w:ins w:id="1411" w:author="Mateus Berardo de Souza Terra" w:date="2016-02-08T20:04:00Z"/>
                    <w:color w:val="303030"/>
                  </w:rPr>
                </w:rPrChange>
              </w:rPr>
              <w:pPrChange w:id="1412" w:author="Mateus Berardo de Souza Terra" w:date="2016-02-08T22:05:00Z">
                <w:pPr>
                  <w:pStyle w:val="NormalWeb"/>
                  <w:spacing w:before="0" w:beforeAutospacing="0" w:after="160" w:afterAutospacing="0"/>
                  <w:jc w:val="center"/>
                </w:pPr>
              </w:pPrChange>
            </w:pPr>
            <w:ins w:id="1413" w:author="Mateus Berardo de Souza Terra" w:date="2016-02-08T22:09:00Z">
              <w:r w:rsidRPr="0068627D">
                <w:rPr>
                  <w:sz w:val="16"/>
                  <w:szCs w:val="16"/>
                </w:rPr>
                <w:t>118</w:t>
              </w:r>
            </w:ins>
          </w:p>
        </w:tc>
        <w:tc>
          <w:tcPr>
            <w:tcW w:w="1559" w:type="dxa"/>
            <w:tcPrChange w:id="1414"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15" w:author="Mateus Berardo de Souza Terra" w:date="2016-02-08T20:04:00Z"/>
                <w:sz w:val="16"/>
                <w:szCs w:val="16"/>
                <w:rPrChange w:id="1416" w:author="Mateus Berardo de Souza Terra" w:date="2016-02-08T22:05:00Z">
                  <w:rPr>
                    <w:ins w:id="1417" w:author="Mateus Berardo de Souza Terra" w:date="2016-02-08T20:04:00Z"/>
                    <w:color w:val="303030"/>
                  </w:rPr>
                </w:rPrChange>
              </w:rPr>
              <w:pPrChange w:id="1418" w:author="Mateus Berardo de Souza Terra" w:date="2016-02-08T22:05:00Z">
                <w:pPr>
                  <w:pStyle w:val="NormalWeb"/>
                  <w:spacing w:before="0" w:beforeAutospacing="0" w:after="160" w:afterAutospacing="0"/>
                  <w:jc w:val="center"/>
                </w:pPr>
              </w:pPrChange>
            </w:pPr>
            <w:proofErr w:type="gramStart"/>
            <w:ins w:id="1419"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20" w:author="Mateus Berardo de Souza Terra" w:date="2016-02-08T20:04:00Z"/>
        </w:trPr>
        <w:tc>
          <w:tcPr>
            <w:tcW w:w="1558" w:type="dxa"/>
            <w:tcPrChange w:id="1421"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22" w:author="Mateus Berardo de Souza Terra" w:date="2016-02-08T20:04:00Z"/>
                <w:sz w:val="16"/>
                <w:szCs w:val="16"/>
                <w:rPrChange w:id="1423" w:author="Mateus Berardo de Souza Terra" w:date="2016-02-08T22:05:00Z">
                  <w:rPr>
                    <w:ins w:id="1424" w:author="Mateus Berardo de Souza Terra" w:date="2016-02-08T20:04:00Z"/>
                    <w:color w:val="303030"/>
                  </w:rPr>
                </w:rPrChange>
              </w:rPr>
              <w:pPrChange w:id="1425" w:author="Mateus Berardo de Souza Terra" w:date="2016-02-08T22:05:00Z">
                <w:pPr>
                  <w:pStyle w:val="NormalWeb"/>
                  <w:spacing w:before="0" w:beforeAutospacing="0" w:after="160" w:afterAutospacing="0"/>
                  <w:jc w:val="center"/>
                </w:pPr>
              </w:pPrChange>
            </w:pPr>
            <w:ins w:id="1426" w:author="Mateus Berardo de Souza Terra" w:date="2016-02-08T20:05:00Z">
              <w:r w:rsidRPr="0068627D">
                <w:rPr>
                  <w:sz w:val="16"/>
                  <w:szCs w:val="16"/>
                  <w:rPrChange w:id="1427" w:author="Mateus Berardo de Souza Terra" w:date="2016-02-08T22:05:00Z">
                    <w:rPr>
                      <w:color w:val="303030"/>
                    </w:rPr>
                  </w:rPrChange>
                </w:rPr>
                <w:t>55</w:t>
              </w:r>
            </w:ins>
          </w:p>
        </w:tc>
        <w:tc>
          <w:tcPr>
            <w:tcW w:w="1558" w:type="dxa"/>
            <w:tcPrChange w:id="1428"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29" w:author="Mateus Berardo de Souza Terra" w:date="2016-02-08T20:04:00Z"/>
                <w:sz w:val="16"/>
                <w:szCs w:val="16"/>
                <w:rPrChange w:id="1430" w:author="Mateus Berardo de Souza Terra" w:date="2016-02-08T22:05:00Z">
                  <w:rPr>
                    <w:ins w:id="1431" w:author="Mateus Berardo de Souza Terra" w:date="2016-02-08T20:04:00Z"/>
                    <w:color w:val="303030"/>
                  </w:rPr>
                </w:rPrChange>
              </w:rPr>
              <w:pPrChange w:id="1432" w:author="Mateus Berardo de Souza Terra" w:date="2016-02-08T22:05:00Z">
                <w:pPr>
                  <w:pStyle w:val="NormalWeb"/>
                  <w:spacing w:before="0" w:beforeAutospacing="0" w:after="160" w:afterAutospacing="0"/>
                  <w:jc w:val="center"/>
                </w:pPr>
              </w:pPrChange>
            </w:pPr>
            <w:ins w:id="1433" w:author="Mateus Berardo de Souza Terra" w:date="2016-02-08T22:13:00Z">
              <w:r w:rsidRPr="0068627D">
                <w:rPr>
                  <w:sz w:val="16"/>
                  <w:szCs w:val="16"/>
                </w:rPr>
                <w:t>7</w:t>
              </w:r>
            </w:ins>
          </w:p>
        </w:tc>
        <w:tc>
          <w:tcPr>
            <w:tcW w:w="1558" w:type="dxa"/>
            <w:tcPrChange w:id="1434"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35" w:author="Mateus Berardo de Souza Terra" w:date="2016-02-08T20:04:00Z"/>
                <w:sz w:val="16"/>
                <w:szCs w:val="16"/>
                <w:rPrChange w:id="1436" w:author="Mateus Berardo de Souza Terra" w:date="2016-02-08T22:05:00Z">
                  <w:rPr>
                    <w:ins w:id="1437" w:author="Mateus Berardo de Souza Terra" w:date="2016-02-08T20:04:00Z"/>
                    <w:color w:val="303030"/>
                  </w:rPr>
                </w:rPrChange>
              </w:rPr>
              <w:pPrChange w:id="1438" w:author="Mateus Berardo de Souza Terra" w:date="2016-02-08T22:05:00Z">
                <w:pPr>
                  <w:pStyle w:val="NormalWeb"/>
                  <w:spacing w:before="0" w:beforeAutospacing="0" w:after="160" w:afterAutospacing="0"/>
                  <w:jc w:val="center"/>
                </w:pPr>
              </w:pPrChange>
            </w:pPr>
            <w:ins w:id="1439" w:author="Mateus Berardo de Souza Terra" w:date="2016-02-08T22:09:00Z">
              <w:r w:rsidRPr="0068627D">
                <w:rPr>
                  <w:sz w:val="16"/>
                  <w:szCs w:val="16"/>
                </w:rPr>
                <w:t>87</w:t>
              </w:r>
            </w:ins>
          </w:p>
        </w:tc>
        <w:tc>
          <w:tcPr>
            <w:tcW w:w="1558" w:type="dxa"/>
            <w:tcPrChange w:id="1440"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41" w:author="Mateus Berardo de Souza Terra" w:date="2016-02-08T20:04:00Z"/>
                <w:sz w:val="16"/>
                <w:szCs w:val="16"/>
                <w:rPrChange w:id="1442" w:author="Mateus Berardo de Souza Terra" w:date="2016-02-08T22:05:00Z">
                  <w:rPr>
                    <w:ins w:id="1443" w:author="Mateus Berardo de Souza Terra" w:date="2016-02-08T20:04:00Z"/>
                    <w:color w:val="303030"/>
                  </w:rPr>
                </w:rPrChange>
              </w:rPr>
              <w:pPrChange w:id="1444" w:author="Mateus Berardo de Souza Terra" w:date="2016-02-08T22:05:00Z">
                <w:pPr>
                  <w:pStyle w:val="NormalWeb"/>
                  <w:spacing w:before="0" w:beforeAutospacing="0" w:after="160" w:afterAutospacing="0"/>
                  <w:jc w:val="center"/>
                </w:pPr>
              </w:pPrChange>
            </w:pPr>
            <w:ins w:id="1445" w:author="Mateus Berardo de Souza Terra" w:date="2016-02-08T22:10:00Z">
              <w:r w:rsidRPr="0068627D">
                <w:rPr>
                  <w:sz w:val="16"/>
                  <w:szCs w:val="16"/>
                </w:rPr>
                <w:t>W</w:t>
              </w:r>
            </w:ins>
          </w:p>
        </w:tc>
        <w:tc>
          <w:tcPr>
            <w:tcW w:w="1559" w:type="dxa"/>
            <w:tcPrChange w:id="1446"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47" w:author="Mateus Berardo de Souza Terra" w:date="2016-02-08T20:04:00Z"/>
                <w:sz w:val="16"/>
                <w:szCs w:val="16"/>
                <w:rPrChange w:id="1448" w:author="Mateus Berardo de Souza Terra" w:date="2016-02-08T22:05:00Z">
                  <w:rPr>
                    <w:ins w:id="1449" w:author="Mateus Berardo de Souza Terra" w:date="2016-02-08T20:04:00Z"/>
                    <w:color w:val="303030"/>
                  </w:rPr>
                </w:rPrChange>
              </w:rPr>
              <w:pPrChange w:id="1450" w:author="Mateus Berardo de Souza Terra" w:date="2016-02-08T22:05:00Z">
                <w:pPr>
                  <w:pStyle w:val="NormalWeb"/>
                  <w:spacing w:before="0" w:beforeAutospacing="0" w:after="160" w:afterAutospacing="0"/>
                  <w:jc w:val="center"/>
                </w:pPr>
              </w:pPrChange>
            </w:pPr>
            <w:ins w:id="1451" w:author="Mateus Berardo de Souza Terra" w:date="2016-02-08T22:09:00Z">
              <w:r w:rsidRPr="0068627D">
                <w:rPr>
                  <w:sz w:val="16"/>
                  <w:szCs w:val="16"/>
                </w:rPr>
                <w:t>119</w:t>
              </w:r>
            </w:ins>
          </w:p>
        </w:tc>
        <w:tc>
          <w:tcPr>
            <w:tcW w:w="1559" w:type="dxa"/>
            <w:tcPrChange w:id="1452"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53" w:author="Mateus Berardo de Souza Terra" w:date="2016-02-08T20:04:00Z"/>
                <w:sz w:val="16"/>
                <w:szCs w:val="16"/>
                <w:rPrChange w:id="1454" w:author="Mateus Berardo de Souza Terra" w:date="2016-02-08T22:05:00Z">
                  <w:rPr>
                    <w:ins w:id="1455" w:author="Mateus Berardo de Souza Terra" w:date="2016-02-08T20:04:00Z"/>
                    <w:color w:val="303030"/>
                  </w:rPr>
                </w:rPrChange>
              </w:rPr>
              <w:pPrChange w:id="1456" w:author="Mateus Berardo de Souza Terra" w:date="2016-02-08T22:05:00Z">
                <w:pPr>
                  <w:pStyle w:val="NormalWeb"/>
                  <w:spacing w:before="0" w:beforeAutospacing="0" w:after="160" w:afterAutospacing="0"/>
                  <w:jc w:val="center"/>
                </w:pPr>
              </w:pPrChange>
            </w:pPr>
            <w:proofErr w:type="gramStart"/>
            <w:ins w:id="1457"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58" w:author="Mateus Berardo de Souza Terra" w:date="2016-02-08T20:04:00Z"/>
        </w:trPr>
        <w:tc>
          <w:tcPr>
            <w:tcW w:w="1558" w:type="dxa"/>
            <w:tcPrChange w:id="1459"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60" w:author="Mateus Berardo de Souza Terra" w:date="2016-02-08T20:04:00Z"/>
                <w:sz w:val="16"/>
                <w:szCs w:val="16"/>
                <w:rPrChange w:id="1461" w:author="Mateus Berardo de Souza Terra" w:date="2016-02-08T22:05:00Z">
                  <w:rPr>
                    <w:ins w:id="1462" w:author="Mateus Berardo de Souza Terra" w:date="2016-02-08T20:04:00Z"/>
                    <w:color w:val="303030"/>
                  </w:rPr>
                </w:rPrChange>
              </w:rPr>
              <w:pPrChange w:id="1463" w:author="Mateus Berardo de Souza Terra" w:date="2016-02-08T22:05:00Z">
                <w:pPr>
                  <w:pStyle w:val="NormalWeb"/>
                  <w:spacing w:before="0" w:beforeAutospacing="0" w:after="160" w:afterAutospacing="0"/>
                  <w:jc w:val="center"/>
                </w:pPr>
              </w:pPrChange>
            </w:pPr>
            <w:ins w:id="1464" w:author="Mateus Berardo de Souza Terra" w:date="2016-02-08T20:05:00Z">
              <w:r w:rsidRPr="0068627D">
                <w:rPr>
                  <w:sz w:val="16"/>
                  <w:szCs w:val="16"/>
                  <w:rPrChange w:id="1465" w:author="Mateus Berardo de Souza Terra" w:date="2016-02-08T22:05:00Z">
                    <w:rPr>
                      <w:color w:val="303030"/>
                    </w:rPr>
                  </w:rPrChange>
                </w:rPr>
                <w:t>56</w:t>
              </w:r>
            </w:ins>
          </w:p>
        </w:tc>
        <w:tc>
          <w:tcPr>
            <w:tcW w:w="1558" w:type="dxa"/>
            <w:tcPrChange w:id="1466"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67" w:author="Mateus Berardo de Souza Terra" w:date="2016-02-08T20:04:00Z"/>
                <w:sz w:val="16"/>
                <w:szCs w:val="16"/>
                <w:rPrChange w:id="1468" w:author="Mateus Berardo de Souza Terra" w:date="2016-02-08T22:05:00Z">
                  <w:rPr>
                    <w:ins w:id="1469" w:author="Mateus Berardo de Souza Terra" w:date="2016-02-08T20:04:00Z"/>
                    <w:color w:val="303030"/>
                  </w:rPr>
                </w:rPrChange>
              </w:rPr>
              <w:pPrChange w:id="1470" w:author="Mateus Berardo de Souza Terra" w:date="2016-02-08T22:05:00Z">
                <w:pPr>
                  <w:pStyle w:val="NormalWeb"/>
                  <w:spacing w:before="0" w:beforeAutospacing="0" w:after="160" w:afterAutospacing="0"/>
                  <w:jc w:val="center"/>
                </w:pPr>
              </w:pPrChange>
            </w:pPr>
            <w:ins w:id="1471" w:author="Mateus Berardo de Souza Terra" w:date="2016-02-08T22:13:00Z">
              <w:r w:rsidRPr="0068627D">
                <w:rPr>
                  <w:sz w:val="16"/>
                  <w:szCs w:val="16"/>
                </w:rPr>
                <w:t>8</w:t>
              </w:r>
            </w:ins>
          </w:p>
        </w:tc>
        <w:tc>
          <w:tcPr>
            <w:tcW w:w="1558" w:type="dxa"/>
            <w:tcPrChange w:id="1472"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73" w:author="Mateus Berardo de Souza Terra" w:date="2016-02-08T20:04:00Z"/>
                <w:sz w:val="16"/>
                <w:szCs w:val="16"/>
                <w:rPrChange w:id="1474" w:author="Mateus Berardo de Souza Terra" w:date="2016-02-08T22:05:00Z">
                  <w:rPr>
                    <w:ins w:id="1475" w:author="Mateus Berardo de Souza Terra" w:date="2016-02-08T20:04:00Z"/>
                    <w:color w:val="303030"/>
                  </w:rPr>
                </w:rPrChange>
              </w:rPr>
              <w:pPrChange w:id="1476" w:author="Mateus Berardo de Souza Terra" w:date="2016-02-08T22:05:00Z">
                <w:pPr>
                  <w:pStyle w:val="NormalWeb"/>
                  <w:spacing w:before="0" w:beforeAutospacing="0" w:after="160" w:afterAutospacing="0"/>
                  <w:jc w:val="center"/>
                </w:pPr>
              </w:pPrChange>
            </w:pPr>
            <w:ins w:id="1477" w:author="Mateus Berardo de Souza Terra" w:date="2016-02-08T22:09:00Z">
              <w:r w:rsidRPr="0068627D">
                <w:rPr>
                  <w:sz w:val="16"/>
                  <w:szCs w:val="16"/>
                </w:rPr>
                <w:t>88</w:t>
              </w:r>
            </w:ins>
          </w:p>
        </w:tc>
        <w:tc>
          <w:tcPr>
            <w:tcW w:w="1558" w:type="dxa"/>
            <w:tcPrChange w:id="1478"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79" w:author="Mateus Berardo de Souza Terra" w:date="2016-02-08T20:04:00Z"/>
                <w:sz w:val="16"/>
                <w:szCs w:val="16"/>
                <w:rPrChange w:id="1480" w:author="Mateus Berardo de Souza Terra" w:date="2016-02-08T22:05:00Z">
                  <w:rPr>
                    <w:ins w:id="1481" w:author="Mateus Berardo de Souza Terra" w:date="2016-02-08T20:04:00Z"/>
                    <w:color w:val="303030"/>
                  </w:rPr>
                </w:rPrChange>
              </w:rPr>
              <w:pPrChange w:id="1482" w:author="Mateus Berardo de Souza Terra" w:date="2016-02-08T22:05:00Z">
                <w:pPr>
                  <w:pStyle w:val="NormalWeb"/>
                  <w:spacing w:before="0" w:beforeAutospacing="0" w:after="160" w:afterAutospacing="0"/>
                  <w:jc w:val="center"/>
                </w:pPr>
              </w:pPrChange>
            </w:pPr>
            <w:ins w:id="1483" w:author="Mateus Berardo de Souza Terra" w:date="2016-02-08T22:10:00Z">
              <w:r w:rsidRPr="0068627D">
                <w:rPr>
                  <w:sz w:val="16"/>
                  <w:szCs w:val="16"/>
                </w:rPr>
                <w:t>X</w:t>
              </w:r>
            </w:ins>
          </w:p>
        </w:tc>
        <w:tc>
          <w:tcPr>
            <w:tcW w:w="1559" w:type="dxa"/>
            <w:tcPrChange w:id="1484"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85" w:author="Mateus Berardo de Souza Terra" w:date="2016-02-08T20:04:00Z"/>
                <w:sz w:val="16"/>
                <w:szCs w:val="16"/>
                <w:rPrChange w:id="1486" w:author="Mateus Berardo de Souza Terra" w:date="2016-02-08T22:05:00Z">
                  <w:rPr>
                    <w:ins w:id="1487" w:author="Mateus Berardo de Souza Terra" w:date="2016-02-08T20:04:00Z"/>
                    <w:color w:val="303030"/>
                  </w:rPr>
                </w:rPrChange>
              </w:rPr>
              <w:pPrChange w:id="1488" w:author="Mateus Berardo de Souza Terra" w:date="2016-02-08T22:05:00Z">
                <w:pPr>
                  <w:pStyle w:val="NormalWeb"/>
                  <w:spacing w:before="0" w:beforeAutospacing="0" w:after="160" w:afterAutospacing="0"/>
                  <w:jc w:val="center"/>
                </w:pPr>
              </w:pPrChange>
            </w:pPr>
            <w:ins w:id="1489" w:author="Mateus Berardo de Souza Terra" w:date="2016-02-08T22:09:00Z">
              <w:r w:rsidRPr="0068627D">
                <w:rPr>
                  <w:sz w:val="16"/>
                  <w:szCs w:val="16"/>
                </w:rPr>
                <w:t>120</w:t>
              </w:r>
            </w:ins>
          </w:p>
        </w:tc>
        <w:tc>
          <w:tcPr>
            <w:tcW w:w="1559" w:type="dxa"/>
            <w:tcPrChange w:id="1490"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491" w:author="Mateus Berardo de Souza Terra" w:date="2016-02-08T20:04:00Z"/>
                <w:sz w:val="16"/>
                <w:szCs w:val="16"/>
                <w:rPrChange w:id="1492" w:author="Mateus Berardo de Souza Terra" w:date="2016-02-08T22:05:00Z">
                  <w:rPr>
                    <w:ins w:id="1493" w:author="Mateus Berardo de Souza Terra" w:date="2016-02-08T20:04:00Z"/>
                    <w:color w:val="303030"/>
                  </w:rPr>
                </w:rPrChange>
              </w:rPr>
              <w:pPrChange w:id="1494" w:author="Mateus Berardo de Souza Terra" w:date="2016-02-08T22:05:00Z">
                <w:pPr>
                  <w:pStyle w:val="NormalWeb"/>
                  <w:spacing w:before="0" w:beforeAutospacing="0" w:after="160" w:afterAutospacing="0"/>
                  <w:jc w:val="center"/>
                </w:pPr>
              </w:pPrChange>
            </w:pPr>
            <w:proofErr w:type="gramStart"/>
            <w:ins w:id="1495"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496" w:author="Mateus Berardo de Souza Terra" w:date="2016-02-08T20:04:00Z"/>
        </w:trPr>
        <w:tc>
          <w:tcPr>
            <w:tcW w:w="1558" w:type="dxa"/>
            <w:tcPrChange w:id="1497"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498" w:author="Mateus Berardo de Souza Terra" w:date="2016-02-08T20:04:00Z"/>
                <w:sz w:val="16"/>
                <w:szCs w:val="16"/>
                <w:rPrChange w:id="1499" w:author="Mateus Berardo de Souza Terra" w:date="2016-02-08T22:05:00Z">
                  <w:rPr>
                    <w:ins w:id="1500" w:author="Mateus Berardo de Souza Terra" w:date="2016-02-08T20:04:00Z"/>
                    <w:color w:val="303030"/>
                  </w:rPr>
                </w:rPrChange>
              </w:rPr>
              <w:pPrChange w:id="1501" w:author="Mateus Berardo de Souza Terra" w:date="2016-02-08T22:05:00Z">
                <w:pPr>
                  <w:pStyle w:val="NormalWeb"/>
                  <w:spacing w:before="0" w:beforeAutospacing="0" w:after="160" w:afterAutospacing="0"/>
                  <w:jc w:val="center"/>
                </w:pPr>
              </w:pPrChange>
            </w:pPr>
            <w:ins w:id="1502" w:author="Mateus Berardo de Souza Terra" w:date="2016-02-08T20:05:00Z">
              <w:r w:rsidRPr="0068627D">
                <w:rPr>
                  <w:sz w:val="16"/>
                  <w:szCs w:val="16"/>
                  <w:rPrChange w:id="1503" w:author="Mateus Berardo de Souza Terra" w:date="2016-02-08T22:05:00Z">
                    <w:rPr>
                      <w:color w:val="303030"/>
                    </w:rPr>
                  </w:rPrChange>
                </w:rPr>
                <w:t>57</w:t>
              </w:r>
            </w:ins>
          </w:p>
        </w:tc>
        <w:tc>
          <w:tcPr>
            <w:tcW w:w="1558" w:type="dxa"/>
            <w:tcPrChange w:id="1504"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05" w:author="Mateus Berardo de Souza Terra" w:date="2016-02-08T20:04:00Z"/>
                <w:sz w:val="16"/>
                <w:szCs w:val="16"/>
                <w:rPrChange w:id="1506" w:author="Mateus Berardo de Souza Terra" w:date="2016-02-08T22:05:00Z">
                  <w:rPr>
                    <w:ins w:id="1507" w:author="Mateus Berardo de Souza Terra" w:date="2016-02-08T20:04:00Z"/>
                    <w:color w:val="303030"/>
                  </w:rPr>
                </w:rPrChange>
              </w:rPr>
              <w:pPrChange w:id="1508" w:author="Mateus Berardo de Souza Terra" w:date="2016-02-08T22:05:00Z">
                <w:pPr>
                  <w:pStyle w:val="NormalWeb"/>
                  <w:spacing w:before="0" w:beforeAutospacing="0" w:after="160" w:afterAutospacing="0"/>
                  <w:jc w:val="center"/>
                </w:pPr>
              </w:pPrChange>
            </w:pPr>
            <w:ins w:id="1509" w:author="Mateus Berardo de Souza Terra" w:date="2016-02-08T22:13:00Z">
              <w:r w:rsidRPr="0068627D">
                <w:rPr>
                  <w:sz w:val="16"/>
                  <w:szCs w:val="16"/>
                </w:rPr>
                <w:t>9</w:t>
              </w:r>
            </w:ins>
          </w:p>
        </w:tc>
        <w:tc>
          <w:tcPr>
            <w:tcW w:w="1558" w:type="dxa"/>
            <w:tcPrChange w:id="1510"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11" w:author="Mateus Berardo de Souza Terra" w:date="2016-02-08T20:04:00Z"/>
                <w:sz w:val="16"/>
                <w:szCs w:val="16"/>
                <w:rPrChange w:id="1512" w:author="Mateus Berardo de Souza Terra" w:date="2016-02-08T22:05:00Z">
                  <w:rPr>
                    <w:ins w:id="1513" w:author="Mateus Berardo de Souza Terra" w:date="2016-02-08T20:04:00Z"/>
                    <w:color w:val="303030"/>
                  </w:rPr>
                </w:rPrChange>
              </w:rPr>
              <w:pPrChange w:id="1514" w:author="Mateus Berardo de Souza Terra" w:date="2016-02-08T22:05:00Z">
                <w:pPr>
                  <w:pStyle w:val="NormalWeb"/>
                  <w:spacing w:before="0" w:beforeAutospacing="0" w:after="160" w:afterAutospacing="0"/>
                  <w:jc w:val="center"/>
                </w:pPr>
              </w:pPrChange>
            </w:pPr>
            <w:ins w:id="1515" w:author="Mateus Berardo de Souza Terra" w:date="2016-02-08T22:09:00Z">
              <w:r w:rsidRPr="0068627D">
                <w:rPr>
                  <w:sz w:val="16"/>
                  <w:szCs w:val="16"/>
                </w:rPr>
                <w:t>89</w:t>
              </w:r>
            </w:ins>
          </w:p>
        </w:tc>
        <w:tc>
          <w:tcPr>
            <w:tcW w:w="1558" w:type="dxa"/>
            <w:tcPrChange w:id="1516"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17" w:author="Mateus Berardo de Souza Terra" w:date="2016-02-08T20:04:00Z"/>
                <w:sz w:val="16"/>
                <w:szCs w:val="16"/>
                <w:rPrChange w:id="1518" w:author="Mateus Berardo de Souza Terra" w:date="2016-02-08T22:05:00Z">
                  <w:rPr>
                    <w:ins w:id="1519" w:author="Mateus Berardo de Souza Terra" w:date="2016-02-08T20:04:00Z"/>
                    <w:color w:val="303030"/>
                  </w:rPr>
                </w:rPrChange>
              </w:rPr>
              <w:pPrChange w:id="1520" w:author="Mateus Berardo de Souza Terra" w:date="2016-02-08T22:05:00Z">
                <w:pPr>
                  <w:pStyle w:val="NormalWeb"/>
                  <w:spacing w:before="0" w:beforeAutospacing="0" w:after="160" w:afterAutospacing="0"/>
                  <w:jc w:val="center"/>
                </w:pPr>
              </w:pPrChange>
            </w:pPr>
            <w:ins w:id="1521" w:author="Mateus Berardo de Souza Terra" w:date="2016-02-08T22:10:00Z">
              <w:r w:rsidRPr="0068627D">
                <w:rPr>
                  <w:sz w:val="16"/>
                  <w:szCs w:val="16"/>
                </w:rPr>
                <w:t>Y</w:t>
              </w:r>
            </w:ins>
          </w:p>
        </w:tc>
        <w:tc>
          <w:tcPr>
            <w:tcW w:w="1559" w:type="dxa"/>
            <w:tcPrChange w:id="1522"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23" w:author="Mateus Berardo de Souza Terra" w:date="2016-02-08T20:04:00Z"/>
                <w:sz w:val="16"/>
                <w:szCs w:val="16"/>
                <w:rPrChange w:id="1524" w:author="Mateus Berardo de Souza Terra" w:date="2016-02-08T22:05:00Z">
                  <w:rPr>
                    <w:ins w:id="1525" w:author="Mateus Berardo de Souza Terra" w:date="2016-02-08T20:04:00Z"/>
                    <w:color w:val="303030"/>
                  </w:rPr>
                </w:rPrChange>
              </w:rPr>
              <w:pPrChange w:id="1526" w:author="Mateus Berardo de Souza Terra" w:date="2016-02-08T22:05:00Z">
                <w:pPr>
                  <w:pStyle w:val="NormalWeb"/>
                  <w:spacing w:before="0" w:beforeAutospacing="0" w:after="160" w:afterAutospacing="0"/>
                  <w:jc w:val="center"/>
                </w:pPr>
              </w:pPrChange>
            </w:pPr>
            <w:ins w:id="1527" w:author="Mateus Berardo de Souza Terra" w:date="2016-02-08T22:09:00Z">
              <w:r w:rsidRPr="0068627D">
                <w:rPr>
                  <w:sz w:val="16"/>
                  <w:szCs w:val="16"/>
                </w:rPr>
                <w:t>121</w:t>
              </w:r>
            </w:ins>
          </w:p>
        </w:tc>
        <w:tc>
          <w:tcPr>
            <w:tcW w:w="1559" w:type="dxa"/>
            <w:tcPrChange w:id="1528"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29" w:author="Mateus Berardo de Souza Terra" w:date="2016-02-08T20:04:00Z"/>
                <w:sz w:val="16"/>
                <w:szCs w:val="16"/>
                <w:rPrChange w:id="1530" w:author="Mateus Berardo de Souza Terra" w:date="2016-02-08T22:05:00Z">
                  <w:rPr>
                    <w:ins w:id="1531" w:author="Mateus Berardo de Souza Terra" w:date="2016-02-08T20:04:00Z"/>
                    <w:color w:val="303030"/>
                  </w:rPr>
                </w:rPrChange>
              </w:rPr>
              <w:pPrChange w:id="1532" w:author="Mateus Berardo de Souza Terra" w:date="2016-02-08T22:05:00Z">
                <w:pPr>
                  <w:pStyle w:val="NormalWeb"/>
                  <w:spacing w:before="0" w:beforeAutospacing="0" w:after="160" w:afterAutospacing="0"/>
                  <w:jc w:val="center"/>
                </w:pPr>
              </w:pPrChange>
            </w:pPr>
            <w:proofErr w:type="gramStart"/>
            <w:ins w:id="1533"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34" w:author="Mateus Berardo de Souza Terra" w:date="2016-02-08T20:04:00Z"/>
        </w:trPr>
        <w:tc>
          <w:tcPr>
            <w:tcW w:w="1558" w:type="dxa"/>
            <w:tcPrChange w:id="1535"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36" w:author="Mateus Berardo de Souza Terra" w:date="2016-02-08T20:04:00Z"/>
                <w:sz w:val="16"/>
                <w:szCs w:val="16"/>
                <w:rPrChange w:id="1537" w:author="Mateus Berardo de Souza Terra" w:date="2016-02-08T22:05:00Z">
                  <w:rPr>
                    <w:ins w:id="1538" w:author="Mateus Berardo de Souza Terra" w:date="2016-02-08T20:04:00Z"/>
                    <w:color w:val="303030"/>
                  </w:rPr>
                </w:rPrChange>
              </w:rPr>
              <w:pPrChange w:id="1539" w:author="Mateus Berardo de Souza Terra" w:date="2016-02-08T22:05:00Z">
                <w:pPr>
                  <w:pStyle w:val="NormalWeb"/>
                  <w:spacing w:before="0" w:beforeAutospacing="0" w:after="160" w:afterAutospacing="0"/>
                  <w:jc w:val="center"/>
                </w:pPr>
              </w:pPrChange>
            </w:pPr>
            <w:ins w:id="1540" w:author="Mateus Berardo de Souza Terra" w:date="2016-02-08T20:05:00Z">
              <w:r w:rsidRPr="0068627D">
                <w:rPr>
                  <w:sz w:val="16"/>
                  <w:szCs w:val="16"/>
                  <w:rPrChange w:id="1541" w:author="Mateus Berardo de Souza Terra" w:date="2016-02-08T22:05:00Z">
                    <w:rPr>
                      <w:color w:val="303030"/>
                    </w:rPr>
                  </w:rPrChange>
                </w:rPr>
                <w:t>58</w:t>
              </w:r>
            </w:ins>
          </w:p>
        </w:tc>
        <w:tc>
          <w:tcPr>
            <w:tcW w:w="1558" w:type="dxa"/>
            <w:tcPrChange w:id="1542"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43" w:author="Mateus Berardo de Souza Terra" w:date="2016-02-08T20:04:00Z"/>
                <w:sz w:val="16"/>
                <w:szCs w:val="16"/>
                <w:rPrChange w:id="1544" w:author="Mateus Berardo de Souza Terra" w:date="2016-02-08T22:05:00Z">
                  <w:rPr>
                    <w:ins w:id="1545" w:author="Mateus Berardo de Souza Terra" w:date="2016-02-08T20:04:00Z"/>
                    <w:color w:val="303030"/>
                  </w:rPr>
                </w:rPrChange>
              </w:rPr>
              <w:pPrChange w:id="1546" w:author="Mateus Berardo de Souza Terra" w:date="2016-02-08T22:05:00Z">
                <w:pPr>
                  <w:pStyle w:val="NormalWeb"/>
                  <w:spacing w:before="0" w:beforeAutospacing="0" w:after="160" w:afterAutospacing="0"/>
                  <w:jc w:val="center"/>
                </w:pPr>
              </w:pPrChange>
            </w:pPr>
            <w:ins w:id="1547" w:author="Mateus Berardo de Souza Terra" w:date="2016-02-08T22:13:00Z">
              <w:r w:rsidRPr="0068627D">
                <w:rPr>
                  <w:sz w:val="16"/>
                  <w:szCs w:val="16"/>
                </w:rPr>
                <w:t>:</w:t>
              </w:r>
            </w:ins>
          </w:p>
        </w:tc>
        <w:tc>
          <w:tcPr>
            <w:tcW w:w="1558" w:type="dxa"/>
            <w:tcPrChange w:id="1548"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49" w:author="Mateus Berardo de Souza Terra" w:date="2016-02-08T20:04:00Z"/>
                <w:sz w:val="16"/>
                <w:szCs w:val="16"/>
                <w:rPrChange w:id="1550" w:author="Mateus Berardo de Souza Terra" w:date="2016-02-08T22:05:00Z">
                  <w:rPr>
                    <w:ins w:id="1551" w:author="Mateus Berardo de Souza Terra" w:date="2016-02-08T20:04:00Z"/>
                    <w:color w:val="303030"/>
                  </w:rPr>
                </w:rPrChange>
              </w:rPr>
              <w:pPrChange w:id="1552" w:author="Mateus Berardo de Souza Terra" w:date="2016-02-08T22:05:00Z">
                <w:pPr>
                  <w:pStyle w:val="NormalWeb"/>
                  <w:spacing w:before="0" w:beforeAutospacing="0" w:after="160" w:afterAutospacing="0"/>
                  <w:jc w:val="center"/>
                </w:pPr>
              </w:pPrChange>
            </w:pPr>
            <w:ins w:id="1553" w:author="Mateus Berardo de Souza Terra" w:date="2016-02-08T22:09:00Z">
              <w:r w:rsidRPr="0068627D">
                <w:rPr>
                  <w:sz w:val="16"/>
                  <w:szCs w:val="16"/>
                </w:rPr>
                <w:t>90</w:t>
              </w:r>
            </w:ins>
          </w:p>
        </w:tc>
        <w:tc>
          <w:tcPr>
            <w:tcW w:w="1558" w:type="dxa"/>
            <w:tcPrChange w:id="1554"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55" w:author="Mateus Berardo de Souza Terra" w:date="2016-02-08T20:04:00Z"/>
                <w:sz w:val="16"/>
                <w:szCs w:val="16"/>
                <w:rPrChange w:id="1556" w:author="Mateus Berardo de Souza Terra" w:date="2016-02-08T22:05:00Z">
                  <w:rPr>
                    <w:ins w:id="1557" w:author="Mateus Berardo de Souza Terra" w:date="2016-02-08T20:04:00Z"/>
                    <w:color w:val="303030"/>
                  </w:rPr>
                </w:rPrChange>
              </w:rPr>
              <w:pPrChange w:id="1558" w:author="Mateus Berardo de Souza Terra" w:date="2016-02-08T22:05:00Z">
                <w:pPr>
                  <w:pStyle w:val="NormalWeb"/>
                  <w:spacing w:before="0" w:beforeAutospacing="0" w:after="160" w:afterAutospacing="0"/>
                  <w:jc w:val="center"/>
                </w:pPr>
              </w:pPrChange>
            </w:pPr>
            <w:ins w:id="1559" w:author="Mateus Berardo de Souza Terra" w:date="2016-02-08T22:10:00Z">
              <w:r w:rsidRPr="0068627D">
                <w:rPr>
                  <w:sz w:val="16"/>
                  <w:szCs w:val="16"/>
                </w:rPr>
                <w:t>Z</w:t>
              </w:r>
            </w:ins>
          </w:p>
        </w:tc>
        <w:tc>
          <w:tcPr>
            <w:tcW w:w="1559" w:type="dxa"/>
            <w:tcPrChange w:id="1560"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61" w:author="Mateus Berardo de Souza Terra" w:date="2016-02-08T20:04:00Z"/>
                <w:sz w:val="16"/>
                <w:szCs w:val="16"/>
                <w:rPrChange w:id="1562" w:author="Mateus Berardo de Souza Terra" w:date="2016-02-08T22:05:00Z">
                  <w:rPr>
                    <w:ins w:id="1563" w:author="Mateus Berardo de Souza Terra" w:date="2016-02-08T20:04:00Z"/>
                    <w:color w:val="303030"/>
                  </w:rPr>
                </w:rPrChange>
              </w:rPr>
              <w:pPrChange w:id="1564" w:author="Mateus Berardo de Souza Terra" w:date="2016-02-08T22:05:00Z">
                <w:pPr>
                  <w:pStyle w:val="NormalWeb"/>
                  <w:spacing w:before="0" w:beforeAutospacing="0" w:after="160" w:afterAutospacing="0"/>
                  <w:jc w:val="center"/>
                </w:pPr>
              </w:pPrChange>
            </w:pPr>
            <w:ins w:id="1565" w:author="Mateus Berardo de Souza Terra" w:date="2016-02-08T22:09:00Z">
              <w:r w:rsidRPr="0068627D">
                <w:rPr>
                  <w:sz w:val="16"/>
                  <w:szCs w:val="16"/>
                </w:rPr>
                <w:t>122</w:t>
              </w:r>
            </w:ins>
          </w:p>
        </w:tc>
        <w:tc>
          <w:tcPr>
            <w:tcW w:w="1559" w:type="dxa"/>
            <w:tcPrChange w:id="1566"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67" w:author="Mateus Berardo de Souza Terra" w:date="2016-02-08T20:04:00Z"/>
                <w:sz w:val="16"/>
                <w:szCs w:val="16"/>
                <w:rPrChange w:id="1568" w:author="Mateus Berardo de Souza Terra" w:date="2016-02-08T22:05:00Z">
                  <w:rPr>
                    <w:ins w:id="1569" w:author="Mateus Berardo de Souza Terra" w:date="2016-02-08T20:04:00Z"/>
                    <w:color w:val="303030"/>
                  </w:rPr>
                </w:rPrChange>
              </w:rPr>
              <w:pPrChange w:id="1570" w:author="Mateus Berardo de Souza Terra" w:date="2016-02-08T22:05:00Z">
                <w:pPr>
                  <w:pStyle w:val="NormalWeb"/>
                  <w:spacing w:before="0" w:beforeAutospacing="0" w:after="160" w:afterAutospacing="0"/>
                  <w:jc w:val="center"/>
                </w:pPr>
              </w:pPrChange>
            </w:pPr>
            <w:proofErr w:type="gramStart"/>
            <w:ins w:id="1571"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72" w:author="Mateus Berardo de Souza Terra" w:date="2016-02-08T20:04:00Z"/>
        </w:trPr>
        <w:tc>
          <w:tcPr>
            <w:tcW w:w="1558" w:type="dxa"/>
            <w:tcPrChange w:id="1573"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74" w:author="Mateus Berardo de Souza Terra" w:date="2016-02-08T20:04:00Z"/>
                <w:sz w:val="16"/>
                <w:szCs w:val="16"/>
                <w:rPrChange w:id="1575" w:author="Mateus Berardo de Souza Terra" w:date="2016-02-08T22:05:00Z">
                  <w:rPr>
                    <w:ins w:id="1576" w:author="Mateus Berardo de Souza Terra" w:date="2016-02-08T20:04:00Z"/>
                    <w:color w:val="303030"/>
                  </w:rPr>
                </w:rPrChange>
              </w:rPr>
              <w:pPrChange w:id="1577" w:author="Mateus Berardo de Souza Terra" w:date="2016-02-08T22:05:00Z">
                <w:pPr>
                  <w:pStyle w:val="NormalWeb"/>
                  <w:spacing w:before="0" w:beforeAutospacing="0" w:after="160" w:afterAutospacing="0"/>
                  <w:jc w:val="center"/>
                </w:pPr>
              </w:pPrChange>
            </w:pPr>
            <w:ins w:id="1578" w:author="Mateus Berardo de Souza Terra" w:date="2016-02-08T20:05:00Z">
              <w:r w:rsidRPr="0068627D">
                <w:rPr>
                  <w:sz w:val="16"/>
                  <w:szCs w:val="16"/>
                  <w:rPrChange w:id="1579" w:author="Mateus Berardo de Souza Terra" w:date="2016-02-08T22:05:00Z">
                    <w:rPr>
                      <w:color w:val="303030"/>
                    </w:rPr>
                  </w:rPrChange>
                </w:rPr>
                <w:t>59</w:t>
              </w:r>
            </w:ins>
          </w:p>
        </w:tc>
        <w:tc>
          <w:tcPr>
            <w:tcW w:w="1558" w:type="dxa"/>
            <w:tcPrChange w:id="1580"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81" w:author="Mateus Berardo de Souza Terra" w:date="2016-02-08T20:04:00Z"/>
                <w:sz w:val="16"/>
                <w:szCs w:val="16"/>
                <w:rPrChange w:id="1582" w:author="Mateus Berardo de Souza Terra" w:date="2016-02-08T22:05:00Z">
                  <w:rPr>
                    <w:ins w:id="1583" w:author="Mateus Berardo de Souza Terra" w:date="2016-02-08T20:04:00Z"/>
                    <w:color w:val="303030"/>
                  </w:rPr>
                </w:rPrChange>
              </w:rPr>
              <w:pPrChange w:id="1584" w:author="Mateus Berardo de Souza Terra" w:date="2016-02-08T22:05:00Z">
                <w:pPr>
                  <w:pStyle w:val="NormalWeb"/>
                  <w:spacing w:before="0" w:beforeAutospacing="0" w:after="160" w:afterAutospacing="0"/>
                  <w:jc w:val="center"/>
                </w:pPr>
              </w:pPrChange>
            </w:pPr>
            <w:ins w:id="1585" w:author="Mateus Berardo de Souza Terra" w:date="2016-02-08T22:13:00Z">
              <w:r w:rsidRPr="0068627D">
                <w:rPr>
                  <w:sz w:val="16"/>
                  <w:szCs w:val="16"/>
                </w:rPr>
                <w:t>;</w:t>
              </w:r>
            </w:ins>
          </w:p>
        </w:tc>
        <w:tc>
          <w:tcPr>
            <w:tcW w:w="1558" w:type="dxa"/>
            <w:tcPrChange w:id="1586"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87" w:author="Mateus Berardo de Souza Terra" w:date="2016-02-08T20:04:00Z"/>
                <w:sz w:val="16"/>
                <w:szCs w:val="16"/>
                <w:rPrChange w:id="1588" w:author="Mateus Berardo de Souza Terra" w:date="2016-02-08T22:05:00Z">
                  <w:rPr>
                    <w:ins w:id="1589" w:author="Mateus Berardo de Souza Terra" w:date="2016-02-08T20:04:00Z"/>
                    <w:color w:val="303030"/>
                  </w:rPr>
                </w:rPrChange>
              </w:rPr>
              <w:pPrChange w:id="1590" w:author="Mateus Berardo de Souza Terra" w:date="2016-02-08T22:05:00Z">
                <w:pPr>
                  <w:pStyle w:val="NormalWeb"/>
                  <w:spacing w:before="0" w:beforeAutospacing="0" w:after="160" w:afterAutospacing="0"/>
                  <w:jc w:val="center"/>
                </w:pPr>
              </w:pPrChange>
            </w:pPr>
            <w:ins w:id="1591" w:author="Mateus Berardo de Souza Terra" w:date="2016-02-08T22:09:00Z">
              <w:r w:rsidRPr="0068627D">
                <w:rPr>
                  <w:sz w:val="16"/>
                  <w:szCs w:val="16"/>
                </w:rPr>
                <w:t>91</w:t>
              </w:r>
            </w:ins>
          </w:p>
        </w:tc>
        <w:tc>
          <w:tcPr>
            <w:tcW w:w="1558" w:type="dxa"/>
            <w:tcPrChange w:id="1592"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593" w:author="Mateus Berardo de Souza Terra" w:date="2016-02-08T20:04:00Z"/>
                <w:sz w:val="16"/>
                <w:szCs w:val="16"/>
                <w:rPrChange w:id="1594" w:author="Mateus Berardo de Souza Terra" w:date="2016-02-08T22:05:00Z">
                  <w:rPr>
                    <w:ins w:id="1595" w:author="Mateus Berardo de Souza Terra" w:date="2016-02-08T20:04:00Z"/>
                    <w:color w:val="303030"/>
                  </w:rPr>
                </w:rPrChange>
              </w:rPr>
              <w:pPrChange w:id="1596" w:author="Mateus Berardo de Souza Terra" w:date="2016-02-08T22:05:00Z">
                <w:pPr>
                  <w:pStyle w:val="NormalWeb"/>
                  <w:spacing w:before="0" w:beforeAutospacing="0" w:after="160" w:afterAutospacing="0"/>
                  <w:jc w:val="center"/>
                </w:pPr>
              </w:pPrChange>
            </w:pPr>
            <w:ins w:id="1597" w:author="Mateus Berardo de Souza Terra" w:date="2016-02-08T22:11:00Z">
              <w:r w:rsidRPr="0068627D">
                <w:rPr>
                  <w:sz w:val="16"/>
                  <w:szCs w:val="16"/>
                </w:rPr>
                <w:t>[</w:t>
              </w:r>
            </w:ins>
          </w:p>
        </w:tc>
        <w:tc>
          <w:tcPr>
            <w:tcW w:w="1559" w:type="dxa"/>
            <w:tcPrChange w:id="1598"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599" w:author="Mateus Berardo de Souza Terra" w:date="2016-02-08T20:04:00Z"/>
                <w:sz w:val="16"/>
                <w:szCs w:val="16"/>
                <w:rPrChange w:id="1600" w:author="Mateus Berardo de Souza Terra" w:date="2016-02-08T22:05:00Z">
                  <w:rPr>
                    <w:ins w:id="1601" w:author="Mateus Berardo de Souza Terra" w:date="2016-02-08T20:04:00Z"/>
                    <w:color w:val="303030"/>
                  </w:rPr>
                </w:rPrChange>
              </w:rPr>
              <w:pPrChange w:id="1602" w:author="Mateus Berardo de Souza Terra" w:date="2016-02-08T22:05:00Z">
                <w:pPr>
                  <w:pStyle w:val="NormalWeb"/>
                  <w:spacing w:before="0" w:beforeAutospacing="0" w:after="160" w:afterAutospacing="0"/>
                  <w:jc w:val="center"/>
                </w:pPr>
              </w:pPrChange>
            </w:pPr>
            <w:ins w:id="1603" w:author="Mateus Berardo de Souza Terra" w:date="2016-02-08T22:09:00Z">
              <w:r w:rsidRPr="0068627D">
                <w:rPr>
                  <w:sz w:val="16"/>
                  <w:szCs w:val="16"/>
                </w:rPr>
                <w:t>123</w:t>
              </w:r>
            </w:ins>
          </w:p>
        </w:tc>
        <w:tc>
          <w:tcPr>
            <w:tcW w:w="1559" w:type="dxa"/>
            <w:tcPrChange w:id="1604"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05" w:author="Mateus Berardo de Souza Terra" w:date="2016-02-08T20:04:00Z"/>
                <w:sz w:val="16"/>
                <w:szCs w:val="16"/>
                <w:rPrChange w:id="1606" w:author="Mateus Berardo de Souza Terra" w:date="2016-02-08T22:05:00Z">
                  <w:rPr>
                    <w:ins w:id="1607" w:author="Mateus Berardo de Souza Terra" w:date="2016-02-08T20:04:00Z"/>
                    <w:color w:val="303030"/>
                  </w:rPr>
                </w:rPrChange>
              </w:rPr>
              <w:pPrChange w:id="1608" w:author="Mateus Berardo de Souza Terra" w:date="2016-02-08T22:05:00Z">
                <w:pPr>
                  <w:pStyle w:val="NormalWeb"/>
                  <w:spacing w:before="0" w:beforeAutospacing="0" w:after="160" w:afterAutospacing="0"/>
                  <w:jc w:val="center"/>
                </w:pPr>
              </w:pPrChange>
            </w:pPr>
            <w:ins w:id="1609" w:author="Mateus Berardo de Souza Terra" w:date="2016-02-08T22:11:00Z">
              <w:r w:rsidRPr="0068627D">
                <w:rPr>
                  <w:sz w:val="16"/>
                  <w:szCs w:val="16"/>
                </w:rPr>
                <w:t>{</w:t>
              </w:r>
            </w:ins>
          </w:p>
        </w:tc>
      </w:tr>
      <w:tr w:rsidR="006868CB" w:rsidRPr="0068627D" w14:paraId="345AB050" w14:textId="77777777" w:rsidTr="007031A8">
        <w:trPr>
          <w:trHeight w:val="20"/>
          <w:ins w:id="1610" w:author="Mateus Berardo de Souza Terra" w:date="2016-02-08T20:04:00Z"/>
        </w:trPr>
        <w:tc>
          <w:tcPr>
            <w:tcW w:w="1558" w:type="dxa"/>
            <w:tcPrChange w:id="1611"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12" w:author="Mateus Berardo de Souza Terra" w:date="2016-02-08T20:04:00Z"/>
                <w:sz w:val="16"/>
                <w:szCs w:val="16"/>
                <w:rPrChange w:id="1613" w:author="Mateus Berardo de Souza Terra" w:date="2016-02-08T22:05:00Z">
                  <w:rPr>
                    <w:ins w:id="1614" w:author="Mateus Berardo de Souza Terra" w:date="2016-02-08T20:04:00Z"/>
                    <w:color w:val="303030"/>
                  </w:rPr>
                </w:rPrChange>
              </w:rPr>
              <w:pPrChange w:id="1615" w:author="Mateus Berardo de Souza Terra" w:date="2016-02-08T22:05:00Z">
                <w:pPr>
                  <w:pStyle w:val="NormalWeb"/>
                  <w:spacing w:before="0" w:beforeAutospacing="0" w:after="160" w:afterAutospacing="0"/>
                  <w:jc w:val="center"/>
                </w:pPr>
              </w:pPrChange>
            </w:pPr>
            <w:ins w:id="1616" w:author="Mateus Berardo de Souza Terra" w:date="2016-02-08T20:05:00Z">
              <w:r w:rsidRPr="0068627D">
                <w:rPr>
                  <w:sz w:val="16"/>
                  <w:szCs w:val="16"/>
                  <w:rPrChange w:id="1617" w:author="Mateus Berardo de Souza Terra" w:date="2016-02-08T22:05:00Z">
                    <w:rPr>
                      <w:color w:val="303030"/>
                    </w:rPr>
                  </w:rPrChange>
                </w:rPr>
                <w:t>60</w:t>
              </w:r>
            </w:ins>
          </w:p>
        </w:tc>
        <w:tc>
          <w:tcPr>
            <w:tcW w:w="1558" w:type="dxa"/>
            <w:tcPrChange w:id="1618"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19" w:author="Mateus Berardo de Souza Terra" w:date="2016-02-08T20:04:00Z"/>
                <w:sz w:val="16"/>
                <w:szCs w:val="16"/>
                <w:rPrChange w:id="1620" w:author="Mateus Berardo de Souza Terra" w:date="2016-02-08T22:05:00Z">
                  <w:rPr>
                    <w:ins w:id="1621" w:author="Mateus Berardo de Souza Terra" w:date="2016-02-08T20:04:00Z"/>
                    <w:color w:val="303030"/>
                  </w:rPr>
                </w:rPrChange>
              </w:rPr>
              <w:pPrChange w:id="1622" w:author="Mateus Berardo de Souza Terra" w:date="2016-02-08T22:05:00Z">
                <w:pPr>
                  <w:pStyle w:val="NormalWeb"/>
                  <w:spacing w:before="0" w:beforeAutospacing="0" w:after="160" w:afterAutospacing="0"/>
                  <w:jc w:val="center"/>
                </w:pPr>
              </w:pPrChange>
            </w:pPr>
            <w:ins w:id="1623" w:author="Mateus Berardo de Souza Terra" w:date="2016-02-08T22:13:00Z">
              <w:r w:rsidRPr="0068627D">
                <w:rPr>
                  <w:sz w:val="16"/>
                  <w:szCs w:val="16"/>
                </w:rPr>
                <w:t>&lt;</w:t>
              </w:r>
            </w:ins>
          </w:p>
        </w:tc>
        <w:tc>
          <w:tcPr>
            <w:tcW w:w="1558" w:type="dxa"/>
            <w:tcPrChange w:id="1624"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25" w:author="Mateus Berardo de Souza Terra" w:date="2016-02-08T20:04:00Z"/>
                <w:sz w:val="16"/>
                <w:szCs w:val="16"/>
                <w:rPrChange w:id="1626" w:author="Mateus Berardo de Souza Terra" w:date="2016-02-08T22:05:00Z">
                  <w:rPr>
                    <w:ins w:id="1627" w:author="Mateus Berardo de Souza Terra" w:date="2016-02-08T20:04:00Z"/>
                    <w:color w:val="303030"/>
                  </w:rPr>
                </w:rPrChange>
              </w:rPr>
              <w:pPrChange w:id="1628" w:author="Mateus Berardo de Souza Terra" w:date="2016-02-08T22:05:00Z">
                <w:pPr>
                  <w:pStyle w:val="NormalWeb"/>
                  <w:spacing w:before="0" w:beforeAutospacing="0" w:after="160" w:afterAutospacing="0"/>
                  <w:jc w:val="center"/>
                </w:pPr>
              </w:pPrChange>
            </w:pPr>
            <w:ins w:id="1629" w:author="Mateus Berardo de Souza Terra" w:date="2016-02-08T22:09:00Z">
              <w:r w:rsidRPr="0068627D">
                <w:rPr>
                  <w:sz w:val="16"/>
                  <w:szCs w:val="16"/>
                </w:rPr>
                <w:t>92</w:t>
              </w:r>
            </w:ins>
          </w:p>
        </w:tc>
        <w:tc>
          <w:tcPr>
            <w:tcW w:w="1558" w:type="dxa"/>
            <w:tcPrChange w:id="1630"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31" w:author="Mateus Berardo de Souza Terra" w:date="2016-02-08T20:04:00Z"/>
                <w:sz w:val="16"/>
                <w:szCs w:val="16"/>
                <w:rPrChange w:id="1632" w:author="Mateus Berardo de Souza Terra" w:date="2016-02-08T22:05:00Z">
                  <w:rPr>
                    <w:ins w:id="1633" w:author="Mateus Berardo de Souza Terra" w:date="2016-02-08T20:04:00Z"/>
                    <w:color w:val="303030"/>
                  </w:rPr>
                </w:rPrChange>
              </w:rPr>
              <w:pPrChange w:id="1634" w:author="Mateus Berardo de Souza Terra" w:date="2016-02-08T22:05:00Z">
                <w:pPr>
                  <w:pStyle w:val="NormalWeb"/>
                  <w:spacing w:before="0" w:beforeAutospacing="0" w:after="160" w:afterAutospacing="0"/>
                  <w:jc w:val="center"/>
                </w:pPr>
              </w:pPrChange>
            </w:pPr>
            <w:ins w:id="1635" w:author="Mateus Berardo de Souza Terra" w:date="2016-02-08T22:11:00Z">
              <w:r w:rsidRPr="0068627D">
                <w:rPr>
                  <w:sz w:val="16"/>
                  <w:szCs w:val="16"/>
                </w:rPr>
                <w:t>\</w:t>
              </w:r>
            </w:ins>
          </w:p>
        </w:tc>
        <w:tc>
          <w:tcPr>
            <w:tcW w:w="1559" w:type="dxa"/>
            <w:tcPrChange w:id="1636"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37" w:author="Mateus Berardo de Souza Terra" w:date="2016-02-08T20:04:00Z"/>
                <w:sz w:val="16"/>
                <w:szCs w:val="16"/>
                <w:rPrChange w:id="1638" w:author="Mateus Berardo de Souza Terra" w:date="2016-02-08T22:05:00Z">
                  <w:rPr>
                    <w:ins w:id="1639" w:author="Mateus Berardo de Souza Terra" w:date="2016-02-08T20:04:00Z"/>
                    <w:color w:val="303030"/>
                  </w:rPr>
                </w:rPrChange>
              </w:rPr>
              <w:pPrChange w:id="1640" w:author="Mateus Berardo de Souza Terra" w:date="2016-02-08T22:05:00Z">
                <w:pPr>
                  <w:pStyle w:val="NormalWeb"/>
                  <w:spacing w:before="0" w:beforeAutospacing="0" w:after="160" w:afterAutospacing="0"/>
                  <w:jc w:val="center"/>
                </w:pPr>
              </w:pPrChange>
            </w:pPr>
            <w:ins w:id="1641" w:author="Mateus Berardo de Souza Terra" w:date="2016-02-08T22:09:00Z">
              <w:r w:rsidRPr="0068627D">
                <w:rPr>
                  <w:sz w:val="16"/>
                  <w:szCs w:val="16"/>
                </w:rPr>
                <w:t>124</w:t>
              </w:r>
            </w:ins>
          </w:p>
        </w:tc>
        <w:tc>
          <w:tcPr>
            <w:tcW w:w="1559" w:type="dxa"/>
            <w:tcPrChange w:id="1642"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43" w:author="Mateus Berardo de Souza Terra" w:date="2016-02-08T20:04:00Z"/>
                <w:sz w:val="16"/>
                <w:szCs w:val="16"/>
                <w:rPrChange w:id="1644" w:author="Mateus Berardo de Souza Terra" w:date="2016-02-08T22:05:00Z">
                  <w:rPr>
                    <w:ins w:id="1645" w:author="Mateus Berardo de Souza Terra" w:date="2016-02-08T20:04:00Z"/>
                    <w:color w:val="303030"/>
                  </w:rPr>
                </w:rPrChange>
              </w:rPr>
              <w:pPrChange w:id="1646" w:author="Mateus Berardo de Souza Terra" w:date="2016-02-08T22:05:00Z">
                <w:pPr>
                  <w:pStyle w:val="NormalWeb"/>
                  <w:spacing w:before="0" w:beforeAutospacing="0" w:after="160" w:afterAutospacing="0"/>
                  <w:jc w:val="center"/>
                </w:pPr>
              </w:pPrChange>
            </w:pPr>
            <w:ins w:id="1647" w:author="Mateus Berardo de Souza Terra" w:date="2016-02-08T22:11:00Z">
              <w:r w:rsidRPr="0068627D">
                <w:rPr>
                  <w:sz w:val="16"/>
                  <w:szCs w:val="16"/>
                </w:rPr>
                <w:t>|</w:t>
              </w:r>
            </w:ins>
          </w:p>
        </w:tc>
      </w:tr>
      <w:tr w:rsidR="006868CB" w:rsidRPr="0068627D" w14:paraId="0F694033" w14:textId="77777777" w:rsidTr="007031A8">
        <w:trPr>
          <w:trHeight w:val="20"/>
          <w:ins w:id="1648" w:author="Mateus Berardo de Souza Terra" w:date="2016-02-08T20:04:00Z"/>
        </w:trPr>
        <w:tc>
          <w:tcPr>
            <w:tcW w:w="1558" w:type="dxa"/>
            <w:tcPrChange w:id="1649"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50" w:author="Mateus Berardo de Souza Terra" w:date="2016-02-08T20:04:00Z"/>
                <w:sz w:val="16"/>
                <w:szCs w:val="16"/>
                <w:rPrChange w:id="1651" w:author="Mateus Berardo de Souza Terra" w:date="2016-02-08T22:05:00Z">
                  <w:rPr>
                    <w:ins w:id="1652" w:author="Mateus Berardo de Souza Terra" w:date="2016-02-08T20:04:00Z"/>
                    <w:color w:val="303030"/>
                  </w:rPr>
                </w:rPrChange>
              </w:rPr>
              <w:pPrChange w:id="1653" w:author="Mateus Berardo de Souza Terra" w:date="2016-02-08T22:05:00Z">
                <w:pPr>
                  <w:pStyle w:val="NormalWeb"/>
                  <w:spacing w:before="0" w:beforeAutospacing="0" w:after="160" w:afterAutospacing="0"/>
                  <w:jc w:val="center"/>
                </w:pPr>
              </w:pPrChange>
            </w:pPr>
            <w:ins w:id="1654" w:author="Mateus Berardo de Souza Terra" w:date="2016-02-08T20:05:00Z">
              <w:r w:rsidRPr="0068627D">
                <w:rPr>
                  <w:sz w:val="16"/>
                  <w:szCs w:val="16"/>
                  <w:rPrChange w:id="1655" w:author="Mateus Berardo de Souza Terra" w:date="2016-02-08T22:05:00Z">
                    <w:rPr>
                      <w:color w:val="303030"/>
                    </w:rPr>
                  </w:rPrChange>
                </w:rPr>
                <w:t>61</w:t>
              </w:r>
            </w:ins>
          </w:p>
        </w:tc>
        <w:tc>
          <w:tcPr>
            <w:tcW w:w="1558" w:type="dxa"/>
            <w:tcPrChange w:id="1656"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57" w:author="Mateus Berardo de Souza Terra" w:date="2016-02-08T20:04:00Z"/>
                <w:sz w:val="16"/>
                <w:szCs w:val="16"/>
                <w:rPrChange w:id="1658" w:author="Mateus Berardo de Souza Terra" w:date="2016-02-08T22:05:00Z">
                  <w:rPr>
                    <w:ins w:id="1659" w:author="Mateus Berardo de Souza Terra" w:date="2016-02-08T20:04:00Z"/>
                    <w:color w:val="303030"/>
                  </w:rPr>
                </w:rPrChange>
              </w:rPr>
              <w:pPrChange w:id="1660" w:author="Mateus Berardo de Souza Terra" w:date="2016-02-08T22:05:00Z">
                <w:pPr>
                  <w:pStyle w:val="NormalWeb"/>
                  <w:spacing w:before="0" w:beforeAutospacing="0" w:after="160" w:afterAutospacing="0"/>
                  <w:jc w:val="center"/>
                </w:pPr>
              </w:pPrChange>
            </w:pPr>
            <w:ins w:id="1661" w:author="Mateus Berardo de Souza Terra" w:date="2016-02-08T22:13:00Z">
              <w:r w:rsidRPr="0068627D">
                <w:rPr>
                  <w:sz w:val="16"/>
                  <w:szCs w:val="16"/>
                </w:rPr>
                <w:t>=</w:t>
              </w:r>
            </w:ins>
          </w:p>
        </w:tc>
        <w:tc>
          <w:tcPr>
            <w:tcW w:w="1558" w:type="dxa"/>
            <w:tcPrChange w:id="1662"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63" w:author="Mateus Berardo de Souza Terra" w:date="2016-02-08T20:04:00Z"/>
                <w:sz w:val="16"/>
                <w:szCs w:val="16"/>
                <w:rPrChange w:id="1664" w:author="Mateus Berardo de Souza Terra" w:date="2016-02-08T22:05:00Z">
                  <w:rPr>
                    <w:ins w:id="1665" w:author="Mateus Berardo de Souza Terra" w:date="2016-02-08T20:04:00Z"/>
                    <w:color w:val="303030"/>
                  </w:rPr>
                </w:rPrChange>
              </w:rPr>
              <w:pPrChange w:id="1666" w:author="Mateus Berardo de Souza Terra" w:date="2016-02-08T22:05:00Z">
                <w:pPr>
                  <w:pStyle w:val="NormalWeb"/>
                  <w:spacing w:before="0" w:beforeAutospacing="0" w:after="160" w:afterAutospacing="0"/>
                  <w:jc w:val="center"/>
                </w:pPr>
              </w:pPrChange>
            </w:pPr>
            <w:ins w:id="1667" w:author="Mateus Berardo de Souza Terra" w:date="2016-02-08T22:09:00Z">
              <w:r w:rsidRPr="0068627D">
                <w:rPr>
                  <w:sz w:val="16"/>
                  <w:szCs w:val="16"/>
                </w:rPr>
                <w:t>93</w:t>
              </w:r>
            </w:ins>
          </w:p>
        </w:tc>
        <w:tc>
          <w:tcPr>
            <w:tcW w:w="1558" w:type="dxa"/>
            <w:tcPrChange w:id="1668"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69" w:author="Mateus Berardo de Souza Terra" w:date="2016-02-08T20:04:00Z"/>
                <w:sz w:val="16"/>
                <w:szCs w:val="16"/>
                <w:rPrChange w:id="1670" w:author="Mateus Berardo de Souza Terra" w:date="2016-02-08T22:05:00Z">
                  <w:rPr>
                    <w:ins w:id="1671" w:author="Mateus Berardo de Souza Terra" w:date="2016-02-08T20:04:00Z"/>
                    <w:color w:val="303030"/>
                  </w:rPr>
                </w:rPrChange>
              </w:rPr>
              <w:pPrChange w:id="1672" w:author="Mateus Berardo de Souza Terra" w:date="2016-02-08T22:05:00Z">
                <w:pPr>
                  <w:pStyle w:val="NormalWeb"/>
                  <w:spacing w:before="0" w:beforeAutospacing="0" w:after="160" w:afterAutospacing="0"/>
                  <w:jc w:val="center"/>
                </w:pPr>
              </w:pPrChange>
            </w:pPr>
            <w:ins w:id="1673" w:author="Mateus Berardo de Souza Terra" w:date="2016-02-08T22:11:00Z">
              <w:r w:rsidRPr="0068627D">
                <w:rPr>
                  <w:sz w:val="16"/>
                  <w:szCs w:val="16"/>
                </w:rPr>
                <w:t>]</w:t>
              </w:r>
            </w:ins>
          </w:p>
        </w:tc>
        <w:tc>
          <w:tcPr>
            <w:tcW w:w="1559" w:type="dxa"/>
            <w:tcPrChange w:id="1674"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75" w:author="Mateus Berardo de Souza Terra" w:date="2016-02-08T20:04:00Z"/>
                <w:sz w:val="16"/>
                <w:szCs w:val="16"/>
                <w:rPrChange w:id="1676" w:author="Mateus Berardo de Souza Terra" w:date="2016-02-08T22:05:00Z">
                  <w:rPr>
                    <w:ins w:id="1677" w:author="Mateus Berardo de Souza Terra" w:date="2016-02-08T20:04:00Z"/>
                    <w:color w:val="303030"/>
                  </w:rPr>
                </w:rPrChange>
              </w:rPr>
              <w:pPrChange w:id="1678" w:author="Mateus Berardo de Souza Terra" w:date="2016-02-08T22:05:00Z">
                <w:pPr>
                  <w:pStyle w:val="NormalWeb"/>
                  <w:spacing w:before="0" w:beforeAutospacing="0" w:after="160" w:afterAutospacing="0"/>
                  <w:jc w:val="center"/>
                </w:pPr>
              </w:pPrChange>
            </w:pPr>
            <w:ins w:id="1679" w:author="Mateus Berardo de Souza Terra" w:date="2016-02-08T22:09:00Z">
              <w:r w:rsidRPr="0068627D">
                <w:rPr>
                  <w:sz w:val="16"/>
                  <w:szCs w:val="16"/>
                </w:rPr>
                <w:t>125</w:t>
              </w:r>
            </w:ins>
          </w:p>
        </w:tc>
        <w:tc>
          <w:tcPr>
            <w:tcW w:w="1559" w:type="dxa"/>
            <w:tcPrChange w:id="1680"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81" w:author="Mateus Berardo de Souza Terra" w:date="2016-02-08T20:04:00Z"/>
                <w:sz w:val="16"/>
                <w:szCs w:val="16"/>
                <w:rPrChange w:id="1682" w:author="Mateus Berardo de Souza Terra" w:date="2016-02-08T22:05:00Z">
                  <w:rPr>
                    <w:ins w:id="1683" w:author="Mateus Berardo de Souza Terra" w:date="2016-02-08T20:04:00Z"/>
                    <w:color w:val="303030"/>
                  </w:rPr>
                </w:rPrChange>
              </w:rPr>
              <w:pPrChange w:id="1684" w:author="Mateus Berardo de Souza Terra" w:date="2016-02-08T22:05:00Z">
                <w:pPr>
                  <w:pStyle w:val="NormalWeb"/>
                  <w:spacing w:before="0" w:beforeAutospacing="0" w:after="160" w:afterAutospacing="0"/>
                  <w:jc w:val="center"/>
                </w:pPr>
              </w:pPrChange>
            </w:pPr>
            <w:ins w:id="1685" w:author="Mateus Berardo de Souza Terra" w:date="2016-02-08T22:11:00Z">
              <w:r w:rsidRPr="0068627D">
                <w:rPr>
                  <w:sz w:val="16"/>
                  <w:szCs w:val="16"/>
                </w:rPr>
                <w:t>}</w:t>
              </w:r>
            </w:ins>
          </w:p>
        </w:tc>
      </w:tr>
      <w:tr w:rsidR="006868CB" w:rsidRPr="0068627D" w14:paraId="4DD0C2E0" w14:textId="77777777" w:rsidTr="007031A8">
        <w:trPr>
          <w:trHeight w:val="20"/>
          <w:ins w:id="1686" w:author="Mateus Berardo de Souza Terra" w:date="2016-02-08T20:04:00Z"/>
        </w:trPr>
        <w:tc>
          <w:tcPr>
            <w:tcW w:w="1558" w:type="dxa"/>
            <w:tcPrChange w:id="1687"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88" w:author="Mateus Berardo de Souza Terra" w:date="2016-02-08T20:04:00Z"/>
                <w:sz w:val="16"/>
                <w:szCs w:val="16"/>
                <w:rPrChange w:id="1689" w:author="Mateus Berardo de Souza Terra" w:date="2016-02-08T22:05:00Z">
                  <w:rPr>
                    <w:ins w:id="1690" w:author="Mateus Berardo de Souza Terra" w:date="2016-02-08T20:04:00Z"/>
                    <w:color w:val="303030"/>
                  </w:rPr>
                </w:rPrChange>
              </w:rPr>
              <w:pPrChange w:id="1691" w:author="Mateus Berardo de Souza Terra" w:date="2016-02-08T22:05:00Z">
                <w:pPr>
                  <w:pStyle w:val="NormalWeb"/>
                  <w:spacing w:before="0" w:beforeAutospacing="0" w:after="160" w:afterAutospacing="0"/>
                  <w:jc w:val="center"/>
                </w:pPr>
              </w:pPrChange>
            </w:pPr>
            <w:ins w:id="1692" w:author="Mateus Berardo de Souza Terra" w:date="2016-02-08T20:05:00Z">
              <w:r w:rsidRPr="0068627D">
                <w:rPr>
                  <w:sz w:val="16"/>
                  <w:szCs w:val="16"/>
                  <w:rPrChange w:id="1693" w:author="Mateus Berardo de Souza Terra" w:date="2016-02-08T22:05:00Z">
                    <w:rPr>
                      <w:color w:val="303030"/>
                    </w:rPr>
                  </w:rPrChange>
                </w:rPr>
                <w:t>62</w:t>
              </w:r>
            </w:ins>
          </w:p>
        </w:tc>
        <w:tc>
          <w:tcPr>
            <w:tcW w:w="1558" w:type="dxa"/>
            <w:tcPrChange w:id="1694"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695" w:author="Mateus Berardo de Souza Terra" w:date="2016-02-08T20:04:00Z"/>
                <w:sz w:val="16"/>
                <w:szCs w:val="16"/>
                <w:rPrChange w:id="1696" w:author="Mateus Berardo de Souza Terra" w:date="2016-02-08T22:05:00Z">
                  <w:rPr>
                    <w:ins w:id="1697" w:author="Mateus Berardo de Souza Terra" w:date="2016-02-08T20:04:00Z"/>
                    <w:color w:val="303030"/>
                  </w:rPr>
                </w:rPrChange>
              </w:rPr>
              <w:pPrChange w:id="1698" w:author="Mateus Berardo de Souza Terra" w:date="2016-02-08T22:05:00Z">
                <w:pPr>
                  <w:pStyle w:val="NormalWeb"/>
                  <w:spacing w:before="0" w:beforeAutospacing="0" w:after="160" w:afterAutospacing="0"/>
                  <w:jc w:val="center"/>
                </w:pPr>
              </w:pPrChange>
            </w:pPr>
            <w:ins w:id="1699" w:author="Mateus Berardo de Souza Terra" w:date="2016-02-08T22:13:00Z">
              <w:r w:rsidRPr="0068627D">
                <w:rPr>
                  <w:sz w:val="16"/>
                  <w:szCs w:val="16"/>
                </w:rPr>
                <w:t>&gt;</w:t>
              </w:r>
            </w:ins>
          </w:p>
        </w:tc>
        <w:tc>
          <w:tcPr>
            <w:tcW w:w="1558" w:type="dxa"/>
            <w:tcPrChange w:id="1700"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01" w:author="Mateus Berardo de Souza Terra" w:date="2016-02-08T20:04:00Z"/>
                <w:sz w:val="16"/>
                <w:szCs w:val="16"/>
                <w:rPrChange w:id="1702" w:author="Mateus Berardo de Souza Terra" w:date="2016-02-08T22:05:00Z">
                  <w:rPr>
                    <w:ins w:id="1703" w:author="Mateus Berardo de Souza Terra" w:date="2016-02-08T20:04:00Z"/>
                    <w:color w:val="303030"/>
                  </w:rPr>
                </w:rPrChange>
              </w:rPr>
              <w:pPrChange w:id="1704" w:author="Mateus Berardo de Souza Terra" w:date="2016-02-08T22:05:00Z">
                <w:pPr>
                  <w:pStyle w:val="NormalWeb"/>
                  <w:spacing w:before="0" w:beforeAutospacing="0" w:after="160" w:afterAutospacing="0"/>
                  <w:jc w:val="center"/>
                </w:pPr>
              </w:pPrChange>
            </w:pPr>
            <w:ins w:id="1705" w:author="Mateus Berardo de Souza Terra" w:date="2016-02-08T22:09:00Z">
              <w:r w:rsidRPr="0068627D">
                <w:rPr>
                  <w:sz w:val="16"/>
                  <w:szCs w:val="16"/>
                </w:rPr>
                <w:t>94</w:t>
              </w:r>
            </w:ins>
          </w:p>
        </w:tc>
        <w:tc>
          <w:tcPr>
            <w:tcW w:w="1558" w:type="dxa"/>
            <w:tcPrChange w:id="1706"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07" w:author="Mateus Berardo de Souza Terra" w:date="2016-02-08T20:04:00Z"/>
                <w:sz w:val="16"/>
                <w:szCs w:val="16"/>
                <w:rPrChange w:id="1708" w:author="Mateus Berardo de Souza Terra" w:date="2016-02-08T22:05:00Z">
                  <w:rPr>
                    <w:ins w:id="1709" w:author="Mateus Berardo de Souza Terra" w:date="2016-02-08T20:04:00Z"/>
                    <w:color w:val="303030"/>
                  </w:rPr>
                </w:rPrChange>
              </w:rPr>
              <w:pPrChange w:id="1710" w:author="Mateus Berardo de Souza Terra" w:date="2016-02-08T22:12:00Z">
                <w:pPr>
                  <w:pStyle w:val="NormalWeb"/>
                  <w:spacing w:before="0" w:beforeAutospacing="0" w:after="160" w:afterAutospacing="0"/>
                  <w:jc w:val="center"/>
                </w:pPr>
              </w:pPrChange>
            </w:pPr>
            <w:ins w:id="1711" w:author="Mateus Berardo de Souza Terra" w:date="2016-02-08T22:12:00Z">
              <w:r w:rsidRPr="0068627D">
                <w:rPr>
                  <w:sz w:val="16"/>
                  <w:szCs w:val="16"/>
                </w:rPr>
                <w:tab/>
              </w:r>
            </w:ins>
            <w:ins w:id="1712" w:author="Mateus Berardo de Souza Terra" w:date="2016-02-08T22:11:00Z">
              <w:r w:rsidRPr="0068627D">
                <w:rPr>
                  <w:sz w:val="16"/>
                  <w:szCs w:val="16"/>
                </w:rPr>
                <w:t>^</w:t>
              </w:r>
            </w:ins>
            <w:ins w:id="1713" w:author="Mateus Berardo de Souza Terra" w:date="2016-02-08T22:12:00Z">
              <w:r w:rsidRPr="0068627D">
                <w:rPr>
                  <w:sz w:val="16"/>
                  <w:szCs w:val="16"/>
                </w:rPr>
                <w:tab/>
              </w:r>
            </w:ins>
          </w:p>
        </w:tc>
        <w:tc>
          <w:tcPr>
            <w:tcW w:w="1559" w:type="dxa"/>
            <w:tcPrChange w:id="1714"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15" w:author="Mateus Berardo de Souza Terra" w:date="2016-02-08T20:04:00Z"/>
                <w:sz w:val="16"/>
                <w:szCs w:val="16"/>
                <w:rPrChange w:id="1716" w:author="Mateus Berardo de Souza Terra" w:date="2016-02-08T22:05:00Z">
                  <w:rPr>
                    <w:ins w:id="1717" w:author="Mateus Berardo de Souza Terra" w:date="2016-02-08T20:04:00Z"/>
                    <w:color w:val="303030"/>
                  </w:rPr>
                </w:rPrChange>
              </w:rPr>
              <w:pPrChange w:id="1718" w:author="Mateus Berardo de Souza Terra" w:date="2016-02-08T22:05:00Z">
                <w:pPr>
                  <w:pStyle w:val="NormalWeb"/>
                  <w:spacing w:before="0" w:beforeAutospacing="0" w:after="160" w:afterAutospacing="0"/>
                  <w:jc w:val="center"/>
                </w:pPr>
              </w:pPrChange>
            </w:pPr>
            <w:ins w:id="1719" w:author="Mateus Berardo de Souza Terra" w:date="2016-02-08T22:09:00Z">
              <w:r w:rsidRPr="0068627D">
                <w:rPr>
                  <w:sz w:val="16"/>
                  <w:szCs w:val="16"/>
                </w:rPr>
                <w:t>126</w:t>
              </w:r>
            </w:ins>
          </w:p>
        </w:tc>
        <w:tc>
          <w:tcPr>
            <w:tcW w:w="1559" w:type="dxa"/>
            <w:tcPrChange w:id="1720"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21" w:author="Mateus Berardo de Souza Terra" w:date="2016-02-08T20:04:00Z"/>
                <w:sz w:val="16"/>
                <w:szCs w:val="16"/>
                <w:rPrChange w:id="1722" w:author="Mateus Berardo de Souza Terra" w:date="2016-02-08T22:05:00Z">
                  <w:rPr>
                    <w:ins w:id="1723" w:author="Mateus Berardo de Souza Terra" w:date="2016-02-08T20:04:00Z"/>
                    <w:color w:val="303030"/>
                  </w:rPr>
                </w:rPrChange>
              </w:rPr>
              <w:pPrChange w:id="1724" w:author="Mateus Berardo de Souza Terra" w:date="2016-02-08T22:05:00Z">
                <w:pPr>
                  <w:pStyle w:val="NormalWeb"/>
                  <w:spacing w:before="0" w:beforeAutospacing="0" w:after="160" w:afterAutospacing="0"/>
                  <w:jc w:val="center"/>
                </w:pPr>
              </w:pPrChange>
            </w:pPr>
            <w:ins w:id="1725" w:author="Mateus Berardo de Souza Terra" w:date="2016-02-08T22:11:00Z">
              <w:r w:rsidRPr="0068627D">
                <w:rPr>
                  <w:sz w:val="16"/>
                  <w:szCs w:val="16"/>
                </w:rPr>
                <w:t>~</w:t>
              </w:r>
            </w:ins>
          </w:p>
        </w:tc>
      </w:tr>
      <w:tr w:rsidR="006868CB" w:rsidRPr="0068627D" w14:paraId="4CCA2B4C" w14:textId="77777777" w:rsidTr="007031A8">
        <w:trPr>
          <w:trHeight w:val="20"/>
          <w:ins w:id="1726"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27" w:author="Mateus Berardo de Souza Terra" w:date="2016-02-08T22:09:00Z"/>
                <w:sz w:val="16"/>
                <w:szCs w:val="16"/>
              </w:rPr>
            </w:pPr>
            <w:ins w:id="1728"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29" w:author="Mateus Berardo de Souza Terra" w:date="2016-02-08T22:09:00Z"/>
                <w:sz w:val="16"/>
                <w:szCs w:val="16"/>
              </w:rPr>
            </w:pPr>
            <w:ins w:id="1730"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31" w:author="Mateus Berardo de Souza Terra" w:date="2016-02-08T22:09:00Z"/>
                <w:sz w:val="16"/>
                <w:szCs w:val="16"/>
              </w:rPr>
            </w:pPr>
            <w:ins w:id="1732"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33" w:author="Mateus Berardo de Souza Terra" w:date="2016-02-08T22:09:00Z"/>
                <w:sz w:val="16"/>
                <w:szCs w:val="16"/>
                <w:rPrChange w:id="1734" w:author="Mateus Berardo de Souza Terra" w:date="2016-02-08T22:12:00Z">
                  <w:rPr>
                    <w:ins w:id="1735" w:author="Mateus Berardo de Souza Terra" w:date="2016-02-08T22:09:00Z"/>
                    <w:color w:val="303030"/>
                    <w:sz w:val="16"/>
                    <w:szCs w:val="16"/>
                  </w:rPr>
                </w:rPrChange>
              </w:rPr>
            </w:pPr>
            <w:ins w:id="1736"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37" w:author="Mateus Berardo de Souza Terra" w:date="2016-02-08T22:09:00Z"/>
                <w:sz w:val="16"/>
                <w:szCs w:val="16"/>
              </w:rPr>
            </w:pPr>
            <w:ins w:id="1738"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39" w:author="Mateus Berardo de Souza Terra" w:date="2016-02-08T22:09:00Z"/>
                <w:sz w:val="16"/>
                <w:szCs w:val="16"/>
              </w:rPr>
            </w:pPr>
            <w:ins w:id="1740"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jc w:val="both"/>
        <w:rPr>
          <w:szCs w:val="32"/>
        </w:rPr>
      </w:pPr>
    </w:p>
    <w:p w14:paraId="0CC0C839" w14:textId="77777777" w:rsidR="00126321" w:rsidRPr="00935953" w:rsidRDefault="00126321" w:rsidP="006868CB">
      <w:pPr>
        <w:pStyle w:val="NormalWeb"/>
        <w:shd w:val="clear" w:color="auto" w:fill="FFFFFF"/>
        <w:spacing w:before="0" w:beforeAutospacing="0" w:after="160" w:afterAutospacing="0"/>
        <w:jc w:val="both"/>
        <w:rPr>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935953" w:rsidRDefault="00E41325" w:rsidP="00E41325">
      <w:pPr>
        <w:pStyle w:val="NormalWeb"/>
        <w:shd w:val="clear" w:color="auto" w:fill="FFFFFF"/>
        <w:spacing w:before="0" w:beforeAutospacing="0" w:after="160" w:afterAutospacing="0"/>
        <w:ind w:left="3690"/>
        <w:jc w:val="both"/>
        <w:rPr>
          <w:szCs w:val="32"/>
        </w:rPr>
      </w:pPr>
    </w:p>
    <w:p w14:paraId="7B499F0F" w14:textId="197A40F0" w:rsidR="006868CB" w:rsidRDefault="006868CB" w:rsidP="00126321">
      <w:pPr>
        <w:pStyle w:val="NormalWeb"/>
        <w:shd w:val="clear" w:color="auto" w:fill="FFFFFF"/>
        <w:spacing w:before="0" w:beforeAutospacing="0" w:after="160" w:afterAutospacing="0"/>
        <w:ind w:firstLine="72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716A8B60" w14:textId="77777777" w:rsidR="00935953" w:rsidRDefault="00935953" w:rsidP="00126321">
      <w:pPr>
        <w:pStyle w:val="NormalWeb"/>
        <w:shd w:val="clear" w:color="auto" w:fill="FFFFFF"/>
        <w:spacing w:before="0" w:beforeAutospacing="0" w:after="160" w:afterAutospacing="0"/>
        <w:ind w:firstLine="720"/>
        <w:jc w:val="both"/>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lastRenderedPageBreak/>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E284B90" w14:textId="77777777" w:rsidR="00C4601A" w:rsidRPr="00935953" w:rsidRDefault="00C4601A" w:rsidP="00C4601A">
      <w:pPr>
        <w:jc w:val="both"/>
        <w:rPr>
          <w:rFonts w:ascii="Times New Roman" w:hAnsi="Times New Roman" w:cs="Times New Roman"/>
          <w:sz w:val="24"/>
          <w:szCs w:val="32"/>
        </w:rPr>
      </w:pPr>
    </w:p>
    <w:p w14:paraId="5ACDF1CC" w14:textId="77777777" w:rsidR="00126321" w:rsidRPr="00935953" w:rsidRDefault="00126321" w:rsidP="00C4601A">
      <w:pPr>
        <w:jc w:val="both"/>
        <w:rPr>
          <w:rFonts w:ascii="Times New Roman" w:hAnsi="Times New Roman" w:cs="Times New Roman"/>
          <w:sz w:val="24"/>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Pr="00935953" w:rsidRDefault="00C4601A" w:rsidP="00C4601A">
      <w:pPr>
        <w:pStyle w:val="PargrafodaLista"/>
        <w:spacing w:after="30"/>
        <w:ind w:left="1410"/>
        <w:jc w:val="both"/>
        <w:rPr>
          <w:rFonts w:ascii="Times New Roman" w:hAnsi="Times New Roman" w:cs="Times New Roman"/>
          <w:sz w:val="24"/>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935953" w:rsidRDefault="00C4601A" w:rsidP="00C4601A">
      <w:pPr>
        <w:pStyle w:val="PargrafodaLista"/>
        <w:spacing w:after="30"/>
        <w:ind w:left="1890"/>
        <w:jc w:val="both"/>
        <w:rPr>
          <w:rFonts w:ascii="Times New Roman" w:hAnsi="Times New Roman" w:cs="Times New Roman"/>
          <w:sz w:val="24"/>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20"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w:t>
      </w:r>
      <w:r>
        <w:rPr>
          <w:rFonts w:ascii="Times New Roman" w:hAnsi="Times New Roman" w:cs="Times New Roman"/>
          <w:sz w:val="24"/>
          <w:szCs w:val="24"/>
        </w:rPr>
        <w:lastRenderedPageBreak/>
        <w:t xml:space="preserve">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jc w:val="both"/>
        <w:rPr>
          <w:rFonts w:ascii="Times New Roman" w:hAnsi="Times New Roman" w:cs="Times New Roman"/>
          <w:sz w:val="24"/>
          <w:szCs w:val="24"/>
        </w:rPr>
      </w:pPr>
    </w:p>
    <w:p w14:paraId="74818FC8" w14:textId="77777777" w:rsidR="00C4601A" w:rsidRDefault="00C4601A" w:rsidP="00126321">
      <w:pPr>
        <w:spacing w:after="30"/>
        <w:ind w:firstLine="72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w:t>
      </w:r>
      <w:r>
        <w:rPr>
          <w:rFonts w:ascii="Times New Roman" w:hAnsi="Times New Roman" w:cs="Times New Roman"/>
          <w:sz w:val="24"/>
          <w:szCs w:val="24"/>
        </w:rPr>
        <w:lastRenderedPageBreak/>
        <w:t xml:space="preserve">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2"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w:t>
      </w:r>
      <w:proofErr w:type="spellStart"/>
      <w:r>
        <w:rPr>
          <w:rFonts w:ascii="Times New Roman" w:hAnsi="Times New Roman" w:cs="Times New Roman"/>
          <w:sz w:val="24"/>
          <w:szCs w:val="24"/>
        </w:rPr>
        <w:t>Instructables</w:t>
      </w:r>
      <w:proofErr w:type="spellEnd"/>
      <w:r>
        <w:rPr>
          <w:rFonts w:ascii="Times New Roman" w:hAnsi="Times New Roman" w:cs="Times New Roman"/>
          <w:sz w:val="24"/>
          <w:szCs w:val="24"/>
        </w:rPr>
        <w:t xml:space="preserve">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Pr="00935953" w:rsidRDefault="00C4601A" w:rsidP="00C4601A">
      <w:pPr>
        <w:spacing w:after="30"/>
        <w:jc w:val="both"/>
        <w:rPr>
          <w:rFonts w:ascii="Times New Roman" w:hAnsi="Times New Roman" w:cs="Times New Roman"/>
          <w:sz w:val="24"/>
          <w:szCs w:val="28"/>
        </w:rPr>
      </w:pPr>
    </w:p>
    <w:p w14:paraId="7EA0F2E9" w14:textId="77777777" w:rsidR="00AB7CD3" w:rsidRPr="00935953" w:rsidRDefault="00AB7CD3" w:rsidP="00C4601A">
      <w:pPr>
        <w:spacing w:after="30"/>
        <w:jc w:val="both"/>
        <w:rPr>
          <w:rFonts w:ascii="Times New Roman" w:hAnsi="Times New Roman" w:cs="Times New Roman"/>
          <w:sz w:val="24"/>
          <w:szCs w:val="28"/>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 xml:space="preserve">7.3.2 Soldagem e </w:t>
      </w:r>
      <w:proofErr w:type="spellStart"/>
      <w:r w:rsidRPr="00C4601A">
        <w:rPr>
          <w:rFonts w:ascii="Times New Roman" w:hAnsi="Times New Roman" w:cs="Times New Roman"/>
          <w:b/>
          <w:sz w:val="28"/>
          <w:szCs w:val="28"/>
        </w:rPr>
        <w:t>Dessoldagem</w:t>
      </w:r>
      <w:proofErr w:type="spellEnd"/>
    </w:p>
    <w:p w14:paraId="5578D2DB" w14:textId="77777777" w:rsidR="00C4601A" w:rsidRPr="00935953" w:rsidRDefault="00C4601A" w:rsidP="00C4601A">
      <w:pPr>
        <w:spacing w:after="30"/>
        <w:ind w:left="720"/>
        <w:jc w:val="both"/>
        <w:rPr>
          <w:rFonts w:ascii="Times New Roman" w:hAnsi="Times New Roman" w:cs="Times New Roman"/>
          <w:sz w:val="24"/>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3"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lastRenderedPageBreak/>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276690F0" w14:textId="1F71C5AF" w:rsidR="00E41325"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ascii="Times New Roman" w:hAnsi="Times New Roman" w:cs="Times New Roman"/>
          <w:sz w:val="24"/>
          <w:szCs w:val="24"/>
        </w:rPr>
      </w:pPr>
    </w:p>
    <w:p w14:paraId="29C1F6B4" w14:textId="77777777" w:rsidR="00126321" w:rsidRPr="00F866DF" w:rsidRDefault="00126321" w:rsidP="00734E21">
      <w:pPr>
        <w:spacing w:after="30"/>
        <w:jc w:val="center"/>
        <w:rPr>
          <w:rFonts w:ascii="Times New Roman" w:hAnsi="Times New Roman" w:cs="Times New Roman"/>
          <w:sz w:val="24"/>
          <w:szCs w:val="24"/>
        </w:rPr>
      </w:pPr>
    </w:p>
    <w:p w14:paraId="209403FD" w14:textId="112217D5" w:rsidR="00C4601A" w:rsidRPr="00126321" w:rsidRDefault="00C4601A" w:rsidP="00126321">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t xml:space="preserve">7.3.3 </w:t>
      </w:r>
      <w:r w:rsidRPr="00C4601A">
        <w:rPr>
          <w:rFonts w:ascii="Times New Roman" w:hAnsi="Times New Roman" w:cs="Times New Roman"/>
          <w:b/>
          <w:sz w:val="28"/>
          <w:szCs w:val="28"/>
        </w:rPr>
        <w:t>Multímetro e medidas</w:t>
      </w:r>
    </w:p>
    <w:p w14:paraId="16A41C38" w14:textId="77777777" w:rsidR="00E41325" w:rsidRDefault="00E41325" w:rsidP="00F12632">
      <w:pPr>
        <w:spacing w:after="30"/>
        <w:rPr>
          <w:rFonts w:ascii="Times New Roman" w:hAnsi="Times New Roman" w:cs="Times New Roman"/>
          <w:noProof/>
          <w:sz w:val="24"/>
          <w:szCs w:val="24"/>
          <w:lang w:val="en-US"/>
        </w:rPr>
      </w:pPr>
    </w:p>
    <w:p w14:paraId="2A1867AD" w14:textId="7A4DFDA2" w:rsidR="00CB6EC1" w:rsidRDefault="00CB6EC1" w:rsidP="00F12632">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5"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jc w:val="both"/>
        <w:rPr>
          <w:rFonts w:ascii="Times New Roman" w:hAnsi="Times New Roman" w:cs="Times New Roman"/>
          <w:sz w:val="24"/>
          <w:szCs w:val="24"/>
        </w:rPr>
      </w:pPr>
    </w:p>
    <w:p w14:paraId="0E30E144" w14:textId="6037512C" w:rsidR="00F12632"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w:t>
      </w:r>
      <w:r w:rsidR="00F20E5C">
        <w:rPr>
          <w:rFonts w:ascii="Times New Roman" w:hAnsi="Times New Roman" w:cs="Times New Roman"/>
          <w:sz w:val="24"/>
          <w:szCs w:val="24"/>
        </w:rPr>
        <w:t xml:space="preserve">amenta extremamente importante. </w:t>
      </w:r>
      <w:r w:rsidR="00E858B1" w:rsidRPr="00F20E5C">
        <w:rPr>
          <w:rFonts w:ascii="Times New Roman" w:hAnsi="Times New Roman" w:cs="Times New Roman"/>
          <w:sz w:val="24"/>
          <w:szCs w:val="24"/>
        </w:rPr>
        <w:t>Antes de utiliza-lo</w:t>
      </w:r>
      <w:r w:rsidR="00E858B1">
        <w:rPr>
          <w:rFonts w:ascii="Times New Roman" w:hAnsi="Times New Roman" w:cs="Times New Roman"/>
          <w:b/>
          <w:sz w:val="24"/>
          <w:szCs w:val="24"/>
        </w:rPr>
        <w:t xml:space="preserve"> </w:t>
      </w:r>
      <w:r w:rsidR="00E858B1">
        <w:rPr>
          <w:rFonts w:ascii="Times New Roman" w:hAnsi="Times New Roman" w:cs="Times New Roman"/>
          <w:sz w:val="24"/>
          <w:szCs w:val="24"/>
        </w:rPr>
        <w:t>verifique se o aparelho encontra-se em bom estado</w:t>
      </w:r>
      <w:r w:rsidR="00F20E5C">
        <w:rPr>
          <w:rFonts w:ascii="Times New Roman" w:hAnsi="Times New Roman" w:cs="Times New Roman"/>
          <w:sz w:val="24"/>
          <w:szCs w:val="24"/>
        </w:rPr>
        <w:t xml:space="preserve"> para reduzir riscos de choques elétricos. </w:t>
      </w:r>
      <w:r w:rsidR="00E858B1" w:rsidRPr="00F20E5C">
        <w:rPr>
          <w:rFonts w:ascii="Times New Roman" w:hAnsi="Times New Roman" w:cs="Times New Roman"/>
          <w:sz w:val="24"/>
          <w:szCs w:val="24"/>
        </w:rPr>
        <w:t>Sempre</w:t>
      </w:r>
      <w:r w:rsidR="00E858B1">
        <w:rPr>
          <w:rFonts w:ascii="Times New Roman" w:hAnsi="Times New Roman" w:cs="Times New Roman"/>
          <w:b/>
          <w:sz w:val="24"/>
          <w:szCs w:val="24"/>
        </w:rPr>
        <w:t xml:space="preserve"> </w:t>
      </w:r>
      <w:r w:rsidR="00F20E5C">
        <w:rPr>
          <w:rFonts w:ascii="Times New Roman" w:hAnsi="Times New Roman" w:cs="Times New Roman"/>
          <w:sz w:val="24"/>
          <w:szCs w:val="24"/>
        </w:rPr>
        <w:t>utilize</w:t>
      </w:r>
      <w:r w:rsidR="00E858B1">
        <w:rPr>
          <w:rFonts w:ascii="Times New Roman" w:hAnsi="Times New Roman" w:cs="Times New Roman"/>
          <w:sz w:val="24"/>
          <w:szCs w:val="24"/>
        </w:rPr>
        <w:t xml:space="preserve"> uma escala grande e diminua-a até chegar </w:t>
      </w:r>
      <w:r w:rsidR="00F20E5C">
        <w:rPr>
          <w:rFonts w:ascii="Times New Roman" w:hAnsi="Times New Roman" w:cs="Times New Roman"/>
          <w:sz w:val="24"/>
          <w:szCs w:val="24"/>
        </w:rPr>
        <w:t>próximo</w:t>
      </w:r>
      <w:r w:rsidR="00E858B1">
        <w:rPr>
          <w:rFonts w:ascii="Times New Roman" w:hAnsi="Times New Roman" w:cs="Times New Roman"/>
          <w:sz w:val="24"/>
          <w:szCs w:val="24"/>
        </w:rPr>
        <w:t xml:space="preserve"> a medida encontrada. </w:t>
      </w:r>
      <w:r w:rsidR="00F20E5C">
        <w:rPr>
          <w:rFonts w:ascii="Times New Roman" w:hAnsi="Times New Roman" w:cs="Times New Roman"/>
          <w:sz w:val="24"/>
          <w:szCs w:val="24"/>
        </w:rPr>
        <w:t>Isso evita acidentes e a queima do aparelho, porem escalas maiores possuem menos precisão.</w:t>
      </w:r>
    </w:p>
    <w:p w14:paraId="4532008B" w14:textId="160C8B70" w:rsidR="00F12632" w:rsidRDefault="00F12632" w:rsidP="00C4601A">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 xml:space="preserve">Atenção: </w:t>
      </w:r>
      <w:r>
        <w:rPr>
          <w:rFonts w:ascii="Times New Roman" w:hAnsi="Times New Roman" w:cs="Times New Roman"/>
          <w:sz w:val="24"/>
          <w:szCs w:val="24"/>
        </w:rPr>
        <w:t>Tome cuidado para que as ponteiras do multímetro não se cruzem ocasionando um curto-circuito.</w:t>
      </w:r>
    </w:p>
    <w:p w14:paraId="7A77B1A4" w14:textId="2D96A579" w:rsidR="00FD789B" w:rsidRPr="00FD789B" w:rsidRDefault="00FD789B"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 xml:space="preserve">Nota: </w:t>
      </w:r>
      <w:r>
        <w:rPr>
          <w:rFonts w:ascii="Times New Roman" w:hAnsi="Times New Roman" w:cs="Times New Roman"/>
          <w:sz w:val="24"/>
          <w:szCs w:val="24"/>
        </w:rPr>
        <w:t xml:space="preserve">Selecione a função que será atribuída ao multímetro pela chave seletora antes de conecta-lo ao circuito, evitando assim danificar o aparelho e o </w:t>
      </w:r>
      <w:r w:rsidR="008F0CA8">
        <w:rPr>
          <w:rFonts w:ascii="Times New Roman" w:hAnsi="Times New Roman" w:cs="Times New Roman"/>
          <w:sz w:val="24"/>
          <w:szCs w:val="24"/>
        </w:rPr>
        <w:t>circuito</w:t>
      </w:r>
      <w:r>
        <w:rPr>
          <w:rFonts w:ascii="Times New Roman" w:hAnsi="Times New Roman" w:cs="Times New Roman"/>
          <w:sz w:val="24"/>
          <w:szCs w:val="24"/>
        </w:rPr>
        <w:t>.</w:t>
      </w:r>
    </w:p>
    <w:p w14:paraId="3F31AD83" w14:textId="77777777" w:rsidR="00E858B1" w:rsidRPr="00935953" w:rsidRDefault="00E858B1" w:rsidP="00C4601A">
      <w:pPr>
        <w:spacing w:after="30"/>
        <w:jc w:val="both"/>
        <w:rPr>
          <w:rFonts w:ascii="Times New Roman" w:hAnsi="Times New Roman" w:cs="Times New Roman"/>
          <w:sz w:val="24"/>
          <w:szCs w:val="24"/>
        </w:rPr>
      </w:pPr>
    </w:p>
    <w:p w14:paraId="1966E948" w14:textId="7E93FBD4" w:rsidR="00F55DDC" w:rsidRDefault="00F20E5C" w:rsidP="00F55DDC">
      <w:pPr>
        <w:spacing w:after="30"/>
        <w:jc w:val="both"/>
        <w:rPr>
          <w:rFonts w:ascii="Times New Roman" w:hAnsi="Times New Roman" w:cs="Times New Roman"/>
          <w:sz w:val="24"/>
          <w:szCs w:val="24"/>
        </w:rPr>
      </w:pPr>
      <w:r>
        <w:rPr>
          <w:rFonts w:ascii="Times New Roman" w:hAnsi="Times New Roman" w:cs="Times New Roman"/>
          <w:b/>
          <w:sz w:val="24"/>
          <w:szCs w:val="24"/>
        </w:rPr>
        <w:t>Medidas de tensão e resistência</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medir a diferença de potencial entre dois pontos, deve-se colocar as pont</w:t>
      </w:r>
      <w:r>
        <w:rPr>
          <w:rFonts w:ascii="Times New Roman" w:hAnsi="Times New Roman" w:cs="Times New Roman"/>
          <w:sz w:val="24"/>
          <w:szCs w:val="24"/>
        </w:rPr>
        <w:t xml:space="preserve">as </w:t>
      </w:r>
      <w:r w:rsidR="00C4601A">
        <w:rPr>
          <w:rFonts w:ascii="Times New Roman" w:hAnsi="Times New Roman" w:cs="Times New Roman"/>
          <w:sz w:val="24"/>
          <w:szCs w:val="24"/>
        </w:rPr>
        <w:t>de prova paralelas ao circuito. Da mesma forma se mede a resistência do circuito.</w:t>
      </w:r>
      <w:r w:rsidR="00126321">
        <w:rPr>
          <w:rFonts w:ascii="Times New Roman" w:hAnsi="Times New Roman" w:cs="Times New Roman"/>
          <w:sz w:val="24"/>
          <w:szCs w:val="24"/>
        </w:rPr>
        <w:t xml:space="preserve"> Antes de efetuar a medição conecte as ponteiras de prova, na porta COM deve ser</w:t>
      </w:r>
      <w:r>
        <w:rPr>
          <w:rFonts w:ascii="Times New Roman" w:hAnsi="Times New Roman" w:cs="Times New Roman"/>
          <w:sz w:val="24"/>
          <w:szCs w:val="24"/>
        </w:rPr>
        <w:t xml:space="preserve"> conectada a preta e na porta que </w:t>
      </w:r>
      <w:r w:rsidR="00126321">
        <w:rPr>
          <w:rFonts w:ascii="Times New Roman" w:hAnsi="Times New Roman" w:cs="Times New Roman"/>
          <w:sz w:val="24"/>
          <w:szCs w:val="24"/>
        </w:rPr>
        <w:t xml:space="preserve">possui um </w:t>
      </w:r>
      <w:r>
        <w:rPr>
          <w:rFonts w:ascii="Times New Roman" w:hAnsi="Times New Roman" w:cs="Times New Roman"/>
          <w:sz w:val="24"/>
          <w:szCs w:val="24"/>
        </w:rPr>
        <w:t>“</w:t>
      </w:r>
      <w:r w:rsidR="00126321">
        <w:rPr>
          <w:rFonts w:ascii="Times New Roman" w:hAnsi="Times New Roman" w:cs="Times New Roman"/>
          <w:sz w:val="24"/>
          <w:szCs w:val="24"/>
        </w:rPr>
        <w:t>V</w:t>
      </w:r>
      <w:r>
        <w:rPr>
          <w:rFonts w:ascii="Times New Roman" w:hAnsi="Times New Roman" w:cs="Times New Roman"/>
          <w:sz w:val="24"/>
          <w:szCs w:val="24"/>
        </w:rPr>
        <w:t>”</w:t>
      </w:r>
      <w:r w:rsidR="00126321">
        <w:rPr>
          <w:rFonts w:ascii="Times New Roman" w:hAnsi="Times New Roman" w:cs="Times New Roman"/>
          <w:sz w:val="24"/>
          <w:szCs w:val="24"/>
        </w:rPr>
        <w:t xml:space="preserve"> </w:t>
      </w:r>
      <w:r w:rsidR="00F12632">
        <w:rPr>
          <w:rFonts w:ascii="Times New Roman" w:hAnsi="Times New Roman" w:cs="Times New Roman"/>
          <w:sz w:val="24"/>
          <w:szCs w:val="24"/>
        </w:rPr>
        <w:t>e um “</w:t>
      </w:r>
      <w:r w:rsidR="00F12632" w:rsidRPr="00126321">
        <w:rPr>
          <w:rFonts w:ascii="Times New Roman" w:hAnsi="Times New Roman" w:cs="Times New Roman"/>
          <w:sz w:val="24"/>
          <w:szCs w:val="24"/>
        </w:rPr>
        <w:t>Ω</w:t>
      </w:r>
      <w:r w:rsidR="00F12632">
        <w:rPr>
          <w:rFonts w:ascii="Times New Roman" w:hAnsi="Times New Roman" w:cs="Times New Roman"/>
          <w:sz w:val="24"/>
          <w:szCs w:val="24"/>
        </w:rPr>
        <w:t xml:space="preserve"> “</w:t>
      </w:r>
      <w:r>
        <w:rPr>
          <w:rFonts w:ascii="Times New Roman" w:hAnsi="Times New Roman" w:cs="Times New Roman"/>
          <w:sz w:val="24"/>
          <w:szCs w:val="24"/>
        </w:rPr>
        <w:t xml:space="preserve"> a vermelha.</w:t>
      </w:r>
    </w:p>
    <w:p w14:paraId="6C583533" w14:textId="3D5ED755" w:rsidR="00F12632" w:rsidRPr="00F12632" w:rsidRDefault="00F12632"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Nota:</w:t>
      </w:r>
      <w:r>
        <w:rPr>
          <w:rFonts w:ascii="Times New Roman" w:hAnsi="Times New Roman" w:cs="Times New Roman"/>
          <w:sz w:val="24"/>
          <w:szCs w:val="24"/>
        </w:rPr>
        <w:t xml:space="preserve"> é sugerido desconectar a alimentação do circuito para a medição da </w:t>
      </w:r>
      <w:r w:rsidR="00FD789B">
        <w:rPr>
          <w:rFonts w:ascii="Times New Roman" w:hAnsi="Times New Roman" w:cs="Times New Roman"/>
          <w:sz w:val="24"/>
          <w:szCs w:val="24"/>
        </w:rPr>
        <w:t>resistência</w:t>
      </w:r>
      <w:r>
        <w:rPr>
          <w:rFonts w:ascii="Times New Roman" w:hAnsi="Times New Roman" w:cs="Times New Roman"/>
          <w:sz w:val="24"/>
          <w:szCs w:val="24"/>
        </w:rPr>
        <w:t>.</w:t>
      </w:r>
    </w:p>
    <w:p w14:paraId="2AACC36C" w14:textId="1A6B29F9" w:rsidR="00F55DDC" w:rsidRPr="00F55DDC" w:rsidRDefault="00F55DDC" w:rsidP="00F55DDC">
      <w:pPr>
        <w:spacing w:after="3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rPr>
        <w:tab/>
        <w:t xml:space="preserve">Após montar o multímetro rode a chave seletora até o campo que apresenta um </w:t>
      </w:r>
      <w:r w:rsidRPr="00126321">
        <w:rPr>
          <w:rFonts w:ascii="Times New Roman" w:hAnsi="Times New Roman" w:cs="Times New Roman"/>
          <w:sz w:val="24"/>
          <w:szCs w:val="24"/>
        </w:rPr>
        <w:t>Ω</w:t>
      </w:r>
      <w:r>
        <w:rPr>
          <w:rFonts w:ascii="Times New Roman" w:hAnsi="Times New Roman" w:cs="Times New Roman"/>
          <w:sz w:val="24"/>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5E26E9" w:rsidP="00F55DDC">
      <w:pPr>
        <w:spacing w:after="30"/>
        <w:jc w:val="center"/>
        <w:rPr>
          <w:rFonts w:ascii="Times New Roman" w:hAnsi="Times New Roman" w:cs="Times New Roman"/>
          <w:noProof/>
          <w:sz w:val="24"/>
          <w:szCs w:val="24"/>
          <w:lang w:eastAsia="pt-BR"/>
        </w:rPr>
      </w:pPr>
      <w:r>
        <w:rPr>
          <w:rFonts w:ascii="Times New Roman" w:hAnsi="Times New Roman" w:cs="Times New Roman"/>
          <w:noProof/>
          <w:sz w:val="24"/>
          <w:szCs w:val="24"/>
          <w:lang w:eastAsia="pt-BR"/>
        </w:rPr>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7pt">
            <v:imagedata r:id="rId126" o:title="MultimetroComV" cropright="33622f"/>
          </v:shape>
        </w:pict>
      </w:r>
      <w:r w:rsidR="008A48E2">
        <w:rPr>
          <w:rFonts w:ascii="Times New Roman" w:hAnsi="Times New Roman" w:cs="Times New Roman"/>
          <w:noProof/>
          <w:sz w:val="24"/>
          <w:szCs w:val="24"/>
          <w:lang w:eastAsia="pt-BR"/>
        </w:rPr>
        <w:t xml:space="preserve">      </w:t>
      </w:r>
      <w:r w:rsidR="008A48E2">
        <w:rPr>
          <w:rFonts w:ascii="Times New Roman" w:hAnsi="Times New Roman" w:cs="Times New Roman"/>
          <w:noProof/>
          <w:sz w:val="24"/>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ascii="Times New Roman" w:hAnsi="Times New Roman" w:cs="Times New Roman"/>
          <w:noProof/>
          <w:sz w:val="24"/>
          <w:szCs w:val="24"/>
          <w:lang w:eastAsia="pt-BR"/>
        </w:rPr>
      </w:pPr>
    </w:p>
    <w:p w14:paraId="0BD0FE38" w14:textId="366F1C6E" w:rsidR="00C4601A" w:rsidRPr="00F55DDC" w:rsidRDefault="00C4601A" w:rsidP="00F55DDC">
      <w:pPr>
        <w:spacing w:after="30"/>
        <w:jc w:val="center"/>
        <w:rPr>
          <w:rFonts w:ascii="Times New Roman" w:hAnsi="Times New Roman" w:cs="Times New Roman"/>
          <w:noProof/>
          <w:sz w:val="24"/>
          <w:szCs w:val="24"/>
          <w:lang w:eastAsia="pt-BR"/>
        </w:rPr>
      </w:pPr>
    </w:p>
    <w:p w14:paraId="59F67062" w14:textId="77777777" w:rsidR="00C4601A" w:rsidRPr="00935953" w:rsidRDefault="00C4601A" w:rsidP="00C4601A">
      <w:pPr>
        <w:spacing w:after="30"/>
        <w:jc w:val="both"/>
        <w:rPr>
          <w:rFonts w:ascii="Times New Roman" w:hAnsi="Times New Roman" w:cs="Times New Roman"/>
          <w:sz w:val="24"/>
          <w:szCs w:val="24"/>
        </w:rPr>
      </w:pPr>
    </w:p>
    <w:p w14:paraId="60A024B8" w14:textId="28C76BB1" w:rsidR="00C4601A" w:rsidRDefault="00F20E5C" w:rsidP="00E41325">
      <w:pPr>
        <w:spacing w:after="30"/>
        <w:jc w:val="both"/>
        <w:rPr>
          <w:rFonts w:ascii="Times New Roman" w:hAnsi="Times New Roman" w:cs="Times New Roman"/>
          <w:sz w:val="24"/>
          <w:szCs w:val="24"/>
        </w:rPr>
      </w:pPr>
      <w:r>
        <w:rPr>
          <w:rFonts w:ascii="Times New Roman" w:hAnsi="Times New Roman" w:cs="Times New Roman"/>
          <w:b/>
          <w:sz w:val="24"/>
          <w:szCs w:val="24"/>
        </w:rPr>
        <w:t>Medida de corrente</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r w:rsidR="00F55DDC">
        <w:rPr>
          <w:rFonts w:ascii="Times New Roman" w:hAnsi="Times New Roman" w:cs="Times New Roman"/>
          <w:sz w:val="24"/>
          <w:szCs w:val="24"/>
        </w:rPr>
        <w:t xml:space="preserve"> Utilize a porta COM do multímetro para conectar a ponteira preta e uma das acompanhadas por um A (de </w:t>
      </w:r>
      <w:proofErr w:type="spellStart"/>
      <w:r w:rsidR="00F55DDC">
        <w:rPr>
          <w:rFonts w:ascii="Times New Roman" w:hAnsi="Times New Roman" w:cs="Times New Roman"/>
          <w:sz w:val="24"/>
          <w:szCs w:val="24"/>
        </w:rPr>
        <w:t>Amper</w:t>
      </w:r>
      <w:proofErr w:type="spellEnd"/>
      <w:r w:rsidR="00F55DDC">
        <w:rPr>
          <w:rFonts w:ascii="Times New Roman" w:hAnsi="Times New Roman" w:cs="Times New Roman"/>
          <w:sz w:val="24"/>
          <w:szCs w:val="24"/>
        </w:rPr>
        <w:t>)</w:t>
      </w:r>
      <w:r w:rsidR="00E858B1">
        <w:rPr>
          <w:rFonts w:ascii="Times New Roman" w:hAnsi="Times New Roman" w:cs="Times New Roman"/>
          <w:sz w:val="24"/>
          <w:szCs w:val="24"/>
        </w:rPr>
        <w:t xml:space="preserve"> para conectar a vermelha. </w:t>
      </w:r>
    </w:p>
    <w:p w14:paraId="53C434E9" w14:textId="51B95C90"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ab/>
      </w:r>
      <w:r w:rsidR="00F20E5C">
        <w:rPr>
          <w:rFonts w:ascii="Times New Roman" w:hAnsi="Times New Roman" w:cs="Times New Roman"/>
          <w:sz w:val="24"/>
          <w:szCs w:val="24"/>
        </w:rPr>
        <w:t>C</w:t>
      </w:r>
      <w:r>
        <w:rPr>
          <w:rFonts w:ascii="Times New Roman" w:hAnsi="Times New Roman" w:cs="Times New Roman"/>
          <w:sz w:val="24"/>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Fique atento a escala de cada uma das portas!!! É comum que a capacidade máxima de cada porta e</w:t>
      </w:r>
      <w:r w:rsidR="00F20E5C">
        <w:rPr>
          <w:rFonts w:ascii="Times New Roman" w:hAnsi="Times New Roman" w:cs="Times New Roman"/>
          <w:sz w:val="24"/>
          <w:szCs w:val="24"/>
        </w:rPr>
        <w:t>steja escrita ao seu lado,</w:t>
      </w:r>
      <w:r>
        <w:rPr>
          <w:rFonts w:ascii="Times New Roman" w:hAnsi="Times New Roman" w:cs="Times New Roman"/>
          <w:sz w:val="24"/>
          <w:szCs w:val="24"/>
        </w:rPr>
        <w:t xml:space="preserve"> como na imagem abaixo.</w:t>
      </w:r>
    </w:p>
    <w:p w14:paraId="5E424CEC" w14:textId="2B040945" w:rsidR="00C4601A" w:rsidRDefault="005E26E9" w:rsidP="008A48E2">
      <w:pPr>
        <w:spacing w:after="30"/>
        <w:jc w:val="center"/>
        <w:rPr>
          <w:rFonts w:ascii="Times New Roman" w:hAnsi="Times New Roman" w:cs="Times New Roman"/>
          <w:noProof/>
          <w:sz w:val="24"/>
          <w:szCs w:val="24"/>
          <w:lang w:eastAsia="pt-BR"/>
        </w:rPr>
      </w:pPr>
      <w:r>
        <w:rPr>
          <w:rFonts w:ascii="Times New Roman" w:hAnsi="Times New Roman" w:cs="Times New Roman"/>
          <w:sz w:val="24"/>
          <w:szCs w:val="24"/>
        </w:rPr>
        <w:pict w14:anchorId="776812C3">
          <v:shape id="_x0000_i1026" type="#_x0000_t75" style="width:160.15pt;height:292.7pt">
            <v:imagedata r:id="rId128" o:title="MultimetroComV" cropright="34271f"/>
          </v:shape>
        </w:pict>
      </w:r>
      <w:r w:rsidR="008A48E2">
        <w:rPr>
          <w:rFonts w:ascii="Times New Roman" w:hAnsi="Times New Roman" w:cs="Times New Roman"/>
          <w:sz w:val="24"/>
          <w:szCs w:val="24"/>
        </w:rPr>
        <w:t xml:space="preserve">       </w:t>
      </w:r>
      <w:r w:rsidR="008A48E2">
        <w:rPr>
          <w:rFonts w:ascii="Times New Roman" w:hAnsi="Times New Roman" w:cs="Times New Roman"/>
          <w:noProof/>
          <w:sz w:val="24"/>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ascii="Times New Roman" w:hAnsi="Times New Roman" w:cs="Times New Roman"/>
          <w:sz w:val="24"/>
          <w:szCs w:val="24"/>
        </w:rPr>
      </w:pPr>
    </w:p>
    <w:p w14:paraId="02BAA537" w14:textId="23F96BA7" w:rsidR="00AE1F4A" w:rsidRPr="00AE1F4A" w:rsidRDefault="00AE1F4A" w:rsidP="00AE1F4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 xml:space="preserve">O multímetro pode ser utilizado para testar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Para isso ele deve estar no modo de teste de continuidade (o símbolo de um triangulo seguido por uma linha perpendicular</w:t>
      </w:r>
      <w:r w:rsidR="00396ED3">
        <w:rPr>
          <w:rFonts w:ascii="Times New Roman" w:hAnsi="Times New Roman" w:cs="Times New Roman"/>
          <w:sz w:val="24"/>
          <w:szCs w:val="24"/>
        </w:rPr>
        <w:t xml:space="preserve"> e está circulado na imagem abaixo</w:t>
      </w:r>
      <w:r>
        <w:rPr>
          <w:rFonts w:ascii="Times New Roman" w:hAnsi="Times New Roman" w:cs="Times New Roman"/>
          <w:sz w:val="24"/>
          <w:szCs w:val="24"/>
        </w:rPr>
        <w:t xml:space="preserve">). Conecte as ponteiras como se fosse medir a resistência ou a D.D.P. e faça contato da ponteira vermelha na perna </w:t>
      </w:r>
      <w:r w:rsidR="00F20E5C">
        <w:rPr>
          <w:rFonts w:ascii="Times New Roman" w:hAnsi="Times New Roman" w:cs="Times New Roman"/>
          <w:sz w:val="24"/>
          <w:szCs w:val="24"/>
        </w:rPr>
        <w:t>positiva</w:t>
      </w:r>
      <w:r>
        <w:rPr>
          <w:rFonts w:ascii="Times New Roman" w:hAnsi="Times New Roman" w:cs="Times New Roman"/>
          <w:sz w:val="24"/>
          <w:szCs w:val="24"/>
        </w:rPr>
        <w:t xml:space="preserve"> do LED</w:t>
      </w:r>
      <w:r w:rsidR="00F20E5C">
        <w:rPr>
          <w:rFonts w:ascii="Times New Roman" w:hAnsi="Times New Roman" w:cs="Times New Roman"/>
          <w:sz w:val="24"/>
          <w:szCs w:val="24"/>
        </w:rPr>
        <w:t xml:space="preserve"> (mais comprida)</w:t>
      </w:r>
      <w:r>
        <w:rPr>
          <w:rFonts w:ascii="Times New Roman" w:hAnsi="Times New Roman" w:cs="Times New Roman"/>
          <w:sz w:val="24"/>
          <w:szCs w:val="24"/>
        </w:rPr>
        <w:t xml:space="preserve"> e a ponteira preta na outra. </w:t>
      </w:r>
    </w:p>
    <w:p w14:paraId="612FF415" w14:textId="77777777" w:rsidR="00396ED3" w:rsidRPr="00935953" w:rsidRDefault="00396ED3" w:rsidP="00C4601A">
      <w:pPr>
        <w:spacing w:after="30"/>
        <w:ind w:firstLine="720"/>
        <w:rPr>
          <w:rFonts w:ascii="Times New Roman" w:hAnsi="Times New Roman" w:cs="Times New Roman"/>
          <w:noProof/>
          <w:sz w:val="24"/>
          <w:szCs w:val="28"/>
          <w:lang w:eastAsia="pt-BR"/>
        </w:rPr>
      </w:pPr>
    </w:p>
    <w:p w14:paraId="308DD419" w14:textId="020D036C" w:rsidR="00C4601A" w:rsidRDefault="00396ED3" w:rsidP="00396ED3">
      <w:pPr>
        <w:spacing w:after="30"/>
        <w:ind w:firstLine="720"/>
        <w:jc w:val="center"/>
        <w:rPr>
          <w:rFonts w:ascii="Times New Roman" w:hAnsi="Times New Roman" w:cs="Times New Roman"/>
          <w:b/>
          <w:sz w:val="28"/>
          <w:szCs w:val="28"/>
        </w:rPr>
      </w:pPr>
      <w:r w:rsidRPr="00396ED3">
        <w:rPr>
          <w:rFonts w:ascii="Times New Roman" w:hAnsi="Times New Roman"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ascii="Times New Roman" w:hAnsi="Times New Roman" w:cs="Times New Roman"/>
          <w:sz w:val="24"/>
          <w:szCs w:val="28"/>
        </w:rPr>
      </w:pPr>
    </w:p>
    <w:p w14:paraId="156CC9E7" w14:textId="77777777" w:rsidR="00396ED3" w:rsidRPr="00935953" w:rsidRDefault="00396ED3" w:rsidP="00396ED3">
      <w:pPr>
        <w:spacing w:after="30"/>
        <w:ind w:firstLine="720"/>
        <w:jc w:val="center"/>
        <w:rPr>
          <w:rFonts w:ascii="Times New Roman" w:hAnsi="Times New Roman" w:cs="Times New Roman"/>
          <w:sz w:val="24"/>
          <w:szCs w:val="28"/>
        </w:rPr>
      </w:pPr>
    </w:p>
    <w:p w14:paraId="32F7DF0B" w14:textId="64F00AC6" w:rsidR="00C4601A" w:rsidRPr="00C4601A" w:rsidRDefault="00126321" w:rsidP="00C4601A">
      <w:pPr>
        <w:spacing w:after="30"/>
        <w:ind w:firstLine="720"/>
        <w:rPr>
          <w:rFonts w:ascii="Times New Roman" w:hAnsi="Times New Roman" w:cs="Times New Roman"/>
          <w:b/>
          <w:sz w:val="28"/>
          <w:szCs w:val="28"/>
        </w:rPr>
      </w:pPr>
      <w:r>
        <w:rPr>
          <w:rFonts w:ascii="Times New Roman" w:hAnsi="Times New Roman" w:cs="Times New Roman"/>
          <w:b/>
          <w:sz w:val="28"/>
          <w:szCs w:val="28"/>
        </w:rPr>
        <w:t>7.3.4. Como</w:t>
      </w:r>
      <w:r w:rsidR="00C4601A" w:rsidRPr="00C4601A">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31"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50878924" w:rsidR="00C4601A" w:rsidRDefault="00C4601A" w:rsidP="00935953">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7AA5142C" w14:textId="77777777" w:rsidR="00935953" w:rsidRDefault="00935953" w:rsidP="00935953">
      <w:pPr>
        <w:spacing w:after="30"/>
        <w:ind w:firstLine="720"/>
        <w:jc w:val="both"/>
        <w:rPr>
          <w:rFonts w:ascii="Times New Roman" w:hAnsi="Times New Roman" w:cs="Times New Roman"/>
          <w:sz w:val="24"/>
          <w:szCs w:val="24"/>
        </w:rPr>
      </w:pP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ascii="Times New Roman" w:hAnsi="Times New Roman" w:cs="Times New Roman"/>
          <w:sz w:val="24"/>
          <w:szCs w:val="24"/>
        </w:rPr>
      </w:pP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4BDABF85" w14:textId="77777777" w:rsidR="00C4601A" w:rsidRDefault="00C4601A" w:rsidP="00935953">
      <w:pPr>
        <w:spacing w:after="3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eastAsia="pt-BR"/>
        </w:rPr>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3D71A48D" w14:textId="70152FD5" w:rsidR="00124A89" w:rsidRDefault="00E41325" w:rsidP="00935953">
      <w:pPr>
        <w:spacing w:after="30"/>
        <w:ind w:firstLine="720"/>
        <w:jc w:val="center"/>
      </w:pPr>
      <w:r>
        <w:rPr>
          <w:rFonts w:ascii="Times New Roman" w:hAnsi="Times New Roman" w:cs="Times New Roman"/>
          <w:noProof/>
          <w:sz w:val="24"/>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2686DD0E" w14:textId="77777777" w:rsidR="00124A89" w:rsidRPr="00935953" w:rsidRDefault="00124A89" w:rsidP="00C4601A">
      <w:pPr>
        <w:spacing w:after="30"/>
        <w:ind w:firstLine="720"/>
        <w:jc w:val="both"/>
        <w:rPr>
          <w:rFonts w:ascii="Times New Roman" w:hAnsi="Times New Roman" w:cs="Times New Roman"/>
          <w:sz w:val="24"/>
        </w:rPr>
      </w:pPr>
    </w:p>
    <w:p w14:paraId="02BF86F4" w14:textId="77777777" w:rsidR="00124A89" w:rsidRPr="00935953" w:rsidRDefault="00124A89" w:rsidP="00C4601A">
      <w:pPr>
        <w:spacing w:after="30"/>
        <w:ind w:firstLine="720"/>
        <w:jc w:val="both"/>
        <w:rPr>
          <w:rFonts w:ascii="Times New Roman" w:hAnsi="Times New Roman" w:cs="Times New Roman"/>
          <w:sz w:val="24"/>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 w:val="24"/>
          <w:szCs w:val="36"/>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xml:space="preserve">, Quarta reimpressão. São Paulo: </w:t>
      </w:r>
      <w:proofErr w:type="spellStart"/>
      <w:r w:rsidR="00BD04AC" w:rsidRPr="003761C1">
        <w:rPr>
          <w:rFonts w:ascii="Times New Roman" w:hAnsi="Times New Roman" w:cs="Times New Roman"/>
          <w:sz w:val="32"/>
          <w:szCs w:val="32"/>
        </w:rPr>
        <w:t>Novatec</w:t>
      </w:r>
      <w:proofErr w:type="spellEnd"/>
      <w:r w:rsidR="00BD04AC" w:rsidRPr="003761C1">
        <w:rPr>
          <w:rFonts w:ascii="Times New Roman" w:hAnsi="Times New Roman" w:cs="Times New Roman"/>
          <w:sz w:val="32"/>
          <w:szCs w:val="32"/>
        </w:rPr>
        <w:t>, 2013. 453 p.</w:t>
      </w:r>
    </w:p>
    <w:p w14:paraId="187C1741" w14:textId="77777777" w:rsidR="00BD04AC" w:rsidRPr="00935953" w:rsidRDefault="00BD04AC" w:rsidP="00124A89">
      <w:pPr>
        <w:spacing w:after="30"/>
        <w:rPr>
          <w:rFonts w:ascii="Times New Roman" w:hAnsi="Times New Roman" w:cs="Times New Roman"/>
          <w:sz w:val="24"/>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w:t>
      </w:r>
      <w:proofErr w:type="spellStart"/>
      <w:r w:rsidRPr="003761C1">
        <w:rPr>
          <w:rFonts w:ascii="Times New Roman" w:hAnsi="Times New Roman" w:cs="Times New Roman"/>
          <w:sz w:val="32"/>
          <w:szCs w:val="32"/>
        </w:rPr>
        <w:t>Noble</w:t>
      </w:r>
      <w:proofErr w:type="spellEnd"/>
      <w:r w:rsidRPr="003761C1">
        <w:rPr>
          <w:rFonts w:ascii="Times New Roman" w:hAnsi="Times New Roman" w:cs="Times New Roman"/>
          <w:sz w:val="32"/>
          <w:szCs w:val="32"/>
        </w:rPr>
        <w:t xml:space="preserv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xml:space="preserve">, primeira reimpressão. São Paulo: </w:t>
      </w:r>
      <w:proofErr w:type="spellStart"/>
      <w:r w:rsidRPr="003761C1">
        <w:rPr>
          <w:rFonts w:ascii="Times New Roman" w:hAnsi="Times New Roman" w:cs="Times New Roman"/>
          <w:sz w:val="32"/>
          <w:szCs w:val="32"/>
        </w:rPr>
        <w:t>Novatec</w:t>
      </w:r>
      <w:proofErr w:type="spellEnd"/>
      <w:r w:rsidRPr="003761C1">
        <w:rPr>
          <w:rFonts w:ascii="Times New Roman" w:hAnsi="Times New Roman" w:cs="Times New Roman"/>
          <w:sz w:val="32"/>
          <w:szCs w:val="32"/>
        </w:rPr>
        <w:t>, 2014. 424 p.</w:t>
      </w:r>
    </w:p>
    <w:p w14:paraId="57F4C66A" w14:textId="7B4303A1" w:rsidR="003761C1" w:rsidRPr="00935953" w:rsidRDefault="003761C1" w:rsidP="00124A89">
      <w:pPr>
        <w:spacing w:after="30"/>
        <w:rPr>
          <w:rFonts w:ascii="Times New Roman" w:hAnsi="Times New Roman" w:cs="Times New Roman"/>
          <w:sz w:val="24"/>
          <w:szCs w:val="32"/>
        </w:rPr>
      </w:pPr>
    </w:p>
    <w:p w14:paraId="0D55DD08" w14:textId="5D105940" w:rsidR="003761C1" w:rsidRPr="003761C1" w:rsidRDefault="005E26E9" w:rsidP="00124A89">
      <w:pPr>
        <w:spacing w:after="30"/>
        <w:rPr>
          <w:rFonts w:ascii="Times New Roman" w:hAnsi="Times New Roman" w:cs="Times New Roman"/>
          <w:sz w:val="32"/>
          <w:szCs w:val="32"/>
        </w:rPr>
      </w:pPr>
      <w:hyperlink r:id="rId136" w:history="1">
        <w:r w:rsidR="003761C1" w:rsidRPr="003761C1">
          <w:rPr>
            <w:rStyle w:val="Hyperlink"/>
            <w:rFonts w:ascii="Times New Roman" w:hAnsi="Times New Roman" w:cs="Times New Roman"/>
            <w:sz w:val="32"/>
            <w:szCs w:val="32"/>
          </w:rPr>
          <w:t>http://arduino.cc</w:t>
        </w:r>
      </w:hyperlink>
    </w:p>
    <w:p w14:paraId="67D4BC23" w14:textId="77777777" w:rsidR="003761C1" w:rsidRPr="00935953" w:rsidRDefault="003761C1" w:rsidP="00124A89">
      <w:pPr>
        <w:spacing w:after="30"/>
        <w:rPr>
          <w:rFonts w:ascii="Times New Roman" w:hAnsi="Times New Roman" w:cs="Times New Roman"/>
          <w:sz w:val="24"/>
          <w:szCs w:val="32"/>
          <w:u w:val="single"/>
        </w:rPr>
      </w:pPr>
    </w:p>
    <w:p w14:paraId="7278DB21" w14:textId="38081900" w:rsidR="003761C1" w:rsidRDefault="005E26E9" w:rsidP="00124A89">
      <w:pPr>
        <w:spacing w:after="30"/>
        <w:rPr>
          <w:rStyle w:val="Hyperlink"/>
          <w:rFonts w:ascii="Times New Roman" w:hAnsi="Times New Roman" w:cs="Times New Roman"/>
          <w:sz w:val="32"/>
          <w:szCs w:val="32"/>
        </w:rPr>
      </w:pPr>
      <w:hyperlink r:id="rId137"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Pr="00935953" w:rsidRDefault="003761C1" w:rsidP="00124A89">
      <w:pPr>
        <w:spacing w:after="30"/>
        <w:rPr>
          <w:rStyle w:val="Hyperlink"/>
          <w:rFonts w:ascii="Times New Roman" w:hAnsi="Times New Roman" w:cs="Times New Roman"/>
          <w:sz w:val="24"/>
          <w:szCs w:val="32"/>
          <w:u w:val="none"/>
        </w:rPr>
      </w:pPr>
    </w:p>
    <w:p w14:paraId="37BC1D5D" w14:textId="2AB2C199" w:rsidR="003761C1" w:rsidRDefault="005E26E9" w:rsidP="00124A89">
      <w:pPr>
        <w:spacing w:after="30"/>
        <w:rPr>
          <w:rStyle w:val="Hyperlink"/>
          <w:rFonts w:ascii="Times New Roman" w:hAnsi="Times New Roman" w:cs="Times New Roman"/>
          <w:sz w:val="32"/>
          <w:szCs w:val="32"/>
        </w:rPr>
      </w:pPr>
      <w:hyperlink r:id="rId138" w:history="1">
        <w:r w:rsidR="003761C1" w:rsidRPr="006D08D2">
          <w:rPr>
            <w:rStyle w:val="Hyperlink"/>
            <w:rFonts w:ascii="Times New Roman" w:hAnsi="Times New Roman" w:cs="Times New Roman"/>
            <w:sz w:val="32"/>
            <w:szCs w:val="32"/>
          </w:rPr>
          <w:t>http://instructables.com</w:t>
        </w:r>
      </w:hyperlink>
    </w:p>
    <w:p w14:paraId="7C26CB5C" w14:textId="77777777" w:rsidR="003761C1" w:rsidRPr="00935953" w:rsidRDefault="003761C1" w:rsidP="00124A89">
      <w:pPr>
        <w:spacing w:after="30"/>
        <w:rPr>
          <w:rStyle w:val="Hyperlink"/>
          <w:rFonts w:ascii="Times New Roman" w:hAnsi="Times New Roman" w:cs="Times New Roman"/>
          <w:sz w:val="24"/>
          <w:szCs w:val="32"/>
          <w:u w:val="none"/>
        </w:rPr>
      </w:pPr>
    </w:p>
    <w:p w14:paraId="70055DC0" w14:textId="1002CEB8" w:rsidR="003761C1" w:rsidRDefault="005E26E9" w:rsidP="00124A89">
      <w:pPr>
        <w:spacing w:after="30"/>
        <w:rPr>
          <w:rStyle w:val="Hyperlink"/>
          <w:rFonts w:ascii="Times New Roman" w:hAnsi="Times New Roman" w:cs="Times New Roman"/>
          <w:sz w:val="32"/>
          <w:szCs w:val="32"/>
        </w:rPr>
      </w:pPr>
      <w:hyperlink r:id="rId139"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5E26E9">
        <w:fldChar w:fldCharType="begin"/>
      </w:r>
      <w:r w:rsidR="005E26E9">
        <w:instrText xml:space="preserve"> HYPERLINK "http://creativecommons.org/licenses/by-sa/4.0/" </w:instrText>
      </w:r>
      <w:r w:rsidR="005E26E9">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5E26E9">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41"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DF4D89" w14:textId="77777777" w:rsidR="00FC0EBD" w:rsidRDefault="00FC0EBD" w:rsidP="00185177">
      <w:pPr>
        <w:spacing w:after="0" w:line="240" w:lineRule="auto"/>
      </w:pPr>
      <w:r>
        <w:separator/>
      </w:r>
    </w:p>
  </w:endnote>
  <w:endnote w:type="continuationSeparator" w:id="0">
    <w:p w14:paraId="262F26DD" w14:textId="77777777" w:rsidR="00FC0EBD" w:rsidRDefault="00FC0EBD"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5E26E9" w:rsidRDefault="005E26E9">
    <w:pPr>
      <w:pStyle w:val="Rodap"/>
      <w:jc w:val="center"/>
      <w:rPr>
        <w:ins w:id="1741" w:author="granix pacheco" w:date="2016-02-08T10:54:00Z"/>
        <w:caps/>
        <w:color w:val="5B9BD5" w:themeColor="accent1"/>
      </w:rPr>
    </w:pPr>
    <w:ins w:id="1742"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9747A2">
      <w:rPr>
        <w:caps/>
        <w:noProof/>
        <w:color w:val="5B9BD5" w:themeColor="accent1"/>
      </w:rPr>
      <w:t>21</w:t>
    </w:r>
    <w:ins w:id="1743" w:author="granix pacheco" w:date="2016-02-08T10:54:00Z">
      <w:r>
        <w:rPr>
          <w:caps/>
          <w:color w:val="5B9BD5" w:themeColor="accent1"/>
        </w:rPr>
        <w:fldChar w:fldCharType="end"/>
      </w:r>
    </w:ins>
  </w:p>
  <w:p w14:paraId="0E61F274" w14:textId="0E62F41A" w:rsidR="005E26E9" w:rsidRDefault="005E26E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8C41F7" w14:textId="77777777" w:rsidR="00FC0EBD" w:rsidRDefault="00FC0EBD" w:rsidP="00185177">
      <w:pPr>
        <w:spacing w:after="0" w:line="240" w:lineRule="auto"/>
      </w:pPr>
      <w:r>
        <w:separator/>
      </w:r>
    </w:p>
  </w:footnote>
  <w:footnote w:type="continuationSeparator" w:id="0">
    <w:p w14:paraId="56756F63" w14:textId="77777777" w:rsidR="00FC0EBD" w:rsidRDefault="00FC0EBD"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6"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7"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1"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3"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5"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8"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4"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5"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9"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5"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C446F9E"/>
    <w:multiLevelType w:val="multilevel"/>
    <w:tmpl w:val="F18AE5DE"/>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52"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3"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4"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7"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63"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6"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7"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4"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8"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80"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81"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4"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5"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7"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9"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1"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2"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3"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5"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0"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01"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2"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3"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5"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6"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10"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11"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4"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5"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6"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7"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8"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9"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20"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1"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3"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24"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5"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6"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8"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35"/>
  </w:num>
  <w:num w:numId="3">
    <w:abstractNumId w:val="2"/>
  </w:num>
  <w:num w:numId="4">
    <w:abstractNumId w:val="12"/>
  </w:num>
  <w:num w:numId="5">
    <w:abstractNumId w:val="77"/>
  </w:num>
  <w:num w:numId="6">
    <w:abstractNumId w:val="17"/>
  </w:num>
  <w:num w:numId="7">
    <w:abstractNumId w:val="76"/>
  </w:num>
  <w:num w:numId="8">
    <w:abstractNumId w:val="50"/>
  </w:num>
  <w:num w:numId="9">
    <w:abstractNumId w:val="78"/>
  </w:num>
  <w:num w:numId="10">
    <w:abstractNumId w:val="129"/>
  </w:num>
  <w:num w:numId="11">
    <w:abstractNumId w:val="5"/>
  </w:num>
  <w:num w:numId="12">
    <w:abstractNumId w:val="57"/>
  </w:num>
  <w:num w:numId="13">
    <w:abstractNumId w:val="55"/>
  </w:num>
  <w:num w:numId="14">
    <w:abstractNumId w:val="46"/>
  </w:num>
  <w:num w:numId="15">
    <w:abstractNumId w:val="98"/>
  </w:num>
  <w:num w:numId="16">
    <w:abstractNumId w:val="103"/>
  </w:num>
  <w:num w:numId="17">
    <w:abstractNumId w:val="112"/>
  </w:num>
  <w:num w:numId="18">
    <w:abstractNumId w:val="85"/>
  </w:num>
  <w:num w:numId="19">
    <w:abstractNumId w:val="1"/>
  </w:num>
  <w:num w:numId="20">
    <w:abstractNumId w:val="45"/>
  </w:num>
  <w:num w:numId="21">
    <w:abstractNumId w:val="59"/>
  </w:num>
  <w:num w:numId="22">
    <w:abstractNumId w:val="75"/>
  </w:num>
  <w:num w:numId="23">
    <w:abstractNumId w:val="69"/>
  </w:num>
  <w:num w:numId="24">
    <w:abstractNumId w:val="60"/>
  </w:num>
  <w:num w:numId="25">
    <w:abstractNumId w:val="91"/>
  </w:num>
  <w:num w:numId="26">
    <w:abstractNumId w:val="43"/>
  </w:num>
  <w:num w:numId="27">
    <w:abstractNumId w:val="61"/>
  </w:num>
  <w:num w:numId="28">
    <w:abstractNumId w:val="21"/>
  </w:num>
  <w:num w:numId="29">
    <w:abstractNumId w:val="25"/>
  </w:num>
  <w:num w:numId="30">
    <w:abstractNumId w:val="34"/>
  </w:num>
  <w:num w:numId="31">
    <w:abstractNumId w:val="56"/>
  </w:num>
  <w:num w:numId="32">
    <w:abstractNumId w:val="73"/>
  </w:num>
  <w:num w:numId="33">
    <w:abstractNumId w:val="83"/>
  </w:num>
  <w:num w:numId="34">
    <w:abstractNumId w:val="118"/>
  </w:num>
  <w:num w:numId="35">
    <w:abstractNumId w:val="41"/>
  </w:num>
  <w:num w:numId="36">
    <w:abstractNumId w:val="75"/>
  </w:num>
  <w:num w:numId="37">
    <w:abstractNumId w:val="40"/>
  </w:num>
  <w:num w:numId="38">
    <w:abstractNumId w:val="111"/>
  </w:num>
  <w:num w:numId="39">
    <w:abstractNumId w:val="97"/>
  </w:num>
  <w:num w:numId="40">
    <w:abstractNumId w:val="13"/>
  </w:num>
  <w:num w:numId="41">
    <w:abstractNumId w:val="74"/>
  </w:num>
  <w:num w:numId="42">
    <w:abstractNumId w:val="31"/>
  </w:num>
  <w:num w:numId="43">
    <w:abstractNumId w:val="19"/>
  </w:num>
  <w:num w:numId="44">
    <w:abstractNumId w:val="87"/>
  </w:num>
  <w:num w:numId="45">
    <w:abstractNumId w:val="95"/>
  </w:num>
  <w:num w:numId="46">
    <w:abstractNumId w:val="93"/>
  </w:num>
  <w:num w:numId="47">
    <w:abstractNumId w:val="106"/>
  </w:num>
  <w:num w:numId="48">
    <w:abstractNumId w:val="32"/>
  </w:num>
  <w:num w:numId="49">
    <w:abstractNumId w:val="128"/>
  </w:num>
  <w:num w:numId="50">
    <w:abstractNumId w:val="37"/>
  </w:num>
  <w:num w:numId="51">
    <w:abstractNumId w:val="49"/>
  </w:num>
  <w:num w:numId="52">
    <w:abstractNumId w:val="67"/>
  </w:num>
  <w:num w:numId="53">
    <w:abstractNumId w:val="27"/>
  </w:num>
  <w:num w:numId="54">
    <w:abstractNumId w:val="99"/>
  </w:num>
  <w:num w:numId="55">
    <w:abstractNumId w:val="113"/>
  </w:num>
  <w:num w:numId="56">
    <w:abstractNumId w:val="44"/>
  </w:num>
  <w:num w:numId="57">
    <w:abstractNumId w:val="108"/>
  </w:num>
  <w:num w:numId="58">
    <w:abstractNumId w:val="63"/>
  </w:num>
  <w:num w:numId="59">
    <w:abstractNumId w:val="42"/>
  </w:num>
  <w:num w:numId="60">
    <w:abstractNumId w:val="64"/>
  </w:num>
  <w:num w:numId="61">
    <w:abstractNumId w:val="26"/>
  </w:num>
  <w:num w:numId="62">
    <w:abstractNumId w:val="48"/>
  </w:num>
  <w:num w:numId="63">
    <w:abstractNumId w:val="110"/>
  </w:num>
  <w:num w:numId="64">
    <w:abstractNumId w:val="20"/>
  </w:num>
  <w:num w:numId="65">
    <w:abstractNumId w:val="84"/>
  </w:num>
  <w:num w:numId="66">
    <w:abstractNumId w:val="124"/>
  </w:num>
  <w:num w:numId="67">
    <w:abstractNumId w:val="127"/>
  </w:num>
  <w:num w:numId="68">
    <w:abstractNumId w:val="62"/>
  </w:num>
  <w:num w:numId="69">
    <w:abstractNumId w:val="92"/>
  </w:num>
  <w:num w:numId="70">
    <w:abstractNumId w:val="0"/>
  </w:num>
  <w:num w:numId="71">
    <w:abstractNumId w:val="123"/>
  </w:num>
  <w:num w:numId="72">
    <w:abstractNumId w:val="79"/>
  </w:num>
  <w:num w:numId="73">
    <w:abstractNumId w:val="117"/>
  </w:num>
  <w:num w:numId="74">
    <w:abstractNumId w:val="89"/>
  </w:num>
  <w:num w:numId="75">
    <w:abstractNumId w:val="8"/>
  </w:num>
  <w:num w:numId="76">
    <w:abstractNumId w:val="121"/>
  </w:num>
  <w:num w:numId="77">
    <w:abstractNumId w:val="39"/>
  </w:num>
  <w:num w:numId="78">
    <w:abstractNumId w:val="105"/>
  </w:num>
  <w:num w:numId="79">
    <w:abstractNumId w:val="30"/>
  </w:num>
  <w:num w:numId="80">
    <w:abstractNumId w:val="120"/>
  </w:num>
  <w:num w:numId="81">
    <w:abstractNumId w:val="22"/>
  </w:num>
  <w:num w:numId="82">
    <w:abstractNumId w:val="53"/>
  </w:num>
  <w:num w:numId="83">
    <w:abstractNumId w:val="14"/>
  </w:num>
  <w:num w:numId="84">
    <w:abstractNumId w:val="9"/>
  </w:num>
  <w:num w:numId="85">
    <w:abstractNumId w:val="3"/>
  </w:num>
  <w:num w:numId="86">
    <w:abstractNumId w:val="126"/>
  </w:num>
  <w:num w:numId="87">
    <w:abstractNumId w:val="33"/>
  </w:num>
  <w:num w:numId="88">
    <w:abstractNumId w:val="7"/>
  </w:num>
  <w:num w:numId="89">
    <w:abstractNumId w:val="15"/>
  </w:num>
  <w:num w:numId="90">
    <w:abstractNumId w:val="90"/>
  </w:num>
  <w:num w:numId="91">
    <w:abstractNumId w:val="29"/>
  </w:num>
  <w:num w:numId="92">
    <w:abstractNumId w:val="72"/>
  </w:num>
  <w:num w:numId="93">
    <w:abstractNumId w:val="36"/>
  </w:num>
  <w:num w:numId="94">
    <w:abstractNumId w:val="109"/>
  </w:num>
  <w:num w:numId="95">
    <w:abstractNumId w:val="52"/>
  </w:num>
  <w:num w:numId="96">
    <w:abstractNumId w:val="88"/>
  </w:num>
  <w:num w:numId="97">
    <w:abstractNumId w:val="102"/>
  </w:num>
  <w:num w:numId="98">
    <w:abstractNumId w:val="18"/>
  </w:num>
  <w:num w:numId="99">
    <w:abstractNumId w:val="6"/>
  </w:num>
  <w:num w:numId="100">
    <w:abstractNumId w:val="100"/>
  </w:num>
  <w:num w:numId="101">
    <w:abstractNumId w:val="86"/>
  </w:num>
  <w:num w:numId="102">
    <w:abstractNumId w:val="125"/>
  </w:num>
  <w:num w:numId="103">
    <w:abstractNumId w:val="114"/>
  </w:num>
  <w:num w:numId="104">
    <w:abstractNumId w:val="58"/>
  </w:num>
  <w:num w:numId="105">
    <w:abstractNumId w:val="10"/>
  </w:num>
  <w:num w:numId="106">
    <w:abstractNumId w:val="80"/>
  </w:num>
  <w:num w:numId="107">
    <w:abstractNumId w:val="16"/>
  </w:num>
  <w:num w:numId="108">
    <w:abstractNumId w:val="119"/>
  </w:num>
  <w:num w:numId="109">
    <w:abstractNumId w:val="66"/>
  </w:num>
  <w:num w:numId="110">
    <w:abstractNumId w:val="82"/>
  </w:num>
  <w:num w:numId="111">
    <w:abstractNumId w:val="81"/>
  </w:num>
  <w:num w:numId="112">
    <w:abstractNumId w:val="101"/>
  </w:num>
  <w:num w:numId="113">
    <w:abstractNumId w:val="115"/>
  </w:num>
  <w:num w:numId="114">
    <w:abstractNumId w:val="54"/>
  </w:num>
  <w:num w:numId="115">
    <w:abstractNumId w:val="71"/>
  </w:num>
  <w:num w:numId="116">
    <w:abstractNumId w:val="96"/>
  </w:num>
  <w:num w:numId="117">
    <w:abstractNumId w:val="107"/>
  </w:num>
  <w:num w:numId="118">
    <w:abstractNumId w:val="70"/>
  </w:num>
  <w:num w:numId="119">
    <w:abstractNumId w:val="65"/>
  </w:num>
  <w:num w:numId="120">
    <w:abstractNumId w:val="94"/>
  </w:num>
  <w:num w:numId="121">
    <w:abstractNumId w:val="4"/>
  </w:num>
  <w:num w:numId="122">
    <w:abstractNumId w:val="122"/>
  </w:num>
  <w:num w:numId="123">
    <w:abstractNumId w:val="104"/>
  </w:num>
  <w:num w:numId="124">
    <w:abstractNumId w:val="51"/>
  </w:num>
  <w:num w:numId="125">
    <w:abstractNumId w:val="38"/>
  </w:num>
  <w:num w:numId="126">
    <w:abstractNumId w:val="116"/>
  </w:num>
  <w:num w:numId="127">
    <w:abstractNumId w:val="23"/>
  </w:num>
  <w:num w:numId="128">
    <w:abstractNumId w:val="11"/>
  </w:num>
  <w:num w:numId="129">
    <w:abstractNumId w:val="47"/>
  </w:num>
  <w:num w:numId="130">
    <w:abstractNumId w:val="24"/>
  </w:num>
  <w:num w:numId="131">
    <w:abstractNumId w:val="68"/>
  </w:num>
  <w:numIdMacAtCleanup w:val="1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7D9D"/>
    <w:rsid w:val="005F028E"/>
    <w:rsid w:val="005F208C"/>
    <w:rsid w:val="005F2EA3"/>
    <w:rsid w:val="005F36C9"/>
    <w:rsid w:val="006031C9"/>
    <w:rsid w:val="006035E0"/>
    <w:rsid w:val="006046D7"/>
    <w:rsid w:val="0060637C"/>
    <w:rsid w:val="00606915"/>
    <w:rsid w:val="00606AE5"/>
    <w:rsid w:val="00612705"/>
    <w:rsid w:val="00612EB2"/>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48E2"/>
    <w:rsid w:val="008A7262"/>
    <w:rsid w:val="008A7B70"/>
    <w:rsid w:val="008B1F1D"/>
    <w:rsid w:val="008C2DF9"/>
    <w:rsid w:val="008C5735"/>
    <w:rsid w:val="008C5792"/>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50B1D"/>
    <w:rsid w:val="00964DF1"/>
    <w:rsid w:val="00967D4D"/>
    <w:rsid w:val="00970BBB"/>
    <w:rsid w:val="009733F6"/>
    <w:rsid w:val="009747A2"/>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B7CD3"/>
    <w:rsid w:val="00AC010A"/>
    <w:rsid w:val="00AC36E1"/>
    <w:rsid w:val="00AC39A2"/>
    <w:rsid w:val="00AD108B"/>
    <w:rsid w:val="00AD6ACA"/>
    <w:rsid w:val="00AE1F4A"/>
    <w:rsid w:val="00AE6D3A"/>
    <w:rsid w:val="00AF04EC"/>
    <w:rsid w:val="00AF1060"/>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724A3"/>
    <w:rsid w:val="00F866DF"/>
    <w:rsid w:val="00F86B28"/>
    <w:rsid w:val="00F97CF1"/>
    <w:rsid w:val="00FA4F75"/>
    <w:rsid w:val="00FA76AF"/>
    <w:rsid w:val="00FA772E"/>
    <w:rsid w:val="00FB4DAC"/>
    <w:rsid w:val="00FB6808"/>
    <w:rsid w:val="00FB7EBC"/>
    <w:rsid w:val="00FC0EBD"/>
    <w:rsid w:val="00FC75B7"/>
    <w:rsid w:val="00FD346D"/>
    <w:rsid w:val="00FD6824"/>
    <w:rsid w:val="00FD789B"/>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e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29.jpeg"/><Relationship Id="rId68"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84" Type="http://schemas.openxmlformats.org/officeDocument/2006/relationships/image" Target="media/image40.jpeg"/><Relationship Id="rId89" Type="http://schemas.openxmlformats.org/officeDocument/2006/relationships/image" Target="media/image43.png"/><Relationship Id="rId112" Type="http://schemas.openxmlformats.org/officeDocument/2006/relationships/hyperlink" Target="http://produto.mercadolivre.com.br/MLB-706683459-protoboard-400-pontos-_JM" TargetMode="External"/><Relationship Id="rId133" Type="http://schemas.openxmlformats.org/officeDocument/2006/relationships/image" Target="media/image78.png"/><Relationship Id="rId138" Type="http://schemas.openxmlformats.org/officeDocument/2006/relationships/hyperlink" Target="http://instructables.com" TargetMode="External"/><Relationship Id="rId16" Type="http://schemas.openxmlformats.org/officeDocument/2006/relationships/image" Target="media/image6.png"/><Relationship Id="rId107" Type="http://schemas.openxmlformats.org/officeDocument/2006/relationships/image" Target="media/image59.jpe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4"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9" Type="http://schemas.openxmlformats.org/officeDocument/2006/relationships/image" Target="media/image37.jpeg"/><Relationship Id="rId102" Type="http://schemas.openxmlformats.org/officeDocument/2006/relationships/image" Target="media/image55.png"/><Relationship Id="rId123" Type="http://schemas.openxmlformats.org/officeDocument/2006/relationships/image" Target="media/image69.jpeg"/><Relationship Id="rId128" Type="http://schemas.openxmlformats.org/officeDocument/2006/relationships/image" Target="media/image74.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8.jpe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4"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9" Type="http://schemas.openxmlformats.org/officeDocument/2006/relationships/image" Target="media/image32.jpeg"/><Relationship Id="rId113" Type="http://schemas.openxmlformats.org/officeDocument/2006/relationships/image" Target="media/image63.jpeg"/><Relationship Id="rId118" Type="http://schemas.openxmlformats.org/officeDocument/2006/relationships/image" Target="media/image66.gif"/><Relationship Id="rId134" Type="http://schemas.openxmlformats.org/officeDocument/2006/relationships/image" Target="media/image79.png"/><Relationship Id="rId139" Type="http://schemas.openxmlformats.org/officeDocument/2006/relationships/hyperlink" Target="http://cadsoftusa.com" TargetMode="External"/><Relationship Id="rId80" Type="http://schemas.openxmlformats.org/officeDocument/2006/relationships/image" Target="media/image38.jpeg"/><Relationship Id="rId85" Type="http://schemas.openxmlformats.org/officeDocument/2006/relationships/hyperlink" Target="https://es.wikipedia.org/wiki/Pila_el%C3%A9ctric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image" Target="media/image26.jpeg"/><Relationship Id="rId67" Type="http://schemas.openxmlformats.org/officeDocument/2006/relationships/image" Target="media/image31.jpeg"/><Relationship Id="rId103" Type="http://schemas.openxmlformats.org/officeDocument/2006/relationships/hyperlink" Target="http://github.com/RatosDePC/Ultra" TargetMode="External"/><Relationship Id="rId108" Type="http://schemas.openxmlformats.org/officeDocument/2006/relationships/image" Target="media/image60.png"/><Relationship Id="rId116"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24" Type="http://schemas.openxmlformats.org/officeDocument/2006/relationships/image" Target="media/image70.jpeg"/><Relationship Id="rId129" Type="http://schemas.openxmlformats.org/officeDocument/2006/relationships/image" Target="media/image75.jpeg"/><Relationship Id="rId137" Type="http://schemas.openxmlformats.org/officeDocument/2006/relationships/hyperlink" Target="http://fritzing.org" TargetMode="Externa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image" Target="media/image23.png"/><Relationship Id="rId62" Type="http://schemas.openxmlformats.org/officeDocument/2006/relationships/image" Target="media/image28.jpeg"/><Relationship Id="rId70"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5" Type="http://schemas.openxmlformats.org/officeDocument/2006/relationships/image" Target="media/image35.jpeg"/><Relationship Id="rId83" Type="http://schemas.openxmlformats.org/officeDocument/2006/relationships/hyperlink" Target="http://www.electan.com/bateria-polimero-ion-litio-lipo-2000ma-p-3040.html" TargetMode="External"/><Relationship Id="rId88" Type="http://schemas.openxmlformats.org/officeDocument/2006/relationships/image" Target="media/image42.gif"/><Relationship Id="rId91" Type="http://schemas.openxmlformats.org/officeDocument/2006/relationships/image" Target="media/image45.png"/><Relationship Id="rId96" Type="http://schemas.openxmlformats.org/officeDocument/2006/relationships/image" Target="media/image49.png"/><Relationship Id="rId111" Type="http://schemas.openxmlformats.org/officeDocument/2006/relationships/image" Target="media/image62.png"/><Relationship Id="rId132" Type="http://schemas.openxmlformats.org/officeDocument/2006/relationships/image" Target="media/image77.png"/><Relationship Id="rId140" Type="http://schemas.openxmlformats.org/officeDocument/2006/relationships/image" Target="media/image8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5.jpeg"/><Relationship Id="rId106" Type="http://schemas.openxmlformats.org/officeDocument/2006/relationships/image" Target="media/image58.jpeg"/><Relationship Id="rId114" Type="http://schemas.openxmlformats.org/officeDocument/2006/relationships/hyperlink" Target="http://produto.mercadolivre.com.br/MLB-719927626-10-cabos-fio-jumper-machomacho-20cm-protoboard-arduino-pic-_JM" TargetMode="External"/><Relationship Id="rId119" Type="http://schemas.openxmlformats.org/officeDocument/2006/relationships/image" Target="media/image67.jpg"/><Relationship Id="rId127" Type="http://schemas.openxmlformats.org/officeDocument/2006/relationships/image" Target="media/image73.jpe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7.jpeg"/><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81"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6" Type="http://schemas.openxmlformats.org/officeDocument/2006/relationships/image" Target="media/image41.png"/><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hyperlink" Target="http://instructables.com" TargetMode="External"/><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1.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4.png"/><Relationship Id="rId76"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www.cadsoftusa.com/download-eagle/freeware/" TargetMode="External"/><Relationship Id="rId125" Type="http://schemas.openxmlformats.org/officeDocument/2006/relationships/image" Target="media/image71.jpg"/><Relationship Id="rId141" Type="http://schemas.openxmlformats.org/officeDocument/2006/relationships/hyperlink" Target="http://creativecommons.org/choose/github.com/RatosDePC/ApostilaBrino" TargetMode="External"/><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github.com/RatosdePC/ApostilaBrino" TargetMode="External"/><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87"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4.jpeg"/><Relationship Id="rId131" Type="http://schemas.openxmlformats.org/officeDocument/2006/relationships/hyperlink" Target="http://github.com/RatosDePC/Ultra" TargetMode="External"/><Relationship Id="rId136" Type="http://schemas.openxmlformats.org/officeDocument/2006/relationships/hyperlink" Target="http://arduino.cc" TargetMode="External"/><Relationship Id="rId61"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82" Type="http://schemas.openxmlformats.org/officeDocument/2006/relationships/image" Target="media/image39.jpe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56"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77" Type="http://schemas.openxmlformats.org/officeDocument/2006/relationships/image" Target="media/image36.jpeg"/><Relationship Id="rId100" Type="http://schemas.openxmlformats.org/officeDocument/2006/relationships/image" Target="media/image53.jpeg"/><Relationship Id="rId105" Type="http://schemas.openxmlformats.org/officeDocument/2006/relationships/image" Target="media/image57.jpeg"/><Relationship Id="rId126" Type="http://schemas.openxmlformats.org/officeDocument/2006/relationships/image" Target="media/image72.png"/><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8.jpg"/><Relationship Id="rId14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FC7BF2F1-094A-4A76-8D85-94F9B58AF340}" type="presOf" srcId="{30D9AF01-38AF-4E25-BC1B-A9364FA7AC13}" destId="{0DC95E25-AD11-41F1-87FE-9CAB1E740280}"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959F2CD1-2A08-4A38-99EE-B21F36ED1198}" type="presOf" srcId="{C714DD78-CD80-4C77-8ABE-9EE5AA8423DE}" destId="{40FD6B9A-9E05-4AE3-84D5-B7D6372AB9B0}" srcOrd="0" destOrd="0" presId="urn:microsoft.com/office/officeart/2005/8/layout/hierarchy2"/>
    <dgm:cxn modelId="{45C2632B-9A3F-4F30-B56A-428759600D6E}" type="presOf" srcId="{444C37B6-7B88-430B-B019-17E1EEB537BA}" destId="{9A8ED63D-9060-48D9-BC45-DEAFD4C5D8C8}" srcOrd="0" destOrd="0" presId="urn:microsoft.com/office/officeart/2005/8/layout/hierarchy2"/>
    <dgm:cxn modelId="{7F391983-98A3-4CBD-8120-1E799A67216F}" type="presOf" srcId="{B43B33D2-549E-4D68-A772-61CD66423E31}" destId="{F5D07AFF-F4F4-4B51-B6BF-ABE58B4D486B}" srcOrd="0" destOrd="0" presId="urn:microsoft.com/office/officeart/2005/8/layout/hierarchy2"/>
    <dgm:cxn modelId="{21F13045-5FA3-4C91-B088-91EB655FE545}" type="presOf" srcId="{68F8F1DD-99A4-4431-979A-22BAC611750F}" destId="{8F50BA73-7E3D-4A76-A8D1-C4E588BE2A4A}" srcOrd="0" destOrd="0" presId="urn:microsoft.com/office/officeart/2005/8/layout/hierarchy2"/>
    <dgm:cxn modelId="{001D4555-C5BE-484E-A627-97D0645CADC3}" type="presOf" srcId="{032961F1-DEC8-454A-87F6-3AD44EECC36F}" destId="{E0210E23-E8DA-4E1B-8E8F-5D6728A2D323}" srcOrd="1" destOrd="0" presId="urn:microsoft.com/office/officeart/2005/8/layout/hierarchy2"/>
    <dgm:cxn modelId="{FAA7D359-D16D-4167-BDD2-DDE264CEF86F}" type="presOf" srcId="{11B8D029-77B0-4716-B510-95B883CEFB37}" destId="{DC96E948-8F72-4925-ABD4-9BFEBDC23BD3}" srcOrd="0" destOrd="0" presId="urn:microsoft.com/office/officeart/2005/8/layout/hierarchy2"/>
    <dgm:cxn modelId="{F106D3F2-BCE2-4421-AE93-2388104668D0}" type="presOf" srcId="{013486B6-1772-4F07-8324-833EF698C2E1}" destId="{888C5F9C-214C-4ECC-A7CF-E4622537C8F2}" srcOrd="0" destOrd="0" presId="urn:microsoft.com/office/officeart/2005/8/layout/hierarchy2"/>
    <dgm:cxn modelId="{00A1880C-8164-4DE2-B9B0-C9E86719AC46}" type="presOf" srcId="{032961F1-DEC8-454A-87F6-3AD44EECC36F}" destId="{A7E5788F-8B5D-4A8B-BEF2-FAC672DCC272}"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40FB866C-8C50-4D1B-929C-72FADC288CD2}" srcId="{C714DD78-CD80-4C77-8ABE-9EE5AA8423DE}" destId="{B43B33D2-549E-4D68-A772-61CD66423E31}" srcOrd="1" destOrd="0" parTransId="{444C37B6-7B88-430B-B019-17E1EEB537BA}" sibTransId="{C60E04BD-217E-434A-AEE2-20BDD38242AF}"/>
    <dgm:cxn modelId="{8E047B89-2130-4D56-B70D-3AD3E5FC2346}" srcId="{013486B6-1772-4F07-8324-833EF698C2E1}" destId="{C714DD78-CD80-4C77-8ABE-9EE5AA8423DE}" srcOrd="0" destOrd="0" parTransId="{D3CA5E4D-BCED-4CB1-9FE3-0D6421BF9E9B}" sibTransId="{B239DA07-D305-4B4B-88DC-B546416141B9}"/>
    <dgm:cxn modelId="{ADE74655-A6E8-4E0C-85CC-F2C35F141E64}" srcId="{11B8D029-77B0-4716-B510-95B883CEFB37}" destId="{30D9AF01-38AF-4E25-BC1B-A9364FA7AC13}" srcOrd="0" destOrd="0" parTransId="{68F8F1DD-99A4-4431-979A-22BAC611750F}" sibTransId="{C12B5ACC-7ED8-4C32-81E4-B6B65B84C388}"/>
    <dgm:cxn modelId="{061509AD-AC97-4152-A979-7727363868EE}" type="presOf" srcId="{444C37B6-7B88-430B-B019-17E1EEB537BA}" destId="{55C6918C-E742-4097-AF40-8FDEA221512E}" srcOrd="1" destOrd="0" presId="urn:microsoft.com/office/officeart/2005/8/layout/hierarchy2"/>
    <dgm:cxn modelId="{0CA0AB74-ACFA-45E7-AA1A-45D54B6C2A00}" type="presOf" srcId="{0880B742-76F0-4963-8AF1-435D9815C721}" destId="{DEE6E627-5379-413A-82E0-20B83406172B}" srcOrd="0" destOrd="0" presId="urn:microsoft.com/office/officeart/2005/8/layout/hierarchy2"/>
    <dgm:cxn modelId="{8E90A585-EEBB-4247-9AAD-45D59CDF5712}" type="presOf" srcId="{9756563B-F9AB-461C-B971-2C5148F3F624}" destId="{B6231D48-FAE1-449F-A0C4-BFFA848F59B6}" srcOrd="0" destOrd="0" presId="urn:microsoft.com/office/officeart/2005/8/layout/hierarchy2"/>
    <dgm:cxn modelId="{BC3C32FA-78FB-4BED-9EDE-B76FA08E0B81}" type="presOf" srcId="{68F8F1DD-99A4-4431-979A-22BAC611750F}" destId="{266BE232-2488-466F-8373-117F4CE7E36B}" srcOrd="1" destOrd="0" presId="urn:microsoft.com/office/officeart/2005/8/layout/hierarchy2"/>
    <dgm:cxn modelId="{577F86A5-F1C7-4615-B2FF-0B278F72BDD8}" type="presOf" srcId="{0880B742-76F0-4963-8AF1-435D9815C721}" destId="{EB4D5397-00B1-4B26-A631-2177A16D9A09}" srcOrd="1" destOrd="0" presId="urn:microsoft.com/office/officeart/2005/8/layout/hierarchy2"/>
    <dgm:cxn modelId="{08AD2445-DB52-4DD6-AFBF-D5EB3DF0CF36}" type="presParOf" srcId="{888C5F9C-214C-4ECC-A7CF-E4622537C8F2}" destId="{5D9E6899-25A1-4732-BB69-60BBF9FECC43}" srcOrd="0" destOrd="0" presId="urn:microsoft.com/office/officeart/2005/8/layout/hierarchy2"/>
    <dgm:cxn modelId="{198A7D83-873F-4B4E-9E39-932B503D5A94}" type="presParOf" srcId="{5D9E6899-25A1-4732-BB69-60BBF9FECC43}" destId="{40FD6B9A-9E05-4AE3-84D5-B7D6372AB9B0}" srcOrd="0" destOrd="0" presId="urn:microsoft.com/office/officeart/2005/8/layout/hierarchy2"/>
    <dgm:cxn modelId="{3166EE44-B6E1-4FB3-9D11-7DB3A8C7C48F}" type="presParOf" srcId="{5D9E6899-25A1-4732-BB69-60BBF9FECC43}" destId="{5EE1F969-9820-41C1-ADED-284E7C26FE54}" srcOrd="1" destOrd="0" presId="urn:microsoft.com/office/officeart/2005/8/layout/hierarchy2"/>
    <dgm:cxn modelId="{751025B6-05C1-45EC-A8D0-69FDE8716FE0}" type="presParOf" srcId="{5EE1F969-9820-41C1-ADED-284E7C26FE54}" destId="{DEE6E627-5379-413A-82E0-20B83406172B}" srcOrd="0" destOrd="0" presId="urn:microsoft.com/office/officeart/2005/8/layout/hierarchy2"/>
    <dgm:cxn modelId="{9B69FD71-2965-4388-B8F1-FC2A665B56E4}" type="presParOf" srcId="{DEE6E627-5379-413A-82E0-20B83406172B}" destId="{EB4D5397-00B1-4B26-A631-2177A16D9A09}" srcOrd="0" destOrd="0" presId="urn:microsoft.com/office/officeart/2005/8/layout/hierarchy2"/>
    <dgm:cxn modelId="{9CD480B0-D86D-4096-917D-E02A1A071944}" type="presParOf" srcId="{5EE1F969-9820-41C1-ADED-284E7C26FE54}" destId="{8F3F08FB-81D3-40FD-A6B9-E402512A2600}" srcOrd="1" destOrd="0" presId="urn:microsoft.com/office/officeart/2005/8/layout/hierarchy2"/>
    <dgm:cxn modelId="{CBA97566-DADE-4B05-8108-F8A5293C0220}" type="presParOf" srcId="{8F3F08FB-81D3-40FD-A6B9-E402512A2600}" destId="{DC96E948-8F72-4925-ABD4-9BFEBDC23BD3}" srcOrd="0" destOrd="0" presId="urn:microsoft.com/office/officeart/2005/8/layout/hierarchy2"/>
    <dgm:cxn modelId="{A31937C5-F3B5-43B8-9679-0AA945B3D553}" type="presParOf" srcId="{8F3F08FB-81D3-40FD-A6B9-E402512A2600}" destId="{A8F8AC02-5F1C-416B-BD36-565BD15A7B19}" srcOrd="1" destOrd="0" presId="urn:microsoft.com/office/officeart/2005/8/layout/hierarchy2"/>
    <dgm:cxn modelId="{007516E8-18C8-47B8-A525-B861C382B449}" type="presParOf" srcId="{A8F8AC02-5F1C-416B-BD36-565BD15A7B19}" destId="{8F50BA73-7E3D-4A76-A8D1-C4E588BE2A4A}" srcOrd="0" destOrd="0" presId="urn:microsoft.com/office/officeart/2005/8/layout/hierarchy2"/>
    <dgm:cxn modelId="{414706AB-BEC3-453A-BE63-7471D5FA4B58}" type="presParOf" srcId="{8F50BA73-7E3D-4A76-A8D1-C4E588BE2A4A}" destId="{266BE232-2488-466F-8373-117F4CE7E36B}" srcOrd="0" destOrd="0" presId="urn:microsoft.com/office/officeart/2005/8/layout/hierarchy2"/>
    <dgm:cxn modelId="{CA942587-3830-4577-85AC-9AAD202EB137}" type="presParOf" srcId="{A8F8AC02-5F1C-416B-BD36-565BD15A7B19}" destId="{E35C7C19-3E68-4E64-B63F-C03F9E867B76}" srcOrd="1" destOrd="0" presId="urn:microsoft.com/office/officeart/2005/8/layout/hierarchy2"/>
    <dgm:cxn modelId="{BA259160-0A1D-421A-926C-C674060CC953}" type="presParOf" srcId="{E35C7C19-3E68-4E64-B63F-C03F9E867B76}" destId="{0DC95E25-AD11-41F1-87FE-9CAB1E740280}" srcOrd="0" destOrd="0" presId="urn:microsoft.com/office/officeart/2005/8/layout/hierarchy2"/>
    <dgm:cxn modelId="{D5875E1D-2D28-48B7-AC17-CD8108A3D23D}" type="presParOf" srcId="{E35C7C19-3E68-4E64-B63F-C03F9E867B76}" destId="{083BD93E-4E19-4A6B-A945-593B23D90263}" srcOrd="1" destOrd="0" presId="urn:microsoft.com/office/officeart/2005/8/layout/hierarchy2"/>
    <dgm:cxn modelId="{3EA7884F-D04D-4A7F-9D42-FA14B1B6B716}" type="presParOf" srcId="{5EE1F969-9820-41C1-ADED-284E7C26FE54}" destId="{9A8ED63D-9060-48D9-BC45-DEAFD4C5D8C8}" srcOrd="2" destOrd="0" presId="urn:microsoft.com/office/officeart/2005/8/layout/hierarchy2"/>
    <dgm:cxn modelId="{DC65321D-D00E-4BC3-B991-A4D22E8DE746}" type="presParOf" srcId="{9A8ED63D-9060-48D9-BC45-DEAFD4C5D8C8}" destId="{55C6918C-E742-4097-AF40-8FDEA221512E}" srcOrd="0" destOrd="0" presId="urn:microsoft.com/office/officeart/2005/8/layout/hierarchy2"/>
    <dgm:cxn modelId="{465A24CC-9930-4F2E-8438-E60E60AAA16E}" type="presParOf" srcId="{5EE1F969-9820-41C1-ADED-284E7C26FE54}" destId="{5F0E1AF8-3030-40B2-91AE-82C5ABE141AA}" srcOrd="3" destOrd="0" presId="urn:microsoft.com/office/officeart/2005/8/layout/hierarchy2"/>
    <dgm:cxn modelId="{C9432C83-340A-4E80-A2DB-E4E85B9A390F}" type="presParOf" srcId="{5F0E1AF8-3030-40B2-91AE-82C5ABE141AA}" destId="{F5D07AFF-F4F4-4B51-B6BF-ABE58B4D486B}" srcOrd="0" destOrd="0" presId="urn:microsoft.com/office/officeart/2005/8/layout/hierarchy2"/>
    <dgm:cxn modelId="{3B6DF06D-542F-4EDC-BDBF-71808486A3A5}" type="presParOf" srcId="{5F0E1AF8-3030-40B2-91AE-82C5ABE141AA}" destId="{59223AA0-CEFE-46C3-A1CC-8E54FEBC6690}" srcOrd="1" destOrd="0" presId="urn:microsoft.com/office/officeart/2005/8/layout/hierarchy2"/>
    <dgm:cxn modelId="{6E381409-3CD1-4134-8B14-9D10E606E995}" type="presParOf" srcId="{59223AA0-CEFE-46C3-A1CC-8E54FEBC6690}" destId="{A7E5788F-8B5D-4A8B-BEF2-FAC672DCC272}" srcOrd="0" destOrd="0" presId="urn:microsoft.com/office/officeart/2005/8/layout/hierarchy2"/>
    <dgm:cxn modelId="{11FAF443-F154-43C7-AD7B-114F2BC21CAA}" type="presParOf" srcId="{A7E5788F-8B5D-4A8B-BEF2-FAC672DCC272}" destId="{E0210E23-E8DA-4E1B-8E8F-5D6728A2D323}" srcOrd="0" destOrd="0" presId="urn:microsoft.com/office/officeart/2005/8/layout/hierarchy2"/>
    <dgm:cxn modelId="{48FB17EF-8E8C-40B0-8820-B55656BE0E5B}" type="presParOf" srcId="{59223AA0-CEFE-46C3-A1CC-8E54FEBC6690}" destId="{E01D4291-70B5-46D7-B057-23771D044E52}" srcOrd="1" destOrd="0" presId="urn:microsoft.com/office/officeart/2005/8/layout/hierarchy2"/>
    <dgm:cxn modelId="{ADC63EE5-F592-4D13-B5CB-915B43D02BF5}" type="presParOf" srcId="{E01D4291-70B5-46D7-B057-23771D044E52}" destId="{B6231D48-FAE1-449F-A0C4-BFFA848F59B6}" srcOrd="0" destOrd="0" presId="urn:microsoft.com/office/officeart/2005/8/layout/hierarchy2"/>
    <dgm:cxn modelId="{7AD55F79-BBDF-4716-B7A9-55015B1ED561}"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693B2-0C4F-4F52-8168-66AC843DF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11896</TotalTime>
  <Pages>76</Pages>
  <Words>14795</Words>
  <Characters>79895</Characters>
  <Application>Microsoft Office Word</Application>
  <DocSecurity>0</DocSecurity>
  <Lines>665</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69</cp:revision>
  <cp:lastPrinted>2016-03-09T18:36:00Z</cp:lastPrinted>
  <dcterms:created xsi:type="dcterms:W3CDTF">2016-02-14T22:28:00Z</dcterms:created>
  <dcterms:modified xsi:type="dcterms:W3CDTF">2016-06-23T22:48:00Z</dcterms:modified>
</cp:coreProperties>
</file>