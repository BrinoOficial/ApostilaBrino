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1FD20" w14:textId="310A552C" w:rsidR="0064551F" w:rsidRPr="007D7E6F" w:rsidRDefault="0064551F" w:rsidP="0064551F">
      <w:pPr>
        <w:jc w:val="center"/>
        <w:rPr>
          <w:rFonts w:ascii="Times New Roman" w:hAnsi="Times New Roman" w:cs="Times New Roman"/>
          <w:sz w:val="96"/>
          <w:szCs w:val="96"/>
        </w:rPr>
      </w:pPr>
    </w:p>
    <w:p w14:paraId="575891D6" w14:textId="77777777" w:rsidR="0064551F" w:rsidRPr="007D7E6F" w:rsidRDefault="0064551F" w:rsidP="0064551F">
      <w:pPr>
        <w:jc w:val="center"/>
        <w:rPr>
          <w:rFonts w:ascii="Times New Roman" w:hAnsi="Times New Roman" w:cs="Times New Roman"/>
          <w:sz w:val="96"/>
          <w:szCs w:val="96"/>
        </w:rPr>
      </w:pPr>
    </w:p>
    <w:p w14:paraId="7BDF9714" w14:textId="77777777" w:rsidR="0064551F" w:rsidRPr="007D7E6F" w:rsidRDefault="0064551F" w:rsidP="0064551F">
      <w:pPr>
        <w:jc w:val="center"/>
        <w:rPr>
          <w:rFonts w:ascii="Times New Roman" w:hAnsi="Times New Roman" w:cs="Times New Roman"/>
          <w:sz w:val="96"/>
          <w:szCs w:val="96"/>
        </w:rPr>
      </w:pPr>
    </w:p>
    <w:p w14:paraId="4BB3E063" w14:textId="77777777" w:rsidR="008A3DA1" w:rsidRPr="007D7E6F" w:rsidRDefault="0064551F" w:rsidP="0064551F">
      <w:pPr>
        <w:jc w:val="center"/>
        <w:rPr>
          <w:rFonts w:ascii="Times New Roman" w:hAnsi="Times New Roman" w:cs="Times New Roman"/>
          <w:sz w:val="96"/>
          <w:szCs w:val="96"/>
        </w:rPr>
      </w:pPr>
      <w:r w:rsidRPr="007D7E6F">
        <w:rPr>
          <w:rFonts w:ascii="Times New Roman" w:hAnsi="Times New Roman" w:cs="Times New Roman"/>
          <w:sz w:val="96"/>
          <w:szCs w:val="96"/>
        </w:rPr>
        <w:t>Arduino + Brino para a robótica educacional</w:t>
      </w:r>
    </w:p>
    <w:p w14:paraId="4EB41533" w14:textId="77777777" w:rsidR="0064551F" w:rsidRPr="007D7E6F" w:rsidRDefault="0064551F" w:rsidP="0064551F">
      <w:pPr>
        <w:jc w:val="center"/>
        <w:rPr>
          <w:rFonts w:ascii="Times New Roman" w:hAnsi="Times New Roman" w:cs="Times New Roman"/>
          <w:sz w:val="96"/>
          <w:szCs w:val="96"/>
        </w:rPr>
      </w:pPr>
    </w:p>
    <w:p w14:paraId="6D9E1A32" w14:textId="77777777" w:rsidR="0064551F" w:rsidRPr="007D7E6F" w:rsidRDefault="0064551F" w:rsidP="0064551F">
      <w:pPr>
        <w:jc w:val="center"/>
        <w:rPr>
          <w:rFonts w:ascii="Times New Roman" w:hAnsi="Times New Roman" w:cs="Times New Roman"/>
          <w:sz w:val="96"/>
          <w:szCs w:val="96"/>
        </w:rPr>
      </w:pPr>
    </w:p>
    <w:p w14:paraId="655FD3BE" w14:textId="77777777" w:rsidR="0064551F" w:rsidRPr="007D7E6F" w:rsidRDefault="0064551F" w:rsidP="0064551F">
      <w:pPr>
        <w:jc w:val="center"/>
        <w:rPr>
          <w:rFonts w:ascii="Times New Roman" w:hAnsi="Times New Roman" w:cs="Times New Roman"/>
          <w:sz w:val="24"/>
          <w:szCs w:val="24"/>
        </w:rPr>
      </w:pPr>
    </w:p>
    <w:p w14:paraId="284B094D" w14:textId="77777777" w:rsidR="0064551F" w:rsidRPr="007D7E6F" w:rsidRDefault="0064551F" w:rsidP="0064551F">
      <w:pPr>
        <w:jc w:val="center"/>
        <w:rPr>
          <w:rFonts w:ascii="Times New Roman" w:hAnsi="Times New Roman" w:cs="Times New Roman"/>
          <w:sz w:val="24"/>
          <w:szCs w:val="24"/>
        </w:rPr>
      </w:pPr>
    </w:p>
    <w:p w14:paraId="61B08A50" w14:textId="5D7E9B61"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Gabriel Rodrigues Pacheco, Giulia Fricke Ga</w:t>
      </w:r>
      <w:r w:rsidR="00B1515E" w:rsidRPr="007D7E6F">
        <w:rPr>
          <w:rFonts w:ascii="Times New Roman" w:hAnsi="Times New Roman" w:cs="Times New Roman"/>
          <w:sz w:val="24"/>
          <w:szCs w:val="24"/>
        </w:rPr>
        <w:t>lice,</w:t>
      </w:r>
      <w:r w:rsidRPr="007D7E6F">
        <w:rPr>
          <w:rFonts w:ascii="Times New Roman" w:hAnsi="Times New Roman" w:cs="Times New Roman"/>
          <w:sz w:val="24"/>
          <w:szCs w:val="24"/>
        </w:rPr>
        <w:t xml:space="preserve"> Mateus Berardo de Souza Terra, Rafael Mascarenhas Dal Moro, Victor Rodrigues Pacheco</w:t>
      </w:r>
      <w:r w:rsidR="003D350D" w:rsidRPr="007D7E6F">
        <w:rPr>
          <w:rFonts w:ascii="Times New Roman" w:hAnsi="Times New Roman" w:cs="Times New Roman"/>
          <w:sz w:val="24"/>
          <w:szCs w:val="24"/>
        </w:rPr>
        <w:t>.</w:t>
      </w:r>
    </w:p>
    <w:p w14:paraId="4CB719DF" w14:textId="77777777" w:rsidR="0064551F" w:rsidRPr="007D7E6F" w:rsidRDefault="0064551F" w:rsidP="0064551F">
      <w:pPr>
        <w:jc w:val="center"/>
        <w:rPr>
          <w:rFonts w:ascii="Times New Roman" w:hAnsi="Times New Roman" w:cs="Times New Roman"/>
          <w:sz w:val="24"/>
          <w:szCs w:val="24"/>
        </w:rPr>
      </w:pPr>
    </w:p>
    <w:p w14:paraId="27684EB0" w14:textId="77777777" w:rsidR="0064551F" w:rsidRPr="007D7E6F" w:rsidRDefault="0064551F" w:rsidP="0064551F">
      <w:pPr>
        <w:jc w:val="center"/>
        <w:rPr>
          <w:rFonts w:ascii="Times New Roman" w:hAnsi="Times New Roman" w:cs="Times New Roman"/>
          <w:sz w:val="24"/>
          <w:szCs w:val="24"/>
        </w:rPr>
      </w:pPr>
    </w:p>
    <w:p w14:paraId="679F8522" w14:textId="77777777" w:rsidR="0064551F" w:rsidRPr="007D7E6F" w:rsidRDefault="0064551F" w:rsidP="0064551F">
      <w:pPr>
        <w:jc w:val="center"/>
        <w:rPr>
          <w:rFonts w:ascii="Times New Roman" w:hAnsi="Times New Roman" w:cs="Times New Roman"/>
          <w:sz w:val="24"/>
          <w:szCs w:val="24"/>
        </w:rPr>
      </w:pPr>
    </w:p>
    <w:p w14:paraId="6DC36954" w14:textId="77777777"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Brasília, 2016</w:t>
      </w:r>
    </w:p>
    <w:p w14:paraId="7CAC9EA4" w14:textId="77777777" w:rsidR="0064551F" w:rsidRPr="00B3171B" w:rsidRDefault="0064551F" w:rsidP="00B3171B">
      <w:pPr>
        <w:pStyle w:val="PargrafodaLista"/>
        <w:ind w:left="360"/>
        <w:jc w:val="center"/>
        <w:rPr>
          <w:rFonts w:ascii="Times New Roman" w:hAnsi="Times New Roman" w:cs="Times New Roman"/>
          <w:b/>
          <w:sz w:val="40"/>
          <w:szCs w:val="40"/>
          <w:u w:val="single"/>
        </w:rPr>
      </w:pPr>
      <w:r w:rsidRPr="00B3171B">
        <w:rPr>
          <w:rFonts w:ascii="Times New Roman" w:hAnsi="Times New Roman" w:cs="Times New Roman"/>
          <w:b/>
          <w:sz w:val="40"/>
          <w:szCs w:val="40"/>
          <w:u w:val="single"/>
        </w:rPr>
        <w:lastRenderedPageBreak/>
        <w:t>Índice</w:t>
      </w:r>
    </w:p>
    <w:p w14:paraId="054F05C6" w14:textId="77777777" w:rsidR="0064551F" w:rsidRPr="007D7E6F" w:rsidRDefault="0064551F" w:rsidP="0064551F">
      <w:pPr>
        <w:jc w:val="center"/>
        <w:rPr>
          <w:ins w:id="0" w:author="granix pacheco" w:date="2016-02-08T11:03:00Z"/>
          <w:rFonts w:ascii="Times New Roman" w:hAnsi="Times New Roman" w:cs="Times New Roman"/>
          <w:sz w:val="24"/>
          <w:szCs w:val="24"/>
        </w:rPr>
      </w:pPr>
    </w:p>
    <w:p w14:paraId="3568D372" w14:textId="3B6CE14F" w:rsidR="0017119E" w:rsidRPr="00B3171B" w:rsidRDefault="0017119E" w:rsidP="00B3171B">
      <w:pPr>
        <w:rPr>
          <w:ins w:id="1" w:author="granix pacheco" w:date="2016-02-08T11:03:00Z"/>
          <w:rFonts w:ascii="Times New Roman" w:hAnsi="Times New Roman" w:cs="Times New Roman"/>
          <w:sz w:val="24"/>
          <w:szCs w:val="24"/>
        </w:rPr>
      </w:pPr>
    </w:p>
    <w:p w14:paraId="2FD83BE2" w14:textId="77777777" w:rsidR="0017119E" w:rsidRPr="007D7E6F" w:rsidRDefault="0017119E" w:rsidP="0064551F">
      <w:pPr>
        <w:jc w:val="center"/>
        <w:rPr>
          <w:rFonts w:ascii="Times New Roman" w:hAnsi="Times New Roman" w:cs="Times New Roman"/>
          <w:sz w:val="24"/>
          <w:szCs w:val="24"/>
        </w:rPr>
      </w:pPr>
    </w:p>
    <w:p w14:paraId="439D2AB6" w14:textId="71DC2EAD" w:rsidR="0064551F" w:rsidRPr="00B3171B" w:rsidRDefault="0064551F" w:rsidP="0017119E">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Introdução .......................................................................</w:t>
      </w:r>
      <w:r w:rsidR="00B3171B">
        <w:rPr>
          <w:rFonts w:ascii="Times New Roman" w:hAnsi="Times New Roman" w:cs="Times New Roman"/>
          <w:b/>
          <w:sz w:val="24"/>
          <w:szCs w:val="24"/>
        </w:rPr>
        <w:t>...............................</w:t>
      </w:r>
      <w:r w:rsidR="00E41325">
        <w:rPr>
          <w:rFonts w:ascii="Times New Roman" w:hAnsi="Times New Roman" w:cs="Times New Roman"/>
          <w:sz w:val="24"/>
          <w:szCs w:val="24"/>
        </w:rPr>
        <w:tab/>
      </w:r>
      <w:r w:rsidR="006F6A82" w:rsidRPr="005E26E9">
        <w:rPr>
          <w:rFonts w:ascii="Times New Roman" w:hAnsi="Times New Roman" w:cs="Times New Roman"/>
          <w:b/>
          <w:sz w:val="24"/>
          <w:szCs w:val="24"/>
        </w:rPr>
        <w:t>4</w:t>
      </w:r>
    </w:p>
    <w:p w14:paraId="21979BBA" w14:textId="321BDC38" w:rsidR="0017119E" w:rsidRDefault="00BE0DF1" w:rsidP="00B3171B">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Começando ....................................................................................................</w:t>
      </w:r>
      <w:r w:rsidR="005E26E9">
        <w:rPr>
          <w:rFonts w:ascii="Times New Roman" w:hAnsi="Times New Roman" w:cs="Times New Roman"/>
          <w:b/>
          <w:sz w:val="24"/>
          <w:szCs w:val="24"/>
        </w:rPr>
        <w:t>.</w:t>
      </w:r>
      <w:r w:rsidR="00E41325">
        <w:rPr>
          <w:rFonts w:ascii="Times New Roman" w:hAnsi="Times New Roman" w:cs="Times New Roman"/>
          <w:b/>
          <w:sz w:val="24"/>
          <w:szCs w:val="24"/>
        </w:rPr>
        <w:tab/>
        <w:t>5</w:t>
      </w:r>
    </w:p>
    <w:p w14:paraId="559C8567" w14:textId="4D656EE4"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Arduino....................................................................................................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5</w:t>
      </w:r>
    </w:p>
    <w:p w14:paraId="70B6B6BA" w14:textId="5FDD71D9"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Brino.........................................................................</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6</w:t>
      </w:r>
    </w:p>
    <w:p w14:paraId="75DBDB91" w14:textId="0F8441D0" w:rsidR="006F6A82" w:rsidRPr="006F6A82" w:rsidRDefault="003E72D2" w:rsidP="006F6A8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Fritzing....................................................................................................</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t>8</w:t>
      </w:r>
    </w:p>
    <w:p w14:paraId="4F204576" w14:textId="1E932F24" w:rsidR="00016525" w:rsidRPr="00213194" w:rsidRDefault="003E72D2" w:rsidP="00016525">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Pronto para começar...............................................................................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8</w:t>
      </w:r>
    </w:p>
    <w:p w14:paraId="7101127C" w14:textId="378258BD" w:rsidR="006F6A82" w:rsidRPr="006F6A82" w:rsidRDefault="00213194" w:rsidP="006F6A82">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color w:val="000000"/>
          <w:sz w:val="24"/>
          <w:szCs w:val="24"/>
        </w:rPr>
        <w:t>Introdução à Programação............................................................................</w:t>
      </w:r>
      <w:r w:rsidR="00E41325">
        <w:rPr>
          <w:rFonts w:ascii="Times New Roman" w:hAnsi="Times New Roman" w:cs="Times New Roman"/>
          <w:b/>
          <w:color w:val="000000"/>
          <w:sz w:val="24"/>
          <w:szCs w:val="24"/>
        </w:rPr>
        <w:tab/>
        <w:t>8</w:t>
      </w:r>
    </w:p>
    <w:p w14:paraId="235D0732" w14:textId="3F443A6E"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Variáveis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b/>
          <w:sz w:val="24"/>
          <w:szCs w:val="24"/>
        </w:rPr>
        <w:tab/>
      </w:r>
      <w:r w:rsidR="006F6A82">
        <w:rPr>
          <w:rFonts w:ascii="Times New Roman" w:hAnsi="Times New Roman" w:cs="Times New Roman"/>
          <w:sz w:val="24"/>
          <w:szCs w:val="24"/>
        </w:rPr>
        <w:t>9</w:t>
      </w:r>
    </w:p>
    <w:p w14:paraId="42E9C27C" w14:textId="6619BB6C"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Comentários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5E26E9">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11</w:t>
      </w:r>
    </w:p>
    <w:p w14:paraId="1CD6E72A" w14:textId="3F049649"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Incrementadores.....................................................................................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5E26E9">
        <w:rPr>
          <w:rFonts w:ascii="Times New Roman" w:hAnsi="Times New Roman" w:cs="Times New Roman"/>
          <w:color w:val="000000"/>
          <w:sz w:val="24"/>
          <w:szCs w:val="24"/>
        </w:rPr>
        <w:t>.</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11</w:t>
      </w:r>
    </w:p>
    <w:p w14:paraId="7B6F011C" w14:textId="0719BFC1"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Instruções e laços de controle.................................................................</w:t>
      </w:r>
      <w:r w:rsidR="006F6A82">
        <w:rPr>
          <w:rFonts w:ascii="Times New Roman" w:hAnsi="Times New Roman" w:cs="Times New Roman"/>
          <w:color w:val="000000"/>
          <w:sz w:val="24"/>
          <w:szCs w:val="24"/>
        </w:rPr>
        <w:t>..</w:t>
      </w:r>
      <w:r w:rsidR="005E26E9">
        <w:rPr>
          <w:rFonts w:ascii="Times New Roman" w:hAnsi="Times New Roman" w:cs="Times New Roman"/>
          <w:color w:val="000000"/>
          <w:sz w:val="24"/>
          <w:szCs w:val="24"/>
        </w:rPr>
        <w:t>..</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12</w:t>
      </w:r>
    </w:p>
    <w:p w14:paraId="6C8A7A9E" w14:textId="53EB9099"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Operadores lógicos..................................................................................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14</w:t>
      </w:r>
    </w:p>
    <w:p w14:paraId="178EEB86" w14:textId="5948A405"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Funções ou métodos...............................................................................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15</w:t>
      </w:r>
    </w:p>
    <w:p w14:paraId="60EE2B5A" w14:textId="6B205F0E" w:rsidR="00213194" w:rsidRPr="00016525" w:rsidRDefault="00213194" w:rsidP="00213194">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sz w:val="24"/>
          <w:szCs w:val="24"/>
        </w:rPr>
        <w:t>Introdução a eletrônica básica.......................................</w:t>
      </w:r>
      <w:r w:rsidR="00E41325">
        <w:rPr>
          <w:rFonts w:ascii="Times New Roman" w:hAnsi="Times New Roman" w:cs="Times New Roman"/>
          <w:b/>
          <w:sz w:val="24"/>
          <w:szCs w:val="24"/>
        </w:rPr>
        <w:t>...............................</w:t>
      </w:r>
      <w:r w:rsidR="00E41325">
        <w:rPr>
          <w:rFonts w:ascii="Times New Roman" w:hAnsi="Times New Roman" w:cs="Times New Roman"/>
          <w:b/>
          <w:sz w:val="24"/>
          <w:szCs w:val="24"/>
        </w:rPr>
        <w:tab/>
        <w:t>16</w:t>
      </w:r>
    </w:p>
    <w:p w14:paraId="2C01F3F6" w14:textId="2DC5AAFC" w:rsidR="00213194" w:rsidRDefault="00213194" w:rsidP="00213194">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Grandezas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16</w:t>
      </w:r>
    </w:p>
    <w:p w14:paraId="61F8FD28" w14:textId="2CB4501F" w:rsidR="00213194" w:rsidRDefault="00213194" w:rsidP="00213194">
      <w:pPr>
        <w:pStyle w:val="PargrafodaLista"/>
        <w:numPr>
          <w:ilvl w:val="2"/>
          <w:numId w:val="2"/>
        </w:numPr>
        <w:rPr>
          <w:rFonts w:ascii="Times New Roman" w:hAnsi="Times New Roman" w:cs="Times New Roman"/>
          <w:sz w:val="24"/>
          <w:szCs w:val="24"/>
        </w:rPr>
      </w:pPr>
      <w:r w:rsidRPr="00016525">
        <w:rPr>
          <w:rFonts w:ascii="Times New Roman" w:hAnsi="Times New Roman" w:cs="Times New Roman"/>
          <w:sz w:val="24"/>
          <w:szCs w:val="24"/>
        </w:rPr>
        <w:t>Corr</w:t>
      </w:r>
      <w:r w:rsidR="00976E77">
        <w:rPr>
          <w:rFonts w:ascii="Times New Roman" w:hAnsi="Times New Roman" w:cs="Times New Roman"/>
          <w:sz w:val="24"/>
          <w:szCs w:val="24"/>
        </w:rPr>
        <w:t>entes Elé</w:t>
      </w:r>
      <w:r w:rsidRPr="00016525">
        <w:rPr>
          <w:rFonts w:ascii="Times New Roman" w:hAnsi="Times New Roman" w:cs="Times New Roman"/>
          <w:sz w:val="24"/>
          <w:szCs w:val="24"/>
        </w:rPr>
        <w:t>tricas (I)</w:t>
      </w:r>
      <w:r w:rsidR="006F6A82">
        <w:rPr>
          <w:rFonts w:ascii="Times New Roman" w:hAnsi="Times New Roman" w:cs="Times New Roman"/>
          <w:sz w:val="24"/>
          <w:szCs w:val="24"/>
        </w:rPr>
        <w:t xml:space="preserve">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40B27B05" w14:textId="7FE0B8D9" w:rsidR="00213194" w:rsidRDefault="00976E77" w:rsidP="00734E21">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Corrente Contí</w:t>
      </w:r>
      <w:r w:rsidR="00213194" w:rsidRPr="00016525">
        <w:rPr>
          <w:rFonts w:ascii="Times New Roman" w:hAnsi="Times New Roman" w:cs="Times New Roman"/>
          <w:sz w:val="24"/>
          <w:szCs w:val="24"/>
        </w:rPr>
        <w:t>nua (C.C.)</w:t>
      </w:r>
      <w:r w:rsidR="006F6A82">
        <w:rPr>
          <w:rFonts w:ascii="Times New Roman" w:hAnsi="Times New Roman" w:cs="Times New Roman"/>
          <w:sz w:val="24"/>
          <w:szCs w:val="24"/>
        </w:rPr>
        <w:t xml:space="preserve"> </w:t>
      </w:r>
      <w:r w:rsidR="00213194" w:rsidRPr="00016525">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1A2637CD" w14:textId="0F3503D5" w:rsidR="00213194" w:rsidRDefault="00213194" w:rsidP="00213194">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Corrente Alternada (A.C.)</w:t>
      </w:r>
      <w:r w:rsidR="006F6A82">
        <w:rPr>
          <w:rFonts w:ascii="Times New Roman" w:hAnsi="Times New Roman" w:cs="Times New Roman"/>
          <w:sz w:val="24"/>
          <w:szCs w:val="24"/>
        </w:rPr>
        <w:t xml:space="preserve"> </w:t>
      </w:r>
      <w:r w:rsidRPr="00213194">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17</w:t>
      </w:r>
    </w:p>
    <w:p w14:paraId="473763CD" w14:textId="7621F15A" w:rsidR="00213194" w:rsidRDefault="00976E77" w:rsidP="00213194">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Resistê</w:t>
      </w:r>
      <w:r w:rsidR="00213194" w:rsidRPr="00213194">
        <w:rPr>
          <w:rFonts w:ascii="Times New Roman" w:hAnsi="Times New Roman" w:cs="Times New Roman"/>
          <w:sz w:val="24"/>
          <w:szCs w:val="24"/>
        </w:rPr>
        <w:t>ncia.......................................................</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0C6DED42" w14:textId="3016CF78" w:rsidR="000D7193" w:rsidRDefault="005E26E9"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Tensão (U) .......................................................</w:t>
      </w:r>
      <w:r>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582A079D" w14:textId="236A7854" w:rsidR="000D7193" w:rsidRDefault="000D7193"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Polos Elétricos..........................................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6CD947E3" w14:textId="10371557" w:rsidR="000D7193" w:rsidRPr="000D7193" w:rsidRDefault="000D7193" w:rsidP="000D7193">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Componentes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1325" w:rsidRPr="00734E21">
        <w:rPr>
          <w:rFonts w:ascii="Times New Roman" w:hAnsi="Times New Roman" w:cs="Times New Roman"/>
          <w:sz w:val="24"/>
          <w:szCs w:val="24"/>
        </w:rPr>
        <w:t>18</w:t>
      </w:r>
    </w:p>
    <w:p w14:paraId="1E156943" w14:textId="08FEEEDB" w:rsidR="00213194" w:rsidRP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3673EDD5" w14:textId="3FD6778A"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LDR...............................................................................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787531D" w14:textId="2EF96623" w:rsidR="006F6A82" w:rsidRPr="00213194" w:rsidRDefault="006F6A82"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Potenciômetro..........................................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877CA97" w14:textId="6F53C3C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Buzzer................................................................</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46A3BDE6" w14:textId="498F76EE"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Interruptores.......................................................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0D908E12" w14:textId="1482744A" w:rsidR="00AB7CD3" w:rsidRDefault="00213194" w:rsidP="00AB7CD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Relés................................................................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21</w:t>
      </w:r>
    </w:p>
    <w:p w14:paraId="6BB3EC68" w14:textId="043818F9" w:rsidR="00AB7CD3" w:rsidRDefault="00AB7CD3" w:rsidP="00AB7CD3">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Pontes H</w:t>
      </w:r>
      <w:r w:rsidR="005E26E9">
        <w:rPr>
          <w:rFonts w:ascii="Times New Roman" w:hAnsi="Times New Roman" w:cs="Times New Roman"/>
          <w:sz w:val="24"/>
          <w:szCs w:val="24"/>
        </w:rPr>
        <w:t>..........................................................................................</w:t>
      </w:r>
    </w:p>
    <w:p w14:paraId="73016AC9" w14:textId="7722A9CC" w:rsidR="00AB7CD3" w:rsidRPr="00AB7CD3" w:rsidRDefault="00AB7CD3" w:rsidP="00AB7CD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L293D</w:t>
      </w:r>
      <w:r w:rsidR="005E26E9">
        <w:rPr>
          <w:rFonts w:ascii="Times New Roman" w:hAnsi="Times New Roman" w:cs="Times New Roman"/>
          <w:sz w:val="24"/>
          <w:szCs w:val="24"/>
        </w:rPr>
        <w:t>.......................................................................................</w:t>
      </w:r>
    </w:p>
    <w:p w14:paraId="5E2E3D91" w14:textId="445F638C"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Capacitores.........................................................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0190">
        <w:rPr>
          <w:rFonts w:ascii="Times New Roman" w:hAnsi="Times New Roman" w:cs="Times New Roman"/>
          <w:sz w:val="24"/>
          <w:szCs w:val="24"/>
        </w:rPr>
        <w:t>21</w:t>
      </w:r>
    </w:p>
    <w:p w14:paraId="2EFCD7BE" w14:textId="34FBFD3B"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de cerâmica..................................</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34ED555D" w14:textId="5A4291F2"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eletrolítico.................................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0FF09340" w14:textId="10CCC1A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Diodos.................................................................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1B4DB626" w14:textId="0767C676"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LEDs.............................................................</w:t>
      </w:r>
      <w:r w:rsidR="00E40190">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23</w:t>
      </w:r>
    </w:p>
    <w:p w14:paraId="0F51969D" w14:textId="3BA6C9BE" w:rsidR="00213194" w:rsidRPr="00213194" w:rsidRDefault="00213194" w:rsidP="000D7193">
      <w:pPr>
        <w:pStyle w:val="PargrafodaLista"/>
        <w:numPr>
          <w:ilvl w:val="2"/>
          <w:numId w:val="2"/>
        </w:numPr>
        <w:rPr>
          <w:rFonts w:ascii="Times New Roman" w:hAnsi="Times New Roman" w:cs="Times New Roman"/>
          <w:sz w:val="24"/>
          <w:szCs w:val="24"/>
        </w:rPr>
      </w:pPr>
      <w:r w:rsidRPr="00E40190">
        <w:rPr>
          <w:rFonts w:ascii="Times New Roman" w:hAnsi="Times New Roman" w:cs="Times New Roman"/>
          <w:sz w:val="24"/>
          <w:szCs w:val="24"/>
        </w:rPr>
        <w:t>Motores..............................................................</w:t>
      </w:r>
      <w:r w:rsidR="00E40190" w:rsidRPr="00E40190">
        <w:rPr>
          <w:rFonts w:ascii="Times New Roman" w:hAnsi="Times New Roman" w:cs="Times New Roman"/>
          <w:sz w:val="24"/>
          <w:szCs w:val="24"/>
        </w:rPr>
        <w:t>...........................</w:t>
      </w:r>
      <w:r w:rsidR="00E40190">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23</w:t>
      </w:r>
    </w:p>
    <w:p w14:paraId="480BD176" w14:textId="391A1D57" w:rsidR="00213194" w:rsidRDefault="00E40190"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lastRenderedPageBreak/>
        <w:t>Motores C.C simples</w:t>
      </w:r>
      <w:r w:rsidR="00213194" w:rsidRPr="00213194">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8CB81AE" w14:textId="75DB372F" w:rsidR="00213194" w:rsidRDefault="00213194" w:rsidP="00734E21">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S</w:t>
      </w:r>
      <w:r w:rsidR="00D026A2">
        <w:rPr>
          <w:rFonts w:ascii="Times New Roman" w:hAnsi="Times New Roman" w:cs="Times New Roman"/>
          <w:sz w:val="24"/>
          <w:szCs w:val="24"/>
        </w:rPr>
        <w:t>ervo motores...........................................................................</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23ACC85" w14:textId="0368305F"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Motores de passo............................................</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6ED61AFC" w14:textId="4B8336A4" w:rsidR="00875056" w:rsidRPr="00875056" w:rsidRDefault="00213194" w:rsidP="00875056">
      <w:pPr>
        <w:pStyle w:val="PargrafodaLista"/>
        <w:numPr>
          <w:ilvl w:val="2"/>
          <w:numId w:val="2"/>
        </w:numPr>
        <w:rPr>
          <w:rFonts w:ascii="Times New Roman" w:hAnsi="Times New Roman" w:cs="Times New Roman"/>
          <w:sz w:val="24"/>
          <w:szCs w:val="24"/>
        </w:rPr>
      </w:pPr>
      <w:r w:rsidRPr="00680BCE">
        <w:rPr>
          <w:rFonts w:ascii="Times New Roman" w:hAnsi="Times New Roman" w:cs="Times New Roman"/>
          <w:sz w:val="24"/>
          <w:szCs w:val="24"/>
        </w:rPr>
        <w:t>Baterias...................................................................................</w:t>
      </w:r>
      <w:r w:rsidR="00E40190" w:rsidRPr="00680BCE">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14EF707A" w14:textId="57FC702A" w:rsidR="00213194" w:rsidRPr="000D7193" w:rsidRDefault="00213194" w:rsidP="000D7193">
      <w:pPr>
        <w:pStyle w:val="PargrafodaLista"/>
        <w:numPr>
          <w:ilvl w:val="1"/>
          <w:numId w:val="2"/>
        </w:numPr>
        <w:rPr>
          <w:rFonts w:ascii="Times New Roman" w:hAnsi="Times New Roman" w:cs="Times New Roman"/>
          <w:sz w:val="24"/>
          <w:szCs w:val="24"/>
        </w:rPr>
      </w:pPr>
      <w:r w:rsidRPr="00146947">
        <w:rPr>
          <w:rFonts w:ascii="Times New Roman" w:hAnsi="Times New Roman" w:cs="Times New Roman"/>
          <w:sz w:val="24"/>
          <w:szCs w:val="24"/>
        </w:rPr>
        <w:t>Associações.....................................................................</w:t>
      </w:r>
      <w:r w:rsidR="00E40190" w:rsidRPr="00146947">
        <w:rPr>
          <w:rFonts w:ascii="Times New Roman" w:hAnsi="Times New Roman" w:cs="Times New Roman"/>
          <w:sz w:val="24"/>
          <w:szCs w:val="24"/>
        </w:rPr>
        <w:t>...........................</w:t>
      </w:r>
      <w:r w:rsidR="00D026A2">
        <w:rPr>
          <w:rFonts w:ascii="Times New Roman" w:hAnsi="Times New Roman" w:cs="Times New Roman"/>
          <w:sz w:val="24"/>
          <w:szCs w:val="24"/>
        </w:rPr>
        <w:tab/>
      </w:r>
      <w:r w:rsidR="00734E21" w:rsidRPr="00146947">
        <w:rPr>
          <w:rFonts w:ascii="Times New Roman" w:hAnsi="Times New Roman" w:cs="Times New Roman"/>
          <w:sz w:val="24"/>
          <w:szCs w:val="24"/>
        </w:rPr>
        <w:t>28</w:t>
      </w:r>
    </w:p>
    <w:p w14:paraId="4F164EB6" w14:textId="59AAF5FD"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28</w:t>
      </w:r>
    </w:p>
    <w:p w14:paraId="4F6E3C01" w14:textId="6D74EAEA" w:rsid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Capacitores...........................................................</w:t>
      </w:r>
      <w:r w:rsidR="00E40190">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0C1A3CE7" w14:textId="71230ED7" w:rsidR="00213194" w:rsidRP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Pilhas/Baterias......................................................</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2796B768" w14:textId="68FD3175" w:rsidR="00016525" w:rsidRDefault="0017119E" w:rsidP="00016525">
      <w:pPr>
        <w:pStyle w:val="PargrafodaLista"/>
        <w:numPr>
          <w:ilvl w:val="0"/>
          <w:numId w:val="2"/>
        </w:numPr>
        <w:rPr>
          <w:rFonts w:ascii="Times New Roman" w:hAnsi="Times New Roman" w:cs="Times New Roman"/>
          <w:b/>
          <w:sz w:val="24"/>
          <w:szCs w:val="24"/>
        </w:rPr>
      </w:pPr>
      <w:r w:rsidRPr="00016525">
        <w:rPr>
          <w:rFonts w:ascii="Times New Roman" w:hAnsi="Times New Roman" w:cs="Times New Roman"/>
          <w:b/>
          <w:sz w:val="24"/>
          <w:szCs w:val="24"/>
        </w:rPr>
        <w:t>Projetos com Arduino....................................................................................</w:t>
      </w:r>
      <w:r w:rsidR="00D026A2">
        <w:rPr>
          <w:rFonts w:ascii="Times New Roman" w:hAnsi="Times New Roman" w:cs="Times New Roman"/>
          <w:b/>
          <w:sz w:val="24"/>
          <w:szCs w:val="24"/>
        </w:rPr>
        <w:tab/>
      </w:r>
      <w:r w:rsidR="00734E21">
        <w:rPr>
          <w:rFonts w:ascii="Times New Roman" w:hAnsi="Times New Roman" w:cs="Times New Roman"/>
          <w:b/>
          <w:sz w:val="24"/>
          <w:szCs w:val="24"/>
        </w:rPr>
        <w:t>30</w:t>
      </w:r>
    </w:p>
    <w:p w14:paraId="0182CA49" w14:textId="6798DBBC" w:rsidR="00016525" w:rsidRPr="00016525" w:rsidRDefault="0017119E" w:rsidP="00016525">
      <w:pPr>
        <w:pStyle w:val="PargrafodaLista"/>
        <w:numPr>
          <w:ilvl w:val="1"/>
          <w:numId w:val="2"/>
        </w:numPr>
        <w:rPr>
          <w:rFonts w:ascii="Times New Roman" w:hAnsi="Times New Roman" w:cs="Times New Roman"/>
          <w:b/>
          <w:sz w:val="24"/>
          <w:szCs w:val="24"/>
        </w:rPr>
      </w:pPr>
      <w:r w:rsidRPr="00016525">
        <w:rPr>
          <w:rFonts w:ascii="Times New Roman" w:hAnsi="Times New Roman" w:cs="Times New Roman"/>
          <w:sz w:val="24"/>
          <w:szCs w:val="24"/>
        </w:rPr>
        <w:t>Piscar........................................................................................................</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30</w:t>
      </w:r>
    </w:p>
    <w:p w14:paraId="3A29189D" w14:textId="1E098E65" w:rsidR="00213194" w:rsidRDefault="00680BCE" w:rsidP="00016525">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sz w:val="24"/>
          <w:szCs w:val="24"/>
        </w:rPr>
        <w:t>Ligar luz com botão</w:t>
      </w:r>
      <w:r w:rsidR="00213194">
        <w:rPr>
          <w:rFonts w:ascii="Times New Roman" w:hAnsi="Times New Roman" w:cs="Times New Roman"/>
          <w:sz w:val="24"/>
          <w:szCs w:val="24"/>
        </w:rPr>
        <w:t>...................................................................</w:t>
      </w:r>
      <w:r w:rsidR="00E40190">
        <w:rPr>
          <w:rFonts w:ascii="Times New Roman" w:hAnsi="Times New Roman" w:cs="Times New Roman"/>
          <w:sz w:val="24"/>
          <w:szCs w:val="24"/>
        </w:rPr>
        <w:t>...</w:t>
      </w:r>
      <w:r>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34</w:t>
      </w:r>
      <w:r>
        <w:rPr>
          <w:rFonts w:ascii="Times New Roman" w:hAnsi="Times New Roman" w:cs="Times New Roman"/>
          <w:sz w:val="24"/>
          <w:szCs w:val="24"/>
        </w:rPr>
        <w:t xml:space="preserve"> </w:t>
      </w:r>
    </w:p>
    <w:p w14:paraId="65B19538" w14:textId="29B7C18A"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Leitura Analógica para USB </w:t>
      </w:r>
      <w:r w:rsidR="004A7414" w:rsidRPr="00016525">
        <w:rPr>
          <w:rFonts w:ascii="Times New Roman" w:hAnsi="Times New Roman" w:cs="Times New Roman"/>
          <w:sz w:val="24"/>
          <w:szCs w:val="24"/>
        </w:rPr>
        <w:t>.................................................</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39</w:t>
      </w:r>
    </w:p>
    <w:p w14:paraId="2A1CAA50" w14:textId="5AFFB824" w:rsidR="00016525" w:rsidRDefault="00680BCE" w:rsidP="00016525">
      <w:pPr>
        <w:pStyle w:val="PargrafodaLista"/>
        <w:numPr>
          <w:ilvl w:val="1"/>
          <w:numId w:val="2"/>
        </w:numPr>
        <w:rPr>
          <w:rFonts w:ascii="Times New Roman" w:hAnsi="Times New Roman" w:cs="Times New Roman"/>
          <w:sz w:val="24"/>
          <w:szCs w:val="24"/>
        </w:rPr>
      </w:pPr>
      <w:bookmarkStart w:id="2" w:name="_GoBack"/>
      <w:bookmarkEnd w:id="2"/>
      <w:r>
        <w:rPr>
          <w:rFonts w:ascii="Times New Roman" w:hAnsi="Times New Roman" w:cs="Times New Roman"/>
          <w:sz w:val="24"/>
          <w:szCs w:val="24"/>
        </w:rPr>
        <w:t>Servo Controlado por P</w:t>
      </w:r>
      <w:r w:rsidR="00016525">
        <w:rPr>
          <w:rFonts w:ascii="Times New Roman" w:hAnsi="Times New Roman" w:cs="Times New Roman"/>
          <w:sz w:val="24"/>
          <w:szCs w:val="24"/>
        </w:rPr>
        <w:t>otenciômetro.......................................................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41</w:t>
      </w:r>
    </w:p>
    <w:p w14:paraId="3997CF66" w14:textId="55D2684E" w:rsidR="00680BCE" w:rsidRPr="00680BCE" w:rsidRDefault="00016525" w:rsidP="00680BCE">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Ultrassom + Memória..............................................................................</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44</w:t>
      </w:r>
    </w:p>
    <w:p w14:paraId="3B043596" w14:textId="42C2826A" w:rsidR="00016525"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w:t>
      </w:r>
      <w:r w:rsidR="00680BCE">
        <w:rPr>
          <w:rFonts w:ascii="Times New Roman" w:hAnsi="Times New Roman" w:cs="Times New Roman"/>
          <w:sz w:val="24"/>
          <w:szCs w:val="24"/>
        </w:rPr>
        <w:t>arrinho com Servo de Rotação C</w:t>
      </w:r>
      <w:r>
        <w:rPr>
          <w:rFonts w:ascii="Times New Roman" w:hAnsi="Times New Roman" w:cs="Times New Roman"/>
          <w:sz w:val="24"/>
          <w:szCs w:val="24"/>
        </w:rPr>
        <w:t>ontínua ................................................</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48</w:t>
      </w:r>
    </w:p>
    <w:p w14:paraId="6D915FE0" w14:textId="6C4C6DCA" w:rsidR="00213194"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Robô Ultrassônico ...................................................................................</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51</w:t>
      </w:r>
    </w:p>
    <w:p w14:paraId="08541A41" w14:textId="36221881" w:rsidR="0050454B" w:rsidRPr="0050454B" w:rsidRDefault="0050454B" w:rsidP="00D41502">
      <w:pPr>
        <w:pStyle w:val="PargrafodaLista"/>
        <w:numPr>
          <w:ilvl w:val="1"/>
          <w:numId w:val="2"/>
        </w:numPr>
        <w:rPr>
          <w:rFonts w:ascii="Times New Roman" w:hAnsi="Times New Roman" w:cs="Times New Roman"/>
          <w:b/>
          <w:sz w:val="24"/>
          <w:szCs w:val="24"/>
        </w:rPr>
      </w:pPr>
      <w:r w:rsidRPr="0050454B">
        <w:rPr>
          <w:rFonts w:ascii="Times New Roman" w:eastAsia="Times New Roman" w:hAnsi="Times New Roman" w:cs="Times New Roman"/>
          <w:bCs/>
          <w:sz w:val="24"/>
          <w:szCs w:val="24"/>
        </w:rPr>
        <w:t>Carrinh</w:t>
      </w:r>
      <w:r>
        <w:rPr>
          <w:rFonts w:ascii="Times New Roman" w:eastAsia="Times New Roman" w:hAnsi="Times New Roman" w:cs="Times New Roman"/>
          <w:bCs/>
          <w:sz w:val="24"/>
          <w:szCs w:val="24"/>
        </w:rPr>
        <w:t>o utilizando L293D e motores CC.........................</w:t>
      </w:r>
      <w:r w:rsidR="00D41502">
        <w:rPr>
          <w:rFonts w:ascii="Times New Roman" w:eastAsia="Times New Roman" w:hAnsi="Times New Roman" w:cs="Times New Roman"/>
          <w:bCs/>
          <w:sz w:val="24"/>
          <w:szCs w:val="24"/>
        </w:rPr>
        <w:t>.........................</w:t>
      </w:r>
      <w:r w:rsidR="005E26E9">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55</w:t>
      </w:r>
    </w:p>
    <w:p w14:paraId="0C8CDE85" w14:textId="503DA3AB" w:rsidR="00976E77" w:rsidRPr="0050454B" w:rsidRDefault="00976E77" w:rsidP="0050454B">
      <w:pPr>
        <w:pStyle w:val="PargrafodaLista"/>
        <w:numPr>
          <w:ilvl w:val="0"/>
          <w:numId w:val="2"/>
        </w:numPr>
        <w:rPr>
          <w:rFonts w:ascii="Times New Roman" w:hAnsi="Times New Roman" w:cs="Times New Roman"/>
          <w:b/>
          <w:sz w:val="24"/>
          <w:szCs w:val="24"/>
        </w:rPr>
      </w:pPr>
      <w:r w:rsidRPr="0050454B">
        <w:rPr>
          <w:rFonts w:ascii="Times New Roman" w:hAnsi="Times New Roman" w:cs="Times New Roman"/>
          <w:b/>
          <w:sz w:val="24"/>
          <w:szCs w:val="24"/>
        </w:rPr>
        <w:t>Despedida......................................................................................................</w:t>
      </w:r>
      <w:r w:rsidR="005E26E9">
        <w:rPr>
          <w:rFonts w:ascii="Times New Roman" w:hAnsi="Times New Roman" w:cs="Times New Roman"/>
          <w:b/>
          <w:sz w:val="24"/>
          <w:szCs w:val="24"/>
        </w:rPr>
        <w:t>...</w:t>
      </w:r>
      <w:r w:rsidR="00D026A2" w:rsidRPr="0050454B">
        <w:rPr>
          <w:rFonts w:ascii="Times New Roman" w:hAnsi="Times New Roman" w:cs="Times New Roman"/>
          <w:b/>
          <w:sz w:val="24"/>
          <w:szCs w:val="24"/>
        </w:rPr>
        <w:tab/>
      </w:r>
      <w:r w:rsidR="0050454B">
        <w:rPr>
          <w:rFonts w:ascii="Times New Roman" w:hAnsi="Times New Roman" w:cs="Times New Roman"/>
          <w:b/>
          <w:sz w:val="24"/>
          <w:szCs w:val="24"/>
        </w:rPr>
        <w:t>59</w:t>
      </w:r>
    </w:p>
    <w:p w14:paraId="644BEE6A" w14:textId="67BCA92A" w:rsidR="00976E77" w:rsidRPr="00016525" w:rsidRDefault="00976E77" w:rsidP="00976E77">
      <w:pPr>
        <w:pStyle w:val="PargrafodaLista"/>
        <w:numPr>
          <w:ilvl w:val="0"/>
          <w:numId w:val="2"/>
        </w:numPr>
        <w:rPr>
          <w:rFonts w:ascii="Times New Roman" w:hAnsi="Times New Roman" w:cs="Times New Roman"/>
          <w:sz w:val="24"/>
          <w:szCs w:val="24"/>
        </w:rPr>
      </w:pPr>
      <w:r w:rsidRPr="00734E21">
        <w:rPr>
          <w:rFonts w:ascii="Times New Roman" w:hAnsi="Times New Roman" w:cs="Times New Roman"/>
          <w:b/>
          <w:sz w:val="24"/>
          <w:szCs w:val="24"/>
        </w:rPr>
        <w:t>Apêndices .....................................................................................................</w:t>
      </w:r>
      <w:r w:rsidR="00680BCE" w:rsidRPr="00734E21">
        <w:rPr>
          <w:rFonts w:ascii="Times New Roman" w:hAnsi="Times New Roman" w:cs="Times New Roman"/>
          <w:b/>
          <w:sz w:val="24"/>
          <w:szCs w:val="24"/>
        </w:rPr>
        <w:t>...</w:t>
      </w:r>
      <w:r w:rsidR="00D026A2">
        <w:rPr>
          <w:rFonts w:ascii="Times New Roman" w:hAnsi="Times New Roman" w:cs="Times New Roman"/>
          <w:sz w:val="24"/>
          <w:szCs w:val="24"/>
        </w:rPr>
        <w:tab/>
      </w:r>
      <w:r w:rsidR="0050454B">
        <w:rPr>
          <w:rFonts w:ascii="Times New Roman" w:hAnsi="Times New Roman" w:cs="Times New Roman"/>
          <w:b/>
          <w:sz w:val="24"/>
          <w:szCs w:val="24"/>
        </w:rPr>
        <w:t>60</w:t>
      </w:r>
    </w:p>
    <w:p w14:paraId="118AA0FF" w14:textId="6A2DE903" w:rsidR="00213194" w:rsidRPr="00734E21"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Materiais importantes..................................................</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sidRPr="00734E21">
        <w:rPr>
          <w:rFonts w:ascii="Times New Roman" w:hAnsi="Times New Roman" w:cs="Times New Roman"/>
          <w:sz w:val="24"/>
          <w:szCs w:val="24"/>
        </w:rPr>
        <w:tab/>
      </w:r>
      <w:r w:rsidR="00734E21" w:rsidRPr="00734E21">
        <w:rPr>
          <w:rFonts w:ascii="Times New Roman" w:hAnsi="Times New Roman" w:cs="Times New Roman"/>
          <w:sz w:val="24"/>
          <w:szCs w:val="24"/>
        </w:rPr>
        <w:t>56</w:t>
      </w:r>
    </w:p>
    <w:p w14:paraId="6B08ED4B" w14:textId="20901765"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Protoboard....................................................................</w:t>
      </w:r>
      <w:r w:rsidR="005E26E9">
        <w:rPr>
          <w:rFonts w:ascii="Times New Roman" w:hAnsi="Times New Roman" w:cs="Times New Roman"/>
          <w:sz w:val="24"/>
          <w:szCs w:val="24"/>
        </w:rPr>
        <w:t>...................</w:t>
      </w:r>
      <w:r w:rsidR="00D026A2">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6</w:t>
      </w:r>
    </w:p>
    <w:p w14:paraId="4ECBAD17" w14:textId="5C320D7D"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Jumpers.....................................................................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673769B2" w14:textId="36710E93"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Fonte de alimentação...................................................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3134F263" w14:textId="47360548" w:rsidR="00213194" w:rsidRPr="00213194"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Tabelas importantes......................................................</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57</w:t>
      </w:r>
    </w:p>
    <w:p w14:paraId="7B5DC6A8" w14:textId="2BA1DFB4"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Valor de resistores..................................................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57</w:t>
      </w:r>
    </w:p>
    <w:p w14:paraId="146F9E8B" w14:textId="62D83D8D"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ASCII.....................................................................</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58</w:t>
      </w:r>
    </w:p>
    <w:p w14:paraId="3049E546" w14:textId="673B2E21" w:rsidR="00680BCE" w:rsidRPr="00680BCE" w:rsidRDefault="00B3171B" w:rsidP="00680BCE">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LEDs.......................................................................................</w:t>
      </w:r>
      <w:r w:rsidR="00D026A2">
        <w:rPr>
          <w:rFonts w:ascii="Times New Roman" w:hAnsi="Times New Roman" w:cs="Times New Roman"/>
          <w:sz w:val="24"/>
          <w:szCs w:val="24"/>
        </w:rPr>
        <w:t>.........</w:t>
      </w:r>
      <w:r w:rsidR="00146947">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9</w:t>
      </w:r>
    </w:p>
    <w:p w14:paraId="2FD37DA7" w14:textId="52DE4B51" w:rsidR="00976E77" w:rsidRPr="00976E77" w:rsidRDefault="00976E77"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Habilidades importantes .................................................</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60</w:t>
      </w:r>
    </w:p>
    <w:p w14:paraId="244E0BE7" w14:textId="4CA9427A"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Confecção de placas de circuito impresso ...........</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60</w:t>
      </w:r>
    </w:p>
    <w:p w14:paraId="1F123F01" w14:textId="79A85B94"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 xml:space="preserve">Soldagem e </w:t>
      </w:r>
      <w:proofErr w:type="spellStart"/>
      <w:r>
        <w:rPr>
          <w:rFonts w:ascii="Times New Roman" w:hAnsi="Times New Roman" w:cs="Times New Roman"/>
          <w:sz w:val="24"/>
          <w:szCs w:val="24"/>
        </w:rPr>
        <w:t>Dessoldagem</w:t>
      </w:r>
      <w:proofErr w:type="spellEnd"/>
      <w:r>
        <w:rPr>
          <w:rFonts w:ascii="Times New Roman" w:hAnsi="Times New Roman" w:cs="Times New Roman"/>
          <w:sz w:val="24"/>
          <w:szCs w:val="24"/>
        </w:rPr>
        <w:t xml:space="preserve"> .....................................</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62</w:t>
      </w:r>
    </w:p>
    <w:p w14:paraId="683AF5B1" w14:textId="3E8C7A19" w:rsidR="00734E21" w:rsidRDefault="00734E21"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Multímetro e Medidas .....................................................................</w:t>
      </w:r>
      <w:r>
        <w:rPr>
          <w:rFonts w:ascii="Times New Roman" w:hAnsi="Times New Roman" w:cs="Times New Roman"/>
          <w:sz w:val="24"/>
          <w:szCs w:val="24"/>
        </w:rPr>
        <w:tab/>
        <w:t>64</w:t>
      </w:r>
    </w:p>
    <w:p w14:paraId="36826EAA" w14:textId="4ACE4429"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Instalação de bibliotecas externas ...................................................</w:t>
      </w:r>
      <w:r w:rsidR="00D026A2">
        <w:rPr>
          <w:rFonts w:ascii="Times New Roman" w:hAnsi="Times New Roman" w:cs="Times New Roman"/>
          <w:sz w:val="24"/>
          <w:szCs w:val="24"/>
        </w:rPr>
        <w:tab/>
      </w:r>
      <w:r w:rsidR="00734E21">
        <w:rPr>
          <w:rFonts w:ascii="Times New Roman" w:hAnsi="Times New Roman" w:cs="Times New Roman"/>
          <w:sz w:val="24"/>
          <w:szCs w:val="24"/>
        </w:rPr>
        <w:t>64</w:t>
      </w:r>
    </w:p>
    <w:p w14:paraId="41209E4C" w14:textId="6041FFB0" w:rsidR="0064551F" w:rsidRPr="00734E21" w:rsidDel="0017119E" w:rsidRDefault="00734E21" w:rsidP="00734E21">
      <w:pPr>
        <w:rPr>
          <w:del w:id="3" w:author="granix pacheco" w:date="2016-02-08T11:24:00Z"/>
          <w:rFonts w:ascii="Times New Roman" w:hAnsi="Times New Roman" w:cs="Times New Roman"/>
          <w:b/>
          <w:sz w:val="24"/>
          <w:szCs w:val="24"/>
        </w:rPr>
      </w:pPr>
      <w:r>
        <w:rPr>
          <w:rFonts w:ascii="Times New Roman" w:hAnsi="Times New Roman" w:cs="Times New Roman"/>
          <w:b/>
          <w:sz w:val="24"/>
          <w:szCs w:val="24"/>
        </w:rPr>
        <w:t>Referências Bibliográficas ..........................................................................................</w:t>
      </w:r>
      <w:r>
        <w:rPr>
          <w:rFonts w:ascii="Times New Roman" w:hAnsi="Times New Roman" w:cs="Times New Roman"/>
          <w:b/>
          <w:sz w:val="24"/>
          <w:szCs w:val="24"/>
        </w:rPr>
        <w:tab/>
        <w:t>67</w:t>
      </w:r>
    </w:p>
    <w:p w14:paraId="66EBA35A" w14:textId="4BC1FAEC" w:rsidR="0064551F" w:rsidRPr="007D7E6F" w:rsidDel="0017119E" w:rsidRDefault="0064551F" w:rsidP="00734E21">
      <w:pPr>
        <w:rPr>
          <w:del w:id="4"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3636D9">
      <w:pPr>
        <w:pStyle w:val="PargrafodaLista"/>
        <w:numPr>
          <w:ilvl w:val="0"/>
          <w:numId w:val="41"/>
        </w:numPr>
        <w:spacing w:after="30"/>
        <w:jc w:val="both"/>
        <w:rPr>
          <w:rFonts w:ascii="Times New Roman" w:hAnsi="Times New Roman" w:cs="Times New Roman"/>
          <w:sz w:val="24"/>
          <w:szCs w:val="24"/>
        </w:rPr>
      </w:pPr>
      <w:r w:rsidRPr="003636D9">
        <w:rPr>
          <w:rFonts w:ascii="Times New Roman" w:hAnsi="Times New Roman" w:cs="Times New Roman"/>
          <w:b/>
          <w:sz w:val="36"/>
          <w:szCs w:val="36"/>
          <w:u w:val="single"/>
        </w:rPr>
        <w:lastRenderedPageBreak/>
        <w:t>Introdução</w:t>
      </w:r>
    </w:p>
    <w:p w14:paraId="15ED5948" w14:textId="77777777" w:rsidR="007031A8" w:rsidRPr="003636D9" w:rsidRDefault="007031A8" w:rsidP="003636D9">
      <w:pPr>
        <w:pStyle w:val="PargrafodaLista"/>
        <w:spacing w:after="30"/>
        <w:ind w:left="360"/>
        <w:jc w:val="both"/>
        <w:rPr>
          <w:rFonts w:ascii="Times New Roman" w:hAnsi="Times New Roman" w:cs="Times New Roman"/>
          <w:sz w:val="24"/>
          <w:szCs w:val="24"/>
        </w:rPr>
      </w:pPr>
    </w:p>
    <w:p w14:paraId="595FA58C" w14:textId="0EF44EE7" w:rsidR="0064551F" w:rsidRPr="003636D9" w:rsidRDefault="0064551F" w:rsidP="003636D9">
      <w:pPr>
        <w:pStyle w:val="NormalWeb"/>
        <w:shd w:val="clear" w:color="auto" w:fill="FFFFFF"/>
        <w:spacing w:before="0" w:beforeAutospacing="0" w:after="30" w:afterAutospacing="0"/>
        <w:jc w:val="both"/>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429D4E9E" w:rsidR="0064551F" w:rsidRPr="003636D9" w:rsidRDefault="0064551F" w:rsidP="003636D9">
      <w:pPr>
        <w:pStyle w:val="NormalWeb"/>
        <w:shd w:val="clear" w:color="auto" w:fill="FFFFFF"/>
        <w:spacing w:before="0" w:beforeAutospacing="0" w:after="30" w:afterAutospacing="0"/>
        <w:jc w:val="both"/>
        <w:rPr>
          <w:color w:val="000000"/>
        </w:rPr>
      </w:pPr>
      <w:r w:rsidRPr="003636D9">
        <w:rPr>
          <w:color w:val="000000"/>
        </w:rPr>
        <w:t xml:space="preserve">            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w:t>
      </w:r>
      <w:proofErr w:type="spellStart"/>
      <w:r w:rsidRPr="003636D9">
        <w:rPr>
          <w:color w:val="000000"/>
        </w:rPr>
        <w:t>Atmel</w:t>
      </w:r>
      <w:proofErr w:type="spellEnd"/>
      <w:r w:rsidRPr="003636D9">
        <w:rPr>
          <w:color w:val="000000"/>
        </w:rPr>
        <w:t xml:space="preserve">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proofErr w:type="spellStart"/>
      <w:r w:rsidR="00D4527F">
        <w:t>Y</w:t>
      </w:r>
      <w:r w:rsidRPr="003636D9">
        <w:t>ourself</w:t>
      </w:r>
      <w:proofErr w:type="spellEnd"/>
      <w:r w:rsidRPr="003636D9">
        <w:t>)</w:t>
      </w:r>
      <w:r w:rsidR="002C27B0" w:rsidRPr="003636D9">
        <w:t>, que</w:t>
      </w:r>
      <w:r w:rsidRPr="003636D9">
        <w:t xml:space="preserve"> adotam esta placa pela curva de aprendizagem relativamente pequena. Além de </w:t>
      </w:r>
      <w:proofErr w:type="spellStart"/>
      <w:r w:rsidRPr="003636D9">
        <w:t>hobbistas</w:t>
      </w:r>
      <w:proofErr w:type="spellEnd"/>
      <w:r w:rsidRPr="003636D9">
        <w:t xml:space="preserve">,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proofErr w:type="spellStart"/>
        <w:r w:rsidR="00B3171B" w:rsidRPr="003636D9">
          <w:rPr>
            <w:rStyle w:val="Hyperlink"/>
            <w:i/>
          </w:rPr>
          <w:t>instructables</w:t>
        </w:r>
        <w:proofErr w:type="spellEnd"/>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jc w:val="both"/>
        <w:rPr>
          <w:del w:id="5"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jc w:val="both"/>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w:t>
      </w:r>
      <w:proofErr w:type="spellStart"/>
      <w:r w:rsidRPr="003636D9">
        <w:rPr>
          <w:color w:val="000000"/>
        </w:rPr>
        <w:t>maker</w:t>
      </w:r>
      <w:proofErr w:type="spellEnd"/>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62B057AA" w14:textId="77777777" w:rsidR="003636D9" w:rsidRDefault="003636D9" w:rsidP="003636D9">
      <w:pPr>
        <w:pStyle w:val="NormalWeb"/>
        <w:shd w:val="clear" w:color="auto" w:fill="FFFFFF"/>
        <w:spacing w:before="0" w:beforeAutospacing="0" w:after="30" w:afterAutospacing="0"/>
        <w:jc w:val="both"/>
        <w:rPr>
          <w:color w:val="000000"/>
        </w:rPr>
      </w:pPr>
    </w:p>
    <w:p w14:paraId="07D8F0CC" w14:textId="77777777" w:rsidR="005E26E9" w:rsidRPr="003636D9" w:rsidRDefault="005E26E9" w:rsidP="003636D9">
      <w:pPr>
        <w:pStyle w:val="NormalWeb"/>
        <w:shd w:val="clear" w:color="auto" w:fill="FFFFFF"/>
        <w:spacing w:before="0" w:beforeAutospacing="0" w:after="30" w:afterAutospacing="0"/>
        <w:jc w:val="both"/>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jc w:val="both"/>
        <w:rPr>
          <w:b/>
          <w:color w:val="000000"/>
          <w:sz w:val="36"/>
          <w:szCs w:val="36"/>
          <w:u w:val="single"/>
        </w:rPr>
      </w:pPr>
      <w:r w:rsidRPr="003636D9">
        <w:rPr>
          <w:b/>
          <w:color w:val="000000"/>
          <w:sz w:val="36"/>
          <w:szCs w:val="36"/>
          <w:u w:val="single"/>
        </w:rPr>
        <w:t>Começando</w:t>
      </w:r>
    </w:p>
    <w:p w14:paraId="22200D78" w14:textId="77777777" w:rsidR="003636D9" w:rsidRPr="00A210E2" w:rsidRDefault="003636D9" w:rsidP="003636D9">
      <w:pPr>
        <w:pStyle w:val="NormalWeb"/>
        <w:shd w:val="clear" w:color="auto" w:fill="FFFFFF"/>
        <w:spacing w:before="0" w:beforeAutospacing="0" w:after="30" w:afterAutospacing="0"/>
        <w:ind w:left="360"/>
        <w:jc w:val="both"/>
        <w:rPr>
          <w:color w:val="000000"/>
          <w:sz w:val="28"/>
          <w:szCs w:val="36"/>
        </w:rPr>
      </w:pPr>
    </w:p>
    <w:p w14:paraId="6921570D" w14:textId="482E9EB2" w:rsidR="00BE0DF1" w:rsidRDefault="003E72D2" w:rsidP="009747A2">
      <w:pPr>
        <w:pStyle w:val="NormalWeb"/>
        <w:numPr>
          <w:ilvl w:val="1"/>
          <w:numId w:val="131"/>
        </w:numPr>
        <w:shd w:val="clear" w:color="auto" w:fill="FFFFFF"/>
        <w:spacing w:before="0" w:beforeAutospacing="0" w:after="30" w:afterAutospacing="0"/>
        <w:jc w:val="both"/>
        <w:rPr>
          <w:b/>
          <w:color w:val="000000"/>
          <w:sz w:val="32"/>
          <w:szCs w:val="32"/>
        </w:rPr>
      </w:pPr>
      <w:r w:rsidRPr="003636D9">
        <w:rPr>
          <w:b/>
          <w:color w:val="000000"/>
          <w:sz w:val="32"/>
          <w:szCs w:val="32"/>
        </w:rPr>
        <w:t>Arduino:</w:t>
      </w:r>
    </w:p>
    <w:p w14:paraId="42B17FF9" w14:textId="77777777" w:rsidR="003636D9" w:rsidRPr="00A210E2" w:rsidRDefault="003636D9" w:rsidP="003636D9">
      <w:pPr>
        <w:pStyle w:val="NormalWeb"/>
        <w:shd w:val="clear" w:color="auto" w:fill="FFFFFF"/>
        <w:spacing w:before="0" w:beforeAutospacing="0" w:after="30" w:afterAutospacing="0"/>
        <w:ind w:left="851"/>
        <w:jc w:val="both"/>
        <w:rPr>
          <w:color w:val="000000"/>
          <w:szCs w:val="32"/>
        </w:rPr>
      </w:pPr>
    </w:p>
    <w:p w14:paraId="5FE87BEB" w14:textId="16E2D3E4" w:rsidR="003E72D2" w:rsidRPr="003636D9" w:rsidRDefault="003E72D2" w:rsidP="003636D9">
      <w:pPr>
        <w:pStyle w:val="NormalWeb"/>
        <w:shd w:val="clear" w:color="auto" w:fill="FFFFFF"/>
        <w:spacing w:before="0" w:beforeAutospacing="0" w:after="30" w:afterAutospacing="0"/>
        <w:ind w:firstLine="720"/>
        <w:jc w:val="both"/>
      </w:pPr>
      <w:r w:rsidRPr="003636D9">
        <w:t>Para começar você vai precisar, claro, de um Arduino físico ou de uma versão virtual funcional dele. Seja um original ou um clone, a placa que você preferir provavelmente funcionará. Nessa apos</w:t>
      </w:r>
      <w:r w:rsidR="00D4527F">
        <w:t>tila utilizaremos o Arduino N</w:t>
      </w:r>
      <w:r w:rsidRPr="003636D9">
        <w:t>ano como referência. Recomendamos que o resto dos componentes seja adquirido quando você começar a desenvolver o p</w:t>
      </w:r>
      <w:r w:rsidR="00D4527F">
        <w:t>rojeto do capítulo, uma vez que</w:t>
      </w:r>
      <w:r w:rsidR="00BA03A7" w:rsidRPr="003636D9">
        <w:t xml:space="preserve"> comprar</w:t>
      </w:r>
      <w:r w:rsidRPr="003636D9">
        <w:t xml:space="preserve"> todos juntos pode ser custoso. </w:t>
      </w:r>
      <w:r w:rsidR="007821C7" w:rsidRPr="003636D9">
        <w:t>I</w:t>
      </w:r>
      <w:r w:rsidR="001B424E" w:rsidRPr="003636D9">
        <w:t>nstruções</w:t>
      </w:r>
      <w:r w:rsidRPr="003636D9">
        <w:t xml:space="preserve"> </w:t>
      </w:r>
      <w:r w:rsidR="00A41074" w:rsidRPr="003636D9">
        <w:t>de</w:t>
      </w:r>
      <w:r w:rsidRPr="003636D9">
        <w:t xml:space="preserve"> confecção de placas </w:t>
      </w:r>
      <w:r w:rsidR="00B052B6" w:rsidRPr="003636D9">
        <w:t xml:space="preserve">de circuito impresso, </w:t>
      </w:r>
      <w:r w:rsidR="00A41074" w:rsidRPr="003636D9">
        <w:t>soldagem</w:t>
      </w:r>
      <w:r w:rsidR="00B052B6" w:rsidRPr="003636D9">
        <w:t xml:space="preserve"> e outras</w:t>
      </w:r>
      <w:r w:rsidR="00B052B6" w:rsidRPr="003636D9">
        <w:rPr>
          <w:color w:val="000000" w:themeColor="text1"/>
        </w:rPr>
        <w:t xml:space="preserve"> </w:t>
      </w:r>
      <w:r w:rsidR="005E7D9D" w:rsidRPr="003636D9">
        <w:rPr>
          <w:color w:val="000000" w:themeColor="text1"/>
        </w:rPr>
        <w:t>habilidades necessárias para o desenvolvimento de alguns projetos</w:t>
      </w:r>
      <w:r w:rsidR="00D4527F">
        <w:t xml:space="preserve">, podem ser encontradas </w:t>
      </w:r>
      <w:r w:rsidR="00996F86">
        <w:t>a</w:t>
      </w:r>
      <w:r w:rsidR="00A41074" w:rsidRPr="003636D9">
        <w:t>o final do livro.</w:t>
      </w:r>
    </w:p>
    <w:p w14:paraId="2215DB1F" w14:textId="28E0C258" w:rsidR="003E72D2" w:rsidRPr="003636D9" w:rsidRDefault="003E72D2" w:rsidP="003636D9">
      <w:pPr>
        <w:pStyle w:val="NormalWeb"/>
        <w:shd w:val="clear" w:color="auto" w:fill="FFFFFF"/>
        <w:spacing w:before="0" w:beforeAutospacing="0" w:after="30" w:afterAutospacing="0"/>
        <w:ind w:firstLine="720"/>
        <w:jc w:val="both"/>
      </w:pPr>
      <w:r w:rsidRPr="003636D9">
        <w:rPr>
          <w:color w:val="000000"/>
        </w:rPr>
        <w:t>Primeiro, vamos configurar o seu computador para que você possa programar sua placa. Entre no site do Arduino [</w:t>
      </w:r>
      <w:hyperlink r:id="rId9" w:history="1">
        <w:r w:rsidRPr="003636D9">
          <w:rPr>
            <w:rStyle w:val="Hyperlink"/>
            <w:i/>
          </w:rPr>
          <w:t>arduino.cc</w:t>
        </w:r>
      </w:hyperlink>
      <w:r w:rsidRPr="003636D9">
        <w:rPr>
          <w:color w:val="000000"/>
        </w:rPr>
        <w:t>] e vá na aba downloads para baixar a IDE mais recente</w:t>
      </w:r>
      <w:r w:rsidR="001B424E" w:rsidRPr="003636D9">
        <w:rPr>
          <w:color w:val="000000"/>
        </w:rPr>
        <w:t>,</w:t>
      </w:r>
      <w:r w:rsidRPr="003636D9">
        <w:rPr>
          <w:color w:val="000000"/>
        </w:rPr>
        <w:t xml:space="preserve"> </w:t>
      </w:r>
      <w:r w:rsidRPr="003636D9">
        <w:t xml:space="preserve">que na ocasião era a versão 1.6.7. </w:t>
      </w:r>
      <w:r w:rsidRPr="003636D9">
        <w:rPr>
          <w:color w:val="000000"/>
        </w:rPr>
        <w:t>Siga as imagens para completar a instalação:</w:t>
      </w:r>
    </w:p>
    <w:p w14:paraId="161A24A1" w14:textId="709AA5DE" w:rsidR="003E72D2" w:rsidRPr="00A210E2" w:rsidRDefault="003E72D2" w:rsidP="003636D9">
      <w:pPr>
        <w:pStyle w:val="NormalWeb"/>
        <w:shd w:val="clear" w:color="auto" w:fill="FFFFFF"/>
        <w:spacing w:before="0" w:beforeAutospacing="0" w:after="30" w:afterAutospacing="0"/>
        <w:ind w:left="851"/>
        <w:jc w:val="both"/>
        <w:rPr>
          <w:color w:val="000000"/>
          <w:szCs w:val="40"/>
        </w:rPr>
      </w:pPr>
    </w:p>
    <w:p w14:paraId="693A34F3" w14:textId="0191008A"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289A74FD" wp14:editId="254E35E9">
            <wp:extent cx="3270250" cy="2246630"/>
            <wp:effectExtent l="0" t="0" r="635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inline>
        </w:drawing>
      </w:r>
    </w:p>
    <w:p w14:paraId="72A83347"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0B36C2C"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2F470EEF" w14:textId="39C41292" w:rsidR="001653E0" w:rsidRPr="003636D9" w:rsidRDefault="003636D9"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32CE6894" wp14:editId="087D62A8">
            <wp:extent cx="3538220" cy="2419985"/>
            <wp:effectExtent l="0" t="0" r="508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inline>
        </w:drawing>
      </w:r>
    </w:p>
    <w:p w14:paraId="0E5DD4A5" w14:textId="77777777" w:rsidR="005E26E9" w:rsidRPr="00A210E2" w:rsidRDefault="005E26E9" w:rsidP="005E26E9">
      <w:pPr>
        <w:pStyle w:val="NormalWeb"/>
        <w:shd w:val="clear" w:color="auto" w:fill="FFFFFF"/>
        <w:spacing w:before="0" w:beforeAutospacing="0" w:after="30" w:afterAutospacing="0"/>
        <w:jc w:val="both"/>
        <w:rPr>
          <w:color w:val="000000"/>
          <w:szCs w:val="40"/>
        </w:rPr>
      </w:pPr>
    </w:p>
    <w:p w14:paraId="790E3CDE" w14:textId="3E49B099"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lastRenderedPageBreak/>
        <w:drawing>
          <wp:inline distT="0" distB="0" distL="0" distR="0" wp14:anchorId="3209348B" wp14:editId="10A20FCB">
            <wp:extent cx="3488055" cy="239395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inline>
        </w:drawing>
      </w:r>
    </w:p>
    <w:p w14:paraId="2C08A48A"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629D1C7F"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E148675" w14:textId="32692756" w:rsidR="00C65A5D" w:rsidRDefault="003E72D2" w:rsidP="009747A2">
      <w:pPr>
        <w:pStyle w:val="NormalWeb"/>
        <w:numPr>
          <w:ilvl w:val="1"/>
          <w:numId w:val="118"/>
        </w:numPr>
        <w:shd w:val="clear" w:color="auto" w:fill="FFFFFF"/>
        <w:spacing w:before="0" w:beforeAutospacing="0" w:after="30" w:afterAutospacing="0"/>
        <w:jc w:val="both"/>
        <w:rPr>
          <w:b/>
          <w:color w:val="000000"/>
          <w:sz w:val="32"/>
          <w:szCs w:val="32"/>
        </w:rPr>
      </w:pPr>
      <w:r w:rsidRPr="003636D9">
        <w:rPr>
          <w:b/>
          <w:color w:val="000000"/>
          <w:sz w:val="32"/>
          <w:szCs w:val="32"/>
        </w:rPr>
        <w:t>Brino:</w:t>
      </w:r>
    </w:p>
    <w:p w14:paraId="2C31898E" w14:textId="77777777" w:rsidR="003636D9" w:rsidRPr="00A210E2" w:rsidRDefault="003636D9" w:rsidP="003636D9">
      <w:pPr>
        <w:pStyle w:val="NormalWeb"/>
        <w:shd w:val="clear" w:color="auto" w:fill="FFFFFF"/>
        <w:spacing w:before="0" w:beforeAutospacing="0" w:after="30" w:afterAutospacing="0"/>
        <w:ind w:left="851"/>
        <w:jc w:val="both"/>
        <w:rPr>
          <w:color w:val="000000"/>
          <w:szCs w:val="32"/>
        </w:rPr>
      </w:pPr>
    </w:p>
    <w:p w14:paraId="3E6F96EE" w14:textId="4AAC0EA1" w:rsidR="003E72D2" w:rsidRPr="003636D9" w:rsidRDefault="003E72D2" w:rsidP="003636D9">
      <w:pPr>
        <w:pStyle w:val="NormalWeb"/>
        <w:shd w:val="clear" w:color="auto" w:fill="FFFFFF"/>
        <w:spacing w:before="0" w:beforeAutospacing="0" w:after="30" w:afterAutospacing="0"/>
        <w:ind w:firstLine="720"/>
        <w:jc w:val="both"/>
        <w:rPr>
          <w:color w:val="000000"/>
        </w:rPr>
      </w:pPr>
      <w:r w:rsidRPr="003636D9">
        <w:rPr>
          <w:color w:val="000000"/>
        </w:rPr>
        <w:t xml:space="preserve">Depois de instalar a IDE do Arduino, você está pronto para instalar o Brino. Para isso, basta acessar a página do GitHub: </w:t>
      </w:r>
      <w:hyperlink r:id="rId13" w:history="1">
        <w:r w:rsidR="0065448E" w:rsidRPr="003636D9">
          <w:rPr>
            <w:rStyle w:val="Hyperlink"/>
            <w:i/>
          </w:rPr>
          <w:t>http://</w:t>
        </w:r>
        <w:r w:rsidRPr="003636D9">
          <w:rPr>
            <w:rStyle w:val="Hyperlink"/>
            <w:i/>
          </w:rPr>
          <w:t>ratosdepc.github.io/</w:t>
        </w:r>
        <w:r w:rsidR="009E1512" w:rsidRPr="003636D9">
          <w:rPr>
            <w:rStyle w:val="Hyperlink"/>
            <w:i/>
          </w:rPr>
          <w:t>Brino</w:t>
        </w:r>
      </w:hyperlink>
      <w:r w:rsidR="009E1512" w:rsidRPr="003636D9">
        <w:rPr>
          <w:color w:val="000000"/>
        </w:rPr>
        <w:t>; na</w:t>
      </w:r>
      <w:r w:rsidRPr="003636D9">
        <w:rPr>
          <w:color w:val="000000"/>
        </w:rPr>
        <w:t xml:space="preserve"> área de primeiros passos</w:t>
      </w:r>
      <w:r w:rsidR="009E1512" w:rsidRPr="003636D9">
        <w:rPr>
          <w:color w:val="000000"/>
        </w:rPr>
        <w:t>,</w:t>
      </w:r>
      <w:r w:rsidRPr="003636D9">
        <w:rPr>
          <w:color w:val="000000"/>
        </w:rPr>
        <w:t xml:space="preserve"> você encontra</w:t>
      </w:r>
      <w:r w:rsidR="00996F86">
        <w:rPr>
          <w:color w:val="000000"/>
        </w:rPr>
        <w:t>rá</w:t>
      </w:r>
      <w:r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Pr="003636D9">
        <w:rPr>
          <w:color w:val="000000"/>
        </w:rPr>
        <w:t>a página de releases, baixe o zip da versão mais recente e descompacte-o em</w:t>
      </w:r>
      <w:r w:rsidR="00F37DA8" w:rsidRPr="003636D9">
        <w:rPr>
          <w:color w:val="000000"/>
        </w:rPr>
        <w:t xml:space="preserve"> algum lugar (de preferência onde você possa encontrá-lo</w:t>
      </w:r>
      <w:r w:rsidRPr="003636D9">
        <w:rPr>
          <w:color w:val="000000"/>
        </w:rPr>
        <w:t xml:space="preserve"> facilmente).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Pr="003636D9">
        <w:rPr>
          <w:color w:val="000000"/>
        </w:rPr>
        <w:t xml:space="preserve"> consultar algum código de exemplo, </w:t>
      </w:r>
      <w:r w:rsidR="00BD538F" w:rsidRPr="003636D9">
        <w:rPr>
          <w:color w:val="000000" w:themeColor="text1"/>
        </w:rPr>
        <w:t xml:space="preserve">estes </w:t>
      </w:r>
      <w:r w:rsidRPr="003636D9">
        <w:rPr>
          <w:color w:val="000000"/>
        </w:rPr>
        <w:t>podem ser facilmente encontrados na pasta exemplos.</w:t>
      </w:r>
      <w:r w:rsidR="00263358" w:rsidRPr="003636D9">
        <w:rPr>
          <w:color w:val="000000"/>
        </w:rPr>
        <w:t xml:space="preserve"> Siga as imagens abaixo para completar a instalação.</w:t>
      </w:r>
    </w:p>
    <w:p w14:paraId="5AA41EE9" w14:textId="77777777" w:rsidR="00A210E2" w:rsidRDefault="003E72D2" w:rsidP="003636D9">
      <w:pPr>
        <w:pStyle w:val="NormalWeb"/>
        <w:shd w:val="clear" w:color="auto" w:fill="FFFFFF"/>
        <w:spacing w:before="0" w:beforeAutospacing="0" w:after="30" w:afterAutospacing="0"/>
        <w:ind w:firstLine="720"/>
        <w:jc w:val="both"/>
        <w:rPr>
          <w:iCs/>
          <w:noProof/>
          <w:lang w:eastAsia="pt-BR"/>
        </w:rPr>
      </w:pPr>
      <w:r w:rsidRPr="003636D9">
        <w:rPr>
          <w:b/>
          <w:color w:val="000000"/>
        </w:rPr>
        <w:t xml:space="preserve">Nota: </w:t>
      </w:r>
      <w:r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Pr="003636D9">
        <w:rPr>
          <w:color w:val="000000"/>
        </w:rPr>
        <w:t xml:space="preserve">você está </w:t>
      </w:r>
      <w:r w:rsidR="00996F86">
        <w:rPr>
          <w:color w:val="000000"/>
        </w:rPr>
        <w:t>utilizando</w:t>
      </w:r>
      <w:r w:rsidRPr="003636D9">
        <w:rPr>
          <w:color w:val="000000"/>
        </w:rPr>
        <w:t xml:space="preserve"> na aba </w:t>
      </w:r>
      <w:r w:rsidRPr="003636D9">
        <w:rPr>
          <w:rStyle w:val="nfaseSutil"/>
          <w:i w:val="0"/>
          <w:color w:val="auto"/>
        </w:rPr>
        <w:t>de ferramentas/placa.</w:t>
      </w:r>
      <w:r w:rsidR="00A210E2" w:rsidRPr="00A210E2">
        <w:rPr>
          <w:iCs/>
          <w:noProof/>
          <w:lang w:eastAsia="pt-BR"/>
        </w:rPr>
        <w:t xml:space="preserve"> </w:t>
      </w:r>
    </w:p>
    <w:p w14:paraId="72189F3C" w14:textId="77777777" w:rsidR="00A210E2" w:rsidRDefault="00A210E2" w:rsidP="003636D9">
      <w:pPr>
        <w:pStyle w:val="NormalWeb"/>
        <w:shd w:val="clear" w:color="auto" w:fill="FFFFFF"/>
        <w:spacing w:before="0" w:beforeAutospacing="0" w:after="30" w:afterAutospacing="0"/>
        <w:ind w:firstLine="720"/>
        <w:jc w:val="both"/>
        <w:rPr>
          <w:iCs/>
          <w:noProof/>
          <w:lang w:eastAsia="pt-BR"/>
        </w:rPr>
      </w:pPr>
    </w:p>
    <w:p w14:paraId="59FDF4A9" w14:textId="6542B13A" w:rsidR="003E72D2" w:rsidRDefault="00A210E2"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1008B74E" wp14:editId="52D1EDFF">
            <wp:extent cx="5943600" cy="3194685"/>
            <wp:effectExtent l="0" t="0" r="0"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6750C816" w14:textId="77777777" w:rsidR="00996F86" w:rsidRPr="003636D9" w:rsidRDefault="00996F86" w:rsidP="003636D9">
      <w:pPr>
        <w:pStyle w:val="NormalWeb"/>
        <w:shd w:val="clear" w:color="auto" w:fill="FFFFFF"/>
        <w:spacing w:before="0" w:beforeAutospacing="0" w:after="30" w:afterAutospacing="0"/>
        <w:ind w:firstLine="720"/>
        <w:jc w:val="both"/>
        <w:rPr>
          <w:rStyle w:val="nfaseSutil"/>
          <w:i w:val="0"/>
          <w:color w:val="auto"/>
        </w:rPr>
      </w:pPr>
    </w:p>
    <w:p w14:paraId="357D89E0" w14:textId="4167D3CF" w:rsidR="009A3200" w:rsidRPr="003636D9" w:rsidRDefault="00263358"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5A3E40A4" wp14:editId="2C6309C2">
            <wp:extent cx="5943600" cy="31908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23C0EA8" w14:textId="51F61615"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7BAF35CB" w14:textId="180895E0" w:rsidR="009A3200"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4F438030" wp14:editId="465626BB">
            <wp:extent cx="4964732" cy="2196269"/>
            <wp:effectExtent l="0" t="0" r="762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970231" cy="2198701"/>
                    </a:xfrm>
                    <a:prstGeom prst="rect">
                      <a:avLst/>
                    </a:prstGeom>
                    <a:ln>
                      <a:noFill/>
                    </a:ln>
                    <a:extLst>
                      <a:ext uri="{53640926-AAD7-44D8-BBD7-CCE9431645EC}">
                        <a14:shadowObscured xmlns:a14="http://schemas.microsoft.com/office/drawing/2010/main"/>
                      </a:ext>
                    </a:extLst>
                  </pic:spPr>
                </pic:pic>
              </a:graphicData>
            </a:graphic>
          </wp:inline>
        </w:drawing>
      </w:r>
    </w:p>
    <w:p w14:paraId="0D6A14F9" w14:textId="727400CA" w:rsidR="003636D9" w:rsidRPr="006F6A82" w:rsidRDefault="003636D9" w:rsidP="003636D9">
      <w:pPr>
        <w:pStyle w:val="NormalWeb"/>
        <w:shd w:val="clear" w:color="auto" w:fill="FFFFFF"/>
        <w:spacing w:before="0" w:beforeAutospacing="0" w:after="30" w:afterAutospacing="0"/>
        <w:ind w:firstLine="720"/>
        <w:jc w:val="both"/>
        <w:rPr>
          <w:iCs/>
          <w:noProof/>
        </w:rPr>
      </w:pPr>
    </w:p>
    <w:p w14:paraId="0791F981" w14:textId="3654D0C6" w:rsidR="003636D9"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46A2E8C8" wp14:editId="42AC2BA4">
            <wp:extent cx="4374693" cy="2400504"/>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4382765" cy="2404933"/>
                    </a:xfrm>
                    <a:prstGeom prst="rect">
                      <a:avLst/>
                    </a:prstGeom>
                    <a:ln>
                      <a:noFill/>
                    </a:ln>
                    <a:extLst>
                      <a:ext uri="{53640926-AAD7-44D8-BBD7-CCE9431645EC}">
                        <a14:shadowObscured xmlns:a14="http://schemas.microsoft.com/office/drawing/2010/main"/>
                      </a:ext>
                    </a:extLst>
                  </pic:spPr>
                </pic:pic>
              </a:graphicData>
            </a:graphic>
          </wp:inline>
        </w:drawing>
      </w:r>
    </w:p>
    <w:p w14:paraId="061D89EE"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5C62B77" w14:textId="4EA0FFF9" w:rsidR="00C73668" w:rsidRPr="003636D9" w:rsidRDefault="00263358" w:rsidP="00400643">
      <w:pPr>
        <w:pStyle w:val="NormalWeb"/>
        <w:numPr>
          <w:ilvl w:val="1"/>
          <w:numId w:val="117"/>
        </w:numPr>
        <w:shd w:val="clear" w:color="auto" w:fill="FFFFFF"/>
        <w:spacing w:before="0" w:beforeAutospacing="0" w:after="30" w:afterAutospacing="0"/>
        <w:jc w:val="both"/>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6B6ACF51" w:rsidR="003636D9" w:rsidRPr="00A210E2" w:rsidRDefault="003636D9" w:rsidP="003636D9">
      <w:pPr>
        <w:pStyle w:val="NormalWeb"/>
        <w:shd w:val="clear" w:color="auto" w:fill="FFFFFF"/>
        <w:spacing w:before="0" w:beforeAutospacing="0" w:after="30" w:afterAutospacing="0"/>
        <w:ind w:left="851"/>
        <w:jc w:val="both"/>
        <w:rPr>
          <w:color w:val="000000"/>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jc w:val="both"/>
        <w:rPr>
          <w:color w:val="000000"/>
        </w:rPr>
      </w:pPr>
      <w:r w:rsidRPr="003636D9">
        <w:rPr>
          <w:noProof/>
          <w:color w:val="0000FF"/>
          <w:sz w:val="27"/>
          <w:szCs w:val="27"/>
          <w:lang w:eastAsia="pt-BR"/>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3668" w:rsidRPr="003636D9">
        <w:rPr>
          <w:color w:val="000000"/>
        </w:rPr>
        <w:t>Fritzing</w:t>
      </w:r>
      <w:proofErr w:type="spellEnd"/>
      <w:r w:rsidR="00C73668" w:rsidRPr="003636D9">
        <w:rPr>
          <w:color w:val="000000"/>
        </w:rPr>
        <w:t xml:space="preserve">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0E8D908B" w:rsidR="006652F7" w:rsidRPr="003636D9" w:rsidRDefault="006652F7" w:rsidP="003636D9">
      <w:pPr>
        <w:pStyle w:val="NormalWeb"/>
        <w:shd w:val="clear" w:color="auto" w:fill="FFFFFF"/>
        <w:spacing w:before="0" w:beforeAutospacing="0" w:after="30" w:afterAutospacing="0"/>
        <w:ind w:firstLine="589"/>
        <w:jc w:val="both"/>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seu sistema operacional. </w:t>
      </w:r>
      <w:r w:rsidR="00A20672" w:rsidRPr="003636D9">
        <w:rPr>
          <w:color w:val="000000"/>
        </w:rPr>
        <w:t xml:space="preserve">Uma vez obtida a </w:t>
      </w:r>
      <w:r w:rsidRPr="003636D9">
        <w:rPr>
          <w:color w:val="000000"/>
        </w:rPr>
        <w:t>pasta .zip</w:t>
      </w:r>
      <w:r w:rsidR="00A20672" w:rsidRPr="003636D9">
        <w:rPr>
          <w:color w:val="000000"/>
        </w:rPr>
        <w:t>,</w:t>
      </w:r>
      <w:r w:rsidR="00996F86">
        <w:rPr>
          <w:color w:val="000000"/>
        </w:rPr>
        <w:t xml:space="preserve"> basta extraí</w:t>
      </w:r>
      <w:r w:rsidRPr="003636D9">
        <w:rPr>
          <w:color w:val="000000"/>
        </w:rPr>
        <w:t>-la para u</w:t>
      </w:r>
      <w:r w:rsidR="00EE22B9" w:rsidRPr="003636D9">
        <w:rPr>
          <w:color w:val="000000"/>
        </w:rPr>
        <w:t xml:space="preserve">ma pasta convencional. Dentro de </w:t>
      </w:r>
      <w:r w:rsidR="00B3171B" w:rsidRPr="003636D9">
        <w:rPr>
          <w:color w:val="000000"/>
        </w:rPr>
        <w:t>tal pasta</w:t>
      </w:r>
      <w:r w:rsidRPr="003636D9">
        <w:rPr>
          <w:color w:val="000000"/>
        </w:rPr>
        <w:t xml:space="preserve"> encontra-se o arquivo fritzing.exe</w:t>
      </w:r>
      <w:r w:rsidR="001B424E" w:rsidRPr="003636D9">
        <w:rPr>
          <w:color w:val="000000"/>
        </w:rPr>
        <w:t>, que é o programa.</w:t>
      </w:r>
      <w:r w:rsidRPr="003636D9">
        <w:rPr>
          <w:color w:val="222222"/>
          <w:sz w:val="27"/>
          <w:szCs w:val="27"/>
          <w:lang w:val="pt-PT"/>
        </w:rPr>
        <w:t xml:space="preserve"> </w:t>
      </w:r>
    </w:p>
    <w:p w14:paraId="2F3AD5E3" w14:textId="29D0A209" w:rsidR="006652F7" w:rsidRDefault="006652F7" w:rsidP="003636D9">
      <w:pPr>
        <w:pStyle w:val="NormalWeb"/>
        <w:shd w:val="clear" w:color="auto" w:fill="FFFFFF"/>
        <w:spacing w:before="0" w:beforeAutospacing="0" w:after="30" w:afterAutospacing="0"/>
        <w:ind w:left="851" w:firstLine="589"/>
        <w:jc w:val="both"/>
        <w:rPr>
          <w:color w:val="000000"/>
        </w:rPr>
      </w:pPr>
    </w:p>
    <w:p w14:paraId="77A9160A" w14:textId="77777777" w:rsidR="005E26E9" w:rsidRPr="003636D9" w:rsidRDefault="005E26E9" w:rsidP="003636D9">
      <w:pPr>
        <w:pStyle w:val="NormalWeb"/>
        <w:shd w:val="clear" w:color="auto" w:fill="FFFFFF"/>
        <w:spacing w:before="0" w:beforeAutospacing="0" w:after="30" w:afterAutospacing="0"/>
        <w:ind w:left="851" w:firstLine="589"/>
        <w:jc w:val="both"/>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lastRenderedPageBreak/>
        <w:t>Pronto para começar:</w:t>
      </w:r>
    </w:p>
    <w:p w14:paraId="66D20B48"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26E3A031" w14:textId="3E1CED9A" w:rsidR="00A56541"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Depois de instalar tudo</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pois ela já contém um LED 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localizado na</w:t>
      </w:r>
      <w:r w:rsidR="00D813EC" w:rsidRPr="003636D9">
        <w:rPr>
          <w:color w:val="000000"/>
        </w:rPr>
        <w:t xml:space="preserve"> área de habilidades adicionais</w:t>
      </w:r>
      <w:r w:rsidRPr="003636D9">
        <w:rPr>
          <w:color w:val="000000"/>
        </w:rPr>
        <w:t xml:space="preserve">. </w:t>
      </w:r>
    </w:p>
    <w:p w14:paraId="25F8B6FF" w14:textId="13B88ACA" w:rsidR="00D808E7" w:rsidRPr="003636D9" w:rsidRDefault="009E1512"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68D7F9A3" w14:textId="77777777" w:rsidR="005E26E9" w:rsidRDefault="005E26E9" w:rsidP="003636D9">
      <w:pPr>
        <w:pStyle w:val="NormalWeb"/>
        <w:shd w:val="clear" w:color="auto" w:fill="FFFFFF"/>
        <w:spacing w:before="0" w:beforeAutospacing="0" w:after="30" w:afterAutospacing="0"/>
        <w:ind w:firstLine="720"/>
        <w:jc w:val="both"/>
        <w:rPr>
          <w:color w:val="000000"/>
        </w:rPr>
      </w:pPr>
    </w:p>
    <w:p w14:paraId="066C522E" w14:textId="7DAF1AC6" w:rsidR="003636D9" w:rsidRPr="003636D9" w:rsidRDefault="003636D9" w:rsidP="00400643">
      <w:pPr>
        <w:pStyle w:val="PargrafodaLista"/>
        <w:numPr>
          <w:ilvl w:val="0"/>
          <w:numId w:val="117"/>
        </w:numPr>
        <w:shd w:val="clear" w:color="auto" w:fill="FFFFFF"/>
        <w:spacing w:after="30" w:line="240" w:lineRule="auto"/>
        <w:contextualSpacing w:val="0"/>
        <w:jc w:val="both"/>
        <w:rPr>
          <w:b/>
          <w:color w:val="000000"/>
          <w:sz w:val="36"/>
          <w:szCs w:val="36"/>
          <w:u w:val="single"/>
        </w:rPr>
        <w:pPrChange w:id="6"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ascii="Times New Roman" w:hAnsi="Times New Roman" w:cs="Times New Roman"/>
          <w:b/>
          <w:color w:val="000000"/>
          <w:sz w:val="36"/>
          <w:szCs w:val="36"/>
          <w:u w:val="single"/>
        </w:rPr>
        <w:t>. Introdução à Programação</w:t>
      </w:r>
    </w:p>
    <w:p w14:paraId="04995D8C" w14:textId="77777777" w:rsidR="003636D9" w:rsidRPr="00A210E2" w:rsidRDefault="003636D9" w:rsidP="003636D9">
      <w:pPr>
        <w:pStyle w:val="NormalWeb"/>
        <w:shd w:val="clear" w:color="auto" w:fill="FFFFFF"/>
        <w:spacing w:before="0" w:beforeAutospacing="0" w:after="30" w:afterAutospacing="0"/>
        <w:jc w:val="both"/>
        <w:rPr>
          <w:color w:val="000000"/>
        </w:rPr>
      </w:pPr>
    </w:p>
    <w:p w14:paraId="0AA6652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Para criar nossos próprios códigos é necessário aprender palavras-chaves e suas estruturas. Assim como um texto em língua Portuguesa ou em inglês, programas de computador utilizam linguagens com regras específicas de sintaxe para que o computador possa compreender o que queremos que ele faça.  </w:t>
      </w:r>
    </w:p>
    <w:p w14:paraId="2C826F57" w14:textId="77777777" w:rsidR="003636D9" w:rsidRDefault="003636D9" w:rsidP="00A210E2">
      <w:pPr>
        <w:pStyle w:val="NormalWeb"/>
        <w:shd w:val="clear" w:color="auto" w:fill="FFFFFF"/>
        <w:spacing w:before="0" w:beforeAutospacing="0" w:after="30" w:afterAutospacing="0"/>
        <w:ind w:firstLine="720"/>
        <w:jc w:val="both"/>
        <w:rPr>
          <w:color w:val="000000"/>
        </w:rPr>
      </w:pPr>
      <w:r w:rsidRPr="003636D9">
        <w:rPr>
          <w:color w:val="000000"/>
        </w:rPr>
        <w:t>Nesse capítulo abordaremos assuntos como:</w:t>
      </w:r>
    </w:p>
    <w:p w14:paraId="2307C2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2F639F8"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Variáveis;</w:t>
      </w:r>
      <w:ins w:id="7" w:author="Mateus Berardo de Souza Terra" w:date="2016-02-07T16:36:00Z">
        <w:r w:rsidRPr="003636D9" w:rsidDel="00B4777A">
          <w:rPr>
            <w:color w:val="000000"/>
          </w:rPr>
          <w:t xml:space="preserve"> </w:t>
        </w:r>
      </w:ins>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Funções ou Métodos.</w:t>
      </w:r>
    </w:p>
    <w:p w14:paraId="79C2CA6C" w14:textId="77777777" w:rsidR="00D45940" w:rsidRDefault="00D45940" w:rsidP="00400643">
      <w:pPr>
        <w:shd w:val="clear" w:color="auto" w:fill="FFFFFF"/>
        <w:spacing w:after="30" w:line="240" w:lineRule="auto"/>
        <w:jc w:val="both"/>
        <w:rPr>
          <w:rFonts w:ascii="Times New Roman" w:eastAsia="Times New Roman" w:hAnsi="Times New Roman" w:cs="Times New Roman"/>
          <w:color w:val="000000"/>
          <w:sz w:val="24"/>
          <w:szCs w:val="24"/>
        </w:rPr>
      </w:pPr>
    </w:p>
    <w:p w14:paraId="6E581EAF" w14:textId="77777777" w:rsidR="00400643" w:rsidRPr="00400643" w:rsidRDefault="00400643" w:rsidP="00400643">
      <w:pPr>
        <w:shd w:val="clear" w:color="auto" w:fill="FFFFFF"/>
        <w:spacing w:after="30" w:line="240" w:lineRule="auto"/>
        <w:jc w:val="both"/>
        <w:rPr>
          <w:rFonts w:ascii="Times New Roman" w:eastAsia="Times New Roman" w:hAnsi="Times New Roman" w:cs="Times New Roman"/>
          <w:b/>
          <w:vanish/>
          <w:color w:val="000000"/>
          <w:sz w:val="24"/>
          <w:szCs w:val="32"/>
        </w:rPr>
      </w:pPr>
    </w:p>
    <w:p w14:paraId="5D83629E" w14:textId="7BE27E64" w:rsidR="003636D9" w:rsidRPr="003636D9" w:rsidRDefault="003636D9" w:rsidP="00400643">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46B24D6" w14:textId="1DA9F194"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muito usadas na programação, pois elas são capazes de armazenar dados. Uma das formas mais simples de pensar em uma variável é como uma caixa ou balde onde o computador pode armazenar ou ler dados. </w:t>
      </w:r>
      <w:r w:rsidR="00996F86">
        <w:rPr>
          <w:color w:val="000000"/>
        </w:rPr>
        <w:t xml:space="preserve">Elas </w:t>
      </w:r>
      <w:r w:rsidRPr="003636D9">
        <w:rPr>
          <w:color w:val="000000"/>
        </w:rPr>
        <w:t>torna</w:t>
      </w:r>
      <w:r w:rsidR="00996F86">
        <w:rPr>
          <w:color w:val="000000"/>
        </w:rPr>
        <w:t>m</w:t>
      </w:r>
      <w:r w:rsidRPr="003636D9">
        <w:rPr>
          <w:color w:val="000000"/>
        </w:rPr>
        <w:t xml:space="preserve"> o código mais fácil de se entender e de ser mantido. Por exemplo, se você possuir uma variável chamada </w:t>
      </w:r>
      <w:proofErr w:type="spellStart"/>
      <w:r w:rsidRPr="003636D9">
        <w:rPr>
          <w:i/>
          <w:color w:val="000000"/>
        </w:rPr>
        <w:t>pinoLED</w:t>
      </w:r>
      <w:proofErr w:type="spellEnd"/>
      <w:r w:rsidRPr="003636D9">
        <w:rPr>
          <w:color w:val="000000"/>
        </w:rPr>
        <w:t xml:space="preserve"> que define o pino 13 como uma saída para um LED e, mais a frente, decidir usar o pino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pinoLED</w:t>
            </w:r>
            <w:proofErr w:type="spellEnd"/>
            <w:r w:rsidRPr="003636D9">
              <w:rPr>
                <w:color w:val="000000"/>
              </w:rPr>
              <w:t xml:space="preserve"> = </w:t>
            </w:r>
            <w:proofErr w:type="gramStart"/>
            <w:r w:rsidRPr="003636D9">
              <w:rPr>
                <w:color w:val="000000"/>
              </w:rPr>
              <w:t>13</w:t>
            </w:r>
            <w:ins w:id="8" w:author="Mateus Berardo de Souza Terra" w:date="2016-02-08T19:01:00Z">
              <w:r w:rsidRPr="003636D9">
                <w:rPr>
                  <w:color w:val="000000"/>
                </w:rPr>
                <w:t>;</w:t>
              </w:r>
            </w:ins>
            <w:r w:rsidRPr="003636D9">
              <w:rPr>
                <w:color w:val="000000"/>
              </w:rPr>
              <w:t xml:space="preserve">   </w:t>
            </w:r>
            <w:proofErr w:type="gramEnd"/>
            <w:r w:rsidRPr="003636D9">
              <w:rPr>
                <w:color w:val="000000"/>
              </w:rPr>
              <w:t xml:space="preserve">       &lt;= Aqui está a nossa variável!</w:t>
            </w:r>
          </w:p>
          <w:p w14:paraId="4DD29399"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22753E15" w14:textId="77777777" w:rsidR="003636D9" w:rsidRPr="003636D9" w:rsidRDefault="003636D9" w:rsidP="003636D9">
            <w:pPr>
              <w:pStyle w:val="NormalWeb"/>
              <w:shd w:val="clear" w:color="auto" w:fill="FFFFFF"/>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 xml:space="preserve">);     </w:t>
            </w:r>
          </w:p>
          <w:p w14:paraId="06DB7BE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p w14:paraId="2D2C2ED2"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 {</w:t>
            </w:r>
          </w:p>
          <w:p w14:paraId="130CFE17"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lastRenderedPageBreak/>
              <w:t>Pino.ligar</w:t>
            </w:r>
            <w:proofErr w:type="spellEnd"/>
            <w:r w:rsidRPr="003636D9">
              <w:rPr>
                <w:color w:val="000000"/>
              </w:rPr>
              <w:t>(</w:t>
            </w:r>
            <w:proofErr w:type="spellStart"/>
            <w:ins w:id="9" w:author="Mateus Berardo de Souza Terra" w:date="2016-02-08T19:01: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w:t>
            </w:r>
            <w:r w:rsidRPr="003636D9">
              <w:rPr>
                <w:color w:val="000000"/>
              </w:rPr>
              <w:tab/>
              <w:t>// liga a porta digital acedendo o LED</w:t>
            </w:r>
          </w:p>
          <w:p w14:paraId="747C7CFD"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t xml:space="preserve">            // espera por um segundo</w:t>
            </w:r>
          </w:p>
          <w:p w14:paraId="66D3DE6F"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Pino.desligar</w:t>
            </w:r>
            <w:proofErr w:type="spellEnd"/>
            <w:r w:rsidRPr="003636D9">
              <w:rPr>
                <w:color w:val="000000"/>
              </w:rPr>
              <w:t>(</w:t>
            </w:r>
            <w:proofErr w:type="spellStart"/>
            <w:ins w:id="10" w:author="Mateus Berardo de Souza Terra" w:date="2016-02-08T19:02: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 desliga a porta digital apagando o LED</w:t>
            </w:r>
          </w:p>
          <w:p w14:paraId="69093126"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r>
            <w:r w:rsidRPr="003636D9">
              <w:rPr>
                <w:color w:val="000000"/>
              </w:rPr>
              <w:tab/>
              <w:t xml:space="preserve">             // espera por um segundo</w:t>
            </w:r>
          </w:p>
          <w:p w14:paraId="20AF5D11"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jc w:val="both"/>
        <w:rPr>
          <w:color w:val="000000"/>
        </w:rPr>
      </w:pPr>
    </w:p>
    <w:p w14:paraId="05705ACB"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Pr="003636D9">
        <w:rPr>
          <w:color w:val="000000"/>
        </w:rPr>
        <w:t>Principal(</w:t>
      </w:r>
      <w:proofErr w:type="gramEnd"/>
      <w:r w:rsidRPr="003636D9">
        <w:rPr>
          <w:color w:val="000000"/>
        </w:rPr>
        <w:t xml:space="preserve">), para(), </w:t>
      </w:r>
      <w:proofErr w:type="spellStart"/>
      <w:r w:rsidRPr="003636D9">
        <w:rPr>
          <w:color w:val="000000"/>
        </w:rPr>
        <w:t>if</w:t>
      </w:r>
      <w:proofErr w:type="spellEnd"/>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4257CA2E" w14:textId="2DC3CA6A"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CF4158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w:t>
      </w:r>
      <w:proofErr w:type="spellEnd"/>
      <w:r w:rsidRPr="003636D9">
        <w:rPr>
          <w:color w:val="000000"/>
        </w:rPr>
        <w:t xml:space="preserve">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lastRenderedPageBreak/>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14A4DBD8" w14:textId="37F5340B"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11"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jc w:val="both"/>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7C6E877C"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Ex.: </w:t>
      </w:r>
      <w:r w:rsidRPr="003636D9">
        <w:rPr>
          <w:i/>
          <w:color w:val="000000"/>
        </w:rPr>
        <w:t xml:space="preserve">Constante </w:t>
      </w:r>
      <w:proofErr w:type="spellStart"/>
      <w:r w:rsidRPr="003636D9">
        <w:rPr>
          <w:i/>
          <w:color w:val="000000"/>
        </w:rPr>
        <w:t>Numero</w:t>
      </w:r>
      <w:proofErr w:type="spellEnd"/>
      <w:r w:rsidRPr="003636D9">
        <w:rPr>
          <w:i/>
          <w:color w:val="000000"/>
        </w:rPr>
        <w:t xml:space="preserve"> </w:t>
      </w:r>
      <w:proofErr w:type="spellStart"/>
      <w:r w:rsidRPr="003636D9">
        <w:rPr>
          <w:i/>
          <w:color w:val="000000"/>
        </w:rPr>
        <w:t>minhaVariavel</w:t>
      </w:r>
      <w:proofErr w:type="spellEnd"/>
      <w:r w:rsidRPr="003636D9">
        <w:rPr>
          <w:i/>
          <w:color w:val="000000"/>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CBB9694"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p>
    <w:p w14:paraId="5A13D5EF" w14:textId="77777777" w:rsidR="003636D9" w:rsidRDefault="003636D9" w:rsidP="003636D9">
      <w:pPr>
        <w:pStyle w:val="NormalWeb"/>
        <w:shd w:val="clear" w:color="auto" w:fill="FFFFFF"/>
        <w:spacing w:before="0" w:beforeAutospacing="0" w:after="30" w:afterAutospacing="0"/>
        <w:jc w:val="both"/>
        <w:rPr>
          <w:color w:val="000000"/>
        </w:rPr>
      </w:pPr>
    </w:p>
    <w:p w14:paraId="4090C99E" w14:textId="77777777" w:rsidR="005E26E9" w:rsidRPr="003636D9" w:rsidRDefault="005E26E9" w:rsidP="003636D9">
      <w:pPr>
        <w:pStyle w:val="NormalWeb"/>
        <w:shd w:val="clear" w:color="auto" w:fill="FFFFFF"/>
        <w:spacing w:before="0" w:beforeAutospacing="0" w:after="30" w:afterAutospacing="0"/>
        <w:jc w:val="both"/>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Comentários:</w:t>
      </w:r>
    </w:p>
    <w:p w14:paraId="14D97444" w14:textId="77777777" w:rsid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mc:AlternateContent>
          <mc:Choice Requires="wpi">
            <w:drawing>
              <wp:anchor distT="0" distB="0" distL="114300" distR="114300" simplePos="0" relativeHeight="251692032" behindDoc="0" locked="0" layoutInCell="1" allowOverlap="1" wp14:anchorId="242F6560" wp14:editId="4950DBBB">
                <wp:simplePos x="0" y="0"/>
                <wp:positionH relativeFrom="column">
                  <wp:posOffset>2311320</wp:posOffset>
                </wp:positionH>
                <wp:positionV relativeFrom="paragraph">
                  <wp:posOffset>1473150</wp:posOffset>
                </wp:positionV>
                <wp:extent cx="6840" cy="12960"/>
                <wp:effectExtent l="50800" t="50800" r="44450" b="63500"/>
                <wp:wrapNone/>
                <wp:docPr id="39" name="Tinta 39"/>
                <wp:cNvGraphicFramePr/>
                <a:graphic xmlns:a="http://schemas.openxmlformats.org/drawingml/2006/main">
                  <a:graphicData uri="http://schemas.microsoft.com/office/word/2010/wordprocessingInk">
                    <w14:contentPart bwMode="auto" r:id="rId21">
                      <w14:nvContentPartPr>
                        <w14:cNvContentPartPr/>
                      </w14:nvContentPartPr>
                      <w14:xfrm>
                        <a:off x="0" y="0"/>
                        <a:ext cx="6840" cy="12960"/>
                      </w14:xfrm>
                    </w14:contentPart>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72979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9" o:spid="_x0000_s1026" type="#_x0000_t75" style="position:absolute;margin-left:180.9pt;margin-top:114.95pt;width:2.75pt;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">
                <v:imagedata r:id="rId22" o:title=""/>
              </v:shape>
            </w:pict>
          </mc:Fallback>
        </mc:AlternateContent>
      </w:r>
    </w:p>
    <w:p w14:paraId="30DFFDA1" w14:textId="043FE78B" w:rsidR="003636D9" w:rsidRPr="003636D9" w:rsidRDefault="003636D9" w:rsidP="005E26E9">
      <w:pPr>
        <w:pStyle w:val="NormalWeb"/>
        <w:shd w:val="clear" w:color="auto" w:fill="FFFFFF"/>
        <w:spacing w:before="0" w:beforeAutospacing="0" w:after="30" w:afterAutospacing="0"/>
        <w:ind w:firstLine="720"/>
        <w:jc w:val="both"/>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2"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0D937F5A" w:rsidR="003636D9" w:rsidRPr="003636D9" w:rsidRDefault="003636D9" w:rsidP="005E26E9">
      <w:pPr>
        <w:pStyle w:val="NormalWeb"/>
        <w:shd w:val="clear" w:color="auto" w:fill="FFFFFF"/>
        <w:spacing w:before="0" w:beforeAutospacing="0" w:after="30" w:afterAutospacing="0"/>
        <w:ind w:firstLine="720"/>
        <w:jc w:val="both"/>
        <w:rPr>
          <w:color w:val="000000"/>
        </w:rPr>
      </w:pPr>
      <w:r w:rsidRPr="003636D9">
        <w:rPr>
          <w:color w:val="000000"/>
        </w:rPr>
        <w:t>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jc w:val="both"/>
        <w:rPr>
          <w:color w:val="000000"/>
        </w:rPr>
      </w:pPr>
    </w:p>
    <w:p w14:paraId="72905E9C" w14:textId="413933DE" w:rsidR="003636D9" w:rsidRPr="003636D9" w:rsidRDefault="0035205C" w:rsidP="005E26E9">
      <w:pPr>
        <w:pStyle w:val="NormalWeb"/>
        <w:shd w:val="clear" w:color="auto" w:fill="FFFFFF"/>
        <w:spacing w:before="0" w:beforeAutospacing="0" w:after="30" w:afterAutospacing="0"/>
        <w:ind w:firstLine="720"/>
        <w:jc w:val="both"/>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jc w:val="both"/>
        <w:rPr>
          <w:color w:val="000000"/>
        </w:rPr>
      </w:pPr>
    </w:p>
    <w:p w14:paraId="278A8A66" w14:textId="77777777" w:rsidR="003636D9" w:rsidRPr="003636D9" w:rsidRDefault="003636D9" w:rsidP="005E26E9">
      <w:pPr>
        <w:pStyle w:val="NormalWeb"/>
        <w:shd w:val="clear" w:color="auto" w:fill="FFFFFF"/>
        <w:spacing w:before="0" w:beforeAutospacing="0" w:after="30" w:afterAutospacing="0"/>
        <w:ind w:left="360" w:firstLine="360"/>
        <w:jc w:val="both"/>
        <w:rPr>
          <w:i/>
          <w:color w:val="000000"/>
        </w:rPr>
      </w:pPr>
      <w:r w:rsidRPr="003636D9">
        <w:rPr>
          <w:color w:val="000000"/>
        </w:rPr>
        <w:t xml:space="preserve">Ex.: </w:t>
      </w:r>
      <w:proofErr w:type="gramStart"/>
      <w:r w:rsidRPr="003636D9">
        <w:rPr>
          <w:color w:val="000000"/>
        </w:rPr>
        <w:tab/>
      </w:r>
      <w:r w:rsidRPr="003636D9">
        <w:rPr>
          <w:i/>
          <w:color w:val="000000"/>
        </w:rPr>
        <w:t>// Isso</w:t>
      </w:r>
      <w:proofErr w:type="gramEnd"/>
      <w:r w:rsidRPr="003636D9">
        <w:rPr>
          <w:i/>
          <w:color w:val="000000"/>
        </w:rPr>
        <w:t xml:space="preserve"> e um </w:t>
      </w:r>
      <w:proofErr w:type="spellStart"/>
      <w:r w:rsidRPr="003636D9">
        <w:rPr>
          <w:i/>
          <w:color w:val="000000"/>
        </w:rPr>
        <w:t>comentario</w:t>
      </w:r>
      <w:proofErr w:type="spellEnd"/>
      <w:r w:rsidRPr="003636D9">
        <w:rPr>
          <w:i/>
          <w:color w:val="000000"/>
        </w:rPr>
        <w:t>.</w:t>
      </w:r>
    </w:p>
    <w:p w14:paraId="339619B2"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
    <w:p w14:paraId="08EC2B1F" w14:textId="77777777" w:rsidR="003636D9" w:rsidRPr="003636D9" w:rsidRDefault="003636D9" w:rsidP="005E26E9">
      <w:pPr>
        <w:pStyle w:val="NormalWeb"/>
        <w:shd w:val="clear" w:color="auto" w:fill="FFFFFF"/>
        <w:spacing w:before="0" w:beforeAutospacing="0" w:after="30" w:afterAutospacing="0"/>
        <w:ind w:left="360" w:firstLine="360"/>
        <w:jc w:val="both"/>
        <w:rPr>
          <w:i/>
          <w:color w:val="000000"/>
        </w:rPr>
      </w:pPr>
      <w:r w:rsidRPr="003636D9">
        <w:rPr>
          <w:color w:val="000000"/>
        </w:rPr>
        <w:t xml:space="preserve">Ex. 2: </w:t>
      </w:r>
      <w:r w:rsidRPr="003636D9">
        <w:rPr>
          <w:color w:val="000000"/>
        </w:rPr>
        <w:tab/>
      </w:r>
      <w:r w:rsidRPr="003636D9">
        <w:rPr>
          <w:i/>
          <w:color w:val="000000"/>
        </w:rPr>
        <w:t>/*</w:t>
      </w:r>
    </w:p>
    <w:p w14:paraId="673F035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t xml:space="preserve">     </w:t>
      </w:r>
      <w:r w:rsidRPr="003636D9">
        <w:rPr>
          <w:i/>
          <w:color w:val="000000"/>
        </w:rPr>
        <w:tab/>
        <w:t xml:space="preserve"> *</w:t>
      </w:r>
      <w:ins w:id="13" w:author="granix pacheco" w:date="2016-02-07T08:37:00Z">
        <w:r w:rsidRPr="003636D9">
          <w:rPr>
            <w:i/>
            <w:color w:val="000000"/>
          </w:rPr>
          <w:t xml:space="preserve"> </w:t>
        </w:r>
      </w:ins>
      <w:r w:rsidRPr="003636D9">
        <w:rPr>
          <w:i/>
          <w:color w:val="000000"/>
        </w:rPr>
        <w:t xml:space="preserve">Isso e um </w:t>
      </w:r>
      <w:proofErr w:type="spellStart"/>
      <w:r w:rsidRPr="003636D9">
        <w:rPr>
          <w:i/>
          <w:color w:val="000000"/>
        </w:rPr>
        <w:t>comentario</w:t>
      </w:r>
      <w:proofErr w:type="spellEnd"/>
      <w:r w:rsidRPr="003636D9">
        <w:rPr>
          <w:i/>
          <w:color w:val="000000"/>
        </w:rPr>
        <w:t xml:space="preserve"> de bloco</w:t>
      </w:r>
    </w:p>
    <w:p w14:paraId="77706B4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r>
      <w:r w:rsidRPr="003636D9">
        <w:rPr>
          <w:i/>
          <w:color w:val="000000"/>
        </w:rPr>
        <w:tab/>
        <w:t xml:space="preserve"> */</w:t>
      </w:r>
    </w:p>
    <w:p w14:paraId="4AC2F0A0" w14:textId="77777777" w:rsidR="003636D9" w:rsidRPr="00400643" w:rsidRDefault="003636D9" w:rsidP="003636D9">
      <w:pPr>
        <w:pStyle w:val="NormalWeb"/>
        <w:shd w:val="clear" w:color="auto" w:fill="FFFFFF"/>
        <w:spacing w:before="0" w:beforeAutospacing="0" w:after="30" w:afterAutospacing="0"/>
        <w:ind w:left="360"/>
        <w:jc w:val="both"/>
        <w:rPr>
          <w:color w:val="000000"/>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7EF49B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jc w:val="both"/>
              <w:rPr>
                <w:color w:val="000000"/>
              </w:rPr>
            </w:pPr>
            <w:ins w:id="14"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jc w:val="both"/>
              <w:rPr>
                <w:color w:val="000000"/>
                <w:sz w:val="20"/>
                <w:szCs w:val="20"/>
              </w:rPr>
            </w:pPr>
            <w:ins w:id="15"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jc w:val="both"/>
              <w:rPr>
                <w:color w:val="000000"/>
                <w:sz w:val="20"/>
                <w:szCs w:val="20"/>
              </w:rPr>
            </w:pPr>
            <w:ins w:id="16"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jc w:val="both"/>
              <w:rPr>
                <w:color w:val="000000"/>
                <w:sz w:val="20"/>
                <w:szCs w:val="20"/>
              </w:rPr>
            </w:pPr>
            <w:ins w:id="17" w:author="Mateus Berardo de Souza Terra" w:date="2016-02-06T23:20:00Z">
              <w:r w:rsidRPr="003636D9">
                <w:rPr>
                  <w:color w:val="000000"/>
                  <w:sz w:val="20"/>
                  <w:szCs w:val="20"/>
                </w:rPr>
                <w:t>+=</w:t>
              </w:r>
            </w:ins>
          </w:p>
        </w:tc>
        <w:tc>
          <w:tcPr>
            <w:tcW w:w="3281" w:type="dxa"/>
          </w:tcPr>
          <w:p w14:paraId="48BB72ED" w14:textId="72AF78DD"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18"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jc w:val="both"/>
              <w:rPr>
                <w:color w:val="000000"/>
                <w:sz w:val="20"/>
                <w:szCs w:val="20"/>
              </w:rPr>
            </w:pPr>
            <w:ins w:id="19"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jc w:val="both"/>
              <w:rPr>
                <w:color w:val="000000"/>
                <w:sz w:val="20"/>
                <w:szCs w:val="20"/>
              </w:rPr>
            </w:pPr>
            <w:ins w:id="20"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jc w:val="both"/>
              <w:rPr>
                <w:color w:val="000000"/>
                <w:sz w:val="20"/>
                <w:szCs w:val="20"/>
              </w:rPr>
            </w:pPr>
            <w:ins w:id="21"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jc w:val="both"/>
              <w:rPr>
                <w:color w:val="000000"/>
                <w:sz w:val="20"/>
                <w:szCs w:val="20"/>
              </w:rPr>
            </w:pPr>
            <w:ins w:id="22"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Pr="003636D9">
        <w:rPr>
          <w:color w:val="000000"/>
        </w:rPr>
        <w:t xml:space="preserve"> Quando atribuímos o valor por meio de uma igualdade (=), o valor da direita é atribuído ao lado esquerdo.</w:t>
      </w:r>
    </w:p>
    <w:p w14:paraId="33938E3A"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4EEAC4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 X = 2 * 5</w:t>
      </w:r>
    </w:p>
    <w:p w14:paraId="5352CDEB" w14:textId="77777777" w:rsidR="003636D9" w:rsidRDefault="003636D9" w:rsidP="003636D9">
      <w:pPr>
        <w:pStyle w:val="NormalWeb"/>
        <w:shd w:val="clear" w:color="auto" w:fill="FFFFFF"/>
        <w:spacing w:before="0" w:beforeAutospacing="0" w:after="30" w:afterAutospacing="0"/>
        <w:jc w:val="both"/>
        <w:rPr>
          <w:color w:val="000000"/>
        </w:rPr>
      </w:pPr>
    </w:p>
    <w:p w14:paraId="7D4883E6" w14:textId="77777777" w:rsidR="005E26E9" w:rsidRPr="003636D9" w:rsidRDefault="005E26E9" w:rsidP="003636D9">
      <w:pPr>
        <w:pStyle w:val="NormalWeb"/>
        <w:shd w:val="clear" w:color="auto" w:fill="FFFFFF"/>
        <w:spacing w:before="0" w:beforeAutospacing="0" w:after="30" w:afterAutospacing="0"/>
        <w:jc w:val="both"/>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jc w:val="both"/>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w:lastRenderedPageBreak/>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jc w:val="both"/>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jc w:val="both"/>
        <w:rPr>
          <w:b/>
          <w:color w:val="000000"/>
        </w:rPr>
      </w:pPr>
    </w:p>
    <w:p w14:paraId="14D6A47A" w14:textId="3BD13B83"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Tome cuidado!!! Não se esqueça que o símbolo = faz uma atribuição</w:t>
      </w:r>
      <w:r w:rsidR="00750784">
        <w:rPr>
          <w:color w:val="000000"/>
        </w:rPr>
        <w:t>,</w:t>
      </w:r>
      <w:r w:rsidRPr="003636D9">
        <w:rPr>
          <w:color w:val="000000"/>
        </w:rPr>
        <w:t xml:space="preserve"> sendo diferente do ==</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547725FB" w14:textId="77777777" w:rsidTr="003636D9">
        <w:trPr>
          <w:trHeight w:val="1405"/>
        </w:trPr>
        <w:tc>
          <w:tcPr>
            <w:tcW w:w="0" w:type="auto"/>
          </w:tcPr>
          <w:p w14:paraId="3C541DA0"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lastRenderedPageBreak/>
              <w:t>se(</w:t>
            </w:r>
            <w:proofErr w:type="gramEnd"/>
            <w:r w:rsidRPr="003636D9">
              <w:rPr>
                <w:color w:val="000000"/>
              </w:rPr>
              <w:t>expressão booleana){</w:t>
            </w:r>
          </w:p>
          <w:p w14:paraId="020166C9"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AD0D077"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07DA157E"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107DAEEB" w14:textId="77777777" w:rsidTr="003636D9">
        <w:tc>
          <w:tcPr>
            <w:tcW w:w="0" w:type="auto"/>
          </w:tcPr>
          <w:p w14:paraId="5CC2D59F"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398A20E2"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31C5C1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7204A31B"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36F24616"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esse bloco será executado.</w:t>
            </w:r>
          </w:p>
          <w:p w14:paraId="07778D8A"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3EFFDBFC" w14:textId="77777777" w:rsidTr="003636D9">
        <w:tc>
          <w:tcPr>
            <w:tcW w:w="0" w:type="auto"/>
          </w:tcPr>
          <w:p w14:paraId="268635BB"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5C8079A"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65D8490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35777B13"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proofErr w:type="gramEnd"/>
            <w:r w:rsidRPr="003636D9">
              <w:rPr>
                <w:color w:val="000000"/>
              </w:rPr>
              <w:t xml:space="preserve"> se(outra expressão booleana){</w:t>
            </w:r>
          </w:p>
          <w:p w14:paraId="43B94B57"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segunda expressão </w:t>
            </w:r>
            <w:proofErr w:type="gramStart"/>
            <w:r w:rsidRPr="003636D9">
              <w:rPr>
                <w:color w:val="000000"/>
              </w:rPr>
              <w:t>for Verdadeira</w:t>
            </w:r>
            <w:proofErr w:type="gramEnd"/>
            <w:r w:rsidRPr="003636D9">
              <w:rPr>
                <w:color w:val="000000"/>
              </w:rPr>
              <w:t xml:space="preserve"> </w:t>
            </w:r>
          </w:p>
          <w:p w14:paraId="368C0E5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bloco será executado.</w:t>
            </w:r>
          </w:p>
          <w:p w14:paraId="360FE3BF"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1AA0E7B0"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29E5017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nenhuma dos blocos anteriores forem executados,</w:t>
            </w:r>
          </w:p>
          <w:p w14:paraId="5176D4E0"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será.</w:t>
            </w:r>
          </w:p>
          <w:p w14:paraId="56D1859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78A7275D"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jc w:val="both"/>
        <w:rPr>
          <w:rFonts w:ascii="Times New Roman" w:hAnsi="Times New Roman" w:cs="Times New Roman"/>
          <w:color w:val="000000"/>
        </w:rPr>
      </w:pPr>
    </w:p>
    <w:tbl>
      <w:tblPr>
        <w:tblStyle w:val="Tabelacomgrade"/>
        <w:tblW w:w="0" w:type="auto"/>
        <w:tblInd w:w="1850" w:type="dxa"/>
        <w:tblLook w:val="04A0" w:firstRow="1" w:lastRow="0" w:firstColumn="1" w:lastColumn="0" w:noHBand="0" w:noVBand="1"/>
      </w:tblPr>
      <w:tblGrid>
        <w:gridCol w:w="6202"/>
      </w:tblGrid>
      <w:tr w:rsidR="003636D9" w:rsidRPr="003636D9" w14:paraId="0BD85AF0" w14:textId="77777777" w:rsidTr="003636D9">
        <w:tc>
          <w:tcPr>
            <w:tcW w:w="0" w:type="auto"/>
          </w:tcPr>
          <w:p w14:paraId="28C153D2" w14:textId="77777777" w:rsidR="003636D9" w:rsidRPr="003636D9" w:rsidRDefault="003636D9" w:rsidP="003636D9">
            <w:pPr>
              <w:pStyle w:val="PargrafodaLista"/>
              <w:spacing w:after="30"/>
              <w:ind w:left="0"/>
              <w:jc w:val="both"/>
              <w:rPr>
                <w:rFonts w:ascii="Times New Roman" w:hAnsi="Times New Roman" w:cs="Times New Roman"/>
                <w:color w:val="000000"/>
              </w:rPr>
            </w:pPr>
            <w:proofErr w:type="gramStart"/>
            <w:ins w:id="23" w:author="Mateus Berardo de Souza Terra" w:date="2016-02-08T22:04:00Z">
              <w:r w:rsidRPr="003636D9">
                <w:rPr>
                  <w:rFonts w:ascii="Times New Roman" w:hAnsi="Times New Roman" w:cs="Times New Roman"/>
                  <w:color w:val="000000"/>
                </w:rPr>
                <w:t>e</w:t>
              </w:r>
            </w:ins>
            <w:r w:rsidRPr="003636D9">
              <w:rPr>
                <w:rFonts w:ascii="Times New Roman" w:hAnsi="Times New Roman" w:cs="Times New Roman"/>
                <w:color w:val="000000"/>
              </w:rPr>
              <w:t>nquanto(</w:t>
            </w:r>
            <w:proofErr w:type="spellStart"/>
            <w:proofErr w:type="gramEnd"/>
            <w:r w:rsidRPr="003636D9">
              <w:rPr>
                <w:rFonts w:ascii="Times New Roman" w:hAnsi="Times New Roman" w:cs="Times New Roman"/>
                <w:color w:val="000000"/>
              </w:rPr>
              <w:t>Condicao</w:t>
            </w:r>
            <w:proofErr w:type="spellEnd"/>
            <w:r w:rsidRPr="003636D9">
              <w:rPr>
                <w:rFonts w:ascii="Times New Roman" w:hAnsi="Times New Roman" w:cs="Times New Roman"/>
                <w:color w:val="000000"/>
              </w:rPr>
              <w:t>){</w:t>
            </w:r>
          </w:p>
          <w:p w14:paraId="1BB96CB1" w14:textId="77777777" w:rsidR="003636D9" w:rsidRPr="003636D9" w:rsidRDefault="003636D9" w:rsidP="003636D9">
            <w:pPr>
              <w:pStyle w:val="PargrafodaLista"/>
              <w:spacing w:after="30"/>
              <w:jc w:val="both"/>
              <w:rPr>
                <w:rFonts w:ascii="Times New Roman" w:hAnsi="Times New Roman" w:cs="Times New Roman"/>
                <w:color w:val="000000"/>
              </w:rPr>
            </w:pPr>
            <w:r w:rsidRPr="003636D9">
              <w:rPr>
                <w:rFonts w:ascii="Times New Roman" w:hAnsi="Times New Roman" w:cs="Times New Roman"/>
                <w:color w:val="000000"/>
              </w:rPr>
              <w:t>// Esse bloco é repetido enquanto a condição for verdadeira.</w:t>
            </w:r>
          </w:p>
          <w:p w14:paraId="338B8E21" w14:textId="77777777" w:rsidR="003636D9" w:rsidRPr="003636D9" w:rsidRDefault="003636D9" w:rsidP="003636D9">
            <w:pPr>
              <w:pStyle w:val="PargrafodaLista"/>
              <w:spacing w:after="30"/>
              <w:ind w:left="0"/>
              <w:jc w:val="both"/>
              <w:rPr>
                <w:rFonts w:ascii="Times New Roman" w:hAnsi="Times New Roman" w:cs="Times New Roman"/>
                <w:color w:val="000000"/>
              </w:rPr>
            </w:pPr>
            <w:r w:rsidRPr="003636D9">
              <w:rPr>
                <w:rFonts w:ascii="Times New Roman" w:hAnsi="Times New Roman" w:cs="Times New Roman"/>
                <w:color w:val="000000"/>
              </w:rPr>
              <w:t>}</w:t>
            </w:r>
          </w:p>
        </w:tc>
      </w:tr>
    </w:tbl>
    <w:p w14:paraId="06255F9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Tipo &lt;nome&gt; = &lt;valor&gt;; &lt;nome&gt; &lt;operador&gt; &lt;</w:t>
            </w:r>
            <w:proofErr w:type="spellStart"/>
            <w:r w:rsidRPr="003636D9">
              <w:rPr>
                <w:color w:val="000000"/>
              </w:rPr>
              <w:t>valorReferencia</w:t>
            </w:r>
            <w:proofErr w:type="spellEnd"/>
            <w:r w:rsidRPr="003636D9">
              <w:rPr>
                <w:color w:val="000000"/>
              </w:rPr>
              <w:t>&gt;; &lt;incremento&gt;){</w:t>
            </w:r>
          </w:p>
          <w:p w14:paraId="09DE2AE2"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que será repetido</w:t>
            </w:r>
            <w:ins w:id="24" w:author="granix pacheco" w:date="2016-02-07T09:37:00Z">
              <w:r w:rsidRPr="003636D9">
                <w:rPr>
                  <w:color w:val="000000"/>
                </w:rPr>
                <w:t>.</w:t>
              </w:r>
            </w:ins>
          </w:p>
          <w:p w14:paraId="2B1FD620"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15CC005D"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36A47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spellStart"/>
            <w:proofErr w:type="gramEnd"/>
            <w:r w:rsidRPr="003636D9">
              <w:rPr>
                <w:color w:val="000000"/>
              </w:rPr>
              <w:t>Numero</w:t>
            </w:r>
            <w:proofErr w:type="spellEnd"/>
            <w:r w:rsidRPr="003636D9">
              <w:rPr>
                <w:color w:val="000000"/>
              </w:rPr>
              <w:t xml:space="preserve"> x = 0; x &lt;= 10; x++){</w:t>
            </w:r>
          </w:p>
          <w:p w14:paraId="17A6D1BC"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//Bloco a ser repetido;</w:t>
            </w:r>
          </w:p>
          <w:p w14:paraId="75C8C726"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66C47C9C" w14:textId="77777777" w:rsidR="003636D9" w:rsidRPr="005E26E9" w:rsidRDefault="003636D9" w:rsidP="003636D9">
      <w:pPr>
        <w:pStyle w:val="NormalWeb"/>
        <w:shd w:val="clear" w:color="auto" w:fill="FFFFFF"/>
        <w:spacing w:before="0" w:beforeAutospacing="0" w:after="30" w:afterAutospacing="0"/>
        <w:jc w:val="both"/>
        <w:rPr>
          <w:color w:val="000000"/>
        </w:rPr>
      </w:pPr>
    </w:p>
    <w:p w14:paraId="374A5A75" w14:textId="77777777" w:rsidR="00126321" w:rsidRPr="005E26E9" w:rsidRDefault="00126321" w:rsidP="003636D9">
      <w:pPr>
        <w:pStyle w:val="NormalWeb"/>
        <w:shd w:val="clear" w:color="auto" w:fill="FFFFFF"/>
        <w:spacing w:before="0" w:beforeAutospacing="0" w:after="30" w:afterAutospacing="0"/>
        <w:jc w:val="both"/>
        <w:rPr>
          <w:color w:val="000000"/>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jc w:val="both"/>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jc w:val="both"/>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jc w:val="both"/>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jc w:val="both"/>
              <w:rPr>
                <w:color w:val="000000"/>
              </w:rPr>
            </w:pPr>
            <w:r w:rsidRPr="003636D9">
              <w:rPr>
                <w:color w:val="000000"/>
              </w:rPr>
              <w:t>Ou</w:t>
            </w:r>
          </w:p>
        </w:tc>
        <w:tc>
          <w:tcPr>
            <w:tcW w:w="2645" w:type="dxa"/>
          </w:tcPr>
          <w:p w14:paraId="1977989D"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bl>
    <w:p w14:paraId="5E67B647" w14:textId="77777777" w:rsidR="003636D9" w:rsidRPr="005E26E9" w:rsidRDefault="003636D9" w:rsidP="003636D9">
      <w:pPr>
        <w:pStyle w:val="NormalWeb"/>
        <w:shd w:val="clear" w:color="auto" w:fill="FFFFFF"/>
        <w:spacing w:before="0" w:beforeAutospacing="0" w:after="30" w:afterAutospacing="0"/>
        <w:jc w:val="both"/>
        <w:rPr>
          <w:color w:val="000000"/>
        </w:rPr>
      </w:pPr>
    </w:p>
    <w:p w14:paraId="4BC8AA05" w14:textId="34468CB7" w:rsidR="003636D9" w:rsidRPr="003636D9" w:rsidRDefault="003636D9" w:rsidP="003636D9">
      <w:pPr>
        <w:pStyle w:val="NormalWeb"/>
        <w:shd w:val="clear" w:color="auto" w:fill="FFFFFF"/>
        <w:spacing w:before="0" w:beforeAutospacing="0" w:after="30" w:afterAutospacing="0"/>
        <w:jc w:val="both"/>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Default="003636D9" w:rsidP="003636D9">
      <w:pPr>
        <w:pStyle w:val="NormalWeb"/>
        <w:shd w:val="clear" w:color="auto" w:fill="FFFFFF"/>
        <w:spacing w:before="0" w:beforeAutospacing="0" w:after="30" w:afterAutospacing="0"/>
        <w:jc w:val="both"/>
        <w:rPr>
          <w:color w:val="000000"/>
        </w:rPr>
      </w:pPr>
    </w:p>
    <w:p w14:paraId="3A7D19E3" w14:textId="77777777" w:rsidR="00126321" w:rsidRPr="003636D9" w:rsidRDefault="00126321" w:rsidP="003636D9">
      <w:pPr>
        <w:pStyle w:val="NormalWeb"/>
        <w:shd w:val="clear" w:color="auto" w:fill="FFFFFF"/>
        <w:spacing w:before="0" w:beforeAutospacing="0" w:after="30" w:afterAutospacing="0"/>
        <w:jc w:val="both"/>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Funções</w:t>
      </w:r>
      <w:ins w:id="25" w:author="granix pacheco" w:date="2016-02-08T11:20:00Z">
        <w:r w:rsidRPr="003636D9">
          <w:rPr>
            <w:b/>
            <w:color w:val="000000"/>
            <w:sz w:val="32"/>
            <w:szCs w:val="32"/>
          </w:rPr>
          <w:t xml:space="preserve"> </w:t>
        </w:r>
      </w:ins>
      <w:r w:rsidRPr="003636D9">
        <w:rPr>
          <w:b/>
          <w:color w:val="000000"/>
          <w:sz w:val="32"/>
          <w:szCs w:val="32"/>
        </w:rPr>
        <w:t>ou Métodos:</w:t>
      </w:r>
    </w:p>
    <w:p w14:paraId="6C56FC11" w14:textId="77777777" w:rsidR="00126321" w:rsidRDefault="00126321" w:rsidP="003636D9">
      <w:pPr>
        <w:pStyle w:val="NormalWeb"/>
        <w:shd w:val="clear" w:color="auto" w:fill="FFFFFF"/>
        <w:spacing w:before="0" w:beforeAutospacing="0" w:after="30" w:afterAutospacing="0"/>
        <w:ind w:firstLine="720"/>
        <w:jc w:val="both"/>
        <w:rPr>
          <w:color w:val="000000"/>
        </w:rPr>
      </w:pPr>
    </w:p>
    <w:p w14:paraId="6270FCC5" w14:textId="21401621" w:rsidR="003636D9" w:rsidRPr="003636D9" w:rsidRDefault="003636D9" w:rsidP="003636D9">
      <w:pPr>
        <w:pStyle w:val="NormalWeb"/>
        <w:shd w:val="clear" w:color="auto" w:fill="FFFFFF"/>
        <w:spacing w:before="0" w:beforeAutospacing="0" w:after="30" w:afterAutospacing="0"/>
        <w:ind w:firstLine="720"/>
        <w:jc w:val="both"/>
        <w:rPr>
          <w:ins w:id="26"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TipoDeRetorno</w:t>
            </w:r>
            <w:proofErr w:type="spellEnd"/>
            <w:r w:rsidRPr="003636D9">
              <w:rPr>
                <w:color w:val="000000"/>
              </w:rPr>
              <w:t xml:space="preserve"> &lt;nome</w:t>
            </w:r>
            <w:proofErr w:type="gramStart"/>
            <w:r w:rsidRPr="003636D9">
              <w:rPr>
                <w:color w:val="000000"/>
              </w:rPr>
              <w:t>&gt;(</w:t>
            </w:r>
            <w:proofErr w:type="spellStart"/>
            <w:proofErr w:type="gramEnd"/>
            <w:r w:rsidRPr="003636D9">
              <w:rPr>
                <w:color w:val="000000"/>
              </w:rPr>
              <w:t>TipoDeVariável</w:t>
            </w:r>
            <w:proofErr w:type="spellEnd"/>
            <w:r w:rsidRPr="003636D9">
              <w:rPr>
                <w:color w:val="000000"/>
              </w:rPr>
              <w:t xml:space="preserve"> &lt;nome_argumento_1&gt;, ..., argumento n){</w:t>
            </w:r>
          </w:p>
          <w:p w14:paraId="452AB2D1"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de instruções da função ou método.</w:t>
            </w:r>
          </w:p>
          <w:p w14:paraId="121AC895"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43C964BE"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lastRenderedPageBreak/>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jc w:val="both"/>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28E9846"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apenas uma vez na inicialização.</w:t>
            </w:r>
          </w:p>
          <w:p w14:paraId="737481B4"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308738E4"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continuamente.</w:t>
            </w:r>
          </w:p>
          <w:p w14:paraId="4E9E5D9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207784D3" w14:textId="77777777" w:rsidR="003636D9" w:rsidRPr="005E26E9" w:rsidRDefault="003636D9" w:rsidP="003636D9">
      <w:pPr>
        <w:pStyle w:val="NormalWeb"/>
        <w:shd w:val="clear" w:color="auto" w:fill="FFFFFF"/>
        <w:spacing w:before="0" w:beforeAutospacing="0" w:after="30" w:afterAutospacing="0"/>
        <w:jc w:val="both"/>
        <w:rPr>
          <w:color w:val="000000"/>
        </w:rPr>
      </w:pPr>
    </w:p>
    <w:p w14:paraId="5211B110" w14:textId="77777777" w:rsidR="003636D9" w:rsidRPr="005E26E9" w:rsidRDefault="003636D9" w:rsidP="003636D9">
      <w:pPr>
        <w:pStyle w:val="NormalWeb"/>
        <w:shd w:val="clear" w:color="auto" w:fill="FFFFFF"/>
        <w:spacing w:before="0" w:beforeAutospacing="0" w:after="30" w:afterAutospacing="0"/>
        <w:jc w:val="both"/>
      </w:pPr>
    </w:p>
    <w:p w14:paraId="401FEA1C" w14:textId="3CA2D44E" w:rsidR="00D45940" w:rsidRPr="00126321" w:rsidRDefault="00D45940" w:rsidP="00D45940">
      <w:pPr>
        <w:pStyle w:val="NormalWeb"/>
        <w:numPr>
          <w:ilvl w:val="0"/>
          <w:numId w:val="119"/>
        </w:numPr>
        <w:shd w:val="clear" w:color="auto" w:fill="FFFFFF"/>
        <w:spacing w:before="0" w:beforeAutospacing="0" w:after="30" w:afterAutospacing="0"/>
        <w:jc w:val="both"/>
        <w:rPr>
          <w:b/>
          <w:sz w:val="36"/>
          <w:szCs w:val="36"/>
          <w:u w:val="single"/>
        </w:rPr>
      </w:pPr>
      <w:r w:rsidRPr="003636D9">
        <w:rPr>
          <w:b/>
          <w:sz w:val="36"/>
          <w:szCs w:val="36"/>
          <w:u w:val="single"/>
        </w:rPr>
        <w:t>Introdução a eletrônica básica</w:t>
      </w:r>
    </w:p>
    <w:p w14:paraId="2621ECFD" w14:textId="77777777" w:rsidR="00D45940" w:rsidRPr="005E26E9" w:rsidRDefault="00D45940" w:rsidP="00D45940">
      <w:pPr>
        <w:pStyle w:val="NormalWeb"/>
        <w:shd w:val="clear" w:color="auto" w:fill="FFFFFF"/>
        <w:spacing w:before="0" w:beforeAutospacing="0" w:after="30" w:afterAutospacing="0"/>
        <w:jc w:val="both"/>
      </w:pPr>
    </w:p>
    <w:p w14:paraId="236512E3" w14:textId="37B4E6BC" w:rsidR="00D45940" w:rsidRPr="003636D9" w:rsidRDefault="00D45940" w:rsidP="00D45940">
      <w:pPr>
        <w:pStyle w:val="NormalWeb"/>
        <w:shd w:val="clear" w:color="auto" w:fill="FFFFFF"/>
        <w:spacing w:before="0" w:beforeAutospacing="0" w:after="30" w:afterAutospacing="0"/>
        <w:jc w:val="both"/>
      </w:pPr>
      <w:r w:rsidRPr="003636D9">
        <w:tab/>
        <w:t>Uma parte muito importante da robótica é a eletrônica</w:t>
      </w:r>
      <w:ins w:id="27" w:author="Mateus Berardo de Souza Terra" w:date="2016-02-08T19:07:00Z">
        <w:r w:rsidRPr="003636D9">
          <w:t>, ou o hardware,</w:t>
        </w:r>
      </w:ins>
      <w:r w:rsidRPr="003636D9">
        <w:t xml:space="preserve"> pois ela que é capaz de inte</w:t>
      </w:r>
      <w:r w:rsidR="00750784">
        <w:t>ragir com o meio externo</w:t>
      </w:r>
      <w:r w:rsidRPr="003636D9">
        <w:t xml:space="preserve">. É por meio de atuadores (motores e </w:t>
      </w:r>
      <w:proofErr w:type="spellStart"/>
      <w:r w:rsidRPr="003636D9">
        <w:t>servomotores</w:t>
      </w:r>
      <w:proofErr w:type="spellEnd"/>
      <w:r w:rsidRPr="003636D9">
        <w:t>)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introdutório, só abordaremos as partes realmente necessárias como:</w:t>
      </w:r>
    </w:p>
    <w:p w14:paraId="7792495B"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Grandezas</w:t>
      </w:r>
      <w:ins w:id="28" w:author="granix pacheco" w:date="2016-02-07T09:46:00Z">
        <w:r w:rsidRPr="003636D9">
          <w:t>;</w:t>
        </w:r>
      </w:ins>
      <w:r w:rsidRPr="003636D9">
        <w:t xml:space="preserve"> </w:t>
      </w:r>
    </w:p>
    <w:p w14:paraId="238ACC13" w14:textId="7900299F" w:rsidR="00303294" w:rsidRPr="003636D9" w:rsidRDefault="00D45940" w:rsidP="00303294">
      <w:pPr>
        <w:pStyle w:val="NormalWeb"/>
        <w:numPr>
          <w:ilvl w:val="1"/>
          <w:numId w:val="5"/>
        </w:numPr>
        <w:shd w:val="clear" w:color="auto" w:fill="FFFFFF"/>
        <w:spacing w:before="0" w:beforeAutospacing="0" w:after="30" w:afterAutospacing="0"/>
        <w:jc w:val="both"/>
      </w:pPr>
      <w:r w:rsidRPr="003636D9">
        <w:t>Corrente Elétrica (I);</w:t>
      </w:r>
    </w:p>
    <w:p w14:paraId="3F633359"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Resistência (R);</w:t>
      </w:r>
    </w:p>
    <w:p w14:paraId="5BB5B140"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Tensão (U);</w:t>
      </w:r>
    </w:p>
    <w:p w14:paraId="645DCEDF"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Componentes:</w:t>
      </w:r>
    </w:p>
    <w:p w14:paraId="7DD62D0E"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Resistores;</w:t>
      </w:r>
    </w:p>
    <w:p w14:paraId="1C8B6F72"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LDR;</w:t>
      </w:r>
    </w:p>
    <w:p w14:paraId="1649BE23" w14:textId="14F98D46" w:rsidR="00303294" w:rsidRPr="003636D9" w:rsidRDefault="00303294" w:rsidP="00D45940">
      <w:pPr>
        <w:pStyle w:val="NormalWeb"/>
        <w:numPr>
          <w:ilvl w:val="2"/>
          <w:numId w:val="5"/>
        </w:numPr>
        <w:shd w:val="clear" w:color="auto" w:fill="FFFFFF"/>
        <w:spacing w:before="0" w:beforeAutospacing="0" w:after="30" w:afterAutospacing="0"/>
        <w:jc w:val="both"/>
      </w:pPr>
      <w:r>
        <w:t>Potenciômetro;</w:t>
      </w:r>
    </w:p>
    <w:p w14:paraId="2C3F178C" w14:textId="77777777" w:rsidR="00D45940" w:rsidRPr="003636D9" w:rsidRDefault="00D45940" w:rsidP="00D45940">
      <w:pPr>
        <w:pStyle w:val="NormalWeb"/>
        <w:numPr>
          <w:ilvl w:val="1"/>
          <w:numId w:val="5"/>
        </w:numPr>
        <w:shd w:val="clear" w:color="auto" w:fill="FFFFFF"/>
        <w:spacing w:before="0" w:beforeAutospacing="0" w:after="30" w:afterAutospacing="0"/>
        <w:jc w:val="both"/>
      </w:pPr>
      <w:proofErr w:type="spellStart"/>
      <w:r w:rsidRPr="003636D9">
        <w:t>Buzzer</w:t>
      </w:r>
      <w:proofErr w:type="spellEnd"/>
      <w:r w:rsidRPr="003636D9">
        <w:t>;</w:t>
      </w:r>
    </w:p>
    <w:p w14:paraId="0B771301"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Interruptores;</w:t>
      </w:r>
    </w:p>
    <w:p w14:paraId="44AD85DB" w14:textId="235CD720" w:rsidR="00303294" w:rsidRPr="003636D9" w:rsidRDefault="00303294" w:rsidP="00303294">
      <w:pPr>
        <w:pStyle w:val="NormalWeb"/>
        <w:numPr>
          <w:ilvl w:val="0"/>
          <w:numId w:val="121"/>
        </w:numPr>
        <w:shd w:val="clear" w:color="auto" w:fill="FFFFFF"/>
        <w:spacing w:before="0" w:beforeAutospacing="0" w:after="30" w:afterAutospacing="0"/>
        <w:jc w:val="both"/>
      </w:pPr>
      <w:r>
        <w:t>Relés;</w:t>
      </w:r>
    </w:p>
    <w:p w14:paraId="7220C93A"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Capacitores;</w:t>
      </w:r>
    </w:p>
    <w:p w14:paraId="3BB5AB69" w14:textId="6AD9E66D" w:rsidR="00303294" w:rsidRDefault="00303294" w:rsidP="00303294">
      <w:pPr>
        <w:pStyle w:val="NormalWeb"/>
        <w:numPr>
          <w:ilvl w:val="0"/>
          <w:numId w:val="121"/>
        </w:numPr>
        <w:shd w:val="clear" w:color="auto" w:fill="FFFFFF"/>
        <w:spacing w:before="0" w:beforeAutospacing="0" w:after="30" w:afterAutospacing="0"/>
        <w:jc w:val="both"/>
      </w:pPr>
      <w:r>
        <w:t>Cerâmica;</w:t>
      </w:r>
    </w:p>
    <w:p w14:paraId="4469DE1B" w14:textId="6ED462F4" w:rsidR="00303294" w:rsidRPr="003636D9" w:rsidRDefault="00303294" w:rsidP="00303294">
      <w:pPr>
        <w:pStyle w:val="NormalWeb"/>
        <w:numPr>
          <w:ilvl w:val="0"/>
          <w:numId w:val="121"/>
        </w:numPr>
        <w:shd w:val="clear" w:color="auto" w:fill="FFFFFF"/>
        <w:spacing w:before="0" w:beforeAutospacing="0" w:after="30" w:afterAutospacing="0"/>
        <w:jc w:val="both"/>
      </w:pPr>
      <w:r>
        <w:lastRenderedPageBreak/>
        <w:t>Eletrolítico;</w:t>
      </w:r>
    </w:p>
    <w:p w14:paraId="6ED4BB4A"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Diodos;</w:t>
      </w:r>
    </w:p>
    <w:p w14:paraId="72220495" w14:textId="77777777" w:rsidR="00D45940" w:rsidRDefault="00D45940" w:rsidP="00D45940">
      <w:pPr>
        <w:pStyle w:val="NormalWeb"/>
        <w:numPr>
          <w:ilvl w:val="2"/>
          <w:numId w:val="5"/>
        </w:numPr>
        <w:shd w:val="clear" w:color="auto" w:fill="FFFFFF"/>
        <w:spacing w:before="0" w:beforeAutospacing="0" w:after="30" w:afterAutospacing="0"/>
        <w:jc w:val="both"/>
      </w:pPr>
      <w:proofErr w:type="spellStart"/>
      <w:r w:rsidRPr="003636D9">
        <w:t>LEDs</w:t>
      </w:r>
      <w:proofErr w:type="spellEnd"/>
      <w:r w:rsidRPr="003636D9">
        <w:t>;</w:t>
      </w:r>
    </w:p>
    <w:p w14:paraId="7E8D78DA" w14:textId="0B68B2F0" w:rsidR="00D45940" w:rsidRDefault="00D45940" w:rsidP="00D45940">
      <w:pPr>
        <w:pStyle w:val="NormalWeb"/>
        <w:numPr>
          <w:ilvl w:val="1"/>
          <w:numId w:val="5"/>
        </w:numPr>
        <w:shd w:val="clear" w:color="auto" w:fill="FFFFFF"/>
        <w:spacing w:before="0" w:beforeAutospacing="0" w:after="30" w:afterAutospacing="0"/>
        <w:jc w:val="both"/>
      </w:pPr>
      <w:r>
        <w:t>Motores</w:t>
      </w:r>
    </w:p>
    <w:p w14:paraId="64E51496" w14:textId="7F3370C2" w:rsidR="00303294" w:rsidRDefault="00303294" w:rsidP="00303294">
      <w:pPr>
        <w:pStyle w:val="NormalWeb"/>
        <w:numPr>
          <w:ilvl w:val="0"/>
          <w:numId w:val="122"/>
        </w:numPr>
        <w:shd w:val="clear" w:color="auto" w:fill="FFFFFF"/>
        <w:spacing w:before="0" w:beforeAutospacing="0" w:after="30" w:afterAutospacing="0"/>
        <w:jc w:val="both"/>
      </w:pPr>
      <w:r>
        <w:t>CC simples;</w:t>
      </w:r>
    </w:p>
    <w:p w14:paraId="7379AC7F" w14:textId="2C5637AB" w:rsidR="00303294" w:rsidRDefault="00303294" w:rsidP="00303294">
      <w:pPr>
        <w:pStyle w:val="NormalWeb"/>
        <w:numPr>
          <w:ilvl w:val="0"/>
          <w:numId w:val="122"/>
        </w:numPr>
        <w:shd w:val="clear" w:color="auto" w:fill="FFFFFF"/>
        <w:spacing w:before="0" w:beforeAutospacing="0" w:after="30" w:afterAutospacing="0"/>
        <w:jc w:val="both"/>
      </w:pPr>
      <w:r>
        <w:t>Servo;</w:t>
      </w:r>
    </w:p>
    <w:p w14:paraId="02A25365" w14:textId="1A393581" w:rsidR="00303294" w:rsidRDefault="00303294" w:rsidP="00303294">
      <w:pPr>
        <w:pStyle w:val="NormalWeb"/>
        <w:numPr>
          <w:ilvl w:val="0"/>
          <w:numId w:val="122"/>
        </w:numPr>
        <w:shd w:val="clear" w:color="auto" w:fill="FFFFFF"/>
        <w:spacing w:before="0" w:beforeAutospacing="0" w:after="30" w:afterAutospacing="0"/>
        <w:jc w:val="both"/>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jc w:val="both"/>
      </w:pPr>
      <w:r>
        <w:t>Baterias</w:t>
      </w:r>
    </w:p>
    <w:p w14:paraId="2C2C4717" w14:textId="77777777" w:rsidR="00D45940" w:rsidRDefault="00D45940" w:rsidP="00D45940">
      <w:pPr>
        <w:pStyle w:val="NormalWeb"/>
        <w:numPr>
          <w:ilvl w:val="0"/>
          <w:numId w:val="5"/>
        </w:numPr>
        <w:shd w:val="clear" w:color="auto" w:fill="FFFFFF"/>
        <w:spacing w:before="0" w:beforeAutospacing="0" w:after="30" w:afterAutospacing="0"/>
        <w:jc w:val="both"/>
      </w:pPr>
      <w:r w:rsidRPr="003636D9">
        <w:t>Associação de componentes;</w:t>
      </w:r>
    </w:p>
    <w:p w14:paraId="2EF89053" w14:textId="066C7999" w:rsidR="00D45940" w:rsidRDefault="00D45940" w:rsidP="00D45940">
      <w:pPr>
        <w:pStyle w:val="NormalWeb"/>
        <w:shd w:val="clear" w:color="auto" w:fill="FFFFFF"/>
        <w:spacing w:before="0" w:beforeAutospacing="0" w:after="30" w:afterAutospacing="0"/>
        <w:ind w:left="2160"/>
        <w:jc w:val="both"/>
      </w:pPr>
    </w:p>
    <w:p w14:paraId="0A819BC2" w14:textId="77777777" w:rsidR="00D026A2" w:rsidRDefault="00D026A2" w:rsidP="00D45940">
      <w:pPr>
        <w:pStyle w:val="NormalWeb"/>
        <w:shd w:val="clear" w:color="auto" w:fill="FFFFFF"/>
        <w:spacing w:before="0" w:beforeAutospacing="0" w:after="30" w:afterAutospacing="0"/>
        <w:ind w:left="2160"/>
        <w:jc w:val="both"/>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jc w:val="both"/>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jc w:val="both"/>
      </w:pPr>
    </w:p>
    <w:p w14:paraId="5E0D8FBC" w14:textId="77777777" w:rsidR="00D45940" w:rsidRDefault="00D45940" w:rsidP="00D45940">
      <w:pPr>
        <w:pStyle w:val="NormalWeb"/>
        <w:shd w:val="clear" w:color="auto" w:fill="FFFFFF"/>
        <w:spacing w:before="0" w:beforeAutospacing="0" w:after="30" w:afterAutospacing="0"/>
        <w:ind w:firstLine="720"/>
        <w:jc w:val="both"/>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jc w:val="both"/>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jc w:val="both"/>
        <w:rPr>
          <w:b/>
          <w:sz w:val="32"/>
          <w:szCs w:val="32"/>
        </w:rPr>
      </w:pPr>
      <w:r w:rsidRPr="003636D9">
        <w:rPr>
          <w:b/>
          <w:sz w:val="32"/>
          <w:szCs w:val="32"/>
        </w:rPr>
        <w:t>Corrente Elétrica (I):</w:t>
      </w:r>
    </w:p>
    <w:p w14:paraId="1E3D6C8F" w14:textId="2E14C832" w:rsidR="00D45940" w:rsidRDefault="00D45940" w:rsidP="00D45940">
      <w:pPr>
        <w:pStyle w:val="NormalWeb"/>
        <w:shd w:val="clear" w:color="auto" w:fill="FFFFFF"/>
        <w:tabs>
          <w:tab w:val="left" w:pos="3449"/>
        </w:tabs>
        <w:spacing w:before="0" w:beforeAutospacing="0" w:after="30" w:afterAutospacing="0"/>
        <w:ind w:firstLine="426"/>
        <w:jc w:val="both"/>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61F90B75" w14:textId="77777777" w:rsidR="005E26E9" w:rsidRPr="003636D9" w:rsidRDefault="005E26E9" w:rsidP="00D45940">
      <w:pPr>
        <w:pStyle w:val="NormalWeb"/>
        <w:shd w:val="clear" w:color="auto" w:fill="FFFFFF"/>
        <w:tabs>
          <w:tab w:val="left" w:pos="3449"/>
        </w:tabs>
        <w:spacing w:before="0" w:beforeAutospacing="0" w:after="30" w:afterAutospacing="0"/>
        <w:ind w:firstLine="426"/>
        <w:jc w:val="both"/>
      </w:pP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jc w:val="both"/>
        <w:rPr>
          <w:b/>
          <w:sz w:val="28"/>
          <w:szCs w:val="28"/>
        </w:rPr>
      </w:pPr>
      <w:r w:rsidRPr="003636D9">
        <w:rPr>
          <w:b/>
          <w:sz w:val="28"/>
          <w:szCs w:val="28"/>
        </w:rPr>
        <w:t>Contínua (C.C.):</w:t>
      </w:r>
    </w:p>
    <w:p w14:paraId="34759837" w14:textId="5DB23235" w:rsidR="00D45940" w:rsidRPr="003636D9" w:rsidRDefault="00303294" w:rsidP="00D45940">
      <w:pPr>
        <w:pStyle w:val="NormalWeb"/>
        <w:shd w:val="clear" w:color="auto" w:fill="FFFFFF"/>
        <w:tabs>
          <w:tab w:val="left" w:pos="3449"/>
        </w:tabs>
        <w:spacing w:before="0" w:beforeAutospacing="0" w:after="30" w:afterAutospacing="0"/>
        <w:ind w:firstLine="556"/>
        <w:jc w:val="both"/>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jc w:val="both"/>
        <w:rPr>
          <w:noProof/>
          <w:color w:val="0000FF"/>
          <w:sz w:val="27"/>
          <w:szCs w:val="27"/>
        </w:rPr>
      </w:pPr>
    </w:p>
    <w:p w14:paraId="1E5D501F" w14:textId="667B47E4" w:rsidR="00D45940" w:rsidRDefault="00D45940" w:rsidP="00D45940">
      <w:pPr>
        <w:pStyle w:val="NormalWeb"/>
        <w:shd w:val="clear" w:color="auto" w:fill="FFFFFF"/>
        <w:tabs>
          <w:tab w:val="left" w:pos="3449"/>
        </w:tabs>
        <w:spacing w:before="0" w:beforeAutospacing="0" w:after="30" w:afterAutospacing="0"/>
        <w:ind w:left="720"/>
        <w:jc w:val="both"/>
      </w:pPr>
      <w:r w:rsidRPr="003636D9">
        <w:rPr>
          <w:noProof/>
          <w:color w:val="0000FF"/>
          <w:sz w:val="27"/>
          <w:szCs w:val="27"/>
          <w:lang w:eastAsia="pt-BR"/>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jc w:val="both"/>
      </w:pPr>
    </w:p>
    <w:p w14:paraId="20DA115F" w14:textId="77777777" w:rsidR="00D026A2" w:rsidRDefault="00D026A2" w:rsidP="00303294">
      <w:pPr>
        <w:pStyle w:val="NormalWeb"/>
        <w:shd w:val="clear" w:color="auto" w:fill="FFFFFF"/>
        <w:tabs>
          <w:tab w:val="left" w:pos="3449"/>
        </w:tabs>
        <w:spacing w:before="0" w:beforeAutospacing="0" w:after="30" w:afterAutospacing="0"/>
        <w:jc w:val="both"/>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jc w:val="both"/>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jc w:val="both"/>
      </w:pPr>
    </w:p>
    <w:p w14:paraId="03A31B97" w14:textId="7E6AB591" w:rsidR="00D45940" w:rsidRPr="003636D9" w:rsidRDefault="00D45940" w:rsidP="005E26E9">
      <w:pPr>
        <w:pStyle w:val="NormalWeb"/>
        <w:shd w:val="clear" w:color="auto" w:fill="FFFFFF"/>
        <w:tabs>
          <w:tab w:val="left" w:pos="3449"/>
        </w:tabs>
        <w:spacing w:before="0" w:beforeAutospacing="0" w:after="30" w:afterAutospacing="0"/>
        <w:ind w:firstLine="709"/>
        <w:jc w:val="both"/>
        <w:rPr>
          <w:iCs/>
          <w:lang w:val="pt-PT"/>
        </w:rPr>
      </w:pPr>
      <w:r w:rsidRPr="003636D9">
        <w:t>PWM (</w:t>
      </w:r>
      <w:r w:rsidRPr="003636D9">
        <w:rPr>
          <w:iCs/>
          <w:lang w:val="pt-PT"/>
        </w:rPr>
        <w:t xml:space="preserve">Pulse-Width Modulation) significa modulação por largura de pulso e pode ser usado para fazer comunicações ou para controlar o valor da alimentação. Ele consiste em ligar e desligar </w:t>
      </w:r>
      <w:r w:rsidRPr="003636D9">
        <w:rPr>
          <w:iCs/>
          <w:lang w:val="pt-PT"/>
        </w:rPr>
        <w:lastRenderedPageBreak/>
        <w:t>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A8C71BB" w14:textId="77777777"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23663491" w14:textId="75E5C910" w:rsidR="00D45940" w:rsidRPr="003636D9" w:rsidRDefault="00D45940" w:rsidP="005E26E9">
      <w:pPr>
        <w:pStyle w:val="NormalWeb"/>
        <w:shd w:val="clear" w:color="auto" w:fill="FFFFFF"/>
        <w:tabs>
          <w:tab w:val="left" w:pos="3449"/>
        </w:tabs>
        <w:spacing w:before="0" w:beforeAutospacing="0" w:after="30" w:afterAutospacing="0"/>
        <w:jc w:val="center"/>
        <w:rPr>
          <w:iCs/>
          <w:lang w:val="pt-PT"/>
        </w:rPr>
      </w:pPr>
      <w:r w:rsidRPr="003636D9">
        <w:rPr>
          <w:iCs/>
          <w:noProof/>
          <w:lang w:eastAsia="pt-BR"/>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jc w:val="both"/>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jc w:val="both"/>
        <w:rPr>
          <w:ins w:id="29"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jc w:val="both"/>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senoidal (representada abaixo), por ser a mais eficiente. Mas, em certas aplicações, outras formas podem ser utilizadas.</w:t>
      </w:r>
    </w:p>
    <w:p w14:paraId="208FD8F7" w14:textId="77777777" w:rsidR="00D45940" w:rsidRDefault="00D45940" w:rsidP="00D45940">
      <w:pPr>
        <w:pStyle w:val="NormalWeb"/>
        <w:shd w:val="clear" w:color="auto" w:fill="FFFFFF"/>
        <w:spacing w:before="0" w:beforeAutospacing="0" w:after="30" w:afterAutospacing="0"/>
        <w:ind w:left="360" w:firstLine="360"/>
        <w:jc w:val="both"/>
      </w:pPr>
      <w:r w:rsidRPr="003636D9">
        <w:rPr>
          <w:noProof/>
          <w:lang w:eastAsia="pt-BR"/>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115BAA6D" w14:textId="77777777" w:rsidR="00400643" w:rsidRPr="003636D9" w:rsidRDefault="00400643" w:rsidP="00D45940">
      <w:pPr>
        <w:pStyle w:val="NormalWeb"/>
        <w:shd w:val="clear" w:color="auto" w:fill="FFFFFF"/>
        <w:spacing w:before="0" w:beforeAutospacing="0" w:after="30" w:afterAutospacing="0"/>
        <w:ind w:left="360" w:firstLine="360"/>
        <w:jc w:val="both"/>
      </w:pPr>
    </w:p>
    <w:p w14:paraId="4983332D" w14:textId="32B874D3" w:rsidR="00D45940" w:rsidRPr="003636D9" w:rsidRDefault="00D45940" w:rsidP="00400643">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jc w:val="both"/>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Tensão (U):</w:t>
      </w:r>
    </w:p>
    <w:p w14:paraId="13AB5EFB" w14:textId="77777777" w:rsidR="00126321" w:rsidRDefault="00D45940" w:rsidP="00126321">
      <w:pPr>
        <w:pStyle w:val="NormalWeb"/>
        <w:shd w:val="clear" w:color="auto" w:fill="FFFFFF"/>
        <w:spacing w:before="0" w:beforeAutospacing="0" w:after="30" w:afterAutospacing="0"/>
        <w:ind w:firstLine="720"/>
        <w:jc w:val="both"/>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2" w:history="1">
        <w:r w:rsidRPr="003636D9">
          <w:rPr>
            <w:rStyle w:val="Hyperlink"/>
            <w:color w:val="auto"/>
            <w:u w:val="none"/>
          </w:rPr>
          <w:t>carga elétrica</w:t>
        </w:r>
      </w:hyperlink>
      <w:r w:rsidR="00AB7CD3">
        <w:t>. A tensão é medida em Volt (V)</w:t>
      </w:r>
      <w:r w:rsidR="007E7879">
        <w:t>,</w:t>
      </w:r>
      <w:r w:rsidR="00AB7CD3">
        <w:t xml:space="preserve"> </w:t>
      </w:r>
      <w:r w:rsidRPr="003636D9">
        <w:t xml:space="preserve">em homenagem ao </w:t>
      </w:r>
      <w:r w:rsidRPr="003636D9">
        <w:rPr>
          <w:lang w:val="pt-PT"/>
        </w:rPr>
        <w:t xml:space="preserve">físico italiano </w:t>
      </w:r>
      <w:r w:rsidR="005E26E9">
        <w:fldChar w:fldCharType="begin"/>
      </w:r>
      <w:r w:rsidR="005E26E9">
        <w:instrText xml:space="preserve"> HYPERLINK "https://pt.wikipedia.org/wiki/Alessandro_Volta" \o "Alessandro Volta" </w:instrText>
      </w:r>
      <w:r w:rsidR="005E26E9">
        <w:fldChar w:fldCharType="separate"/>
      </w:r>
      <w:r w:rsidRPr="003636D9">
        <w:rPr>
          <w:rStyle w:val="Hyperlink"/>
          <w:color w:val="auto"/>
          <w:u w:val="none"/>
          <w:lang w:val="pt-PT"/>
        </w:rPr>
        <w:t>Alessandro Volta</w:t>
      </w:r>
      <w:r w:rsidR="005E26E9">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416C0ABF" w14:textId="59531B34" w:rsidR="00D45940" w:rsidRPr="003636D9" w:rsidRDefault="00D45940" w:rsidP="00400643">
      <w:pPr>
        <w:pStyle w:val="NormalWeb"/>
        <w:numPr>
          <w:ilvl w:val="3"/>
          <w:numId w:val="123"/>
        </w:numPr>
        <w:shd w:val="clear" w:color="auto" w:fill="FFFFFF"/>
        <w:spacing w:before="0" w:beforeAutospacing="0" w:after="30" w:afterAutospacing="0"/>
        <w:jc w:val="both"/>
        <w:rPr>
          <w:b/>
          <w:sz w:val="28"/>
          <w:szCs w:val="28"/>
        </w:rPr>
      </w:pPr>
      <w:r w:rsidRPr="003636D9">
        <w:rPr>
          <w:b/>
          <w:sz w:val="28"/>
          <w:szCs w:val="28"/>
        </w:rPr>
        <w:t>Polos</w:t>
      </w:r>
      <w:r>
        <w:rPr>
          <w:b/>
          <w:sz w:val="28"/>
          <w:szCs w:val="28"/>
        </w:rPr>
        <w:t xml:space="preserve"> Elétricos</w:t>
      </w:r>
    </w:p>
    <w:p w14:paraId="1C18E680" w14:textId="27F62FBE" w:rsidR="00D45940" w:rsidRPr="003636D9" w:rsidRDefault="00D45940" w:rsidP="00D45940">
      <w:pPr>
        <w:pStyle w:val="NormalWeb"/>
        <w:shd w:val="clear" w:color="auto" w:fill="FFFFFF"/>
        <w:spacing w:before="0" w:beforeAutospacing="0" w:after="30" w:afterAutospacing="0"/>
        <w:ind w:firstLine="708"/>
        <w:jc w:val="both"/>
      </w:pPr>
      <w:r w:rsidRPr="003636D9">
        <w:lastRenderedPageBreak/>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b/>
        </w:rPr>
        <w:t>U= (V+) – (V-)</w:t>
      </w:r>
    </w:p>
    <w:p w14:paraId="3FA99769" w14:textId="77777777" w:rsidR="00D45940" w:rsidRPr="005E26E9" w:rsidRDefault="00D45940" w:rsidP="00D45940">
      <w:pPr>
        <w:pStyle w:val="NormalWeb"/>
        <w:shd w:val="clear" w:color="auto" w:fill="FFFFFF"/>
        <w:spacing w:before="0" w:beforeAutospacing="0" w:after="30" w:afterAutospacing="0"/>
        <w:ind w:firstLine="720"/>
        <w:jc w:val="both"/>
      </w:pPr>
    </w:p>
    <w:p w14:paraId="682271A8" w14:textId="77777777" w:rsidR="00D45940" w:rsidRPr="003636D9" w:rsidRDefault="00D45940" w:rsidP="00D45940">
      <w:pPr>
        <w:pStyle w:val="NormalWeb"/>
        <w:shd w:val="clear" w:color="auto" w:fill="FFFFFF"/>
        <w:spacing w:before="0" w:beforeAutospacing="0" w:after="30" w:afterAutospacing="0"/>
        <w:ind w:firstLine="720"/>
        <w:jc w:val="both"/>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jc w:val="both"/>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jc w:val="both"/>
      </w:pPr>
    </w:p>
    <w:p w14:paraId="12F21EC9" w14:textId="77777777" w:rsidR="00D45940" w:rsidRPr="003636D9" w:rsidRDefault="00D45940" w:rsidP="00400643">
      <w:pPr>
        <w:pStyle w:val="NormalWeb"/>
        <w:numPr>
          <w:ilvl w:val="2"/>
          <w:numId w:val="132"/>
        </w:numPr>
        <w:shd w:val="clear" w:color="auto" w:fill="FFFFFF"/>
        <w:spacing w:before="0" w:beforeAutospacing="0" w:after="30" w:afterAutospacing="0"/>
        <w:jc w:val="both"/>
        <w:rPr>
          <w:b/>
          <w:sz w:val="32"/>
          <w:szCs w:val="32"/>
        </w:rPr>
      </w:pPr>
      <w:r w:rsidRPr="003636D9">
        <w:rPr>
          <w:b/>
          <w:sz w:val="32"/>
          <w:szCs w:val="32"/>
        </w:rPr>
        <w:t>Resistores:</w:t>
      </w:r>
    </w:p>
    <w:p w14:paraId="6D93B100" w14:textId="77777777" w:rsidR="00D45940" w:rsidRDefault="00D45940" w:rsidP="00D45940">
      <w:pPr>
        <w:pStyle w:val="NormalWeb"/>
        <w:shd w:val="clear" w:color="auto" w:fill="FFFFFF"/>
        <w:spacing w:before="0" w:beforeAutospacing="0" w:after="30" w:afterAutospacing="0"/>
        <w:ind w:firstLine="720"/>
        <w:jc w:val="both"/>
      </w:pPr>
      <w:r w:rsidRPr="003636D9">
        <w:t xml:space="preserve">Um resistor é um componente que apresenta uma certa dificuldade ou resistência à passagem de corrente. Os resistores são amplamente utilizados em circuitos, seja para regular a tensão ou a corrente. A resistência de um resistor é medida em ohms. Para identificar os diferentes 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jc w:val="both"/>
      </w:pPr>
    </w:p>
    <w:p w14:paraId="55FA3EBD" w14:textId="7A7F7B8C" w:rsidR="00D45940" w:rsidRPr="003636D9" w:rsidRDefault="00D45940" w:rsidP="00D45940">
      <w:pPr>
        <w:pStyle w:val="NormalWeb"/>
        <w:shd w:val="clear" w:color="auto" w:fill="FFFFFF"/>
        <w:spacing w:before="0" w:beforeAutospacing="0" w:after="30" w:afterAutospacing="0"/>
        <w:ind w:firstLine="720"/>
        <w:jc w:val="both"/>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jc w:val="both"/>
      </w:pPr>
    </w:p>
    <w:p w14:paraId="7C45CEAB" w14:textId="682EFA8C" w:rsidR="00D45940" w:rsidRPr="003636D9" w:rsidRDefault="00D45940" w:rsidP="00D45940">
      <w:pPr>
        <w:pStyle w:val="NormalWeb"/>
        <w:shd w:val="clear" w:color="auto" w:fill="FFFFFF"/>
        <w:spacing w:before="0" w:beforeAutospacing="0" w:after="30" w:afterAutospacing="0"/>
        <w:ind w:firstLine="720"/>
        <w:jc w:val="both"/>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jc w:val="both"/>
      </w:pPr>
    </w:p>
    <w:p w14:paraId="0241BA6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8D5AFB9" w14:textId="5044BB1A" w:rsidR="00D45940" w:rsidRPr="003636D9" w:rsidRDefault="00D45940" w:rsidP="00400643">
      <w:pPr>
        <w:pStyle w:val="NormalWeb"/>
        <w:numPr>
          <w:ilvl w:val="3"/>
          <w:numId w:val="132"/>
        </w:numPr>
        <w:shd w:val="clear" w:color="auto" w:fill="FFFFFF"/>
        <w:spacing w:before="0" w:beforeAutospacing="0" w:after="30" w:afterAutospacing="0"/>
        <w:jc w:val="both"/>
        <w:rPr>
          <w:b/>
          <w:sz w:val="32"/>
          <w:szCs w:val="32"/>
        </w:rPr>
      </w:pPr>
      <w:r w:rsidRPr="003636D9">
        <w:rPr>
          <w:b/>
          <w:sz w:val="32"/>
          <w:szCs w:val="32"/>
        </w:rPr>
        <w:t>LDR:</w:t>
      </w:r>
    </w:p>
    <w:p w14:paraId="48C331BC" w14:textId="57864923" w:rsidR="00D45940" w:rsidRPr="003636D9" w:rsidRDefault="00D45940" w:rsidP="00D45940">
      <w:pPr>
        <w:spacing w:after="30"/>
        <w:ind w:firstLine="720"/>
        <w:jc w:val="both"/>
        <w:rPr>
          <w:rFonts w:ascii="Times New Roman" w:eastAsia="Times New Roman" w:hAnsi="Times New Roman" w:cs="Times New Roman"/>
          <w:color w:val="222222"/>
          <w:sz w:val="24"/>
          <w:szCs w:val="24"/>
          <w:lang w:eastAsia="pt-BR"/>
        </w:rPr>
      </w:pPr>
      <w:r w:rsidRPr="003636D9">
        <w:rPr>
          <w:rFonts w:ascii="Times New Roman" w:eastAsia="Times New Roman" w:hAnsi="Times New Roman" w:cs="Times New Roman"/>
          <w:color w:val="222222"/>
          <w:sz w:val="24"/>
          <w:szCs w:val="24"/>
          <w:lang w:eastAsia="pt-BR"/>
        </w:rPr>
        <w:t>Um LDR (</w:t>
      </w:r>
      <w:r w:rsidRPr="003636D9">
        <w:rPr>
          <w:rFonts w:ascii="Times New Roman" w:hAnsi="Times New Roman" w:cs="Times New Roman"/>
          <w:bCs/>
          <w:iCs/>
          <w:sz w:val="24"/>
          <w:szCs w:val="24"/>
        </w:rPr>
        <w:t>L</w:t>
      </w:r>
      <w:r w:rsidR="00131C56">
        <w:rPr>
          <w:rFonts w:ascii="Times New Roman" w:hAnsi="Times New Roman" w:cs="Times New Roman"/>
          <w:iCs/>
          <w:sz w:val="24"/>
          <w:szCs w:val="24"/>
        </w:rPr>
        <w:t xml:space="preserve">ight </w:t>
      </w:r>
      <w:proofErr w:type="spellStart"/>
      <w:ins w:id="30" w:author="Mateus Berardo de Souza Terra" w:date="2016-02-08T19:26:00Z">
        <w:r w:rsidRPr="003636D9">
          <w:rPr>
            <w:rFonts w:ascii="Times New Roman" w:hAnsi="Times New Roman" w:cs="Times New Roman"/>
            <w:bCs/>
            <w:iCs/>
            <w:sz w:val="24"/>
            <w:szCs w:val="24"/>
          </w:rPr>
          <w:t>D</w:t>
        </w:r>
        <w:r w:rsidRPr="003636D9">
          <w:rPr>
            <w:rFonts w:ascii="Times New Roman" w:hAnsi="Times New Roman" w:cs="Times New Roman"/>
            <w:iCs/>
            <w:sz w:val="24"/>
            <w:szCs w:val="24"/>
          </w:rPr>
          <w:t>ependent</w:t>
        </w:r>
      </w:ins>
      <w:proofErr w:type="spellEnd"/>
      <w:r w:rsidRPr="003636D9">
        <w:rPr>
          <w:rFonts w:ascii="Times New Roman" w:hAnsi="Times New Roman" w:cs="Times New Roman"/>
          <w:iCs/>
          <w:sz w:val="24"/>
          <w:szCs w:val="24"/>
        </w:rPr>
        <w:t xml:space="preserve"> </w:t>
      </w:r>
      <w:r w:rsidRPr="003636D9">
        <w:rPr>
          <w:rFonts w:ascii="Times New Roman" w:hAnsi="Times New Roman" w:cs="Times New Roman"/>
          <w:bCs/>
          <w:iCs/>
          <w:sz w:val="24"/>
          <w:szCs w:val="24"/>
        </w:rPr>
        <w:t>R</w:t>
      </w:r>
      <w:r w:rsidRPr="003636D9">
        <w:rPr>
          <w:rFonts w:ascii="Times New Roman" w:hAnsi="Times New Roman" w:cs="Times New Roman"/>
          <w:iCs/>
          <w:sz w:val="24"/>
          <w:szCs w:val="24"/>
        </w:rPr>
        <w:t xml:space="preserve">esistor) é um </w:t>
      </w:r>
      <w:r w:rsidRPr="003636D9">
        <w:rPr>
          <w:rStyle w:val="no-conversion"/>
          <w:rFonts w:ascii="Times New Roman" w:hAnsi="Times New Roman" w:cs="Times New Roman"/>
          <w:bCs/>
          <w:sz w:val="24"/>
          <w:szCs w:val="24"/>
        </w:rPr>
        <w:t>Resistor Dependente de Luz</w:t>
      </w:r>
      <w:r w:rsidRPr="003636D9">
        <w:rPr>
          <w:rStyle w:val="no-conversion"/>
          <w:rFonts w:ascii="Times New Roman" w:hAnsi="Times New Roman" w:cs="Times New Roman"/>
          <w:sz w:val="24"/>
          <w:szCs w:val="24"/>
        </w:rPr>
        <w:t xml:space="preserve"> ou </w:t>
      </w:r>
      <w:proofErr w:type="spellStart"/>
      <w:r w:rsidR="00131C56">
        <w:rPr>
          <w:rStyle w:val="no-conversion"/>
          <w:rFonts w:ascii="Times New Roman" w:hAnsi="Times New Roman" w:cs="Times New Roman"/>
          <w:bCs/>
          <w:sz w:val="24"/>
          <w:szCs w:val="24"/>
        </w:rPr>
        <w:t>Fotorresistor</w:t>
      </w:r>
      <w:proofErr w:type="spellEnd"/>
      <w:r w:rsidRPr="003636D9">
        <w:rPr>
          <w:rStyle w:val="no-conversion"/>
          <w:rFonts w:ascii="Times New Roman" w:hAnsi="Times New Roman" w:cs="Times New Roman"/>
          <w:bCs/>
          <w:sz w:val="24"/>
          <w:szCs w:val="24"/>
        </w:rPr>
        <w:t xml:space="preserve">. Ele tem a capacidade de variar a sua resistência em função da luz que incide sobre si. </w:t>
      </w:r>
      <w:r w:rsidRPr="003636D9">
        <w:rPr>
          <w:rFonts w:ascii="Times New Roman" w:hAnsi="Times New Roman" w:cs="Times New Roman"/>
          <w:sz w:val="24"/>
          <w:szCs w:val="24"/>
        </w:rPr>
        <w:t>Tipicamente, à medida que a intensidade da luz aumenta, a sua resistência diminui, permitindo que mais corrente flua por ele. O LDR pode ser usado para confecção de sensore</w:t>
      </w:r>
      <w:r w:rsidR="00131C56">
        <w:rPr>
          <w:rFonts w:ascii="Times New Roman" w:hAnsi="Times New Roman" w:cs="Times New Roman"/>
          <w:sz w:val="24"/>
          <w:szCs w:val="24"/>
        </w:rPr>
        <w:t>s de luminosidade</w:t>
      </w:r>
      <w:ins w:id="31" w:author="granix pacheco" w:date="2016-02-08T14:35:00Z">
        <w:r w:rsidRPr="003636D9">
          <w:rPr>
            <w:rFonts w:ascii="Times New Roman" w:hAnsi="Times New Roman" w:cs="Times New Roman"/>
            <w:sz w:val="24"/>
            <w:szCs w:val="24"/>
          </w:rPr>
          <w:t>.</w:t>
        </w:r>
      </w:ins>
      <w:r w:rsidRPr="003636D9">
        <w:rPr>
          <w:rFonts w:ascii="Times New Roman" w:hAnsi="Times New Roman" w:cs="Times New Roman"/>
          <w:sz w:val="24"/>
          <w:szCs w:val="24"/>
        </w:rPr>
        <w:t xml:space="preserve"> Abaixo podemos ver a imagem de um LDR e seu símbolo esquemático.</w:t>
      </w:r>
    </w:p>
    <w:p w14:paraId="0357D7DC" w14:textId="77777777"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eastAsia="pt-BR"/>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eastAsia="pt-BR"/>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261B3978" w14:textId="6A254890" w:rsidR="00D45940" w:rsidRPr="00400643" w:rsidRDefault="00D45940" w:rsidP="00400643">
      <w:pPr>
        <w:pStyle w:val="PargrafodaLista"/>
        <w:numPr>
          <w:ilvl w:val="3"/>
          <w:numId w:val="132"/>
        </w:numPr>
        <w:spacing w:after="30"/>
        <w:jc w:val="both"/>
        <w:rPr>
          <w:rFonts w:ascii="Times New Roman" w:hAnsi="Times New Roman" w:cs="Times New Roman"/>
          <w:b/>
          <w:sz w:val="32"/>
          <w:szCs w:val="32"/>
        </w:rPr>
      </w:pPr>
      <w:r w:rsidRPr="00400643">
        <w:rPr>
          <w:rFonts w:ascii="Times New Roman" w:hAnsi="Times New Roman" w:cs="Times New Roman"/>
          <w:b/>
          <w:sz w:val="32"/>
          <w:szCs w:val="32"/>
        </w:rPr>
        <w:t>Potenciômetro:</w:t>
      </w:r>
    </w:p>
    <w:p w14:paraId="7D78700E" w14:textId="6847150B"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lastRenderedPageBreak/>
        <w:t>Esse tipo de resistor possui sua resistência interna que varia em função d</w:t>
      </w:r>
      <w:r w:rsidR="00131C56">
        <w:rPr>
          <w:rFonts w:ascii="Times New Roman" w:hAnsi="Times New Roman" w:cs="Times New Roman"/>
          <w:sz w:val="24"/>
          <w:szCs w:val="24"/>
        </w:rPr>
        <w:t>e uma parte mecânica, ou seja, à</w:t>
      </w:r>
      <w:r w:rsidRPr="003636D9">
        <w:rPr>
          <w:rFonts w:ascii="Times New Roman" w:hAnsi="Times New Roman" w:cs="Times New Roman"/>
          <w:sz w:val="24"/>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ascii="Times New Roman" w:hAnsi="Times New Roman" w:cs="Times New Roman"/>
          <w:sz w:val="24"/>
          <w:szCs w:val="24"/>
        </w:rPr>
        <w:t>presentada a seguir (à</w:t>
      </w:r>
      <w:r w:rsidRPr="003636D9">
        <w:rPr>
          <w:rFonts w:ascii="Times New Roman" w:hAnsi="Times New Roman" w:cs="Times New Roman"/>
          <w:sz w:val="24"/>
          <w:szCs w:val="24"/>
        </w:rPr>
        <w:t xml:space="preserve"> esquerda):</w:t>
      </w:r>
    </w:p>
    <w:p w14:paraId="106FC386" w14:textId="77777777" w:rsidR="00D45940" w:rsidRPr="003636D9" w:rsidRDefault="00D45940" w:rsidP="00D026A2">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4C4DC98C" w14:textId="77777777" w:rsidR="00D026A2" w:rsidRPr="005E26E9" w:rsidRDefault="00D026A2" w:rsidP="005E26E9">
      <w:pPr>
        <w:pStyle w:val="NormalWeb"/>
        <w:shd w:val="clear" w:color="auto" w:fill="FFFFFF"/>
        <w:spacing w:before="0" w:beforeAutospacing="0" w:after="30" w:afterAutospacing="0"/>
        <w:jc w:val="both"/>
      </w:pPr>
    </w:p>
    <w:p w14:paraId="420D389D" w14:textId="77777777" w:rsidR="00D026A2" w:rsidRPr="005E26E9" w:rsidRDefault="00D026A2" w:rsidP="00D45940">
      <w:pPr>
        <w:pStyle w:val="NormalWeb"/>
        <w:shd w:val="clear" w:color="auto" w:fill="FFFFFF"/>
        <w:spacing w:before="0" w:beforeAutospacing="0" w:after="30" w:afterAutospacing="0"/>
        <w:ind w:left="720"/>
        <w:jc w:val="both"/>
      </w:pPr>
    </w:p>
    <w:p w14:paraId="3A432023" w14:textId="470857D1" w:rsidR="00D45940" w:rsidRPr="003636D9" w:rsidRDefault="00D45940" w:rsidP="00400643">
      <w:pPr>
        <w:pStyle w:val="NormalWeb"/>
        <w:numPr>
          <w:ilvl w:val="2"/>
          <w:numId w:val="132"/>
        </w:numPr>
        <w:shd w:val="clear" w:color="auto" w:fill="FFFFFF"/>
        <w:spacing w:before="0" w:beforeAutospacing="0" w:after="30" w:afterAutospacing="0"/>
        <w:jc w:val="both"/>
        <w:rPr>
          <w:b/>
          <w:sz w:val="32"/>
          <w:szCs w:val="32"/>
        </w:rPr>
      </w:pP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jc w:val="both"/>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jc w:val="both"/>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7D984225" w14:textId="77777777" w:rsidR="005E26E9" w:rsidRPr="005E26E9" w:rsidRDefault="005E26E9" w:rsidP="00D026A2">
      <w:pPr>
        <w:spacing w:after="30"/>
        <w:jc w:val="center"/>
        <w:rPr>
          <w:rFonts w:ascii="Times New Roman" w:eastAsia="Times New Roman" w:hAnsi="Times New Roman" w:cs="Times New Roman"/>
          <w:color w:val="222222"/>
          <w:sz w:val="24"/>
          <w:szCs w:val="24"/>
          <w:lang w:eastAsia="pt-BR"/>
        </w:rPr>
      </w:pPr>
    </w:p>
    <w:p w14:paraId="0D773575" w14:textId="6048765B" w:rsidR="00D45940" w:rsidRPr="005E26E9" w:rsidRDefault="00D45940" w:rsidP="00D026A2">
      <w:pPr>
        <w:spacing w:after="30"/>
        <w:jc w:val="center"/>
        <w:rPr>
          <w:rFonts w:ascii="Times New Roman" w:eastAsia="Times New Roman" w:hAnsi="Times New Roman" w:cs="Times New Roman"/>
          <w:color w:val="222222"/>
          <w:sz w:val="24"/>
          <w:szCs w:val="24"/>
          <w:lang w:eastAsia="pt-BR"/>
        </w:rPr>
      </w:pPr>
      <w:r w:rsidRPr="005E26E9">
        <w:rPr>
          <w:rFonts w:ascii="Times New Roman" w:hAnsi="Times New Roman" w:cs="Times New Roman"/>
          <w:noProof/>
          <w:color w:val="0000FF"/>
          <w:sz w:val="24"/>
          <w:szCs w:val="24"/>
          <w:lang w:eastAsia="pt-BR"/>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5E26E9">
        <w:rPr>
          <w:rFonts w:ascii="Times New Roman" w:eastAsia="Times New Roman" w:hAnsi="Times New Roman" w:cs="Times New Roman"/>
          <w:noProof/>
          <w:color w:val="0000FF"/>
          <w:sz w:val="24"/>
          <w:szCs w:val="24"/>
          <w:lang w:eastAsia="pt-BR"/>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5E26E9" w:rsidRDefault="00D45940" w:rsidP="00D45940">
      <w:pPr>
        <w:pStyle w:val="NormalWeb"/>
        <w:shd w:val="clear" w:color="auto" w:fill="FFFFFF"/>
        <w:spacing w:before="0" w:beforeAutospacing="0" w:after="30" w:afterAutospacing="0"/>
        <w:jc w:val="both"/>
      </w:pPr>
    </w:p>
    <w:p w14:paraId="13AC03B6" w14:textId="77777777" w:rsidR="00D45940" w:rsidRPr="005E26E9" w:rsidRDefault="00D45940" w:rsidP="00D45940">
      <w:pPr>
        <w:pStyle w:val="NormalWeb"/>
        <w:shd w:val="clear" w:color="auto" w:fill="FFFFFF"/>
        <w:spacing w:before="0" w:beforeAutospacing="0" w:after="30" w:afterAutospacing="0"/>
        <w:jc w:val="both"/>
      </w:pPr>
    </w:p>
    <w:p w14:paraId="49170760" w14:textId="4661B3BC" w:rsidR="00D45940" w:rsidRDefault="00131C56" w:rsidP="00400643">
      <w:pPr>
        <w:pStyle w:val="NormalWeb"/>
        <w:numPr>
          <w:ilvl w:val="2"/>
          <w:numId w:val="132"/>
        </w:numPr>
        <w:shd w:val="clear" w:color="auto" w:fill="FFFFFF"/>
        <w:spacing w:before="0" w:beforeAutospacing="0" w:after="30" w:afterAutospacing="0"/>
        <w:jc w:val="both"/>
        <w:rPr>
          <w:b/>
          <w:sz w:val="32"/>
          <w:szCs w:val="32"/>
        </w:rPr>
      </w:pPr>
      <w:r>
        <w:rPr>
          <w:b/>
          <w:sz w:val="32"/>
          <w:szCs w:val="32"/>
        </w:rPr>
        <w:t>Interruptores</w:t>
      </w:r>
      <w:r w:rsidR="00D45940" w:rsidRPr="003636D9">
        <w:rPr>
          <w:b/>
          <w:sz w:val="32"/>
          <w:szCs w:val="32"/>
        </w:rPr>
        <w:t>:</w:t>
      </w:r>
    </w:p>
    <w:p w14:paraId="02411E39" w14:textId="77777777" w:rsidR="00126321" w:rsidRPr="005E26E9" w:rsidRDefault="00126321" w:rsidP="00D45940">
      <w:pPr>
        <w:pStyle w:val="NormalWeb"/>
        <w:shd w:val="clear" w:color="auto" w:fill="FFFFFF"/>
        <w:spacing w:before="0" w:beforeAutospacing="0" w:after="30" w:afterAutospacing="0"/>
        <w:ind w:left="720"/>
        <w:jc w:val="both"/>
      </w:pPr>
    </w:p>
    <w:p w14:paraId="1382D8CD" w14:textId="77777777" w:rsidR="00D45940" w:rsidRDefault="00D45940" w:rsidP="00D45940">
      <w:pPr>
        <w:pStyle w:val="NormalWeb"/>
        <w:shd w:val="clear" w:color="auto" w:fill="FFFFFF"/>
        <w:spacing w:before="0" w:beforeAutospacing="0" w:after="30" w:afterAutospacing="0"/>
        <w:ind w:firstLine="720"/>
        <w:jc w:val="both"/>
      </w:pPr>
      <w:r w:rsidRPr="003636D9">
        <w:t>Componente responsável por manter o circuito aberto ou fechado, quando acionado, fecha o circuito e permite a passagem de corrente.</w:t>
      </w:r>
    </w:p>
    <w:p w14:paraId="7565ABC6" w14:textId="77777777" w:rsidR="005E26E9" w:rsidRPr="003636D9" w:rsidRDefault="005E26E9" w:rsidP="00D45940">
      <w:pPr>
        <w:pStyle w:val="NormalWeb"/>
        <w:shd w:val="clear" w:color="auto" w:fill="FFFFFF"/>
        <w:spacing w:before="0" w:beforeAutospacing="0" w:after="30" w:afterAutospacing="0"/>
        <w:ind w:firstLine="720"/>
        <w:jc w:val="both"/>
      </w:pPr>
    </w:p>
    <w:p w14:paraId="0034C5A2" w14:textId="76DEB7AA" w:rsidR="00D45940" w:rsidRPr="005E26E9" w:rsidRDefault="00D45940" w:rsidP="005E26E9">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eastAsia="pt-BR"/>
        </w:rPr>
        <w:drawing>
          <wp:inline distT="0" distB="0" distL="0" distR="0" wp14:anchorId="75ACF28B" wp14:editId="1C9753C6">
            <wp:extent cx="1267732" cy="671052"/>
            <wp:effectExtent l="0" t="0" r="0" b="0"/>
            <wp:docPr id="7" name="Imagem 7" descr="http://blog.vidadesilicio.com.br/wp-content/uploads/2014/06/button_pullup.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inline>
        </w:drawing>
      </w:r>
    </w:p>
    <w:p w14:paraId="038E8869" w14:textId="77777777" w:rsidR="00D45940"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2C665BA8"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E13CC3C" w14:textId="77777777" w:rsidR="00D45940" w:rsidRPr="003636D9" w:rsidRDefault="00D45940" w:rsidP="00D45940">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lastRenderedPageBreak/>
        <w:t>Circuito aberto/fechado</w:t>
      </w:r>
    </w:p>
    <w:p w14:paraId="6DD7192A" w14:textId="77777777" w:rsidR="00D45940" w:rsidRDefault="00D45940" w:rsidP="00D45940">
      <w:pPr>
        <w:spacing w:after="30"/>
        <w:ind w:firstLine="708"/>
        <w:jc w:val="both"/>
        <w:rPr>
          <w:rFonts w:ascii="Times New Roman" w:hAnsi="Times New Roman" w:cs="Times New Roman"/>
          <w:sz w:val="24"/>
          <w:szCs w:val="24"/>
        </w:rPr>
      </w:pPr>
    </w:p>
    <w:p w14:paraId="288EE277" w14:textId="1861685E"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Uma das maneiras mais simples de controlar um circuito elétrico é o ligando e desligando. Para isso pode ser utilizado um interruptor que abre e fecha o circuito, ou seja, permite ou não a passagem de corrente</w:t>
      </w:r>
      <w:r w:rsidR="00131C56">
        <w:rPr>
          <w:rFonts w:ascii="Times New Roman" w:hAnsi="Times New Roman" w:cs="Times New Roman"/>
          <w:sz w:val="24"/>
          <w:szCs w:val="24"/>
        </w:rPr>
        <w:t xml:space="preserve">. O circuito aberto bloqueia </w:t>
      </w:r>
      <w:r w:rsidRPr="003636D9">
        <w:rPr>
          <w:rFonts w:ascii="Times New Roman" w:hAnsi="Times New Roman" w:cs="Times New Roman"/>
          <w:sz w:val="24"/>
          <w:szCs w:val="24"/>
        </w:rPr>
        <w:t xml:space="preserve">a passagem da corrente, ou seja, existe uma descontinuidade no “caminho” da energia. </w:t>
      </w:r>
    </w:p>
    <w:p w14:paraId="0C92B986" w14:textId="7A8540FA"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ascii="Times New Roman" w:hAnsi="Times New Roman" w:cs="Times New Roman"/>
          <w:sz w:val="24"/>
          <w:szCs w:val="24"/>
        </w:rPr>
        <w:t xml:space="preserve"> “lanterna” simples abaixo, em que</w:t>
      </w:r>
      <w:r w:rsidRPr="003636D9">
        <w:rPr>
          <w:rFonts w:ascii="Times New Roman" w:hAnsi="Times New Roman" w:cs="Times New Roman"/>
          <w:sz w:val="24"/>
          <w:szCs w:val="24"/>
        </w:rPr>
        <w:t xml:space="preserve"> o da esquerda representa o circuito aberto (sem a passagem da corrente e, consequente mente, sem brilho na lâmpada) e o da direita o circuito fechado (com a lâmpada brilhante).</w:t>
      </w:r>
    </w:p>
    <w:p w14:paraId="73E4140B" w14:textId="77777777" w:rsidR="00D45940" w:rsidRPr="003636D9" w:rsidRDefault="00D45940" w:rsidP="00D45940">
      <w:pPr>
        <w:spacing w:after="30"/>
        <w:jc w:val="both"/>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5E26E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sz w:val="24"/>
          <w:szCs w:val="24"/>
        </w:rPr>
      </w:pPr>
    </w:p>
    <w:p w14:paraId="24F1546F" w14:textId="77777777" w:rsidR="005E26E9" w:rsidRPr="005E26E9" w:rsidRDefault="005E26E9" w:rsidP="00D45940">
      <w:pPr>
        <w:pStyle w:val="PargrafodaLista"/>
        <w:shd w:val="clear" w:color="auto" w:fill="FFFFFF"/>
        <w:spacing w:after="30" w:line="240" w:lineRule="auto"/>
        <w:ind w:left="1800"/>
        <w:contextualSpacing w:val="0"/>
        <w:jc w:val="both"/>
        <w:rPr>
          <w:rFonts w:ascii="Times New Roman" w:hAnsi="Times New Roman" w:cs="Times New Roman"/>
          <w:sz w:val="24"/>
          <w:szCs w:val="24"/>
        </w:rPr>
      </w:pPr>
    </w:p>
    <w:p w14:paraId="679C36EA" w14:textId="10D3E870" w:rsidR="00D45940" w:rsidRDefault="00D45940" w:rsidP="00400643">
      <w:pPr>
        <w:pStyle w:val="NormalWeb"/>
        <w:numPr>
          <w:ilvl w:val="3"/>
          <w:numId w:val="132"/>
        </w:numPr>
        <w:shd w:val="clear" w:color="auto" w:fill="FFFFFF"/>
        <w:spacing w:before="0" w:beforeAutospacing="0" w:after="30" w:afterAutospacing="0"/>
        <w:jc w:val="both"/>
        <w:rPr>
          <w:b/>
          <w:sz w:val="32"/>
          <w:szCs w:val="32"/>
        </w:rPr>
      </w:pPr>
      <w:r w:rsidRPr="003636D9">
        <w:rPr>
          <w:b/>
          <w:sz w:val="32"/>
          <w:szCs w:val="32"/>
        </w:rPr>
        <w:t xml:space="preserve">Relés: </w:t>
      </w:r>
    </w:p>
    <w:p w14:paraId="17312FB9" w14:textId="77777777" w:rsidR="00126321" w:rsidRPr="005E26E9" w:rsidRDefault="00126321" w:rsidP="00126321">
      <w:pPr>
        <w:pStyle w:val="NormalWeb"/>
        <w:shd w:val="clear" w:color="auto" w:fill="FFFFFF"/>
        <w:spacing w:before="0" w:beforeAutospacing="0" w:after="30" w:afterAutospacing="0"/>
        <w:jc w:val="both"/>
      </w:pPr>
    </w:p>
    <w:p w14:paraId="6EF39342" w14:textId="77777777" w:rsidR="00D45940" w:rsidRPr="003636D9" w:rsidRDefault="00D45940" w:rsidP="00D45940">
      <w:pPr>
        <w:pStyle w:val="NormalWeb"/>
        <w:shd w:val="clear" w:color="auto" w:fill="FFFFFF"/>
        <w:spacing w:before="0" w:beforeAutospacing="0" w:after="30" w:afterAutospacing="0"/>
        <w:ind w:firstLine="708"/>
        <w:jc w:val="both"/>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AB7CD3">
      <w:pPr>
        <w:pStyle w:val="NormalWeb"/>
        <w:shd w:val="clear" w:color="auto" w:fill="FFFFFF"/>
        <w:spacing w:before="0" w:beforeAutospacing="0" w:after="30" w:afterAutospacing="0"/>
        <w:ind w:firstLine="708"/>
        <w:jc w:val="center"/>
      </w:pPr>
      <w:r w:rsidRPr="003636D9">
        <w:rPr>
          <w:noProof/>
          <w:color w:val="0000FF"/>
          <w:sz w:val="27"/>
          <w:szCs w:val="27"/>
          <w:lang w:eastAsia="pt-BR"/>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34716973" w14:textId="454DC736" w:rsidR="00D45940" w:rsidRPr="005E26E9" w:rsidRDefault="00D45940" w:rsidP="005E26E9">
      <w:pPr>
        <w:spacing w:after="30"/>
        <w:jc w:val="both"/>
        <w:rPr>
          <w:rFonts w:ascii="Times New Roman" w:eastAsia="Times New Roman" w:hAnsi="Times New Roman" w:cs="Times New Roman"/>
          <w:vanish/>
          <w:sz w:val="24"/>
          <w:szCs w:val="24"/>
        </w:rPr>
      </w:pPr>
    </w:p>
    <w:p w14:paraId="29A54B7D" w14:textId="77777777" w:rsidR="005E26E9" w:rsidRPr="005E26E9" w:rsidRDefault="005E26E9" w:rsidP="005E26E9">
      <w:pPr>
        <w:spacing w:after="30"/>
        <w:jc w:val="both"/>
        <w:rPr>
          <w:rFonts w:ascii="Times New Roman" w:eastAsia="Times New Roman" w:hAnsi="Times New Roman" w:cs="Times New Roman"/>
          <w:vanish/>
          <w:sz w:val="24"/>
          <w:szCs w:val="24"/>
        </w:rPr>
      </w:pPr>
    </w:p>
    <w:p w14:paraId="09A7935A" w14:textId="667FAECF" w:rsidR="00AB7CD3" w:rsidRPr="00AB7CD3" w:rsidRDefault="00AB7CD3" w:rsidP="00400643">
      <w:pPr>
        <w:pStyle w:val="NormalWeb"/>
        <w:numPr>
          <w:ilvl w:val="2"/>
          <w:numId w:val="132"/>
        </w:numPr>
        <w:shd w:val="clear" w:color="auto" w:fill="FFFFFF"/>
        <w:spacing w:before="0" w:beforeAutospacing="0" w:after="30" w:afterAutospacing="0"/>
        <w:ind w:left="1418"/>
        <w:jc w:val="both"/>
        <w:rPr>
          <w:b/>
          <w:sz w:val="32"/>
          <w:szCs w:val="32"/>
        </w:rPr>
      </w:pPr>
      <w:r w:rsidRPr="00AB7CD3">
        <w:rPr>
          <w:b/>
          <w:bCs/>
          <w:sz w:val="32"/>
          <w:szCs w:val="32"/>
        </w:rPr>
        <w:t>Pontes H:</w:t>
      </w:r>
    </w:p>
    <w:p w14:paraId="4B623029" w14:textId="77777777" w:rsidR="00AB7CD3" w:rsidRPr="005E26E9" w:rsidRDefault="00AB7CD3" w:rsidP="00AB7CD3">
      <w:pPr>
        <w:pStyle w:val="NormalWeb"/>
        <w:shd w:val="clear" w:color="auto" w:fill="FFFFFF"/>
        <w:spacing w:before="0" w:beforeAutospacing="0" w:after="30" w:afterAutospacing="0"/>
        <w:ind w:left="698"/>
        <w:jc w:val="both"/>
      </w:pPr>
    </w:p>
    <w:p w14:paraId="7CCC98E4" w14:textId="77777777" w:rsidR="00AB7CD3" w:rsidRPr="00AB7CD3" w:rsidRDefault="00AB7CD3" w:rsidP="00AB7CD3">
      <w:pPr>
        <w:jc w:val="both"/>
        <w:rPr>
          <w:rFonts w:ascii="Times New Roman" w:hAnsi="Times New Roman" w:cs="Times New Roman"/>
          <w:sz w:val="24"/>
          <w:szCs w:val="24"/>
        </w:rPr>
      </w:pPr>
      <w:r w:rsidRPr="00AB7CD3">
        <w:rPr>
          <w:rFonts w:ascii="Times New Roman" w:hAnsi="Times New Roman" w:cs="Times New Roman"/>
          <w:sz w:val="24"/>
          <w:szCs w:val="24"/>
        </w:rPr>
        <w:lastRenderedPageBreak/>
        <w:tab/>
      </w:r>
      <w:r w:rsidRPr="00AB7CD3">
        <w:rPr>
          <w:rFonts w:ascii="Times New Roman" w:eastAsia="Times New Roman" w:hAnsi="Times New Roman" w:cs="Times New Roman"/>
          <w:sz w:val="24"/>
          <w:szCs w:val="24"/>
        </w:rPr>
        <w:t>A ponte H é um circuito comumente utilizado para o controle de motores de corrente contínua (conhecidos como motor CC). Ela é utilizada por permitir o controle de velocidade/direção dos motores e por facilitar o uso de uma alimentação externa, tendo em vista que a baixa corrente que o Arduino pode fornecer geralmente não é o bastante para alimentar esses atuadores.</w:t>
      </w:r>
    </w:p>
    <w:p w14:paraId="501261AE" w14:textId="77777777" w:rsidR="00AB7CD3" w:rsidRPr="00AB7CD3" w:rsidRDefault="00AB7CD3" w:rsidP="00AB7CD3">
      <w:pPr>
        <w:ind w:firstLine="720"/>
        <w:jc w:val="both"/>
        <w:rPr>
          <w:rFonts w:ascii="Arial" w:hAnsi="Arial" w:cs="Arial"/>
          <w:noProof/>
          <w:sz w:val="27"/>
          <w:szCs w:val="27"/>
          <w:lang w:eastAsia="pt-BR"/>
        </w:rPr>
      </w:pPr>
      <w:r w:rsidRPr="00AB7CD3">
        <w:rPr>
          <w:rFonts w:ascii="Times New Roman" w:eastAsia="Times New Roman" w:hAnsi="Times New Roman" w:cs="Times New Roman"/>
          <w:sz w:val="24"/>
          <w:szCs w:val="24"/>
        </w:rPr>
        <w:t>A imagem abaixo mostra a representação de uma ponte H simples, que recebe esse nome em função de seu formato. Podemos observar o motor no centro dela e os polos de alimentação encima (positivo) e em baixo (negativo) e quatro interruptores que podem controlar qual dos polos chega a cada lado do motor.</w:t>
      </w:r>
      <w:r w:rsidRPr="00AB7CD3">
        <w:rPr>
          <w:rFonts w:ascii="Arial" w:eastAsia="Arial" w:hAnsi="Arial" w:cs="Arial"/>
          <w:noProof/>
          <w:sz w:val="27"/>
          <w:szCs w:val="27"/>
          <w:lang w:eastAsia="pt-BR"/>
        </w:rPr>
        <w:t xml:space="preserve"> </w:t>
      </w:r>
    </w:p>
    <w:p w14:paraId="6C3A3DFA" w14:textId="77777777" w:rsidR="00AB7CD3" w:rsidRDefault="00AB7CD3" w:rsidP="00AB7CD3">
      <w:pPr>
        <w:ind w:firstLine="720"/>
        <w:jc w:val="both"/>
        <w:rPr>
          <w:rFonts w:ascii="Times New Roman" w:eastAsia="Times New Roman" w:hAnsi="Times New Roman" w:cs="Times New Roman"/>
          <w:sz w:val="24"/>
          <w:szCs w:val="24"/>
        </w:rPr>
      </w:pPr>
      <w:r w:rsidRPr="00AB7CD3">
        <w:rPr>
          <w:rFonts w:ascii="Times New Roman" w:eastAsia="Times New Roman" w:hAnsi="Times New Roman" w:cs="Times New Roman"/>
          <w:sz w:val="24"/>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14:paraId="53E0436C" w14:textId="77777777" w:rsidR="005E26E9" w:rsidRPr="00AB7CD3" w:rsidRDefault="005E26E9" w:rsidP="00AB7CD3">
      <w:pPr>
        <w:ind w:firstLine="720"/>
        <w:jc w:val="both"/>
        <w:rPr>
          <w:rFonts w:ascii="Times New Roman" w:hAnsi="Times New Roman" w:cs="Times New Roman"/>
          <w:sz w:val="24"/>
          <w:szCs w:val="24"/>
        </w:rPr>
      </w:pPr>
    </w:p>
    <w:p w14:paraId="1168A3FF" w14:textId="77777777" w:rsidR="00AB7CD3" w:rsidRPr="00AB7CD3" w:rsidRDefault="00AB7CD3" w:rsidP="00AB7CD3">
      <w:pPr>
        <w:jc w:val="center"/>
        <w:rPr>
          <w:rFonts w:ascii="Times New Roman" w:hAnsi="Times New Roman" w:cs="Times New Roman"/>
          <w:sz w:val="24"/>
          <w:szCs w:val="24"/>
        </w:rPr>
      </w:pPr>
      <w:r w:rsidRPr="00F9512D">
        <w:rPr>
          <w:noProof/>
          <w:lang w:eastAsia="pt-BR"/>
        </w:rPr>
        <w:drawing>
          <wp:inline distT="0" distB="0" distL="0" distR="0" wp14:anchorId="45FBA69D" wp14:editId="6233B3E5">
            <wp:extent cx="2543077" cy="2734583"/>
            <wp:effectExtent l="0" t="0" r="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53126" cy="2745389"/>
                    </a:xfrm>
                    <a:prstGeom prst="rect">
                      <a:avLst/>
                    </a:prstGeom>
                    <a:noFill/>
                    <a:ln>
                      <a:noFill/>
                    </a:ln>
                  </pic:spPr>
                </pic:pic>
              </a:graphicData>
            </a:graphic>
          </wp:inline>
        </w:drawing>
      </w:r>
    </w:p>
    <w:p w14:paraId="5D877A26" w14:textId="2BF1F4BE" w:rsidR="005E26E9" w:rsidRPr="00AB7CD3" w:rsidRDefault="005E26E9" w:rsidP="00AB7CD3">
      <w:pPr>
        <w:jc w:val="both"/>
        <w:rPr>
          <w:rFonts w:ascii="Times New Roman" w:hAnsi="Times New Roman" w:cs="Times New Roman"/>
          <w:sz w:val="24"/>
          <w:szCs w:val="24"/>
        </w:rPr>
      </w:pPr>
    </w:p>
    <w:p w14:paraId="162C8BCB" w14:textId="77777777" w:rsidR="00AB7CD3" w:rsidRDefault="00AB7CD3" w:rsidP="00AB7CD3">
      <w:pPr>
        <w:jc w:val="both"/>
        <w:rPr>
          <w:rFonts w:ascii="Times New Roman" w:eastAsia="Times New Roman" w:hAnsi="Times New Roman" w:cs="Times New Roman"/>
          <w:sz w:val="24"/>
          <w:szCs w:val="24"/>
        </w:rPr>
      </w:pPr>
      <w:r w:rsidRPr="00AB7CD3">
        <w:rPr>
          <w:rFonts w:ascii="Times New Roman" w:hAnsi="Times New Roman" w:cs="Times New Roman"/>
          <w:sz w:val="24"/>
          <w:szCs w:val="24"/>
        </w:rPr>
        <w:tab/>
      </w:r>
      <w:r w:rsidRPr="00AB7CD3">
        <w:rPr>
          <w:rFonts w:ascii="Times New Roman" w:eastAsia="Times New Roman" w:hAnsi="Times New Roman" w:cs="Times New Roman"/>
          <w:b/>
          <w:bCs/>
          <w:sz w:val="24"/>
          <w:szCs w:val="24"/>
        </w:rPr>
        <w:t xml:space="preserve">Nota: </w:t>
      </w:r>
      <w:r w:rsidRPr="00AB7CD3">
        <w:rPr>
          <w:rFonts w:ascii="Times New Roman" w:eastAsia="Times New Roman" w:hAnsi="Times New Roman" w:cs="Times New Roman"/>
          <w:sz w:val="24"/>
          <w:szCs w:val="24"/>
        </w:rPr>
        <w:t>O funcionamento interno desse dispositivo pode ser melhor entendido ao se observar o projeto 8 da apostila.</w:t>
      </w:r>
    </w:p>
    <w:p w14:paraId="7C46FA88" w14:textId="77777777" w:rsidR="005E26E9" w:rsidRPr="00AB7CD3" w:rsidRDefault="005E26E9" w:rsidP="00AB7CD3">
      <w:pPr>
        <w:jc w:val="both"/>
        <w:rPr>
          <w:rFonts w:ascii="Times New Roman" w:hAnsi="Times New Roman" w:cs="Times New Roman"/>
          <w:sz w:val="24"/>
          <w:szCs w:val="24"/>
        </w:rPr>
      </w:pPr>
    </w:p>
    <w:p w14:paraId="12516288" w14:textId="77777777" w:rsidR="00AB7CD3" w:rsidRPr="00AB7CD3" w:rsidRDefault="00AB7CD3" w:rsidP="00400643">
      <w:pPr>
        <w:pStyle w:val="PargrafodaLista"/>
        <w:numPr>
          <w:ilvl w:val="3"/>
          <w:numId w:val="132"/>
        </w:numPr>
        <w:ind w:left="2268" w:hanging="938"/>
        <w:jc w:val="both"/>
        <w:rPr>
          <w:rFonts w:ascii="Times New Roman" w:hAnsi="Times New Roman" w:cs="Times New Roman"/>
          <w:b/>
          <w:sz w:val="28"/>
          <w:szCs w:val="28"/>
        </w:rPr>
      </w:pPr>
      <w:r w:rsidRPr="00AB7CD3">
        <w:rPr>
          <w:rFonts w:ascii="Times New Roman" w:eastAsia="Times New Roman" w:hAnsi="Times New Roman" w:cs="Times New Roman"/>
          <w:b/>
          <w:bCs/>
          <w:sz w:val="28"/>
          <w:szCs w:val="28"/>
        </w:rPr>
        <w:t>L293D:</w:t>
      </w:r>
    </w:p>
    <w:p w14:paraId="573DAEA8" w14:textId="77777777" w:rsidR="00AB7CD3" w:rsidRPr="00E31766" w:rsidRDefault="00AB7CD3" w:rsidP="00AB7CD3">
      <w:pPr>
        <w:jc w:val="both"/>
        <w:rPr>
          <w:rFonts w:ascii="Times New Roman" w:hAnsi="Times New Roman" w:cs="Times New Roman"/>
          <w:sz w:val="24"/>
          <w:szCs w:val="24"/>
        </w:rPr>
      </w:pPr>
      <w:r w:rsidRPr="00E31766">
        <w:rPr>
          <w:rFonts w:ascii="Times New Roman" w:hAnsi="Times New Roman" w:cs="Times New Roman"/>
          <w:sz w:val="24"/>
          <w:szCs w:val="24"/>
        </w:rPr>
        <w:tab/>
      </w:r>
      <w:r w:rsidRPr="00E31766">
        <w:rPr>
          <w:rFonts w:ascii="Times New Roman" w:eastAsia="Times New Roman" w:hAnsi="Times New Roman" w:cs="Times New Roman"/>
          <w:sz w:val="24"/>
          <w:szCs w:val="24"/>
        </w:rPr>
        <w:t xml:space="preserve">O L293D é um Circuito Integrado (CI) utilizado para o controle de motores CC. Ele é uma ponte H dupla, ou seja, ele pode controlar até dois motores. A corrente exigida pelos motores é superior a corrente fornecida pela maioria dos </w:t>
      </w:r>
      <w:proofErr w:type="spellStart"/>
      <w:r w:rsidRPr="00E31766">
        <w:rPr>
          <w:rFonts w:ascii="Times New Roman" w:eastAsia="Times New Roman" w:hAnsi="Times New Roman" w:cs="Times New Roman"/>
          <w:sz w:val="24"/>
          <w:szCs w:val="24"/>
        </w:rPr>
        <w:t>Arduinos</w:t>
      </w:r>
      <w:proofErr w:type="spellEnd"/>
      <w:r w:rsidRPr="00E31766">
        <w:rPr>
          <w:rFonts w:ascii="Times New Roman" w:eastAsia="Times New Roman" w:hAnsi="Times New Roman" w:cs="Times New Roman"/>
          <w:sz w:val="24"/>
          <w:szCs w:val="24"/>
        </w:rPr>
        <w:t>, exigindo um regulador de tensão ou outro tipo de alimentação externa para o seu correto funcionamento.</w:t>
      </w:r>
    </w:p>
    <w:p w14:paraId="74624629" w14:textId="77777777" w:rsidR="00AB7CD3" w:rsidRPr="00F9512D" w:rsidRDefault="00AB7CD3" w:rsidP="00AB7CD3">
      <w:pPr>
        <w:ind w:firstLine="708"/>
        <w:jc w:val="both"/>
        <w:rPr>
          <w:rFonts w:ascii="Times New Roman" w:hAnsi="Times New Roman" w:cs="Times New Roman"/>
          <w:sz w:val="24"/>
          <w:szCs w:val="24"/>
        </w:rPr>
      </w:pPr>
      <w:r w:rsidRPr="00E31766">
        <w:rPr>
          <w:rFonts w:ascii="Times New Roman" w:eastAsia="Times New Roman" w:hAnsi="Times New Roman" w:cs="Times New Roman"/>
          <w:sz w:val="24"/>
          <w:szCs w:val="24"/>
        </w:rPr>
        <w:lastRenderedPageBreak/>
        <w:t xml:space="preserve">No CI apresentado na imagem abaixo, é possível controlar a velocidade dos motores utilizando um pulso PWM nos pinos de controle de velocidade. As portas </w:t>
      </w:r>
      <w:proofErr w:type="spellStart"/>
      <w:r w:rsidRPr="00E31766">
        <w:rPr>
          <w:rFonts w:ascii="Times New Roman" w:eastAsia="Times New Roman" w:hAnsi="Times New Roman" w:cs="Times New Roman"/>
          <w:sz w:val="24"/>
          <w:szCs w:val="24"/>
        </w:rPr>
        <w:t>Vcc</w:t>
      </w:r>
      <w:proofErr w:type="spellEnd"/>
      <w:r w:rsidRPr="00E31766">
        <w:rPr>
          <w:rFonts w:ascii="Times New Roman" w:eastAsia="Times New Roman" w:hAnsi="Times New Roman" w:cs="Times New Roman"/>
          <w:sz w:val="24"/>
          <w:szCs w:val="24"/>
        </w:rPr>
        <w:t xml:space="preserve"> 1 </w:t>
      </w:r>
      <w:r w:rsidRPr="00F9512D">
        <w:rPr>
          <w:rFonts w:ascii="Times New Roman" w:eastAsia="Times New Roman" w:hAnsi="Times New Roman" w:cs="Times New Roman"/>
          <w:sz w:val="24"/>
          <w:szCs w:val="24"/>
        </w:rPr>
        <w:t xml:space="preserve">e </w:t>
      </w:r>
      <w:proofErr w:type="spellStart"/>
      <w:r w:rsidRPr="00F9512D">
        <w:rPr>
          <w:rFonts w:ascii="Times New Roman" w:eastAsia="Times New Roman" w:hAnsi="Times New Roman" w:cs="Times New Roman"/>
          <w:sz w:val="24"/>
          <w:szCs w:val="24"/>
        </w:rPr>
        <w:t>Vcc</w:t>
      </w:r>
      <w:proofErr w:type="spellEnd"/>
      <w:r w:rsidRPr="00F9512D">
        <w:rPr>
          <w:rFonts w:ascii="Times New Roman" w:eastAsia="Times New Roman" w:hAnsi="Times New Roman" w:cs="Times New Roman"/>
          <w:sz w:val="24"/>
          <w:szCs w:val="24"/>
        </w:rPr>
        <w:t xml:space="preserve"> 2 são as </w:t>
      </w:r>
      <w:r w:rsidRPr="00E31766">
        <w:rPr>
          <w:rFonts w:ascii="Times New Roman" w:eastAsia="Times New Roman" w:hAnsi="Times New Roman" w:cs="Times New Roman"/>
          <w:sz w:val="24"/>
          <w:szCs w:val="24"/>
        </w:rPr>
        <w:t xml:space="preserve">portas de entrada da voltagem alimentando o lado esquerdo (entradas e saídas 1 e 2) e direito (entradas e saídas 3 e 4) respectivamente. As terminações GND são responsáveis por fechar o circuito, sendo sempre responsável pelas entradas e saídas mais próximas. </w:t>
      </w:r>
    </w:p>
    <w:p w14:paraId="792A78A5" w14:textId="77777777" w:rsidR="00AB7CD3" w:rsidRPr="00F9512D" w:rsidRDefault="00AB7CD3" w:rsidP="00AB7CD3"/>
    <w:p w14:paraId="6D63458E" w14:textId="77777777" w:rsidR="00AB7CD3" w:rsidRPr="00F9512D" w:rsidRDefault="00AB7CD3" w:rsidP="00AB7CD3">
      <w:pPr>
        <w:jc w:val="center"/>
      </w:pPr>
      <w:r w:rsidRPr="00F9512D">
        <w:rPr>
          <w:noProof/>
          <w:lang w:eastAsia="pt-BR"/>
        </w:rPr>
        <w:drawing>
          <wp:inline distT="0" distB="0" distL="0" distR="0" wp14:anchorId="14703CEB" wp14:editId="30DDBF3D">
            <wp:extent cx="2430780" cy="2291309"/>
            <wp:effectExtent l="0" t="0" r="7620" b="0"/>
            <wp:docPr id="86"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nix\Pictures\obr\L293D datasheet P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4611" cy="2304346"/>
                    </a:xfrm>
                    <a:prstGeom prst="rect">
                      <a:avLst/>
                    </a:prstGeom>
                    <a:noFill/>
                    <a:ln>
                      <a:noFill/>
                    </a:ln>
                  </pic:spPr>
                </pic:pic>
              </a:graphicData>
            </a:graphic>
          </wp:inline>
        </w:drawing>
      </w:r>
    </w:p>
    <w:p w14:paraId="6618E81B" w14:textId="77777777" w:rsidR="00AB7CD3" w:rsidRPr="005E26E9" w:rsidRDefault="00AB7CD3" w:rsidP="00AB7CD3">
      <w:pPr>
        <w:pStyle w:val="NormalWeb"/>
        <w:shd w:val="clear" w:color="auto" w:fill="FFFFFF"/>
        <w:spacing w:before="0" w:beforeAutospacing="0" w:after="30" w:afterAutospacing="0"/>
        <w:ind w:left="698"/>
        <w:jc w:val="both"/>
      </w:pPr>
    </w:p>
    <w:p w14:paraId="3F1AFEA3" w14:textId="77777777" w:rsidR="00AB7CD3" w:rsidRPr="005E26E9" w:rsidRDefault="00AB7CD3" w:rsidP="00AB7CD3">
      <w:pPr>
        <w:pStyle w:val="NormalWeb"/>
        <w:shd w:val="clear" w:color="auto" w:fill="FFFFFF"/>
        <w:spacing w:before="0" w:beforeAutospacing="0" w:after="30" w:afterAutospacing="0"/>
        <w:ind w:left="698"/>
        <w:jc w:val="both"/>
      </w:pPr>
    </w:p>
    <w:p w14:paraId="1AFE67F5" w14:textId="744B5C6B" w:rsidR="00AB7CD3" w:rsidRPr="00AB7CD3" w:rsidRDefault="00AB7CD3" w:rsidP="00400643">
      <w:pPr>
        <w:pStyle w:val="NormalWeb"/>
        <w:numPr>
          <w:ilvl w:val="2"/>
          <w:numId w:val="132"/>
        </w:numPr>
        <w:shd w:val="clear" w:color="auto" w:fill="FFFFFF"/>
        <w:spacing w:before="0" w:beforeAutospacing="0" w:after="30" w:afterAutospacing="0"/>
        <w:ind w:left="1418"/>
        <w:jc w:val="both"/>
        <w:rPr>
          <w:b/>
          <w:sz w:val="32"/>
          <w:szCs w:val="32"/>
        </w:rPr>
      </w:pPr>
      <w:r>
        <w:rPr>
          <w:b/>
          <w:sz w:val="32"/>
          <w:szCs w:val="32"/>
        </w:rPr>
        <w:t>C</w:t>
      </w:r>
      <w:ins w:id="32"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5E26E9" w:rsidRDefault="00D45940" w:rsidP="00D45940">
      <w:pPr>
        <w:pStyle w:val="NormalWeb"/>
        <w:shd w:val="clear" w:color="auto" w:fill="FFFFFF"/>
        <w:spacing w:before="0" w:beforeAutospacing="0" w:after="30" w:afterAutospacing="0"/>
        <w:ind w:left="720"/>
        <w:jc w:val="both"/>
      </w:pPr>
    </w:p>
    <w:p w14:paraId="528E856C" w14:textId="77777777"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77777777" w:rsidR="00D45940" w:rsidRPr="003636D9" w:rsidRDefault="00D45940" w:rsidP="00D45940">
      <w:pPr>
        <w:pStyle w:val="NormalWeb"/>
        <w:shd w:val="clear" w:color="auto" w:fill="FFFFFF"/>
        <w:spacing w:before="0" w:beforeAutospacing="0" w:after="30" w:afterAutospacing="0"/>
        <w:ind w:left="993"/>
        <w:jc w:val="both"/>
        <w:rPr>
          <w:b/>
          <w:sz w:val="32"/>
          <w:szCs w:val="32"/>
        </w:rPr>
      </w:pPr>
      <w:r w:rsidRPr="003636D9">
        <w:rPr>
          <w:noProof/>
          <w:color w:val="0000FF"/>
          <w:sz w:val="27"/>
          <w:szCs w:val="27"/>
          <w:lang w:eastAsia="pt-BR"/>
        </w:rPr>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t xml:space="preserve"> </w:t>
      </w:r>
      <w:r w:rsidRPr="003636D9">
        <w:rPr>
          <w:color w:val="222222"/>
          <w:sz w:val="27"/>
          <w:szCs w:val="27"/>
          <w:lang w:val="pt-PT"/>
        </w:rPr>
        <w:t xml:space="preserve"> </w:t>
      </w:r>
      <w:r w:rsidRPr="003636D9">
        <w:rPr>
          <w:noProof/>
          <w:color w:val="0000FF"/>
          <w:sz w:val="27"/>
          <w:szCs w:val="27"/>
          <w:lang w:eastAsia="pt-BR"/>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8"/>
                    </pic:cNvPr>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5E26E9" w:rsidRDefault="00D45940" w:rsidP="00D45940">
      <w:pPr>
        <w:pStyle w:val="NormalWeb"/>
        <w:shd w:val="clear" w:color="auto" w:fill="FFFFFF"/>
        <w:spacing w:before="0" w:beforeAutospacing="0" w:after="30" w:afterAutospacing="0"/>
        <w:jc w:val="both"/>
      </w:pPr>
    </w:p>
    <w:p w14:paraId="1ACE9EE8" w14:textId="77777777" w:rsidR="00126321" w:rsidRPr="005E26E9" w:rsidRDefault="00126321" w:rsidP="00D45940">
      <w:pPr>
        <w:pStyle w:val="NormalWeb"/>
        <w:shd w:val="clear" w:color="auto" w:fill="FFFFFF"/>
        <w:spacing w:before="0" w:beforeAutospacing="0" w:after="30" w:afterAutospacing="0"/>
        <w:jc w:val="both"/>
      </w:pPr>
    </w:p>
    <w:p w14:paraId="3737A7EB" w14:textId="5039C8E3" w:rsidR="000472F9" w:rsidRDefault="00D45940" w:rsidP="00400643">
      <w:pPr>
        <w:pStyle w:val="NormalWeb"/>
        <w:numPr>
          <w:ilvl w:val="3"/>
          <w:numId w:val="132"/>
        </w:numPr>
        <w:shd w:val="clear" w:color="auto" w:fill="FFFFFF"/>
        <w:spacing w:before="0" w:beforeAutospacing="0" w:after="30" w:afterAutospacing="0"/>
        <w:jc w:val="both"/>
        <w:rPr>
          <w:b/>
          <w:sz w:val="32"/>
          <w:szCs w:val="32"/>
        </w:rPr>
      </w:pPr>
      <w:r w:rsidRPr="003636D9">
        <w:rPr>
          <w:b/>
          <w:sz w:val="32"/>
          <w:szCs w:val="32"/>
        </w:rPr>
        <w:t xml:space="preserve">Capacitor de cerâmica: </w:t>
      </w:r>
    </w:p>
    <w:p w14:paraId="72EA9E83" w14:textId="77777777" w:rsidR="00D026A2" w:rsidRPr="005E26E9" w:rsidRDefault="00D026A2" w:rsidP="00D45940">
      <w:pPr>
        <w:pStyle w:val="NormalWeb"/>
        <w:shd w:val="clear" w:color="auto" w:fill="FFFFFF"/>
        <w:spacing w:before="0" w:beforeAutospacing="0" w:after="30" w:afterAutospacing="0"/>
        <w:ind w:left="1080" w:firstLine="360"/>
        <w:jc w:val="both"/>
      </w:pPr>
    </w:p>
    <w:p w14:paraId="1053D94B" w14:textId="4ABF4107" w:rsidR="00D45940" w:rsidRDefault="00D45940" w:rsidP="00D026A2">
      <w:pPr>
        <w:pStyle w:val="NormalWeb"/>
        <w:shd w:val="clear" w:color="auto" w:fill="FFFFFF"/>
        <w:spacing w:before="0" w:beforeAutospacing="0" w:after="30" w:afterAutospacing="0"/>
        <w:ind w:firstLine="720"/>
        <w:jc w:val="both"/>
      </w:pPr>
      <w:r w:rsidRPr="003636D9">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jc w:val="both"/>
      </w:pPr>
    </w:p>
    <w:p w14:paraId="651AB5AC" w14:textId="57A52547" w:rsidR="00131C56" w:rsidRDefault="00131C56" w:rsidP="00D45940">
      <w:pPr>
        <w:pStyle w:val="NormalWeb"/>
        <w:shd w:val="clear" w:color="auto" w:fill="FFFFFF"/>
        <w:spacing w:before="0" w:beforeAutospacing="0" w:after="30" w:afterAutospacing="0"/>
        <w:jc w:val="both"/>
      </w:pPr>
      <w:r>
        <w:tab/>
      </w:r>
      <w:r w:rsidRPr="00131C56">
        <w:rPr>
          <w:b/>
        </w:rPr>
        <w:t>Nota:</w:t>
      </w:r>
      <w:r>
        <w:rPr>
          <w:b/>
        </w:rPr>
        <w:t xml:space="preserve"> </w:t>
      </w:r>
      <w:r>
        <w:t>O valor dele é tabelado. Para encontrá-lo use o código escrito nele.</w:t>
      </w:r>
    </w:p>
    <w:p w14:paraId="759403FC" w14:textId="77777777" w:rsidR="00D026A2" w:rsidRPr="005E26E9" w:rsidRDefault="00D026A2" w:rsidP="00D45940">
      <w:pPr>
        <w:pStyle w:val="NormalWeb"/>
        <w:shd w:val="clear" w:color="auto" w:fill="FFFFFF"/>
        <w:spacing w:before="0" w:beforeAutospacing="0" w:after="30" w:afterAutospacing="0"/>
        <w:jc w:val="both"/>
      </w:pPr>
    </w:p>
    <w:p w14:paraId="7D63EAE1" w14:textId="15986F4F" w:rsidR="000472F9" w:rsidRDefault="00D45940" w:rsidP="00400643">
      <w:pPr>
        <w:pStyle w:val="NormalWeb"/>
        <w:numPr>
          <w:ilvl w:val="3"/>
          <w:numId w:val="132"/>
        </w:numPr>
        <w:shd w:val="clear" w:color="auto" w:fill="FFFFFF"/>
        <w:spacing w:before="0" w:beforeAutospacing="0" w:after="30" w:afterAutospacing="0"/>
        <w:jc w:val="both"/>
        <w:rPr>
          <w:b/>
          <w:sz w:val="32"/>
          <w:szCs w:val="32"/>
        </w:rPr>
      </w:pP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jc w:val="both"/>
      </w:pPr>
    </w:p>
    <w:p w14:paraId="7BC3CBB6" w14:textId="538BBBE4" w:rsidR="00D45940" w:rsidRPr="003636D9" w:rsidRDefault="00D45940" w:rsidP="00D026A2">
      <w:pPr>
        <w:pStyle w:val="NormalWeb"/>
        <w:shd w:val="clear" w:color="auto" w:fill="FFFFFF"/>
        <w:spacing w:before="0" w:beforeAutospacing="0" w:after="30" w:afterAutospacing="0"/>
        <w:ind w:firstLine="576"/>
        <w:jc w:val="both"/>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5E26E9" w:rsidRDefault="00D45940" w:rsidP="00D45940">
      <w:pPr>
        <w:pStyle w:val="NormalWeb"/>
        <w:shd w:val="clear" w:color="auto" w:fill="FFFFFF"/>
        <w:spacing w:before="0" w:beforeAutospacing="0" w:after="30" w:afterAutospacing="0"/>
        <w:jc w:val="both"/>
      </w:pPr>
    </w:p>
    <w:p w14:paraId="03B2E8DA" w14:textId="4C444414" w:rsidR="00126321" w:rsidRPr="00400643" w:rsidRDefault="00D45940" w:rsidP="00400643">
      <w:pPr>
        <w:pStyle w:val="PargrafodaLista"/>
        <w:numPr>
          <w:ilvl w:val="2"/>
          <w:numId w:val="132"/>
        </w:numPr>
        <w:shd w:val="clear" w:color="auto" w:fill="FFFFFF"/>
        <w:spacing w:after="30" w:line="240" w:lineRule="auto"/>
        <w:jc w:val="both"/>
        <w:rPr>
          <w:rFonts w:ascii="Times New Roman" w:hAnsi="Times New Roman" w:cs="Times New Roman"/>
          <w:b/>
          <w:sz w:val="32"/>
          <w:szCs w:val="32"/>
        </w:rPr>
      </w:pPr>
      <w:r w:rsidRPr="00400643">
        <w:rPr>
          <w:rFonts w:ascii="Times New Roman" w:hAnsi="Times New Roman" w:cs="Times New Roman"/>
          <w:b/>
          <w:sz w:val="32"/>
          <w:szCs w:val="32"/>
          <w:rPrChange w:id="33" w:author="Mateus Berardo de Souza Terra" w:date="2016-02-08T20:05:00Z">
            <w:rPr>
              <w:rFonts w:ascii="Times New Roman" w:eastAsia="Times New Roman" w:hAnsi="Times New Roman" w:cs="Times New Roman"/>
              <w:sz w:val="24"/>
              <w:szCs w:val="24"/>
            </w:rPr>
          </w:rPrChange>
        </w:rPr>
        <w:t>Diodos:</w:t>
      </w:r>
    </w:p>
    <w:p w14:paraId="6C6E8BE2" w14:textId="77777777" w:rsidR="00126321" w:rsidRPr="005E26E9" w:rsidRDefault="00126321" w:rsidP="00126321">
      <w:pPr>
        <w:shd w:val="clear" w:color="auto" w:fill="FFFFFF"/>
        <w:spacing w:after="30" w:line="240" w:lineRule="auto"/>
        <w:jc w:val="both"/>
        <w:rPr>
          <w:sz w:val="24"/>
          <w:szCs w:val="24"/>
        </w:rPr>
      </w:pPr>
    </w:p>
    <w:p w14:paraId="5ED2702D" w14:textId="77777777" w:rsidR="00D45940" w:rsidRDefault="00D45940">
      <w:pPr>
        <w:pStyle w:val="NormalWeb"/>
        <w:shd w:val="clear" w:color="auto" w:fill="FFFFFF"/>
        <w:spacing w:before="0" w:beforeAutospacing="0" w:after="30" w:afterAutospacing="0"/>
        <w:ind w:firstLine="720"/>
        <w:jc w:val="both"/>
        <w:rPr>
          <w:bCs/>
        </w:rPr>
        <w:pPrChange w:id="34" w:author="granix pacheco" w:date="2016-02-08T13:11:00Z">
          <w:pPr>
            <w:pStyle w:val="NormalWeb"/>
            <w:numPr>
              <w:numId w:val="25"/>
            </w:numPr>
            <w:shd w:val="clear" w:color="auto" w:fill="FFFFFF"/>
            <w:spacing w:before="0" w:beforeAutospacing="0" w:after="160" w:afterAutospacing="0"/>
            <w:ind w:left="720" w:hanging="360"/>
            <w:jc w:val="both"/>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35"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36"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4A264B09" w14:textId="6A22E2CE" w:rsidR="00D45940" w:rsidRDefault="00D45940" w:rsidP="00D45940">
      <w:pPr>
        <w:pStyle w:val="NormalWeb"/>
        <w:shd w:val="clear" w:color="auto" w:fill="FFFFFF"/>
        <w:spacing w:before="0" w:beforeAutospacing="0" w:after="30" w:afterAutospacing="0"/>
        <w:ind w:firstLine="720"/>
        <w:jc w:val="both"/>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3A196632" w14:textId="510ECA32" w:rsidR="00D45940" w:rsidRPr="003636D9" w:rsidRDefault="005E26E9" w:rsidP="005E26E9">
      <w:pPr>
        <w:spacing w:after="30"/>
        <w:jc w:val="center"/>
        <w:rPr>
          <w:rFonts w:ascii="Times New Roman" w:hAnsi="Times New Roman" w:cs="Times New Roman"/>
          <w:color w:val="222222"/>
          <w:sz w:val="27"/>
          <w:szCs w:val="27"/>
          <w:rPrChange w:id="37" w:author="Mateus Berardo de Souza Terra" w:date="2016-02-08T20:05:00Z">
            <w:rPr>
              <w:rFonts w:ascii="Arial" w:hAnsi="Arial" w:cs="Arial"/>
              <w:color w:val="222222"/>
              <w:sz w:val="27"/>
              <w:szCs w:val="27"/>
              <w:lang w:val="pt-PT"/>
            </w:rPr>
          </w:rPrChange>
        </w:rPr>
      </w:pPr>
      <w:r w:rsidRPr="003636D9">
        <w:rPr>
          <w:rFonts w:ascii="Times New Roman" w:hAnsi="Times New Roman" w:cs="Times New Roman"/>
          <w:noProof/>
          <w:color w:val="222222"/>
          <w:sz w:val="27"/>
          <w:szCs w:val="27"/>
          <w:lang w:eastAsia="pt-BR"/>
        </w:rPr>
        <w:drawing>
          <wp:inline distT="0" distB="0" distL="0" distR="0" wp14:anchorId="27A23BDE" wp14:editId="15DF88B2">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00D45940" w:rsidRPr="003636D9">
        <w:rPr>
          <w:rFonts w:ascii="Times New Roman" w:hAnsi="Times New Roman" w:cs="Times New Roman"/>
          <w:noProof/>
          <w:color w:val="0000FF"/>
          <w:sz w:val="27"/>
          <w:szCs w:val="27"/>
          <w:lang w:eastAsia="pt-BR"/>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jc w:val="both"/>
        <w:rPr>
          <w:rFonts w:ascii="Times New Roman" w:hAnsi="Times New Roman" w:cs="Times New Roman"/>
          <w:color w:val="222222"/>
          <w:sz w:val="27"/>
          <w:szCs w:val="27"/>
        </w:rPr>
      </w:pPr>
    </w:p>
    <w:p w14:paraId="055D4EA8" w14:textId="77777777" w:rsidR="00465B8D" w:rsidRDefault="00465B8D" w:rsidP="00D45940">
      <w:pPr>
        <w:spacing w:after="30"/>
        <w:jc w:val="both"/>
        <w:rPr>
          <w:rFonts w:ascii="Times New Roman" w:hAnsi="Times New Roman" w:cs="Times New Roman"/>
          <w:color w:val="222222"/>
          <w:sz w:val="27"/>
          <w:szCs w:val="27"/>
        </w:rPr>
      </w:pPr>
    </w:p>
    <w:p w14:paraId="745FA785" w14:textId="7A03307B" w:rsidR="00D45940" w:rsidRPr="003636D9" w:rsidRDefault="00D45940" w:rsidP="00400643">
      <w:pPr>
        <w:pStyle w:val="NormalWeb"/>
        <w:numPr>
          <w:ilvl w:val="3"/>
          <w:numId w:val="132"/>
        </w:numPr>
        <w:shd w:val="clear" w:color="auto" w:fill="FFFFFF"/>
        <w:tabs>
          <w:tab w:val="left" w:pos="3449"/>
        </w:tabs>
        <w:spacing w:before="0" w:beforeAutospacing="0" w:after="30" w:afterAutospacing="0"/>
        <w:jc w:val="both"/>
        <w:rPr>
          <w:b/>
          <w:sz w:val="32"/>
          <w:szCs w:val="32"/>
        </w:rPr>
        <w:pPrChange w:id="38" w:author="Mateus Berardo de Souza Terra" w:date="2016-02-08T22:28:00Z">
          <w:pPr>
            <w:pStyle w:val="NormalWeb"/>
            <w:shd w:val="clear" w:color="auto" w:fill="FFFFFF"/>
            <w:spacing w:before="0" w:beforeAutospacing="0" w:after="160" w:afterAutospacing="0"/>
            <w:jc w:val="both"/>
          </w:pPr>
        </w:pPrChange>
      </w:pPr>
      <w:proofErr w:type="spellStart"/>
      <w:r w:rsidRPr="003636D9">
        <w:rPr>
          <w:b/>
          <w:sz w:val="32"/>
          <w:szCs w:val="32"/>
          <w:rPrChange w:id="39" w:author="Mateus Berardo de Souza Terra" w:date="2016-02-08T20:05:00Z">
            <w:rPr/>
          </w:rPrChange>
        </w:rPr>
        <w:t>LEDs</w:t>
      </w:r>
      <w:proofErr w:type="spellEnd"/>
      <w:r w:rsidRPr="003636D9">
        <w:rPr>
          <w:b/>
          <w:sz w:val="32"/>
          <w:szCs w:val="32"/>
          <w:rPrChange w:id="40"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jc w:val="both"/>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jc w:val="both"/>
        <w:rPr>
          <w:rStyle w:val="Forte"/>
          <w:b w:val="0"/>
        </w:rPr>
        <w:pPrChange w:id="41" w:author="granix pacheco" w:date="2016-02-08T12:11:00Z">
          <w:pPr>
            <w:pStyle w:val="NormalWeb"/>
            <w:shd w:val="clear" w:color="auto" w:fill="FFFFFF"/>
            <w:spacing w:before="0" w:beforeAutospacing="0" w:after="160" w:afterAutospacing="0"/>
            <w:jc w:val="both"/>
          </w:pPr>
        </w:pPrChange>
      </w:pPr>
      <w:r w:rsidRPr="003636D9">
        <w:rPr>
          <w:rPrChange w:id="42" w:author="Mateus Berardo de Souza Terra" w:date="2016-02-08T20:05:00Z">
            <w:rPr>
              <w:b/>
              <w:bCs/>
            </w:rPr>
          </w:rPrChange>
        </w:rPr>
        <w:t xml:space="preserve">Um </w:t>
      </w:r>
      <w:r w:rsidRPr="003636D9">
        <w:t>LED (</w:t>
      </w:r>
      <w:ins w:id="43" w:author="Mateus Berardo de Souza Terra" w:date="2016-02-08T19:11:00Z">
        <w:r w:rsidRPr="003636D9">
          <w:rPr>
            <w:rStyle w:val="Forte"/>
            <w:b w:val="0"/>
          </w:rPr>
          <w:t>L</w:t>
        </w:r>
      </w:ins>
      <w:ins w:id="44" w:author="granix pacheco" w:date="2016-02-08T11:48:00Z">
        <w:del w:id="45" w:author="Mateus Berardo de Souza Terra" w:date="2016-02-08T19:11:00Z">
          <w:r w:rsidRPr="003636D9" w:rsidDel="006D3AB1">
            <w:rPr>
              <w:rStyle w:val="Forte"/>
              <w:b w:val="0"/>
              <w:rPrChange w:id="46" w:author="Mateus Berardo de Souza Terra" w:date="2016-02-08T20:05:00Z">
                <w:rPr>
                  <w:rStyle w:val="Forte"/>
                </w:rPr>
              </w:rPrChange>
            </w:rPr>
            <w:delText>l</w:delText>
          </w:r>
        </w:del>
        <w:r w:rsidRPr="003636D9">
          <w:rPr>
            <w:rStyle w:val="Forte"/>
            <w:b w:val="0"/>
            <w:rPrChange w:id="47" w:author="Mateus Berardo de Souza Terra" w:date="2016-02-08T20:05:00Z">
              <w:rPr>
                <w:rStyle w:val="Forte"/>
              </w:rPr>
            </w:rPrChange>
          </w:rPr>
          <w:t xml:space="preserve">ight </w:t>
        </w:r>
      </w:ins>
      <w:proofErr w:type="spellStart"/>
      <w:ins w:id="48" w:author="Mateus Berardo de Souza Terra" w:date="2016-02-08T19:11:00Z">
        <w:r w:rsidRPr="003636D9">
          <w:rPr>
            <w:rStyle w:val="Forte"/>
            <w:b w:val="0"/>
          </w:rPr>
          <w:t>E</w:t>
        </w:r>
      </w:ins>
      <w:ins w:id="49" w:author="granix pacheco" w:date="2016-02-08T11:48:00Z">
        <w:del w:id="50" w:author="Mateus Berardo de Souza Terra" w:date="2016-02-08T19:11:00Z">
          <w:r w:rsidRPr="003636D9" w:rsidDel="006D3AB1">
            <w:rPr>
              <w:rStyle w:val="Forte"/>
              <w:b w:val="0"/>
              <w:rPrChange w:id="51" w:author="Mateus Berardo de Souza Terra" w:date="2016-02-08T20:05:00Z">
                <w:rPr>
                  <w:rStyle w:val="Forte"/>
                </w:rPr>
              </w:rPrChange>
            </w:rPr>
            <w:delText>e</w:delText>
          </w:r>
        </w:del>
        <w:r w:rsidRPr="003636D9">
          <w:rPr>
            <w:rStyle w:val="Forte"/>
            <w:b w:val="0"/>
            <w:rPrChange w:id="52" w:author="Mateus Berardo de Souza Terra" w:date="2016-02-08T20:05:00Z">
              <w:rPr>
                <w:rStyle w:val="Forte"/>
              </w:rPr>
            </w:rPrChange>
          </w:rPr>
          <w:t>mitting</w:t>
        </w:r>
        <w:proofErr w:type="spellEnd"/>
        <w:r w:rsidRPr="003636D9">
          <w:rPr>
            <w:rStyle w:val="Forte"/>
            <w:b w:val="0"/>
            <w:rPrChange w:id="53" w:author="Mateus Berardo de Souza Terra" w:date="2016-02-08T20:05:00Z">
              <w:rPr>
                <w:rStyle w:val="Forte"/>
              </w:rPr>
            </w:rPrChange>
          </w:rPr>
          <w:t xml:space="preserve"> </w:t>
        </w:r>
      </w:ins>
      <w:proofErr w:type="spellStart"/>
      <w:ins w:id="54" w:author="Mateus Berardo de Souza Terra" w:date="2016-02-08T19:11:00Z">
        <w:r w:rsidRPr="003636D9">
          <w:rPr>
            <w:rStyle w:val="Forte"/>
            <w:b w:val="0"/>
          </w:rPr>
          <w:t>D</w:t>
        </w:r>
      </w:ins>
      <w:del w:id="55" w:author="Mateus Berardo de Souza Terra" w:date="2016-02-08T19:11:00Z">
        <w:r w:rsidRPr="003636D9" w:rsidDel="006D3AB1">
          <w:rPr>
            <w:rStyle w:val="Forte"/>
            <w:b w:val="0"/>
            <w:rPrChange w:id="56" w:author="Mateus Berardo de Souza Terra" w:date="2016-02-08T20:05:00Z">
              <w:rPr>
                <w:rStyle w:val="Forte"/>
              </w:rPr>
            </w:rPrChange>
          </w:rPr>
          <w:delText>d</w:delText>
        </w:r>
      </w:del>
      <w:r w:rsidRPr="003636D9">
        <w:rPr>
          <w:rStyle w:val="Forte"/>
          <w:b w:val="0"/>
          <w:rPrChange w:id="57" w:author="Mateus Berardo de Souza Terra" w:date="2016-02-08T20:05:00Z">
            <w:rPr>
              <w:rStyle w:val="Forte"/>
            </w:rPr>
          </w:rPrChange>
        </w:rPr>
        <w:t>iode</w:t>
      </w:r>
      <w:proofErr w:type="spellEnd"/>
      <w:r w:rsidRPr="003636D9">
        <w:rPr>
          <w:rStyle w:val="Forte"/>
          <w:b w:val="0"/>
          <w:rPrChange w:id="58"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465B8D">
      <w:pPr>
        <w:pStyle w:val="NormalWeb"/>
        <w:shd w:val="clear" w:color="auto" w:fill="FFFFFF"/>
        <w:tabs>
          <w:tab w:val="left" w:pos="3449"/>
        </w:tabs>
        <w:spacing w:before="0" w:beforeAutospacing="0" w:after="30" w:afterAutospacing="0"/>
        <w:ind w:firstLine="709"/>
        <w:jc w:val="center"/>
        <w:rPr>
          <w:bCs/>
          <w:u w:val="single"/>
        </w:rPr>
      </w:pPr>
      <w:ins w:id="59" w:author="granix pacheco" w:date="2016-02-08T12:11:00Z">
        <w:r w:rsidRPr="003636D9">
          <w:rPr>
            <w:noProof/>
            <w:lang w:eastAsia="pt-BR"/>
            <w:rPrChange w:id="60" w:author="Mateus Berardo de Souza Terra" w:date="2016-02-08T20:05:00Z">
              <w:rPr>
                <w:noProof/>
                <w:u w:val="single"/>
                <w:lang w:eastAsia="pt-BR"/>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jc w:val="both"/>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jc w:val="both"/>
      </w:pPr>
      <w:r w:rsidRPr="003636D9">
        <w:rPr>
          <w:b/>
        </w:rPr>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Default="00D45940" w:rsidP="00D45940">
      <w:pPr>
        <w:pStyle w:val="NormalWeb"/>
        <w:shd w:val="clear" w:color="auto" w:fill="FFFFFF"/>
        <w:tabs>
          <w:tab w:val="left" w:pos="3449"/>
        </w:tabs>
        <w:spacing w:before="0" w:beforeAutospacing="0" w:after="30" w:afterAutospacing="0"/>
        <w:ind w:firstLine="792"/>
        <w:jc w:val="both"/>
      </w:pPr>
    </w:p>
    <w:p w14:paraId="04EC705C" w14:textId="77777777" w:rsidR="005E26E9" w:rsidRPr="003636D9" w:rsidRDefault="005E26E9" w:rsidP="00D45940">
      <w:pPr>
        <w:pStyle w:val="NormalWeb"/>
        <w:shd w:val="clear" w:color="auto" w:fill="FFFFFF"/>
        <w:tabs>
          <w:tab w:val="left" w:pos="3449"/>
        </w:tabs>
        <w:spacing w:before="0" w:beforeAutospacing="0" w:after="30" w:afterAutospacing="0"/>
        <w:ind w:firstLine="792"/>
        <w:jc w:val="both"/>
      </w:pPr>
    </w:p>
    <w:p w14:paraId="4567CAA1" w14:textId="39D5665E" w:rsidR="000472F9" w:rsidRPr="000472F9" w:rsidRDefault="000472F9" w:rsidP="000472F9">
      <w:pPr>
        <w:spacing w:after="30"/>
        <w:ind w:left="1800"/>
        <w:jc w:val="both"/>
        <w:rPr>
          <w:rFonts w:ascii="Times New Roman" w:hAnsi="Times New Roman" w:cs="Times New Roman"/>
          <w:b/>
          <w:sz w:val="32"/>
          <w:szCs w:val="32"/>
          <w:u w:val="single"/>
        </w:rPr>
      </w:pPr>
      <w:proofErr w:type="spellStart"/>
      <w:r w:rsidRPr="000472F9">
        <w:rPr>
          <w:rFonts w:ascii="Times New Roman" w:hAnsi="Times New Roman" w:cs="Times New Roman"/>
          <w:b/>
          <w:sz w:val="24"/>
          <w:szCs w:val="24"/>
          <w:u w:val="single"/>
        </w:rPr>
        <w:t>R</w:t>
      </w:r>
      <w:r w:rsidR="00D45940" w:rsidRPr="000472F9">
        <w:rPr>
          <w:rFonts w:ascii="Times New Roman" w:hAnsi="Times New Roman" w:cs="Times New Roman"/>
          <w:b/>
          <w:sz w:val="24"/>
          <w:szCs w:val="24"/>
          <w:u w:val="single"/>
        </w:rPr>
        <w:t>GBs</w:t>
      </w:r>
      <w:proofErr w:type="spellEnd"/>
      <w:r w:rsidR="00D45940" w:rsidRPr="000472F9">
        <w:rPr>
          <w:rFonts w:ascii="Times New Roman" w:hAnsi="Times New Roman" w:cs="Times New Roman"/>
          <w:b/>
          <w:sz w:val="32"/>
          <w:szCs w:val="32"/>
          <w:u w:val="single"/>
        </w:rPr>
        <w:t>:</w:t>
      </w:r>
    </w:p>
    <w:p w14:paraId="6F0D005B" w14:textId="77777777" w:rsidR="00D45940" w:rsidRPr="005E26E9" w:rsidRDefault="00D45940" w:rsidP="005E26E9">
      <w:pPr>
        <w:spacing w:after="30"/>
        <w:jc w:val="both"/>
        <w:rPr>
          <w:rFonts w:ascii="Times New Roman" w:hAnsi="Times New Roman" w:cs="Times New Roman"/>
          <w:sz w:val="24"/>
          <w:szCs w:val="24"/>
        </w:rPr>
      </w:pPr>
    </w:p>
    <w:p w14:paraId="5065A498" w14:textId="272FCA29" w:rsidR="00D45940" w:rsidRDefault="00D45940" w:rsidP="00D45940">
      <w:pPr>
        <w:spacing w:after="30"/>
        <w:ind w:firstLine="708"/>
        <w:jc w:val="both"/>
        <w:rPr>
          <w:rFonts w:ascii="Times New Roman" w:hAnsi="Times New Roman" w:cs="Times New Roman"/>
          <w:sz w:val="24"/>
          <w:szCs w:val="24"/>
        </w:rPr>
      </w:pP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w:t>
      </w:r>
      <w:proofErr w:type="spellStart"/>
      <w:r w:rsidRPr="003636D9">
        <w:rPr>
          <w:rFonts w:ascii="Times New Roman" w:hAnsi="Times New Roman" w:cs="Times New Roman"/>
          <w:sz w:val="24"/>
          <w:szCs w:val="24"/>
        </w:rPr>
        <w:t>RGBs</w:t>
      </w:r>
      <w:proofErr w:type="spellEnd"/>
      <w:r w:rsidRPr="003636D9">
        <w:rPr>
          <w:rFonts w:ascii="Times New Roman" w:hAnsi="Times New Roman" w:cs="Times New Roman"/>
          <w:sz w:val="24"/>
          <w:szCs w:val="24"/>
        </w:rPr>
        <w:t xml:space="preserve"> são basicamente três </w:t>
      </w: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associados, sendo </w:t>
      </w:r>
      <w:r w:rsidR="000472F9">
        <w:rPr>
          <w:rFonts w:ascii="Times New Roman" w:hAnsi="Times New Roman" w:cs="Times New Roman"/>
          <w:sz w:val="24"/>
          <w:szCs w:val="24"/>
        </w:rPr>
        <w:t>um deles</w:t>
      </w:r>
      <w:r w:rsidRPr="003636D9">
        <w:rPr>
          <w:rFonts w:ascii="Times New Roman" w:hAnsi="Times New Roman" w:cs="Times New Roman"/>
          <w:sz w:val="24"/>
          <w:szCs w:val="24"/>
        </w:rPr>
        <w:t xml:space="preserve"> vermelho, um verde e um azul. Com esse componente podemos emitir luzes de cores distintas, basta regular a intensidade de cada LED presente </w:t>
      </w:r>
      <w:r w:rsidR="000472F9">
        <w:rPr>
          <w:rFonts w:ascii="Times New Roman" w:hAnsi="Times New Roman" w:cs="Times New Roman"/>
          <w:sz w:val="24"/>
          <w:szCs w:val="24"/>
        </w:rPr>
        <w:t>no RGB. Este</w:t>
      </w:r>
      <w:r w:rsidRPr="003636D9">
        <w:rPr>
          <w:rFonts w:ascii="Times New Roman" w:hAnsi="Times New Roman" w:cs="Times New Roman"/>
          <w:sz w:val="24"/>
          <w:szCs w:val="24"/>
        </w:rPr>
        <w:t xml:space="preserve"> possui quatro pernas </w:t>
      </w:r>
      <w:r w:rsidR="000472F9">
        <w:rPr>
          <w:rFonts w:ascii="Times New Roman" w:hAnsi="Times New Roman" w:cs="Times New Roman"/>
          <w:sz w:val="24"/>
          <w:szCs w:val="24"/>
        </w:rPr>
        <w:t xml:space="preserve">sendo a mais longa o </w:t>
      </w:r>
      <w:r w:rsidRPr="003636D9">
        <w:rPr>
          <w:rFonts w:ascii="Times New Roman" w:hAnsi="Times New Roman" w:cs="Times New Roman"/>
          <w:sz w:val="24"/>
          <w:szCs w:val="24"/>
        </w:rPr>
        <w:t>cátodo ou o ânodo</w:t>
      </w:r>
      <w:r>
        <w:rPr>
          <w:rFonts w:ascii="Times New Roman" w:hAnsi="Times New Roman" w:cs="Times New Roman"/>
          <w:sz w:val="24"/>
          <w:szCs w:val="24"/>
        </w:rPr>
        <w:t xml:space="preserve"> comum</w:t>
      </w:r>
      <w:r w:rsidRPr="003636D9">
        <w:rPr>
          <w:rFonts w:ascii="Times New Roman" w:hAnsi="Times New Roman" w:cs="Times New Roman"/>
          <w:sz w:val="24"/>
          <w:szCs w:val="24"/>
        </w:rPr>
        <w:t>.</w:t>
      </w:r>
    </w:p>
    <w:p w14:paraId="0A3835F4" w14:textId="77777777" w:rsidR="005E26E9" w:rsidRPr="003636D9" w:rsidRDefault="005E26E9" w:rsidP="00D45940">
      <w:pPr>
        <w:spacing w:after="30"/>
        <w:ind w:firstLine="708"/>
        <w:jc w:val="both"/>
        <w:rPr>
          <w:rFonts w:ascii="Times New Roman" w:hAnsi="Times New Roman" w:cs="Times New Roman"/>
          <w:sz w:val="24"/>
          <w:szCs w:val="24"/>
        </w:rPr>
      </w:pPr>
    </w:p>
    <w:p w14:paraId="3226F9A8" w14:textId="2AAC2A5E" w:rsidR="00D45940" w:rsidRDefault="00D45940" w:rsidP="005E26E9">
      <w:pPr>
        <w:pStyle w:val="NormalWeb"/>
        <w:shd w:val="clear" w:color="auto" w:fill="FFFFFF"/>
        <w:tabs>
          <w:tab w:val="left" w:pos="3449"/>
        </w:tabs>
        <w:spacing w:before="0" w:beforeAutospacing="0" w:after="30" w:afterAutospacing="0"/>
        <w:ind w:firstLine="792"/>
        <w:jc w:val="center"/>
      </w:pPr>
      <w:r w:rsidRPr="003636D9">
        <w:rPr>
          <w:noProof/>
          <w:color w:val="0000FF"/>
          <w:sz w:val="27"/>
          <w:szCs w:val="27"/>
          <w:lang w:eastAsia="pt-BR"/>
        </w:rPr>
        <w:drawing>
          <wp:inline distT="0" distB="0" distL="0" distR="0" wp14:anchorId="3E101A33" wp14:editId="7F819E8B">
            <wp:extent cx="1056262" cy="1056262"/>
            <wp:effectExtent l="0" t="0" r="0" b="0"/>
            <wp:docPr id="62" name="Imagem 62" descr="http://www.tandyonline.co.uk/media/catalog/product/cache/1/image/9df78eab33525d08d6e5fb8d27136e95/r/g/rgb-led.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inline>
        </w:drawing>
      </w:r>
    </w:p>
    <w:p w14:paraId="297A9860" w14:textId="77777777" w:rsidR="005E26E9" w:rsidRDefault="005E26E9" w:rsidP="005E26E9">
      <w:pPr>
        <w:pStyle w:val="NormalWeb"/>
        <w:shd w:val="clear" w:color="auto" w:fill="FFFFFF"/>
        <w:tabs>
          <w:tab w:val="left" w:pos="3449"/>
        </w:tabs>
        <w:spacing w:before="0" w:beforeAutospacing="0" w:after="30" w:afterAutospacing="0"/>
        <w:ind w:firstLine="792"/>
        <w:jc w:val="center"/>
      </w:pPr>
    </w:p>
    <w:p w14:paraId="5F346055" w14:textId="77777777" w:rsidR="005E26E9" w:rsidRPr="005E26E9" w:rsidRDefault="005E26E9" w:rsidP="005E26E9">
      <w:pPr>
        <w:pStyle w:val="NormalWeb"/>
        <w:shd w:val="clear" w:color="auto" w:fill="FFFFFF"/>
        <w:tabs>
          <w:tab w:val="left" w:pos="3449"/>
        </w:tabs>
        <w:spacing w:before="0" w:beforeAutospacing="0" w:after="30" w:afterAutospacing="0"/>
        <w:ind w:firstLine="792"/>
        <w:jc w:val="center"/>
        <w:rPr>
          <w:ins w:id="61" w:author="granix pacheco" w:date="2016-02-07T09:49:00Z"/>
        </w:rPr>
      </w:pPr>
    </w:p>
    <w:p w14:paraId="5B68D2CF" w14:textId="2FAD73ED" w:rsidR="00D45940" w:rsidRPr="00D45940" w:rsidRDefault="00D45940" w:rsidP="00400643">
      <w:pPr>
        <w:pStyle w:val="NormalWeb"/>
        <w:numPr>
          <w:ilvl w:val="2"/>
          <w:numId w:val="124"/>
        </w:numPr>
        <w:shd w:val="clear" w:color="auto" w:fill="FFFFFF"/>
        <w:spacing w:before="0" w:beforeAutospacing="0" w:after="30" w:afterAutospacing="0"/>
        <w:jc w:val="both"/>
        <w:rPr>
          <w:b/>
          <w:sz w:val="36"/>
          <w:szCs w:val="36"/>
        </w:rPr>
      </w:pPr>
      <w:r w:rsidRPr="00D45940">
        <w:rPr>
          <w:b/>
          <w:sz w:val="32"/>
          <w:szCs w:val="32"/>
        </w:rPr>
        <w:t>Motores</w:t>
      </w:r>
    </w:p>
    <w:p w14:paraId="6953BA96" w14:textId="77777777" w:rsidR="00126321" w:rsidRDefault="00126321" w:rsidP="00D45940">
      <w:pPr>
        <w:pStyle w:val="Standard"/>
        <w:spacing w:after="30"/>
        <w:ind w:firstLine="720"/>
        <w:jc w:val="both"/>
        <w:rPr>
          <w:rFonts w:ascii="Times New Roman" w:hAnsi="Times New Roman" w:cs="Times New Roman"/>
        </w:rPr>
      </w:pP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73FEF247" w14:textId="49BB55B4" w:rsidR="00D45940" w:rsidRPr="005E26E9" w:rsidRDefault="00D45940" w:rsidP="005E26E9">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16A176EC" w14:textId="77777777" w:rsidR="00D45940" w:rsidRPr="005E26E9" w:rsidRDefault="00D45940" w:rsidP="00D45940">
      <w:pPr>
        <w:pStyle w:val="Standard"/>
        <w:spacing w:after="30"/>
        <w:ind w:left="360"/>
        <w:jc w:val="both"/>
        <w:rPr>
          <w:rFonts w:ascii="Times New Roman" w:hAnsi="Times New Roman" w:cs="Times New Roman"/>
        </w:rPr>
      </w:pPr>
    </w:p>
    <w:p w14:paraId="32D3AD6A" w14:textId="77777777" w:rsidR="005E26E9" w:rsidRPr="005E26E9" w:rsidRDefault="005E26E9" w:rsidP="00D45940">
      <w:pPr>
        <w:pStyle w:val="Standard"/>
        <w:spacing w:after="30"/>
        <w:ind w:left="360"/>
        <w:jc w:val="both"/>
        <w:rPr>
          <w:rFonts w:ascii="Times New Roman" w:hAnsi="Times New Roman" w:cs="Times New Roman"/>
        </w:rPr>
      </w:pPr>
    </w:p>
    <w:p w14:paraId="4B5BE937" w14:textId="6A81F320" w:rsidR="00D45940" w:rsidRDefault="000472F9"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Motores C.C. simples:</w:t>
      </w:r>
    </w:p>
    <w:p w14:paraId="390D8D5C" w14:textId="77777777" w:rsidR="00465B8D" w:rsidRPr="005E26E9" w:rsidRDefault="00465B8D" w:rsidP="005E26E9">
      <w:pPr>
        <w:pStyle w:val="Standard"/>
        <w:spacing w:after="30"/>
        <w:jc w:val="both"/>
        <w:rPr>
          <w:rFonts w:ascii="Times New Roman" w:hAnsi="Times New Roman" w:cs="Times New Roman"/>
        </w:rPr>
      </w:pPr>
    </w:p>
    <w:p w14:paraId="200EC6A3" w14:textId="7DB078DF" w:rsidR="00D45940"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619FA25" w14:textId="77777777" w:rsidR="005E26E9" w:rsidRPr="003636D9" w:rsidRDefault="005E26E9" w:rsidP="005E26E9">
      <w:pPr>
        <w:pStyle w:val="Standard"/>
        <w:spacing w:after="30"/>
        <w:ind w:firstLine="720"/>
        <w:jc w:val="both"/>
        <w:rPr>
          <w:rFonts w:ascii="Times New Roman" w:hAnsi="Times New Roman" w:cs="Times New Roman"/>
        </w:rPr>
      </w:pPr>
    </w:p>
    <w:p w14:paraId="71E72504" w14:textId="77777777" w:rsidR="00D45940" w:rsidRPr="003636D9" w:rsidRDefault="00D45940" w:rsidP="00AB7CD3">
      <w:pPr>
        <w:pStyle w:val="Standard"/>
        <w:spacing w:after="30"/>
        <w:ind w:left="36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lastRenderedPageBreak/>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3A7F2A55" w:rsidR="00D45940" w:rsidRPr="003636D9" w:rsidRDefault="00D45940" w:rsidP="00400643">
      <w:pPr>
        <w:pStyle w:val="Standard"/>
        <w:numPr>
          <w:ilvl w:val="3"/>
          <w:numId w:val="124"/>
        </w:numPr>
        <w:spacing w:after="30"/>
        <w:jc w:val="both"/>
        <w:rPr>
          <w:rFonts w:ascii="Times New Roman" w:hAnsi="Times New Roman" w:cs="Times New Roman"/>
          <w:b/>
          <w:sz w:val="32"/>
          <w:szCs w:val="32"/>
        </w:rPr>
      </w:pPr>
      <w:r w:rsidRPr="003636D9">
        <w:rPr>
          <w:rFonts w:ascii="Times New Roman" w:hAnsi="Times New Roman" w:cs="Times New Roman"/>
          <w:b/>
          <w:sz w:val="32"/>
          <w:szCs w:val="32"/>
        </w:rPr>
        <w:t>Servo 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Pr="005E26E9" w:rsidRDefault="00D45940" w:rsidP="00D45940">
      <w:pPr>
        <w:pStyle w:val="Standard"/>
        <w:spacing w:after="30"/>
        <w:ind w:firstLine="720"/>
        <w:jc w:val="both"/>
        <w:rPr>
          <w:rFonts w:ascii="Times New Roman" w:hAnsi="Times New Roman" w:cs="Times New Roman"/>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5E26E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2C52AF46" w:rsidR="00D45940"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w:t>
      </w:r>
      <w:r w:rsidR="002A0F2C">
        <w:rPr>
          <w:rFonts w:ascii="Times New Roman" w:hAnsi="Times New Roman" w:cs="Times New Roman"/>
        </w:rPr>
        <w:t>entre 0° e 18</w:t>
      </w:r>
      <w:r w:rsidRPr="003636D9">
        <w:rPr>
          <w:rFonts w:ascii="Times New Roman" w:hAnsi="Times New Roman" w:cs="Times New Roman"/>
        </w:rPr>
        <w:t>0°</w:t>
      </w:r>
      <w:r w:rsidR="002A0F2C">
        <w:rPr>
          <w:rFonts w:ascii="Times New Roman" w:hAnsi="Times New Roman" w:cs="Times New Roman"/>
        </w:rPr>
        <w:t xml:space="preserve"> ou entre 0° e </w:t>
      </w:r>
      <w:r w:rsidR="002A0F2C" w:rsidRPr="003636D9">
        <w:rPr>
          <w:rFonts w:ascii="Times New Roman" w:hAnsi="Times New Roman" w:cs="Times New Roman"/>
        </w:rPr>
        <w:t>360°</w:t>
      </w:r>
      <w:r w:rsidRPr="003636D9">
        <w:rPr>
          <w:rFonts w:ascii="Times New Roman" w:hAnsi="Times New Roman" w:cs="Times New Roman"/>
        </w:rPr>
        <w:t>.</w:t>
      </w:r>
    </w:p>
    <w:p w14:paraId="5D9E5673" w14:textId="77777777" w:rsidR="005E26E9" w:rsidRPr="003636D9" w:rsidRDefault="005E26E9" w:rsidP="00D45940">
      <w:pPr>
        <w:pStyle w:val="Standard"/>
        <w:spacing w:after="30"/>
        <w:ind w:firstLine="720"/>
        <w:jc w:val="both"/>
        <w:rPr>
          <w:rFonts w:ascii="Times New Roman" w:hAnsi="Times New Roman" w:cs="Times New Roman"/>
        </w:rPr>
      </w:pPr>
    </w:p>
    <w:p w14:paraId="49E65E84" w14:textId="77777777" w:rsidR="00D45940" w:rsidRPr="003636D9" w:rsidRDefault="00D45940" w:rsidP="00AB7CD3">
      <w:pPr>
        <w:pStyle w:val="Standard"/>
        <w:spacing w:after="30"/>
        <w:ind w:firstLine="72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00154E41" w:rsidR="00D45940" w:rsidRPr="000472F9" w:rsidRDefault="00D45940" w:rsidP="005E26E9">
      <w:pPr>
        <w:pStyle w:val="Standard"/>
        <w:spacing w:after="30"/>
        <w:ind w:left="2410"/>
        <w:jc w:val="both"/>
        <w:rPr>
          <w:rFonts w:ascii="Times New Roman" w:hAnsi="Times New Roman" w:cs="Times New Roman"/>
          <w:b/>
          <w:u w:val="single"/>
        </w:rPr>
      </w:pPr>
      <w:r w:rsidRPr="000472F9">
        <w:rPr>
          <w:rFonts w:ascii="Times New Roman" w:hAnsi="Times New Roman" w:cs="Times New Roman"/>
          <w:b/>
          <w:u w:val="single"/>
        </w:rPr>
        <w:t>Rotação contínua:</w:t>
      </w:r>
    </w:p>
    <w:p w14:paraId="1F176F83" w14:textId="5DC4FD8C" w:rsidR="00D45940" w:rsidRPr="003636D9"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AB7CD3">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693FCA0F" w:rsidR="00D45940" w:rsidRPr="000472F9" w:rsidRDefault="000472F9" w:rsidP="005E26E9">
      <w:pPr>
        <w:pStyle w:val="Standard"/>
        <w:spacing w:after="30"/>
        <w:ind w:firstLine="720"/>
        <w:jc w:val="both"/>
        <w:rPr>
          <w:rFonts w:ascii="Times New Roman" w:hAnsi="Times New Roman" w:cs="Times New Roman"/>
        </w:rPr>
      </w:pP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02528EDA" w14:textId="77777777" w:rsidR="00465B8D" w:rsidRPr="005E26E9" w:rsidRDefault="00465B8D" w:rsidP="005E26E9">
      <w:pPr>
        <w:widowControl w:val="0"/>
        <w:suppressAutoHyphens/>
        <w:autoSpaceDN w:val="0"/>
        <w:spacing w:after="30" w:line="240" w:lineRule="auto"/>
        <w:jc w:val="both"/>
        <w:textAlignment w:val="baseline"/>
        <w:rPr>
          <w:rFonts w:ascii="Times New Roman" w:eastAsia="Droid Sans Fallback" w:hAnsi="Times New Roman" w:cs="Times New Roman"/>
          <w:b/>
          <w:vanish/>
          <w:kern w:val="3"/>
          <w:sz w:val="32"/>
          <w:szCs w:val="32"/>
          <w:lang w:eastAsia="zh-CN" w:bidi="hi-IN"/>
        </w:rPr>
      </w:pPr>
    </w:p>
    <w:p w14:paraId="1B0F746F" w14:textId="0E35C226" w:rsidR="00D45940" w:rsidRPr="00400643" w:rsidRDefault="00D45940" w:rsidP="00400643">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r w:rsidRPr="00400643">
        <w:rPr>
          <w:rFonts w:ascii="Times New Roman" w:hAnsi="Times New Roman"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6A970DA9" w14:textId="77777777" w:rsidR="005E26E9" w:rsidRPr="003636D9" w:rsidRDefault="005E26E9" w:rsidP="00D45940">
      <w:pPr>
        <w:pStyle w:val="Standard"/>
        <w:spacing w:after="30"/>
        <w:ind w:left="360"/>
        <w:jc w:val="both"/>
        <w:rPr>
          <w:rFonts w:ascii="Times New Roman" w:hAnsi="Times New Roman" w:cs="Times New Roman"/>
        </w:rPr>
      </w:pPr>
    </w:p>
    <w:p w14:paraId="30879CCC" w14:textId="77777777" w:rsidR="00D45940" w:rsidRPr="003636D9" w:rsidRDefault="00D45940" w:rsidP="00AB7CD3">
      <w:pPr>
        <w:pStyle w:val="Standard"/>
        <w:spacing w:after="30"/>
        <w:ind w:left="36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Default="00D45940" w:rsidP="00D45940">
      <w:pPr>
        <w:pStyle w:val="NormalWeb"/>
        <w:shd w:val="clear" w:color="auto" w:fill="FFFFFF"/>
        <w:spacing w:before="0" w:beforeAutospacing="0" w:after="30" w:afterAutospacing="0"/>
        <w:ind w:left="360"/>
        <w:jc w:val="both"/>
      </w:pPr>
    </w:p>
    <w:p w14:paraId="448983EE" w14:textId="77777777" w:rsidR="005E26E9" w:rsidRPr="005E26E9" w:rsidRDefault="005E26E9" w:rsidP="00D45940">
      <w:pPr>
        <w:pStyle w:val="NormalWeb"/>
        <w:shd w:val="clear" w:color="auto" w:fill="FFFFFF"/>
        <w:spacing w:before="0" w:beforeAutospacing="0" w:after="30" w:afterAutospacing="0"/>
        <w:ind w:left="360"/>
        <w:jc w:val="both"/>
      </w:pPr>
    </w:p>
    <w:p w14:paraId="07E654CF" w14:textId="7DD4EF89" w:rsidR="00D45940" w:rsidRDefault="00D45940" w:rsidP="00400643">
      <w:pPr>
        <w:pStyle w:val="NormalWeb"/>
        <w:numPr>
          <w:ilvl w:val="2"/>
          <w:numId w:val="134"/>
        </w:numPr>
        <w:shd w:val="clear" w:color="auto" w:fill="FFFFFF"/>
        <w:spacing w:before="0" w:beforeAutospacing="0" w:after="30" w:afterAutospacing="0"/>
        <w:jc w:val="both"/>
        <w:rPr>
          <w:b/>
          <w:sz w:val="32"/>
          <w:szCs w:val="32"/>
        </w:rPr>
      </w:pPr>
      <w:r w:rsidRPr="000D7193">
        <w:rPr>
          <w:b/>
          <w:sz w:val="32"/>
          <w:szCs w:val="32"/>
        </w:rPr>
        <w:t>Baterias</w:t>
      </w:r>
    </w:p>
    <w:p w14:paraId="2A504DC3" w14:textId="77777777" w:rsidR="00D45940" w:rsidRPr="003636D9" w:rsidRDefault="00D45940" w:rsidP="00126321">
      <w:pPr>
        <w:spacing w:after="30"/>
        <w:jc w:val="both"/>
        <w:rPr>
          <w:rFonts w:ascii="Times New Roman" w:hAnsi="Times New Roman" w:cs="Times New Roman"/>
          <w:sz w:val="24"/>
          <w:szCs w:val="24"/>
        </w:rPr>
      </w:pPr>
    </w:p>
    <w:p w14:paraId="65C3ED0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jc w:val="both"/>
        <w:rPr>
          <w:rFonts w:ascii="Times New Roman" w:hAnsi="Times New Roman" w:cs="Times New Roman"/>
          <w:sz w:val="24"/>
          <w:szCs w:val="24"/>
        </w:rPr>
      </w:pPr>
    </w:p>
    <w:p w14:paraId="286938C7"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Corrente;</w:t>
      </w:r>
    </w:p>
    <w:p w14:paraId="67B40135"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Tensão;</w:t>
      </w:r>
    </w:p>
    <w:p w14:paraId="7F9F4310"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Peso;</w:t>
      </w:r>
    </w:p>
    <w:p w14:paraId="1BDCC3D6" w14:textId="1B2D80C9" w:rsidR="00D45940" w:rsidRDefault="000472F9" w:rsidP="00D45940">
      <w:pPr>
        <w:pStyle w:val="PargrafodaLista"/>
        <w:numPr>
          <w:ilvl w:val="0"/>
          <w:numId w:val="95"/>
        </w:numPr>
        <w:spacing w:after="30"/>
        <w:jc w:val="both"/>
        <w:rPr>
          <w:rFonts w:ascii="Times New Roman" w:hAnsi="Times New Roman" w:cs="Times New Roman"/>
          <w:sz w:val="24"/>
          <w:szCs w:val="24"/>
        </w:rPr>
      </w:pPr>
      <w:r>
        <w:rPr>
          <w:rFonts w:ascii="Times New Roman" w:hAnsi="Times New Roman" w:cs="Times New Roman"/>
          <w:sz w:val="24"/>
          <w:szCs w:val="24"/>
        </w:rPr>
        <w:t>Custo;</w:t>
      </w:r>
    </w:p>
    <w:p w14:paraId="0F8617B1" w14:textId="77777777" w:rsidR="000D7193" w:rsidRPr="005E26E9" w:rsidRDefault="000D7193" w:rsidP="005E26E9">
      <w:pPr>
        <w:spacing w:after="30"/>
        <w:jc w:val="both"/>
        <w:rPr>
          <w:rFonts w:ascii="Times New Roman" w:hAnsi="Times New Roman" w:cs="Times New Roman"/>
          <w:sz w:val="24"/>
          <w:szCs w:val="24"/>
        </w:rPr>
      </w:pPr>
    </w:p>
    <w:p w14:paraId="7F51A881"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jc w:val="both"/>
        <w:rPr>
          <w:rFonts w:ascii="Times New Roman" w:hAnsi="Times New Roman" w:cs="Times New Roman"/>
          <w:sz w:val="24"/>
          <w:szCs w:val="24"/>
        </w:rPr>
      </w:pPr>
    </w:p>
    <w:p w14:paraId="5821630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lastRenderedPageBreak/>
        <w:t>Nota:</w:t>
      </w:r>
      <w:r w:rsidRPr="003636D9">
        <w:rPr>
          <w:rFonts w:ascii="Times New Roman" w:hAnsi="Times New Roman" w:cs="Times New Roman"/>
          <w:sz w:val="24"/>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jc w:val="both"/>
        <w:rPr>
          <w:rFonts w:ascii="Times New Roman" w:hAnsi="Times New Roman" w:cs="Times New Roman"/>
          <w:b/>
          <w:sz w:val="24"/>
          <w:szCs w:val="24"/>
        </w:rPr>
      </w:pPr>
    </w:p>
    <w:p w14:paraId="13E229C4" w14:textId="5C8DD030"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Vale a pena lembrar que as pilhas e baterias do mesmo tipo podem ser associadas com o fim de obter maior tensão ou maior corr</w:t>
      </w:r>
      <w:r w:rsidR="00180C79">
        <w:rPr>
          <w:rFonts w:ascii="Times New Roman" w:hAnsi="Times New Roman" w:cs="Times New Roman"/>
          <w:sz w:val="24"/>
          <w:szCs w:val="24"/>
        </w:rPr>
        <w:t>ente/autonomia. O capítulo 4.3</w:t>
      </w:r>
      <w:r w:rsidRPr="003636D9">
        <w:rPr>
          <w:rFonts w:ascii="Times New Roman" w:hAnsi="Times New Roman" w:cs="Times New Roman"/>
          <w:sz w:val="24"/>
          <w:szCs w:val="24"/>
        </w:rPr>
        <w:t xml:space="preserve"> aborda esse tema.</w:t>
      </w:r>
    </w:p>
    <w:p w14:paraId="66690C95" w14:textId="77777777" w:rsidR="00D45940" w:rsidRDefault="00D45940" w:rsidP="00D45940">
      <w:pPr>
        <w:spacing w:after="30"/>
        <w:ind w:firstLine="708"/>
        <w:jc w:val="both"/>
        <w:rPr>
          <w:rFonts w:ascii="Times New Roman" w:hAnsi="Times New Roman" w:cs="Times New Roman"/>
          <w:sz w:val="24"/>
          <w:szCs w:val="24"/>
        </w:rPr>
      </w:pPr>
    </w:p>
    <w:p w14:paraId="6503A6A7" w14:textId="77777777" w:rsidR="005E26E9" w:rsidRPr="003636D9" w:rsidRDefault="005E26E9" w:rsidP="00D45940">
      <w:pPr>
        <w:spacing w:after="30"/>
        <w:ind w:firstLine="708"/>
        <w:jc w:val="both"/>
        <w:rPr>
          <w:rFonts w:ascii="Times New Roman" w:hAnsi="Times New Roman" w:cs="Times New Roman"/>
          <w:sz w:val="24"/>
          <w:szCs w:val="24"/>
        </w:rPr>
      </w:pPr>
    </w:p>
    <w:p w14:paraId="67149BCC" w14:textId="77777777" w:rsidR="00D45940" w:rsidRPr="003636D9" w:rsidRDefault="00D45940" w:rsidP="00D45940">
      <w:pPr>
        <w:spacing w:after="30"/>
        <w:ind w:firstLine="708"/>
        <w:jc w:val="both"/>
        <w:rPr>
          <w:rStyle w:val="Forte"/>
          <w:rFonts w:ascii="Times New Roman" w:hAnsi="Times New Roman" w:cs="Times New Roman"/>
          <w:sz w:val="28"/>
          <w:szCs w:val="28"/>
          <w:bdr w:val="none" w:sz="0" w:space="0" w:color="auto" w:frame="1"/>
        </w:rPr>
      </w:pPr>
      <w:r w:rsidRPr="003636D9">
        <w:rPr>
          <w:rStyle w:val="Forte"/>
          <w:rFonts w:ascii="Times New Roman" w:hAnsi="Times New Roman" w:cs="Times New Roman"/>
          <w:sz w:val="28"/>
          <w:szCs w:val="28"/>
          <w:bdr w:val="none" w:sz="0" w:space="0" w:color="auto" w:frame="1"/>
        </w:rPr>
        <w:t>Níquel Cádmio (</w:t>
      </w:r>
      <w:proofErr w:type="spellStart"/>
      <w:r w:rsidRPr="003636D9">
        <w:rPr>
          <w:rStyle w:val="Forte"/>
          <w:rFonts w:ascii="Times New Roman" w:hAnsi="Times New Roman" w:cs="Times New Roman"/>
          <w:sz w:val="28"/>
          <w:szCs w:val="28"/>
          <w:bdr w:val="none" w:sz="0" w:space="0" w:color="auto" w:frame="1"/>
        </w:rPr>
        <w:t>NiCa</w:t>
      </w:r>
      <w:proofErr w:type="spellEnd"/>
      <w:r w:rsidRPr="003636D9">
        <w:rPr>
          <w:rStyle w:val="Forte"/>
          <w:rFonts w:ascii="Times New Roman" w:hAnsi="Times New Roman" w:cs="Times New Roman"/>
          <w:sz w:val="28"/>
          <w:szCs w:val="28"/>
          <w:bdr w:val="none" w:sz="0" w:space="0" w:color="auto" w:frame="1"/>
        </w:rPr>
        <w:t>):</w:t>
      </w:r>
    </w:p>
    <w:p w14:paraId="1CA9E1FD" w14:textId="27DB1ADE" w:rsidR="00D45940" w:rsidRDefault="00180C79" w:rsidP="00D45940">
      <w:pPr>
        <w:spacing w:after="30"/>
        <w:ind w:firstLine="708"/>
        <w:jc w:val="both"/>
        <w:rPr>
          <w:rStyle w:val="Forte"/>
          <w:rFonts w:ascii="Times New Roman" w:hAnsi="Times New Roman" w:cs="Times New Roman"/>
          <w:b w:val="0"/>
          <w:sz w:val="24"/>
          <w:szCs w:val="24"/>
          <w:bdr w:val="none" w:sz="0" w:space="0" w:color="auto" w:frame="1"/>
        </w:rPr>
      </w:pPr>
      <w:r>
        <w:rPr>
          <w:rStyle w:val="Forte"/>
          <w:rFonts w:ascii="Times New Roman" w:hAnsi="Times New Roman" w:cs="Times New Roman"/>
          <w:b w:val="0"/>
          <w:sz w:val="24"/>
          <w:szCs w:val="24"/>
          <w:bdr w:val="none" w:sz="0" w:space="0" w:color="auto" w:frame="1"/>
        </w:rPr>
        <w:t>Esse tipo de bateria já reinou</w:t>
      </w:r>
      <w:r w:rsidR="00D45940" w:rsidRPr="000D7193">
        <w:rPr>
          <w:rStyle w:val="Forte"/>
          <w:rFonts w:ascii="Times New Roman" w:hAnsi="Times New Roman" w:cs="Times New Roman"/>
          <w:b w:val="0"/>
          <w:sz w:val="24"/>
          <w:szCs w:val="24"/>
          <w:bdr w:val="none" w:sz="0" w:space="0" w:color="auto" w:frame="1"/>
        </w:rPr>
        <w:t xml:space="preserve"> o mercado e</w:t>
      </w:r>
      <w:r>
        <w:rPr>
          <w:rStyle w:val="Forte"/>
          <w:rFonts w:ascii="Times New Roman" w:hAnsi="Times New Roman" w:cs="Times New Roman"/>
          <w:b w:val="0"/>
          <w:sz w:val="24"/>
          <w:szCs w:val="24"/>
          <w:bdr w:val="none" w:sz="0" w:space="0" w:color="auto" w:frame="1"/>
        </w:rPr>
        <w:t>ntre os anos de 1990 e 2000, poré</w:t>
      </w:r>
      <w:r w:rsidR="00D45940" w:rsidRPr="000D7193">
        <w:rPr>
          <w:rStyle w:val="Forte"/>
          <w:rFonts w:ascii="Times New Roman" w:hAnsi="Times New Roman" w:cs="Times New Roman"/>
          <w:b w:val="0"/>
          <w:sz w:val="24"/>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581D3DB7" w14:textId="77777777" w:rsidR="005E26E9" w:rsidRPr="000D7193" w:rsidRDefault="005E26E9" w:rsidP="00D45940">
      <w:pPr>
        <w:spacing w:after="30"/>
        <w:ind w:firstLine="708"/>
        <w:jc w:val="both"/>
        <w:rPr>
          <w:rStyle w:val="Forte"/>
          <w:rFonts w:ascii="Times New Roman" w:hAnsi="Times New Roman" w:cs="Times New Roman"/>
          <w:b w:val="0"/>
          <w:sz w:val="24"/>
          <w:szCs w:val="24"/>
          <w:bdr w:val="none" w:sz="0" w:space="0" w:color="auto" w:frame="1"/>
        </w:rPr>
      </w:pPr>
    </w:p>
    <w:p w14:paraId="3C4F6A92" w14:textId="77777777" w:rsidR="00D45940" w:rsidRPr="003636D9" w:rsidRDefault="00D45940" w:rsidP="00465B8D">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3EE802C0" w:rsidR="000D7193" w:rsidRPr="005E26E9" w:rsidRDefault="000D7193" w:rsidP="00D45940">
      <w:pPr>
        <w:spacing w:after="30"/>
        <w:jc w:val="both"/>
        <w:rPr>
          <w:rFonts w:ascii="Times New Roman" w:hAnsi="Times New Roman" w:cs="Times New Roman"/>
          <w:sz w:val="24"/>
          <w:szCs w:val="24"/>
        </w:rPr>
      </w:pPr>
    </w:p>
    <w:p w14:paraId="74D588A4" w14:textId="77777777" w:rsidR="005E26E9" w:rsidRPr="005E26E9" w:rsidRDefault="005E26E9" w:rsidP="00D45940">
      <w:pPr>
        <w:spacing w:after="30"/>
        <w:jc w:val="both"/>
        <w:rPr>
          <w:rFonts w:ascii="Times New Roman" w:hAnsi="Times New Roman" w:cs="Times New Roman"/>
          <w:sz w:val="24"/>
          <w:szCs w:val="24"/>
        </w:rPr>
      </w:pPr>
    </w:p>
    <w:p w14:paraId="4DB83DB4" w14:textId="7A6F4BC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Hidreto metálico de níquel (</w:t>
      </w:r>
      <w:proofErr w:type="spellStart"/>
      <w:r w:rsidRPr="003636D9">
        <w:rPr>
          <w:rFonts w:ascii="Times New Roman" w:hAnsi="Times New Roman" w:cs="Times New Roman"/>
          <w:b/>
          <w:sz w:val="28"/>
          <w:szCs w:val="28"/>
        </w:rPr>
        <w:t>Ni</w:t>
      </w:r>
      <w:proofErr w:type="spellEnd"/>
      <w:r w:rsidRPr="003636D9">
        <w:rPr>
          <w:rFonts w:ascii="Times New Roman" w:hAnsi="Times New Roman" w:cs="Times New Roman"/>
          <w:b/>
          <w:sz w:val="28"/>
          <w:szCs w:val="28"/>
        </w:rPr>
        <w:t>-MH):</w:t>
      </w:r>
    </w:p>
    <w:p w14:paraId="3023F3FD"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Chumbo-Ácido:</w:t>
      </w:r>
    </w:p>
    <w:p w14:paraId="65BE4D4C" w14:textId="77777777" w:rsidR="005E26E9" w:rsidRPr="005E26E9" w:rsidRDefault="005E26E9" w:rsidP="00D45940">
      <w:pPr>
        <w:spacing w:after="30"/>
        <w:ind w:firstLine="708"/>
        <w:jc w:val="both"/>
        <w:rPr>
          <w:rFonts w:ascii="Times New Roman" w:hAnsi="Times New Roman" w:cs="Times New Roman"/>
          <w:sz w:val="24"/>
          <w:szCs w:val="24"/>
        </w:rPr>
      </w:pPr>
    </w:p>
    <w:p w14:paraId="21C5CA86" w14:textId="46E4C8C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As baterias de chumbo são muito eficientes quando se trata de armazenar uma grande carga, porém são muito pesadas. Elas são muito utilizadas atualmente em automóveis e em empilhadeiras. As baterias de chumbo utilizadas </w:t>
      </w:r>
      <w:r w:rsidR="00180C79">
        <w:rPr>
          <w:rFonts w:ascii="Times New Roman" w:hAnsi="Times New Roman" w:cs="Times New Roman"/>
          <w:sz w:val="24"/>
          <w:szCs w:val="24"/>
        </w:rPr>
        <w:t>em carros possuem 12V de tensão e correntes de até 70ª.</w:t>
      </w:r>
    </w:p>
    <w:p w14:paraId="50A85CBC" w14:textId="77777777" w:rsidR="005E26E9" w:rsidRPr="003636D9" w:rsidRDefault="005E26E9" w:rsidP="00D45940">
      <w:pPr>
        <w:spacing w:after="30"/>
        <w:ind w:firstLine="708"/>
        <w:jc w:val="both"/>
        <w:rPr>
          <w:rFonts w:ascii="Times New Roman" w:hAnsi="Times New Roman" w:cs="Times New Roman"/>
          <w:sz w:val="24"/>
          <w:szCs w:val="24"/>
        </w:rPr>
      </w:pPr>
    </w:p>
    <w:p w14:paraId="3BF74D26" w14:textId="77777777" w:rsidR="00D45940"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333333"/>
          <w:sz w:val="20"/>
          <w:szCs w:val="20"/>
          <w:lang w:eastAsia="pt-BR"/>
        </w:rPr>
        <w:lastRenderedPageBreak/>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65FA895D" w14:textId="77777777" w:rsidR="005E26E9" w:rsidRPr="003636D9" w:rsidRDefault="005E26E9" w:rsidP="00465B8D">
      <w:pPr>
        <w:spacing w:after="30"/>
        <w:ind w:firstLine="708"/>
        <w:jc w:val="center"/>
        <w:rPr>
          <w:rFonts w:ascii="Times New Roman" w:hAnsi="Times New Roman" w:cs="Times New Roman"/>
          <w:sz w:val="24"/>
          <w:szCs w:val="24"/>
        </w:rPr>
      </w:pPr>
    </w:p>
    <w:p w14:paraId="195775D0"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Íons de lítio (Li-</w:t>
      </w:r>
      <w:proofErr w:type="spellStart"/>
      <w:r w:rsidRPr="003636D9">
        <w:rPr>
          <w:rFonts w:ascii="Times New Roman" w:hAnsi="Times New Roman" w:cs="Times New Roman"/>
          <w:b/>
          <w:sz w:val="28"/>
          <w:szCs w:val="28"/>
        </w:rPr>
        <w:t>Ion</w:t>
      </w:r>
      <w:proofErr w:type="spellEnd"/>
      <w:r w:rsidRPr="003636D9">
        <w:rPr>
          <w:rFonts w:ascii="Times New Roman" w:hAnsi="Times New Roman" w:cs="Times New Roman"/>
          <w:b/>
          <w:sz w:val="28"/>
          <w:szCs w:val="28"/>
        </w:rPr>
        <w:t>):</w:t>
      </w:r>
    </w:p>
    <w:p w14:paraId="4B4F5938"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Default="00D45940" w:rsidP="00AB7CD3">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2F232F31" w14:textId="77777777" w:rsidR="00AB7CD3" w:rsidRPr="003636D9" w:rsidRDefault="00AB7CD3" w:rsidP="00AB7CD3">
      <w:pPr>
        <w:spacing w:after="30"/>
        <w:jc w:val="center"/>
        <w:rPr>
          <w:rFonts w:ascii="Times New Roman" w:hAnsi="Times New Roman" w:cs="Times New Roman"/>
          <w:sz w:val="24"/>
          <w:szCs w:val="24"/>
        </w:rPr>
      </w:pPr>
    </w:p>
    <w:p w14:paraId="377CB2AD" w14:textId="7777777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Polímeros de Lítio (</w:t>
      </w:r>
      <w:proofErr w:type="spellStart"/>
      <w:r w:rsidRPr="003636D9">
        <w:rPr>
          <w:rFonts w:ascii="Times New Roman" w:hAnsi="Times New Roman" w:cs="Times New Roman"/>
          <w:b/>
          <w:sz w:val="28"/>
          <w:szCs w:val="28"/>
        </w:rPr>
        <w:t>Li-Po</w:t>
      </w:r>
      <w:proofErr w:type="spellEnd"/>
      <w:r w:rsidRPr="003636D9">
        <w:rPr>
          <w:rFonts w:ascii="Times New Roman" w:hAnsi="Times New Roman" w:cs="Times New Roman"/>
          <w:b/>
          <w:sz w:val="28"/>
          <w:szCs w:val="28"/>
        </w:rPr>
        <w:t>):</w:t>
      </w:r>
    </w:p>
    <w:p w14:paraId="45DF6958" w14:textId="2C1FE2B3"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Muitos as consideram as mais avançadas do mercado atual e são mais leves e potentes que suas rivais de Li-</w:t>
      </w:r>
      <w:proofErr w:type="spellStart"/>
      <w:r w:rsidRPr="003636D9">
        <w:rPr>
          <w:rFonts w:ascii="Times New Roman" w:hAnsi="Times New Roman" w:cs="Times New Roman"/>
          <w:sz w:val="24"/>
          <w:szCs w:val="24"/>
        </w:rPr>
        <w:t>Ion</w:t>
      </w:r>
      <w:proofErr w:type="spellEnd"/>
      <w:r w:rsidRPr="003636D9">
        <w:rPr>
          <w:rFonts w:ascii="Times New Roman" w:hAnsi="Times New Roman" w:cs="Times New Roman"/>
          <w:sz w:val="24"/>
          <w:szCs w:val="24"/>
        </w:rPr>
        <w:t>. Elas não sofrem com o efeito memória, mas pos</w:t>
      </w:r>
      <w:r w:rsidR="00180C79">
        <w:rPr>
          <w:rFonts w:ascii="Times New Roman" w:hAnsi="Times New Roman" w:cs="Times New Roman"/>
          <w:sz w:val="24"/>
          <w:szCs w:val="24"/>
        </w:rPr>
        <w:t>suem um custo muito elevado em função de</w:t>
      </w:r>
      <w:r w:rsidRPr="003636D9">
        <w:rPr>
          <w:rFonts w:ascii="Times New Roman" w:hAnsi="Times New Roman" w:cs="Times New Roman"/>
          <w:sz w:val="24"/>
          <w:szCs w:val="24"/>
        </w:rPr>
        <w:t xml:space="preserve"> seu custo de produção.</w:t>
      </w:r>
    </w:p>
    <w:p w14:paraId="2E1D3B76" w14:textId="77777777" w:rsidR="005E26E9" w:rsidRPr="003636D9" w:rsidRDefault="005E26E9" w:rsidP="00D45940">
      <w:pPr>
        <w:spacing w:after="30"/>
        <w:ind w:firstLine="708"/>
        <w:jc w:val="both"/>
        <w:rPr>
          <w:rFonts w:ascii="Times New Roman" w:hAnsi="Times New Roman" w:cs="Times New Roman"/>
          <w:sz w:val="24"/>
          <w:szCs w:val="24"/>
        </w:rPr>
      </w:pPr>
    </w:p>
    <w:p w14:paraId="26D92E49" w14:textId="77777777" w:rsidR="00D45940" w:rsidRDefault="00D45940" w:rsidP="00AB7CD3">
      <w:pPr>
        <w:spacing w:after="30"/>
        <w:ind w:hanging="142"/>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5774924B" w14:textId="77777777" w:rsidR="005E26E9" w:rsidRPr="003636D9" w:rsidRDefault="005E26E9" w:rsidP="00AB7CD3">
      <w:pPr>
        <w:spacing w:after="30"/>
        <w:ind w:hanging="142"/>
        <w:jc w:val="center"/>
        <w:rPr>
          <w:rFonts w:ascii="Times New Roman" w:hAnsi="Times New Roman" w:cs="Times New Roman"/>
          <w:sz w:val="24"/>
          <w:szCs w:val="24"/>
        </w:rPr>
      </w:pPr>
    </w:p>
    <w:p w14:paraId="74D16DC6" w14:textId="77777777" w:rsidR="00D45940" w:rsidRPr="003636D9" w:rsidRDefault="00D45940" w:rsidP="00D45940">
      <w:pPr>
        <w:spacing w:after="30"/>
        <w:ind w:left="708" w:firstLine="708"/>
        <w:jc w:val="both"/>
        <w:rPr>
          <w:rFonts w:ascii="Times New Roman" w:hAnsi="Times New Roman" w:cs="Times New Roman"/>
          <w:sz w:val="24"/>
          <w:szCs w:val="24"/>
        </w:rPr>
      </w:pPr>
    </w:p>
    <w:p w14:paraId="216D3B2B"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lastRenderedPageBreak/>
        <w:t>Nota:</w:t>
      </w:r>
      <w:r w:rsidRPr="003636D9">
        <w:rPr>
          <w:rFonts w:ascii="Times New Roman" w:hAnsi="Times New Roman" w:cs="Times New Roman"/>
          <w:sz w:val="24"/>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simbologia usada para representar fontes de corrente continua está representada abaixo.</w:t>
      </w:r>
    </w:p>
    <w:p w14:paraId="327EED24" w14:textId="77777777" w:rsidR="005E26E9" w:rsidRPr="003636D9" w:rsidRDefault="005E26E9" w:rsidP="00D45940">
      <w:pPr>
        <w:spacing w:after="30"/>
        <w:ind w:firstLine="708"/>
        <w:jc w:val="both"/>
        <w:rPr>
          <w:rFonts w:ascii="Times New Roman" w:hAnsi="Times New Roman" w:cs="Times New Roman"/>
          <w:sz w:val="24"/>
          <w:szCs w:val="24"/>
        </w:rPr>
      </w:pPr>
    </w:p>
    <w:p w14:paraId="4A5C5EA9" w14:textId="77777777" w:rsidR="005E26E9" w:rsidRDefault="005E26E9" w:rsidP="00465B8D">
      <w:pPr>
        <w:spacing w:after="30"/>
        <w:ind w:firstLine="708"/>
        <w:jc w:val="center"/>
        <w:rPr>
          <w:rFonts w:ascii="Times New Roman" w:hAnsi="Times New Roman" w:cs="Times New Roman"/>
          <w:noProof/>
          <w:color w:val="0000FF"/>
          <w:sz w:val="24"/>
          <w:szCs w:val="24"/>
          <w:lang w:eastAsia="pt-BR"/>
        </w:rPr>
      </w:pPr>
    </w:p>
    <w:p w14:paraId="3478AADA" w14:textId="77777777" w:rsidR="00D45940" w:rsidRPr="003636D9" w:rsidRDefault="00D45940" w:rsidP="00465B8D">
      <w:pPr>
        <w:spacing w:after="30"/>
        <w:ind w:firstLine="708"/>
        <w:jc w:val="center"/>
        <w:rPr>
          <w:rFonts w:ascii="Times New Roman" w:hAnsi="Times New Roman" w:cs="Times New Roman"/>
          <w:noProof/>
          <w:color w:val="0000FF"/>
          <w:sz w:val="27"/>
          <w:szCs w:val="27"/>
          <w:lang w:eastAsia="pt-BR"/>
        </w:rPr>
      </w:pPr>
      <w:r w:rsidRPr="003636D9">
        <w:rPr>
          <w:rFonts w:ascii="Times New Roman" w:hAnsi="Times New Roman" w:cs="Times New Roman"/>
          <w:noProof/>
          <w:color w:val="0000FF"/>
          <w:sz w:val="27"/>
          <w:szCs w:val="27"/>
          <w:lang w:eastAsia="pt-BR"/>
        </w:rPr>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5"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7" tgtFrame="&quot;_blank&quot;"/>
                    </pic:cNvPr>
                    <pic:cNvPicPr>
                      <a:picLocks noChangeAspect="1" noChangeArrowheads="1"/>
                    </pic:cNvPicPr>
                  </pic:nvPicPr>
                  <pic:blipFill rotWithShape="1">
                    <a:blip r:embed="rId88">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5E26E9" w:rsidRDefault="00D45940" w:rsidP="00D45940">
      <w:pPr>
        <w:spacing w:after="30"/>
        <w:ind w:firstLine="708"/>
        <w:jc w:val="both"/>
        <w:rPr>
          <w:rFonts w:ascii="Times New Roman" w:hAnsi="Times New Roman" w:cs="Times New Roman"/>
          <w:noProof/>
          <w:color w:val="0000FF"/>
          <w:sz w:val="24"/>
          <w:szCs w:val="24"/>
          <w:lang w:eastAsia="pt-BR"/>
        </w:rPr>
      </w:pPr>
    </w:p>
    <w:p w14:paraId="5BA8E986" w14:textId="254E2F02" w:rsidR="00D45940" w:rsidRPr="00180C79" w:rsidRDefault="00D45940" w:rsidP="00D45940">
      <w:pPr>
        <w:spacing w:after="30"/>
        <w:ind w:firstLine="708"/>
        <w:jc w:val="both"/>
        <w:rPr>
          <w:rFonts w:ascii="Times New Roman" w:hAnsi="Times New Roman" w:cs="Times New Roman"/>
          <w:noProof/>
          <w:color w:val="FF0000"/>
          <w:sz w:val="24"/>
          <w:szCs w:val="24"/>
          <w:lang w:eastAsia="pt-BR"/>
        </w:rPr>
      </w:pPr>
      <w:r w:rsidRPr="00180C79">
        <w:rPr>
          <w:rFonts w:ascii="Times New Roman" w:hAnsi="Times New Roman" w:cs="Times New Roman"/>
          <w:b/>
          <w:noProof/>
          <w:color w:val="FF0000"/>
          <w:sz w:val="24"/>
          <w:szCs w:val="24"/>
          <w:highlight w:val="yellow"/>
          <w:lang w:eastAsia="pt-BR"/>
        </w:rPr>
        <w:t>Aviso: Use sempre fontes próprias para o seu tipo de bateria com a tensão e corrente indicada pelo fabricante</w:t>
      </w:r>
      <w:r w:rsidRPr="00180C79">
        <w:rPr>
          <w:rFonts w:ascii="Times New Roman" w:hAnsi="Times New Roman" w:cs="Times New Roman"/>
          <w:noProof/>
          <w:color w:val="FF0000"/>
          <w:sz w:val="24"/>
          <w:szCs w:val="24"/>
          <w:highlight w:val="yellow"/>
          <w:lang w:eastAsia="pt-BR"/>
        </w:rPr>
        <w:t xml:space="preserve"> </w:t>
      </w:r>
      <w:r w:rsidRPr="00180C79">
        <w:rPr>
          <w:rFonts w:ascii="Times New Roman" w:hAnsi="Times New Roman" w:cs="Times New Roman"/>
          <w:b/>
          <w:noProof/>
          <w:color w:val="FF0000"/>
          <w:sz w:val="24"/>
          <w:szCs w:val="24"/>
          <w:highlight w:val="yellow"/>
          <w:lang w:eastAsia="pt-BR"/>
        </w:rPr>
        <w:t xml:space="preserve">para evitar acidentes e prolongar a vida </w:t>
      </w:r>
      <w:r w:rsidR="000D7193" w:rsidRPr="00180C79">
        <w:rPr>
          <w:rFonts w:ascii="Times New Roman" w:hAnsi="Times New Roman" w:cs="Times New Roman"/>
          <w:b/>
          <w:noProof/>
          <w:color w:val="FF0000"/>
          <w:sz w:val="24"/>
          <w:szCs w:val="24"/>
          <w:highlight w:val="yellow"/>
          <w:lang w:eastAsia="pt-BR"/>
        </w:rPr>
        <w:t>ú</w:t>
      </w:r>
      <w:r w:rsidRPr="00180C79">
        <w:rPr>
          <w:rFonts w:ascii="Times New Roman" w:hAnsi="Times New Roman" w:cs="Times New Roman"/>
          <w:b/>
          <w:noProof/>
          <w:color w:val="FF0000"/>
          <w:sz w:val="24"/>
          <w:szCs w:val="24"/>
          <w:highlight w:val="yellow"/>
          <w:lang w:eastAsia="pt-BR"/>
        </w:rPr>
        <w:t>til do produto</w:t>
      </w:r>
      <w:r w:rsidRPr="00180C79">
        <w:rPr>
          <w:rFonts w:ascii="Times New Roman" w:hAnsi="Times New Roman" w:cs="Times New Roman"/>
          <w:noProof/>
          <w:color w:val="FF0000"/>
          <w:sz w:val="24"/>
          <w:szCs w:val="24"/>
          <w:highlight w:val="yellow"/>
          <w:lang w:eastAsia="pt-BR"/>
        </w:rPr>
        <w:t>.</w:t>
      </w:r>
    </w:p>
    <w:p w14:paraId="7A13AD71" w14:textId="77777777" w:rsidR="00D45940" w:rsidRDefault="00D45940" w:rsidP="00D45940">
      <w:pPr>
        <w:pStyle w:val="NormalWeb"/>
        <w:shd w:val="clear" w:color="auto" w:fill="FFFFFF"/>
        <w:spacing w:before="0" w:beforeAutospacing="0" w:after="30" w:afterAutospacing="0"/>
        <w:ind w:left="720"/>
        <w:jc w:val="both"/>
      </w:pPr>
    </w:p>
    <w:p w14:paraId="54A85867" w14:textId="77777777" w:rsidR="005E26E9" w:rsidRPr="005E26E9" w:rsidRDefault="005E26E9" w:rsidP="00D45940">
      <w:pPr>
        <w:pStyle w:val="NormalWeb"/>
        <w:shd w:val="clear" w:color="auto" w:fill="FFFFFF"/>
        <w:spacing w:before="0" w:beforeAutospacing="0" w:after="30" w:afterAutospacing="0"/>
        <w:ind w:left="720"/>
        <w:jc w:val="both"/>
      </w:pPr>
    </w:p>
    <w:p w14:paraId="5FF1BA3D" w14:textId="6397EE0E" w:rsidR="00D45940" w:rsidRPr="000D7193" w:rsidRDefault="00D45940" w:rsidP="00400643">
      <w:pPr>
        <w:pStyle w:val="PargrafodaLista"/>
        <w:numPr>
          <w:ilvl w:val="1"/>
          <w:numId w:val="113"/>
        </w:numPr>
        <w:spacing w:after="30"/>
        <w:jc w:val="both"/>
        <w:rPr>
          <w:rFonts w:ascii="Times New Roman" w:hAnsi="Times New Roman" w:cs="Times New Roman"/>
          <w:b/>
          <w:sz w:val="32"/>
          <w:szCs w:val="32"/>
        </w:rPr>
      </w:pPr>
      <w:r w:rsidRPr="000D7193">
        <w:rPr>
          <w:rFonts w:ascii="Times New Roman" w:hAnsi="Times New Roman" w:cs="Times New Roman"/>
          <w:b/>
          <w:sz w:val="32"/>
          <w:szCs w:val="32"/>
        </w:rPr>
        <w:t>Associações:</w:t>
      </w:r>
    </w:p>
    <w:p w14:paraId="27164FA5" w14:textId="77777777" w:rsidR="000D7193" w:rsidRPr="005E26E9" w:rsidRDefault="000D7193" w:rsidP="000D7193">
      <w:pPr>
        <w:pStyle w:val="PargrafodaLista"/>
        <w:spacing w:after="30"/>
        <w:ind w:left="1605"/>
        <w:jc w:val="both"/>
        <w:rPr>
          <w:rFonts w:ascii="Times New Roman" w:hAnsi="Times New Roman" w:cs="Times New Roman"/>
          <w:sz w:val="24"/>
          <w:szCs w:val="24"/>
        </w:rPr>
      </w:pPr>
    </w:p>
    <w:p w14:paraId="5782AF7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jc w:val="both"/>
        <w:rPr>
          <w:rFonts w:ascii="Times New Roman" w:hAnsi="Times New Roman" w:cs="Times New Roman"/>
          <w:sz w:val="24"/>
          <w:szCs w:val="24"/>
        </w:rPr>
      </w:pPr>
    </w:p>
    <w:p w14:paraId="4B926B5B"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 xml:space="preserve">Série: </w:t>
      </w:r>
      <w:r w:rsidRPr="003636D9">
        <w:rPr>
          <w:rFonts w:ascii="Times New Roman" w:hAnsi="Times New Roman" w:cs="Times New Roman"/>
          <w:sz w:val="24"/>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Paralelo:</w:t>
      </w:r>
      <w:r w:rsidRPr="003636D9">
        <w:rPr>
          <w:rFonts w:ascii="Times New Roman" w:hAnsi="Times New Roman" w:cs="Times New Roman"/>
          <w:sz w:val="24"/>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Mistas:</w:t>
      </w:r>
      <w:r w:rsidRPr="003636D9">
        <w:rPr>
          <w:rFonts w:ascii="Times New Roman" w:hAnsi="Times New Roman" w:cs="Times New Roman"/>
          <w:sz w:val="24"/>
          <w:szCs w:val="24"/>
        </w:rPr>
        <w:t xml:space="preserve"> C</w:t>
      </w:r>
      <w:r w:rsidR="00180C79">
        <w:rPr>
          <w:rFonts w:ascii="Times New Roman" w:hAnsi="Times New Roman" w:cs="Times New Roman"/>
          <w:sz w:val="24"/>
          <w:szCs w:val="24"/>
        </w:rPr>
        <w:t>onsiste no uso de ambas as combinações</w:t>
      </w:r>
      <w:r w:rsidRPr="003636D9">
        <w:rPr>
          <w:rFonts w:ascii="Times New Roman" w:hAnsi="Times New Roman" w:cs="Times New Roman"/>
          <w:sz w:val="24"/>
          <w:szCs w:val="24"/>
        </w:rPr>
        <w:t xml:space="preserve"> anteriores ao mesmo tempo.</w:t>
      </w:r>
    </w:p>
    <w:p w14:paraId="79BD35AC"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As características e as formas de associações serão melhores explicadas abaixo, quando cada componente for abordado.</w:t>
      </w:r>
    </w:p>
    <w:p w14:paraId="64D61B1E" w14:textId="77777777" w:rsidR="00465B8D" w:rsidRDefault="00465B8D" w:rsidP="00465B8D">
      <w:pPr>
        <w:spacing w:after="30"/>
        <w:ind w:left="1068"/>
        <w:jc w:val="both"/>
        <w:rPr>
          <w:rFonts w:ascii="Times New Roman" w:hAnsi="Times New Roman" w:cs="Times New Roman"/>
          <w:sz w:val="24"/>
          <w:szCs w:val="24"/>
        </w:rPr>
      </w:pPr>
    </w:p>
    <w:p w14:paraId="59544D8B" w14:textId="77777777" w:rsidR="005E26E9" w:rsidRPr="005E26E9" w:rsidRDefault="005E26E9" w:rsidP="00465B8D">
      <w:pPr>
        <w:spacing w:after="30"/>
        <w:ind w:left="1068"/>
        <w:jc w:val="both"/>
        <w:rPr>
          <w:rFonts w:ascii="Times New Roman" w:hAnsi="Times New Roman" w:cs="Times New Roman"/>
          <w:sz w:val="24"/>
          <w:szCs w:val="24"/>
        </w:rPr>
      </w:pPr>
    </w:p>
    <w:p w14:paraId="6AC109B5" w14:textId="06948DF5" w:rsidR="00D45940" w:rsidRPr="00465B8D" w:rsidRDefault="00D45940" w:rsidP="00465B8D">
      <w:pPr>
        <w:pStyle w:val="PargrafodaLista"/>
        <w:numPr>
          <w:ilvl w:val="2"/>
          <w:numId w:val="126"/>
        </w:numPr>
        <w:spacing w:after="30"/>
        <w:jc w:val="both"/>
        <w:rPr>
          <w:rFonts w:ascii="Times New Roman" w:hAnsi="Times New Roman" w:cs="Times New Roman"/>
          <w:sz w:val="24"/>
          <w:szCs w:val="24"/>
        </w:rPr>
      </w:pPr>
      <w:r w:rsidRPr="00465B8D">
        <w:rPr>
          <w:rFonts w:ascii="Times New Roman" w:hAnsi="Times New Roman" w:cs="Times New Roman"/>
          <w:b/>
          <w:sz w:val="28"/>
          <w:szCs w:val="28"/>
        </w:rPr>
        <w:t>Resistores:</w:t>
      </w:r>
    </w:p>
    <w:p w14:paraId="0C16A3A3" w14:textId="77777777" w:rsidR="00465B8D" w:rsidRPr="00465B8D" w:rsidRDefault="00465B8D" w:rsidP="00465B8D">
      <w:pPr>
        <w:pStyle w:val="PargrafodaLista"/>
        <w:spacing w:after="30"/>
        <w:ind w:left="2160"/>
        <w:jc w:val="both"/>
        <w:rPr>
          <w:rFonts w:ascii="Times New Roman" w:hAnsi="Times New Roman" w:cs="Times New Roman"/>
          <w:sz w:val="24"/>
          <w:szCs w:val="24"/>
        </w:rPr>
      </w:pPr>
    </w:p>
    <w:p w14:paraId="0A9E5945" w14:textId="77777777" w:rsidR="00D45940" w:rsidRDefault="00D45940" w:rsidP="00D45940">
      <w:pPr>
        <w:pStyle w:val="NormalWeb"/>
        <w:numPr>
          <w:ilvl w:val="0"/>
          <w:numId w:val="22"/>
        </w:numPr>
        <w:shd w:val="clear" w:color="auto" w:fill="FFFFFF"/>
        <w:spacing w:before="0" w:beforeAutospacing="0" w:after="30" w:afterAutospacing="0"/>
        <w:jc w:val="both"/>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56E815E2" w14:textId="77777777" w:rsidR="005E26E9" w:rsidRPr="003636D9" w:rsidRDefault="005E26E9" w:rsidP="005E26E9">
      <w:pPr>
        <w:pStyle w:val="NormalWeb"/>
        <w:shd w:val="clear" w:color="auto" w:fill="FFFFFF"/>
        <w:spacing w:before="0" w:beforeAutospacing="0" w:after="30" w:afterAutospacing="0"/>
        <w:ind w:left="1440"/>
        <w:jc w:val="both"/>
      </w:pPr>
    </w:p>
    <w:p w14:paraId="77D370D9"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lastRenderedPageBreak/>
        <w:drawing>
          <wp:inline distT="0" distB="0" distL="0" distR="0" wp14:anchorId="122FBD71" wp14:editId="66177324">
            <wp:extent cx="2023110" cy="1151890"/>
            <wp:effectExtent l="0" t="0" r="0" b="0"/>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inline>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279EFC4F" w14:textId="77777777" w:rsidR="00D45940" w:rsidRDefault="00D45940" w:rsidP="00D45940">
      <w:pPr>
        <w:pStyle w:val="NormalWeb"/>
        <w:shd w:val="clear" w:color="auto" w:fill="FFFFFF"/>
        <w:spacing w:before="0" w:beforeAutospacing="0" w:after="30" w:afterAutospacing="0"/>
        <w:ind w:left="1440"/>
        <w:jc w:val="both"/>
      </w:pPr>
    </w:p>
    <w:p w14:paraId="209C630F" w14:textId="77777777" w:rsidR="005E26E9" w:rsidRPr="003636D9" w:rsidRDefault="005E26E9" w:rsidP="00D45940">
      <w:pPr>
        <w:pStyle w:val="NormalWeb"/>
        <w:shd w:val="clear" w:color="auto" w:fill="FFFFFF"/>
        <w:spacing w:before="0" w:beforeAutospacing="0" w:after="30" w:afterAutospacing="0"/>
        <w:ind w:left="1440"/>
        <w:jc w:val="both"/>
      </w:pPr>
    </w:p>
    <w:p w14:paraId="19422C48" w14:textId="77777777" w:rsidR="00D45940" w:rsidRDefault="00D45940" w:rsidP="00D45940">
      <w:pPr>
        <w:pStyle w:val="NormalWeb"/>
        <w:numPr>
          <w:ilvl w:val="0"/>
          <w:numId w:val="22"/>
        </w:numPr>
        <w:shd w:val="clear" w:color="auto" w:fill="FFFFFF"/>
        <w:spacing w:before="0" w:beforeAutospacing="0" w:after="30" w:afterAutospacing="0"/>
        <w:jc w:val="both"/>
      </w:pPr>
      <w:r w:rsidRPr="003636D9">
        <w:t>Em paralelo: os resistores são conectados paralelamente, dessa forma, a corrente se divide entre eles. A resistência equivalente segue a fórmula a seguir:</w:t>
      </w:r>
    </w:p>
    <w:p w14:paraId="22DD6990" w14:textId="77777777" w:rsidR="005E26E9" w:rsidRPr="003636D9" w:rsidRDefault="005E26E9" w:rsidP="005E26E9">
      <w:pPr>
        <w:pStyle w:val="NormalWeb"/>
        <w:shd w:val="clear" w:color="auto" w:fill="FFFFFF"/>
        <w:spacing w:before="0" w:beforeAutospacing="0" w:after="30" w:afterAutospacing="0"/>
        <w:ind w:left="1440"/>
        <w:jc w:val="both"/>
      </w:pPr>
    </w:p>
    <w:p w14:paraId="1AA987DF"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668D9138" wp14:editId="003C0858">
            <wp:extent cx="1960245" cy="1116330"/>
            <wp:effectExtent l="0" t="0" r="1905" b="7620"/>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inline>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3B4DC14E" w14:textId="77777777" w:rsidR="000D7193" w:rsidRPr="003636D9" w:rsidRDefault="000D7193" w:rsidP="00D45940">
      <w:pPr>
        <w:pStyle w:val="NormalWeb"/>
        <w:shd w:val="clear" w:color="auto" w:fill="FFFFFF"/>
        <w:spacing w:before="0" w:beforeAutospacing="0" w:after="30" w:afterAutospacing="0"/>
        <w:ind w:firstLine="720"/>
        <w:jc w:val="both"/>
      </w:pPr>
    </w:p>
    <w:p w14:paraId="0DACB25E" w14:textId="77777777" w:rsidR="00D45940" w:rsidRPr="003636D9" w:rsidRDefault="00D45940" w:rsidP="00D45940">
      <w:pPr>
        <w:pStyle w:val="NormalWeb"/>
        <w:shd w:val="clear" w:color="auto" w:fill="FFFFFF"/>
        <w:spacing w:before="0" w:beforeAutospacing="0" w:after="30" w:afterAutospacing="0"/>
        <w:ind w:firstLine="720"/>
        <w:jc w:val="both"/>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jc w:val="both"/>
      </w:pPr>
    </w:p>
    <w:p w14:paraId="55A35474" w14:textId="514A34D0"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26D8E0B6" wp14:editId="4412EB17">
            <wp:extent cx="2552065" cy="1555750"/>
            <wp:effectExtent l="0" t="0" r="635" b="6350"/>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inline>
        </w:drawing>
      </w:r>
    </w:p>
    <w:p w14:paraId="05482205" w14:textId="77777777" w:rsidR="000D7193" w:rsidRPr="003636D9" w:rsidRDefault="000D7193" w:rsidP="00D45940">
      <w:pPr>
        <w:pStyle w:val="NormalWeb"/>
        <w:shd w:val="clear" w:color="auto" w:fill="FFFFFF"/>
        <w:spacing w:before="0" w:beforeAutospacing="0" w:after="30" w:afterAutospacing="0"/>
        <w:ind w:firstLine="720"/>
        <w:jc w:val="both"/>
      </w:pPr>
    </w:p>
    <w:p w14:paraId="13F6B073" w14:textId="77777777" w:rsidR="00D45940" w:rsidRPr="003636D9" w:rsidRDefault="00D45940" w:rsidP="00D45940">
      <w:pPr>
        <w:pStyle w:val="NormalWeb"/>
        <w:shd w:val="clear" w:color="auto" w:fill="FFFFFF"/>
        <w:spacing w:before="0" w:beforeAutospacing="0" w:after="30" w:afterAutospacing="0"/>
        <w:ind w:firstLine="720"/>
        <w:jc w:val="both"/>
      </w:pPr>
    </w:p>
    <w:p w14:paraId="79DBEDC9" w14:textId="673B016A" w:rsidR="00D45940"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Capacitores:</w:t>
      </w:r>
    </w:p>
    <w:p w14:paraId="5DB23106" w14:textId="77777777" w:rsidR="00465B8D" w:rsidRPr="005E26E9" w:rsidRDefault="00465B8D" w:rsidP="00465B8D">
      <w:pPr>
        <w:pStyle w:val="PargrafodaLista"/>
        <w:spacing w:after="30"/>
        <w:ind w:left="2160"/>
        <w:jc w:val="both"/>
        <w:rPr>
          <w:rFonts w:ascii="Times New Roman" w:hAnsi="Times New Roman" w:cs="Times New Roman"/>
          <w:sz w:val="24"/>
          <w:szCs w:val="28"/>
        </w:rPr>
      </w:pPr>
    </w:p>
    <w:p w14:paraId="053E3933" w14:textId="105085EF"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 associação de capacitores ocorre de maneira muito semelhante à de resisto</w:t>
      </w:r>
      <w:r w:rsidR="00180C79">
        <w:rPr>
          <w:rFonts w:ascii="Times New Roman" w:hAnsi="Times New Roman" w:cs="Times New Roman"/>
          <w:sz w:val="24"/>
          <w:szCs w:val="24"/>
        </w:rPr>
        <w:t xml:space="preserve">res, porém, deve-se usar a fórmula de associação em </w:t>
      </w:r>
      <w:r w:rsidRPr="003636D9">
        <w:rPr>
          <w:rFonts w:ascii="Times New Roman" w:hAnsi="Times New Roman" w:cs="Times New Roman"/>
          <w:sz w:val="24"/>
          <w:szCs w:val="24"/>
        </w:rPr>
        <w:t>paralelo de resistores para a associação em série de capac</w:t>
      </w:r>
      <w:r w:rsidR="00180C79">
        <w:rPr>
          <w:rFonts w:ascii="Times New Roman" w:hAnsi="Times New Roman" w:cs="Times New Roman"/>
          <w:sz w:val="24"/>
          <w:szCs w:val="24"/>
        </w:rPr>
        <w:t xml:space="preserve">itores e vice-versa, invertendo, </w:t>
      </w:r>
      <w:r w:rsidRPr="003636D9">
        <w:rPr>
          <w:rFonts w:ascii="Times New Roman" w:hAnsi="Times New Roman" w:cs="Times New Roman"/>
          <w:sz w:val="24"/>
          <w:szCs w:val="24"/>
        </w:rPr>
        <w:t>assim</w:t>
      </w:r>
      <w:r w:rsidR="00180C79">
        <w:rPr>
          <w:rFonts w:ascii="Times New Roman" w:hAnsi="Times New Roman" w:cs="Times New Roman"/>
          <w:sz w:val="24"/>
          <w:szCs w:val="24"/>
        </w:rPr>
        <w:t>,</w:t>
      </w:r>
      <w:r w:rsidRPr="003636D9">
        <w:rPr>
          <w:rFonts w:ascii="Times New Roman" w:hAnsi="Times New Roman" w:cs="Times New Roman"/>
          <w:sz w:val="24"/>
          <w:szCs w:val="24"/>
        </w:rPr>
        <w:t xml:space="preserve"> os casos.</w:t>
      </w:r>
    </w:p>
    <w:p w14:paraId="7C2EE4CF" w14:textId="77777777" w:rsidR="00465B8D" w:rsidRDefault="00465B8D" w:rsidP="00D45940">
      <w:pPr>
        <w:spacing w:after="30"/>
        <w:ind w:firstLine="708"/>
        <w:jc w:val="both"/>
        <w:rPr>
          <w:rFonts w:ascii="Times New Roman" w:hAnsi="Times New Roman" w:cs="Times New Roman"/>
          <w:sz w:val="24"/>
          <w:szCs w:val="24"/>
        </w:rPr>
      </w:pPr>
    </w:p>
    <w:p w14:paraId="0344B793" w14:textId="77777777" w:rsidR="005E26E9" w:rsidRPr="003636D9" w:rsidRDefault="005E26E9" w:rsidP="00D45940">
      <w:pPr>
        <w:spacing w:after="30"/>
        <w:ind w:firstLine="708"/>
        <w:jc w:val="both"/>
        <w:rPr>
          <w:rFonts w:ascii="Times New Roman" w:hAnsi="Times New Roman" w:cs="Times New Roman"/>
          <w:sz w:val="24"/>
          <w:szCs w:val="24"/>
        </w:rPr>
      </w:pPr>
    </w:p>
    <w:p w14:paraId="3F2512B3" w14:textId="0DF9F586" w:rsidR="00D45940" w:rsidRPr="00465B8D"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lastRenderedPageBreak/>
        <w:t>Pilhas</w:t>
      </w:r>
      <w:r w:rsidR="00465B8D">
        <w:rPr>
          <w:rFonts w:ascii="Times New Roman" w:hAnsi="Times New Roman" w:cs="Times New Roman"/>
          <w:b/>
          <w:sz w:val="28"/>
          <w:szCs w:val="28"/>
        </w:rPr>
        <w:t>/Baterias</w:t>
      </w:r>
      <w:r w:rsidRPr="00465B8D">
        <w:rPr>
          <w:rFonts w:ascii="Times New Roman" w:hAnsi="Times New Roman" w:cs="Times New Roman"/>
          <w:b/>
          <w:sz w:val="28"/>
          <w:szCs w:val="28"/>
        </w:rPr>
        <w:t>:</w:t>
      </w:r>
    </w:p>
    <w:p w14:paraId="69B725B1" w14:textId="77777777" w:rsidR="00465B8D" w:rsidRDefault="00465B8D" w:rsidP="00E651ED">
      <w:pPr>
        <w:spacing w:after="30"/>
        <w:ind w:firstLine="720"/>
        <w:jc w:val="both"/>
        <w:rPr>
          <w:rFonts w:ascii="Times New Roman" w:hAnsi="Times New Roman" w:cs="Times New Roman"/>
          <w:sz w:val="24"/>
          <w:szCs w:val="24"/>
        </w:rPr>
      </w:pPr>
    </w:p>
    <w:p w14:paraId="270A8412" w14:textId="7593E44F" w:rsidR="00465B8D" w:rsidRPr="005E26E9" w:rsidRDefault="00D45940" w:rsidP="005E26E9">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Um conjunto de pilhas pode ser chamado de bateria e a sua associação deve ser feita</w:t>
      </w:r>
      <w:r w:rsidR="00180C79">
        <w:rPr>
          <w:rFonts w:ascii="Times New Roman" w:hAnsi="Times New Roman" w:cs="Times New Roman"/>
          <w:sz w:val="24"/>
          <w:szCs w:val="24"/>
        </w:rPr>
        <w:t xml:space="preserve"> com cautela. Ao associar, </w:t>
      </w:r>
      <w:r w:rsidRPr="003636D9">
        <w:rPr>
          <w:rFonts w:ascii="Times New Roman" w:hAnsi="Times New Roman" w:cs="Times New Roman"/>
          <w:sz w:val="24"/>
          <w:szCs w:val="24"/>
        </w:rPr>
        <w:t xml:space="preserve">use apenas pilhas de mesma idade e de mesmo material e estude mais profundamente sobre como deve ser feito o carregamento que, muitas vezes, </w:t>
      </w:r>
      <w:r w:rsidR="00180C79">
        <w:rPr>
          <w:rFonts w:ascii="Times New Roman" w:hAnsi="Times New Roman" w:cs="Times New Roman"/>
          <w:sz w:val="24"/>
          <w:szCs w:val="24"/>
        </w:rPr>
        <w:t>deve ocorrer</w:t>
      </w:r>
      <w:r w:rsidRPr="003636D9">
        <w:rPr>
          <w:rFonts w:ascii="Times New Roman" w:hAnsi="Times New Roman" w:cs="Times New Roman"/>
          <w:sz w:val="24"/>
          <w:szCs w:val="24"/>
        </w:rPr>
        <w:t xml:space="preserve"> de m</w:t>
      </w:r>
      <w:r w:rsidR="00180C79">
        <w:rPr>
          <w:rFonts w:ascii="Times New Roman" w:hAnsi="Times New Roman" w:cs="Times New Roman"/>
          <w:sz w:val="24"/>
          <w:szCs w:val="24"/>
        </w:rPr>
        <w:t>aneira individual para cad</w:t>
      </w:r>
      <w:r w:rsidRPr="003636D9">
        <w:rPr>
          <w:rFonts w:ascii="Times New Roman" w:hAnsi="Times New Roman" w:cs="Times New Roman"/>
          <w:sz w:val="24"/>
          <w:szCs w:val="24"/>
        </w:rPr>
        <w:t>a célula da bateria.</w:t>
      </w:r>
    </w:p>
    <w:p w14:paraId="16E9EE1A" w14:textId="77777777" w:rsidR="00465B8D" w:rsidRPr="00465B8D" w:rsidRDefault="00465B8D" w:rsidP="00465B8D">
      <w:pPr>
        <w:pStyle w:val="PargrafodaLista"/>
        <w:spacing w:after="30"/>
        <w:ind w:left="1800"/>
        <w:jc w:val="both"/>
        <w:rPr>
          <w:rFonts w:ascii="Times New Roman" w:hAnsi="Times New Roman" w:cs="Times New Roman"/>
          <w:sz w:val="24"/>
          <w:szCs w:val="24"/>
        </w:rPr>
      </w:pPr>
    </w:p>
    <w:p w14:paraId="3A2BEF5A" w14:textId="5803DB8D"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Série:</w:t>
      </w:r>
    </w:p>
    <w:p w14:paraId="6896E79D" w14:textId="77777777" w:rsidR="00465B8D" w:rsidRDefault="00465B8D" w:rsidP="00D45940">
      <w:pPr>
        <w:pStyle w:val="PargrafodaLista"/>
        <w:spacing w:after="30"/>
        <w:ind w:left="2148"/>
        <w:jc w:val="both"/>
        <w:rPr>
          <w:rFonts w:ascii="Times New Roman" w:hAnsi="Times New Roman" w:cs="Times New Roman"/>
          <w:sz w:val="24"/>
          <w:szCs w:val="24"/>
        </w:rPr>
      </w:pPr>
    </w:p>
    <w:p w14:paraId="428A1408" w14:textId="696F2979" w:rsidR="00D45940" w:rsidRPr="003636D9" w:rsidRDefault="00D45940" w:rsidP="005E26E9">
      <w:pPr>
        <w:pStyle w:val="PargrafodaLista"/>
        <w:spacing w:after="30"/>
        <w:ind w:left="2160" w:firstLine="720"/>
        <w:jc w:val="both"/>
        <w:rPr>
          <w:rFonts w:ascii="Times New Roman" w:hAnsi="Times New Roman" w:cs="Times New Roman"/>
          <w:sz w:val="24"/>
          <w:szCs w:val="24"/>
        </w:rPr>
      </w:pPr>
      <w:r w:rsidRPr="003636D9">
        <w:rPr>
          <w:rFonts w:ascii="Times New Roman" w:hAnsi="Times New Roman" w:cs="Times New Roman"/>
          <w:sz w:val="24"/>
          <w:szCs w:val="24"/>
        </w:rPr>
        <w:t>A associação em série de pilhas possibilita um aumento da tensão proveniente delas, ou seja, se o polo positivo de uma pilha é ligado ao negativo da seguinte a voltagem de ambas é somada.</w:t>
      </w:r>
    </w:p>
    <w:p w14:paraId="462F438F" w14:textId="77777777" w:rsidR="00D45940" w:rsidRDefault="00D45940" w:rsidP="00D45940">
      <w:pPr>
        <w:pStyle w:val="PargrafodaLista"/>
        <w:spacing w:after="30"/>
        <w:ind w:left="2148"/>
        <w:jc w:val="both"/>
        <w:rPr>
          <w:rFonts w:ascii="Times New Roman" w:hAnsi="Times New Roman" w:cs="Times New Roman"/>
          <w:sz w:val="24"/>
          <w:szCs w:val="24"/>
        </w:rPr>
      </w:pPr>
    </w:p>
    <w:p w14:paraId="02F3CEBD" w14:textId="77777777" w:rsidR="005E26E9" w:rsidRPr="003636D9" w:rsidRDefault="005E26E9" w:rsidP="00D45940">
      <w:pPr>
        <w:pStyle w:val="PargrafodaLista"/>
        <w:spacing w:after="30"/>
        <w:ind w:left="2148"/>
        <w:jc w:val="both"/>
        <w:rPr>
          <w:rFonts w:ascii="Times New Roman" w:hAnsi="Times New Roman" w:cs="Times New Roman"/>
          <w:sz w:val="24"/>
          <w:szCs w:val="24"/>
        </w:rPr>
      </w:pPr>
    </w:p>
    <w:p w14:paraId="1E3F97D3" w14:textId="0C084D3D" w:rsidR="00D45940" w:rsidRPr="00465B8D" w:rsidRDefault="00D45940" w:rsidP="00465B8D">
      <w:pPr>
        <w:pStyle w:val="PargrafodaLista"/>
        <w:numPr>
          <w:ilvl w:val="0"/>
          <w:numId w:val="22"/>
        </w:numPr>
        <w:spacing w:after="30"/>
        <w:jc w:val="both"/>
        <w:rPr>
          <w:rFonts w:ascii="Times New Roman" w:hAnsi="Times New Roman" w:cs="Times New Roman"/>
          <w:sz w:val="24"/>
          <w:szCs w:val="24"/>
        </w:rPr>
      </w:pPr>
      <w:r w:rsidRPr="00465B8D">
        <w:rPr>
          <w:rFonts w:ascii="Times New Roman" w:hAnsi="Times New Roman" w:cs="Times New Roman"/>
          <w:b/>
          <w:sz w:val="24"/>
          <w:szCs w:val="24"/>
        </w:rPr>
        <w:t>Paralelo:</w:t>
      </w:r>
    </w:p>
    <w:p w14:paraId="0D02B25F" w14:textId="77777777" w:rsidR="00465B8D" w:rsidRDefault="00465B8D" w:rsidP="00D45940">
      <w:pPr>
        <w:pStyle w:val="PargrafodaLista"/>
        <w:spacing w:after="30"/>
        <w:ind w:left="2148"/>
        <w:jc w:val="both"/>
        <w:rPr>
          <w:rFonts w:ascii="Times New Roman" w:hAnsi="Times New Roman" w:cs="Times New Roman"/>
          <w:sz w:val="24"/>
          <w:szCs w:val="24"/>
        </w:rPr>
      </w:pPr>
    </w:p>
    <w:p w14:paraId="08B02916" w14:textId="07456A11" w:rsidR="00D45940" w:rsidRPr="003636D9" w:rsidRDefault="00D45940" w:rsidP="005E26E9">
      <w:pPr>
        <w:pStyle w:val="PargrafodaLista"/>
        <w:spacing w:after="30"/>
        <w:ind w:left="2160" w:firstLine="720"/>
        <w:jc w:val="both"/>
        <w:rPr>
          <w:rFonts w:ascii="Times New Roman" w:hAnsi="Times New Roman" w:cs="Times New Roman"/>
          <w:sz w:val="24"/>
          <w:szCs w:val="24"/>
        </w:rPr>
      </w:pPr>
      <w:r w:rsidRPr="003636D9">
        <w:rPr>
          <w:rFonts w:ascii="Times New Roman" w:hAnsi="Times New Roman" w:cs="Times New Roman"/>
          <w:sz w:val="24"/>
          <w:szCs w:val="24"/>
        </w:rPr>
        <w:t>Por outro lado, a associação em paralelo não aumenta a tensão resultante, mas sim a</w:t>
      </w:r>
      <w:r w:rsidR="00180C79">
        <w:rPr>
          <w:rFonts w:ascii="Times New Roman" w:hAnsi="Times New Roman" w:cs="Times New Roman"/>
          <w:sz w:val="24"/>
          <w:szCs w:val="24"/>
        </w:rPr>
        <w:t xml:space="preserve"> </w:t>
      </w:r>
      <w:r w:rsidRPr="003636D9">
        <w:rPr>
          <w:rFonts w:ascii="Times New Roman" w:hAnsi="Times New Roman" w:cs="Times New Roman"/>
          <w:sz w:val="24"/>
          <w:szCs w:val="24"/>
        </w:rPr>
        <w:t>corrente/duração das pilhas utilizadas.</w:t>
      </w:r>
    </w:p>
    <w:p w14:paraId="6924E3A4"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473E02B0" w14:textId="0E824ED9"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w:t>
      </w:r>
    </w:p>
    <w:p w14:paraId="04E6CF59" w14:textId="77777777" w:rsidR="00465B8D" w:rsidRDefault="00465B8D" w:rsidP="00D45940">
      <w:pPr>
        <w:pStyle w:val="PargrafodaLista"/>
        <w:spacing w:after="30"/>
        <w:ind w:left="2148"/>
        <w:jc w:val="both"/>
        <w:rPr>
          <w:rFonts w:ascii="Times New Roman" w:hAnsi="Times New Roman" w:cs="Times New Roman"/>
          <w:sz w:val="24"/>
          <w:szCs w:val="24"/>
        </w:rPr>
      </w:pPr>
    </w:p>
    <w:p w14:paraId="5FD48F34" w14:textId="77777777" w:rsidR="005E26E9" w:rsidRDefault="005E26E9" w:rsidP="00D45940">
      <w:pPr>
        <w:pStyle w:val="PargrafodaLista"/>
        <w:spacing w:after="30"/>
        <w:ind w:left="2148"/>
        <w:jc w:val="both"/>
        <w:rPr>
          <w:rFonts w:ascii="Times New Roman" w:hAnsi="Times New Roman" w:cs="Times New Roman"/>
          <w:sz w:val="24"/>
          <w:szCs w:val="24"/>
        </w:rPr>
      </w:pPr>
    </w:p>
    <w:p w14:paraId="30F9FA4C" w14:textId="7EBBC7A4" w:rsidR="00D45940" w:rsidRPr="003636D9" w:rsidRDefault="00D45940" w:rsidP="005E26E9">
      <w:pPr>
        <w:pStyle w:val="PargrafodaLista"/>
        <w:spacing w:after="30"/>
        <w:ind w:left="2160" w:firstLine="720"/>
        <w:jc w:val="both"/>
        <w:rPr>
          <w:rFonts w:ascii="Times New Roman" w:hAnsi="Times New Roman" w:cs="Times New Roman"/>
          <w:sz w:val="24"/>
          <w:szCs w:val="24"/>
        </w:rPr>
      </w:pPr>
      <w:r w:rsidRPr="003636D9">
        <w:rPr>
          <w:rFonts w:ascii="Times New Roman" w:hAnsi="Times New Roman" w:cs="Times New Roman"/>
          <w:sz w:val="24"/>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Pr="005E26E9" w:rsidRDefault="003636D9" w:rsidP="003636D9">
      <w:pPr>
        <w:pStyle w:val="NormalWeb"/>
        <w:shd w:val="clear" w:color="auto" w:fill="FFFFFF"/>
        <w:spacing w:before="0" w:beforeAutospacing="0" w:after="30" w:afterAutospacing="0"/>
        <w:jc w:val="both"/>
        <w:rPr>
          <w:sz w:val="28"/>
          <w:szCs w:val="36"/>
          <w:u w:val="single"/>
        </w:rPr>
      </w:pPr>
    </w:p>
    <w:p w14:paraId="6BF54BA7" w14:textId="77777777" w:rsidR="00465B8D" w:rsidRPr="005E26E9" w:rsidRDefault="00465B8D" w:rsidP="003636D9">
      <w:pPr>
        <w:pStyle w:val="NormalWeb"/>
        <w:shd w:val="clear" w:color="auto" w:fill="FFFFFF"/>
        <w:spacing w:before="0" w:beforeAutospacing="0" w:after="30" w:afterAutospacing="0"/>
        <w:jc w:val="both"/>
        <w:rPr>
          <w:sz w:val="28"/>
          <w:szCs w:val="36"/>
          <w:u w:val="single"/>
        </w:rPr>
      </w:pPr>
    </w:p>
    <w:p w14:paraId="6FC5C82C" w14:textId="1359B94E" w:rsidR="00084195" w:rsidRPr="003636D9" w:rsidRDefault="00084195" w:rsidP="00400643">
      <w:pPr>
        <w:pStyle w:val="NormalWeb"/>
        <w:numPr>
          <w:ilvl w:val="0"/>
          <w:numId w:val="113"/>
        </w:numPr>
        <w:shd w:val="clear" w:color="auto" w:fill="FFFFFF"/>
        <w:spacing w:before="0" w:beforeAutospacing="0" w:after="30" w:afterAutospacing="0"/>
        <w:jc w:val="both"/>
        <w:rPr>
          <w:b/>
          <w:sz w:val="36"/>
          <w:szCs w:val="36"/>
          <w:u w:val="single"/>
        </w:rPr>
      </w:pPr>
      <w:r w:rsidRPr="003636D9">
        <w:rPr>
          <w:b/>
          <w:sz w:val="36"/>
          <w:szCs w:val="36"/>
          <w:u w:val="single"/>
        </w:rPr>
        <w:t>Projetos com o Arduino</w:t>
      </w:r>
    </w:p>
    <w:p w14:paraId="119D4104" w14:textId="6C3C3A6B" w:rsidR="00084195" w:rsidRPr="005E26E9" w:rsidRDefault="00084195" w:rsidP="003636D9">
      <w:pPr>
        <w:pStyle w:val="NormalWeb"/>
        <w:shd w:val="clear" w:color="auto" w:fill="FFFFFF"/>
        <w:spacing w:before="0" w:beforeAutospacing="0" w:after="30" w:afterAutospacing="0"/>
        <w:jc w:val="both"/>
        <w:rPr>
          <w:color w:val="000000"/>
        </w:rPr>
      </w:pPr>
    </w:p>
    <w:p w14:paraId="63D1C152" w14:textId="4C29E8F4" w:rsidR="00465B8D" w:rsidRDefault="00180C79" w:rsidP="005E26E9">
      <w:pPr>
        <w:pStyle w:val="NormalWeb"/>
        <w:shd w:val="clear" w:color="auto" w:fill="FFFFFF"/>
        <w:spacing w:before="0" w:beforeAutospacing="0" w:after="30" w:afterAutospacing="0"/>
        <w:ind w:firstLine="720"/>
        <w:jc w:val="both"/>
        <w:rPr>
          <w:color w:val="000000"/>
        </w:rPr>
      </w:pPr>
      <w:r>
        <w:rPr>
          <w:b/>
          <w:color w:val="000000"/>
        </w:rPr>
        <w:t xml:space="preserve">Nota: </w:t>
      </w:r>
      <w:r>
        <w:rPr>
          <w:color w:val="000000"/>
        </w:rPr>
        <w:t xml:space="preserve">Todos os códigos dos projetos estão disponíveis em: </w:t>
      </w:r>
      <w:hyperlink r:id="rId92"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7EDAB805" w14:textId="77777777" w:rsidR="00126321" w:rsidRDefault="00126321" w:rsidP="003636D9">
      <w:pPr>
        <w:pStyle w:val="NormalWeb"/>
        <w:shd w:val="clear" w:color="auto" w:fill="FFFFFF"/>
        <w:spacing w:before="0" w:beforeAutospacing="0" w:after="30" w:afterAutospacing="0"/>
        <w:jc w:val="both"/>
        <w:rPr>
          <w:color w:val="000000"/>
        </w:rPr>
      </w:pPr>
    </w:p>
    <w:p w14:paraId="1173EE41" w14:textId="6321D625" w:rsidR="00465B8D" w:rsidRPr="00180C79" w:rsidRDefault="00465B8D" w:rsidP="003636D9">
      <w:pPr>
        <w:pStyle w:val="NormalWeb"/>
        <w:shd w:val="clear" w:color="auto" w:fill="FFFFFF"/>
        <w:spacing w:before="0" w:beforeAutospacing="0" w:after="30" w:afterAutospacing="0"/>
        <w:jc w:val="both"/>
        <w:rPr>
          <w:color w:val="000000"/>
        </w:rPr>
      </w:pPr>
    </w:p>
    <w:p w14:paraId="1267C2FE" w14:textId="0A001B5F" w:rsidR="0065448E" w:rsidRPr="00180C79" w:rsidRDefault="00A56541" w:rsidP="00400643">
      <w:pPr>
        <w:pStyle w:val="NormalWeb"/>
        <w:numPr>
          <w:ilvl w:val="1"/>
          <w:numId w:val="135"/>
        </w:numPr>
        <w:shd w:val="clear" w:color="auto" w:fill="FFFFFF"/>
        <w:spacing w:before="0" w:beforeAutospacing="0" w:after="30" w:afterAutospacing="0"/>
        <w:jc w:val="both"/>
        <w:rPr>
          <w:b/>
          <w:color w:val="000000"/>
          <w:sz w:val="40"/>
          <w:szCs w:val="40"/>
          <w:u w:val="single"/>
        </w:rPr>
      </w:pPr>
      <w:r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jc w:val="both"/>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5F40E98D" w:rsidR="00FE6541" w:rsidRPr="003636D9" w:rsidRDefault="00246C6C" w:rsidP="005E26E9">
      <w:pPr>
        <w:pStyle w:val="NormalWeb"/>
        <w:shd w:val="clear" w:color="auto" w:fill="FFFFFF"/>
        <w:spacing w:before="0" w:beforeAutospacing="0" w:after="30" w:afterAutospacing="0"/>
        <w:ind w:firstLine="720"/>
        <w:jc w:val="both"/>
        <w:rPr>
          <w:color w:val="000000" w:themeColor="text1"/>
        </w:rPr>
      </w:pPr>
      <w:r w:rsidRPr="003636D9">
        <w:rPr>
          <w:color w:val="000000" w:themeColor="text1"/>
        </w:rPr>
        <w:lastRenderedPageBreak/>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4CB20B" w14:textId="77777777" w:rsidR="005E26E9" w:rsidRPr="005E26E9" w:rsidRDefault="005E26E9" w:rsidP="003636D9">
      <w:pPr>
        <w:pStyle w:val="NormalWeb"/>
        <w:shd w:val="clear" w:color="auto" w:fill="FFFFFF"/>
        <w:spacing w:before="0" w:beforeAutospacing="0" w:after="30" w:afterAutospacing="0"/>
        <w:jc w:val="both"/>
        <w:rPr>
          <w:color w:val="000000"/>
          <w:szCs w:val="28"/>
          <w:u w:val="single"/>
        </w:rPr>
      </w:pPr>
    </w:p>
    <w:p w14:paraId="38073B6A" w14:textId="17F4013D" w:rsidR="00A74FCE" w:rsidRDefault="00A74FC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O Código</w:t>
      </w:r>
    </w:p>
    <w:p w14:paraId="2049C5DA" w14:textId="77777777" w:rsidR="00D45940" w:rsidRPr="005E26E9" w:rsidRDefault="00D45940" w:rsidP="003636D9">
      <w:pPr>
        <w:pStyle w:val="NormalWeb"/>
        <w:shd w:val="clear" w:color="auto" w:fill="FFFFFF"/>
        <w:spacing w:before="0" w:beforeAutospacing="0" w:after="30" w:afterAutospacing="0"/>
        <w:jc w:val="both"/>
        <w:rPr>
          <w:color w:val="000000"/>
          <w:szCs w:val="28"/>
        </w:rPr>
      </w:pPr>
    </w:p>
    <w:p w14:paraId="06E03085" w14:textId="32D3EFDA" w:rsidR="00A74FCE" w:rsidRDefault="00A74FCE"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3636D9">
            <w:pPr>
              <w:pStyle w:val="NormalWeb"/>
              <w:spacing w:before="0" w:beforeAutospacing="0" w:after="30" w:afterAutospacing="0"/>
              <w:jc w:val="both"/>
              <w:rPr>
                <w:color w:val="000000"/>
              </w:rPr>
            </w:pPr>
            <w:r w:rsidRPr="003636D9">
              <w:rPr>
                <w:color w:val="000000"/>
              </w:rPr>
              <w:t>//</w:t>
            </w:r>
            <w:r w:rsidR="00A74FCE" w:rsidRPr="003636D9">
              <w:rPr>
                <w:color w:val="000000"/>
              </w:rPr>
              <w:t xml:space="preserve"> Projeto 1 – Piscar</w:t>
            </w:r>
          </w:p>
          <w:p w14:paraId="4315E1EC" w14:textId="77777777" w:rsidR="00863488" w:rsidRPr="003636D9" w:rsidRDefault="00863488" w:rsidP="003636D9">
            <w:pPr>
              <w:pStyle w:val="NormalWeb"/>
              <w:spacing w:before="0" w:beforeAutospacing="0" w:after="30" w:afterAutospacing="0"/>
              <w:jc w:val="both"/>
              <w:rPr>
                <w:color w:val="000000"/>
              </w:rPr>
            </w:pPr>
          </w:p>
          <w:p w14:paraId="06F370F7" w14:textId="111A9013" w:rsidR="00A74FCE" w:rsidRPr="003636D9" w:rsidRDefault="00A74FC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pinoLed</w:t>
            </w:r>
            <w:proofErr w:type="spellEnd"/>
            <w:r w:rsidRPr="003636D9">
              <w:rPr>
                <w:color w:val="000000"/>
              </w:rPr>
              <w:t xml:space="preserve"> = 13; </w:t>
            </w:r>
          </w:p>
          <w:p w14:paraId="1A8EC009" w14:textId="147AF34E" w:rsidR="00A74FCE" w:rsidRPr="003636D9" w:rsidRDefault="00A74FCE" w:rsidP="003636D9">
            <w:pPr>
              <w:pStyle w:val="NormalWeb"/>
              <w:spacing w:before="0" w:beforeAutospacing="0" w:after="30" w:afterAutospacing="0"/>
              <w:jc w:val="both"/>
              <w:rPr>
                <w:color w:val="000000"/>
              </w:rPr>
            </w:pPr>
          </w:p>
          <w:p w14:paraId="575314A6" w14:textId="2F5A642C" w:rsidR="00863488" w:rsidRPr="003636D9" w:rsidRDefault="00863488"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1ACC0890" w14:textId="6A73FE6C" w:rsidR="00863488"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p>
          <w:p w14:paraId="1BD0FDB5" w14:textId="62323EAF" w:rsidR="00863488" w:rsidRPr="003636D9" w:rsidRDefault="00863488" w:rsidP="003636D9">
            <w:pPr>
              <w:pStyle w:val="NormalWeb"/>
              <w:spacing w:before="0" w:beforeAutospacing="0" w:after="30" w:afterAutospacing="0"/>
              <w:jc w:val="both"/>
              <w:rPr>
                <w:color w:val="000000"/>
              </w:rPr>
            </w:pPr>
            <w:r w:rsidRPr="003636D9">
              <w:rPr>
                <w:color w:val="000000"/>
              </w:rPr>
              <w:t>}</w:t>
            </w:r>
          </w:p>
          <w:p w14:paraId="3C9BB9EF" w14:textId="3D38D10D" w:rsidR="00863488" w:rsidRPr="003636D9" w:rsidRDefault="00863488" w:rsidP="003636D9">
            <w:pPr>
              <w:pStyle w:val="NormalWeb"/>
              <w:spacing w:before="0" w:beforeAutospacing="0" w:after="30" w:afterAutospacing="0"/>
              <w:jc w:val="both"/>
              <w:rPr>
                <w:color w:val="000000"/>
              </w:rPr>
            </w:pPr>
          </w:p>
          <w:p w14:paraId="5A68E926" w14:textId="77777777" w:rsidR="00863488" w:rsidRPr="003636D9" w:rsidRDefault="00863488"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ECC9F99"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Pino.ligar</w:t>
            </w:r>
            <w:proofErr w:type="spellEnd"/>
            <w:r w:rsidRPr="003636D9">
              <w:rPr>
                <w:color w:val="000000"/>
              </w:rPr>
              <w:t>(</w:t>
            </w:r>
            <w:proofErr w:type="spellStart"/>
            <w:r w:rsidR="005A0323" w:rsidRPr="003636D9">
              <w:rPr>
                <w:color w:val="000000"/>
              </w:rPr>
              <w:t>Digital.</w:t>
            </w:r>
            <w:r w:rsidRPr="003636D9">
              <w:rPr>
                <w:color w:val="000000"/>
              </w:rPr>
              <w:t>pinoLed</w:t>
            </w:r>
            <w:proofErr w:type="spellEnd"/>
            <w:r w:rsidRPr="003636D9">
              <w:rPr>
                <w:color w:val="000000"/>
              </w:rPr>
              <w:t xml:space="preserve">); </w:t>
            </w:r>
          </w:p>
          <w:p w14:paraId="12AB803E" w14:textId="77777777" w:rsidR="00000343" w:rsidRPr="003636D9" w:rsidRDefault="00000343"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0EE63234"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Pino.desligar</w:t>
            </w:r>
            <w:proofErr w:type="spellEnd"/>
            <w:r w:rsidRPr="003636D9">
              <w:rPr>
                <w:color w:val="000000"/>
              </w:rPr>
              <w:t>(</w:t>
            </w:r>
            <w:proofErr w:type="spellStart"/>
            <w:r w:rsidR="005A0323" w:rsidRPr="003636D9">
              <w:rPr>
                <w:color w:val="000000"/>
              </w:rPr>
              <w:t>Digital.</w:t>
            </w:r>
            <w:r w:rsidR="00000343" w:rsidRPr="003636D9">
              <w:rPr>
                <w:color w:val="000000"/>
              </w:rPr>
              <w:t>pinoLed</w:t>
            </w:r>
            <w:proofErr w:type="spellEnd"/>
            <w:r w:rsidR="00000343" w:rsidRPr="003636D9">
              <w:rPr>
                <w:color w:val="000000"/>
              </w:rPr>
              <w:t>);</w:t>
            </w:r>
          </w:p>
          <w:p w14:paraId="3E32BAAF" w14:textId="3020A406" w:rsidR="00863488" w:rsidRPr="003636D9" w:rsidRDefault="00863488"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79FF29FF" w14:textId="3B30B081" w:rsidR="00863488" w:rsidRPr="003636D9" w:rsidRDefault="00863488" w:rsidP="003636D9">
            <w:pPr>
              <w:pStyle w:val="NormalWeb"/>
              <w:spacing w:before="0" w:beforeAutospacing="0" w:after="30" w:afterAutospacing="0"/>
              <w:jc w:val="both"/>
              <w:rPr>
                <w:color w:val="000000"/>
              </w:rPr>
            </w:pPr>
            <w:r w:rsidRPr="003636D9">
              <w:rPr>
                <w:color w:val="000000"/>
              </w:rPr>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jc w:val="both"/>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jc w:val="both"/>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8F24D8C" w14:textId="14B7AB85" w:rsidR="00863488" w:rsidRPr="003636D9" w:rsidRDefault="005A0323"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65AC0B3F" w14:textId="77777777" w:rsidR="003636D9" w:rsidRPr="005E26E9" w:rsidRDefault="003636D9" w:rsidP="003636D9">
      <w:pPr>
        <w:pStyle w:val="NormalWeb"/>
        <w:shd w:val="clear" w:color="auto" w:fill="FFFFFF"/>
        <w:spacing w:before="0" w:beforeAutospacing="0" w:after="30" w:afterAutospacing="0"/>
        <w:jc w:val="both"/>
        <w:rPr>
          <w:color w:val="000000"/>
          <w:szCs w:val="28"/>
        </w:rPr>
      </w:pPr>
    </w:p>
    <w:p w14:paraId="653BCD87" w14:textId="38E1829E"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DBED4A6" w14:textId="3DC75330"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//Projeto 1 </w:t>
      </w:r>
      <w:r w:rsidR="003636D9" w:rsidRPr="003636D9">
        <w:rPr>
          <w:i/>
          <w:color w:val="000000"/>
        </w:rPr>
        <w:t>–</w:t>
      </w:r>
      <w:r w:rsidRPr="003636D9">
        <w:rPr>
          <w:i/>
          <w:color w:val="000000"/>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531357B" w14:textId="12BAE015"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Numero</w:t>
      </w:r>
      <w:proofErr w:type="spell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78D6CE3C"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lastRenderedPageBreak/>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57C0FB91" w14:textId="5E6EC2B6"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proofErr w:type="gramStart"/>
      <w:r w:rsidRPr="003636D9">
        <w:rPr>
          <w:i/>
          <w:color w:val="000000"/>
        </w:rPr>
        <w:t>Configuracao</w:t>
      </w:r>
      <w:proofErr w:type="spellEnd"/>
      <w:r w:rsidRPr="003636D9">
        <w:rPr>
          <w:i/>
          <w:color w:val="000000"/>
        </w:rPr>
        <w:t>(</w:t>
      </w:r>
      <w:proofErr w:type="gramEnd"/>
      <w:r w:rsidRPr="003636D9">
        <w:rPr>
          <w:i/>
          <w:color w:val="000000"/>
        </w:rPr>
        <w:t>){</w:t>
      </w:r>
    </w:p>
    <w:p w14:paraId="5A30BA2D" w14:textId="75A9E765"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121F0056" w14:textId="65EA5EAE"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t>}</w:t>
      </w:r>
    </w:p>
    <w:p w14:paraId="58447EBD"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6B3F1D76" w14:textId="70F2DD32"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01CC006" w14:textId="276444F1"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0D990FCF"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jc w:val="both"/>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jc w:val="both"/>
      </w:pPr>
    </w:p>
    <w:p w14:paraId="7DC98C39" w14:textId="095FF811" w:rsidR="00DF4B6A" w:rsidRPr="003636D9" w:rsidRDefault="00DF4B6A" w:rsidP="003636D9">
      <w:pPr>
        <w:pStyle w:val="NormalWeb"/>
        <w:shd w:val="clear" w:color="auto" w:fill="FFFFFF"/>
        <w:spacing w:before="0" w:beforeAutospacing="0" w:after="30" w:afterAutospacing="0"/>
        <w:jc w:val="both"/>
        <w:rPr>
          <w:i/>
          <w:color w:val="000000"/>
        </w:rPr>
      </w:pPr>
      <w:r w:rsidRPr="003636D9">
        <w:tab/>
      </w:r>
      <w:proofErr w:type="gramStart"/>
      <w:r w:rsidRPr="003636D9">
        <w:rPr>
          <w:i/>
        </w:rPr>
        <w:t>Principal(</w:t>
      </w:r>
      <w:proofErr w:type="gramEnd"/>
      <w:r w:rsidRPr="003636D9">
        <w:rPr>
          <w:i/>
        </w:rPr>
        <w:t>){</w:t>
      </w:r>
      <w:r w:rsidRPr="003636D9">
        <w:rPr>
          <w:i/>
          <w:color w:val="000000"/>
        </w:rPr>
        <w:t xml:space="preserve"> </w:t>
      </w:r>
    </w:p>
    <w:p w14:paraId="08657416" w14:textId="50B4C668"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 xml:space="preserve">); </w:t>
      </w:r>
    </w:p>
    <w:p w14:paraId="37233706" w14:textId="3D83123E"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5D02C283" w14:textId="373893E9"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4DECF38E" w14:textId="557FFE72"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2A512DB0" w14:textId="507BAFA2" w:rsidR="00DF4B6A" w:rsidRPr="003636D9" w:rsidRDefault="00DF4B6A" w:rsidP="003636D9">
      <w:pPr>
        <w:pStyle w:val="NormalWeb"/>
        <w:spacing w:before="0" w:beforeAutospacing="0" w:after="30" w:afterAutospacing="0"/>
        <w:jc w:val="both"/>
        <w:rPr>
          <w:i/>
          <w:color w:val="000000"/>
        </w:rPr>
      </w:pPr>
      <w:r w:rsidRPr="003636D9">
        <w:rPr>
          <w:i/>
          <w:color w:val="000000"/>
        </w:rPr>
        <w:tab/>
        <w:t>}</w:t>
      </w:r>
    </w:p>
    <w:p w14:paraId="6C1D8573" w14:textId="77777777" w:rsidR="003636D9" w:rsidRPr="003636D9" w:rsidRDefault="003636D9" w:rsidP="003636D9">
      <w:pPr>
        <w:pStyle w:val="NormalWeb"/>
        <w:spacing w:before="0" w:beforeAutospacing="0" w:after="30" w:afterAutospacing="0"/>
        <w:jc w:val="both"/>
        <w:rPr>
          <w:i/>
          <w:color w:val="000000"/>
        </w:rPr>
      </w:pPr>
    </w:p>
    <w:p w14:paraId="340DB44B" w14:textId="774240A3" w:rsidR="00DF4B6A" w:rsidRPr="003636D9" w:rsidRDefault="00180C79" w:rsidP="003636D9">
      <w:pPr>
        <w:pStyle w:val="NormalWeb"/>
        <w:spacing w:before="0" w:beforeAutospacing="0" w:after="30" w:afterAutospacing="0"/>
        <w:jc w:val="both"/>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3636D9" w:rsidRDefault="003636D9" w:rsidP="003636D9">
      <w:pPr>
        <w:pStyle w:val="NormalWeb"/>
        <w:spacing w:before="0" w:beforeAutospacing="0" w:after="30" w:afterAutospacing="0"/>
        <w:jc w:val="both"/>
        <w:rPr>
          <w:color w:val="000000"/>
        </w:rPr>
      </w:pPr>
    </w:p>
    <w:p w14:paraId="1EEDF600" w14:textId="51418B5D" w:rsidR="00DF4B6A" w:rsidRPr="003636D9" w:rsidRDefault="00DF4B6A"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7156F331" w14:textId="77777777" w:rsidR="003636D9" w:rsidRPr="003636D9" w:rsidRDefault="003636D9" w:rsidP="003636D9">
      <w:pPr>
        <w:pStyle w:val="NormalWeb"/>
        <w:spacing w:before="0" w:beforeAutospacing="0" w:after="30" w:afterAutospacing="0"/>
        <w:jc w:val="both"/>
        <w:rPr>
          <w:i/>
          <w:color w:val="000000"/>
        </w:rPr>
      </w:pPr>
    </w:p>
    <w:p w14:paraId="58D0391F" w14:textId="2C5912D7" w:rsidR="00A41E22" w:rsidRPr="003636D9" w:rsidRDefault="00DF4B6A" w:rsidP="003636D9">
      <w:pPr>
        <w:pStyle w:val="NormalWeb"/>
        <w:spacing w:before="0" w:beforeAutospacing="0" w:after="30" w:afterAutospacing="0"/>
        <w:jc w:val="both"/>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jc w:val="both"/>
        <w:rPr>
          <w:color w:val="000000"/>
        </w:rPr>
      </w:pPr>
    </w:p>
    <w:p w14:paraId="11E67D7E" w14:textId="2D695621"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gramStart"/>
      <w:r w:rsidRPr="003636D9">
        <w:rPr>
          <w:i/>
          <w:color w:val="000000"/>
        </w:rPr>
        <w:t>esperar(</w:t>
      </w:r>
      <w:proofErr w:type="gramEnd"/>
      <w:r w:rsidRPr="003636D9">
        <w:rPr>
          <w:i/>
          <w:color w:val="000000"/>
        </w:rPr>
        <w:t>2000);</w:t>
      </w:r>
    </w:p>
    <w:p w14:paraId="2C4BD80E" w14:textId="77777777" w:rsidR="003636D9" w:rsidRPr="003636D9" w:rsidRDefault="003636D9" w:rsidP="003636D9">
      <w:pPr>
        <w:pStyle w:val="NormalWeb"/>
        <w:spacing w:before="0" w:beforeAutospacing="0" w:after="30" w:afterAutospacing="0"/>
        <w:jc w:val="both"/>
        <w:rPr>
          <w:i/>
          <w:color w:val="000000"/>
        </w:rPr>
      </w:pPr>
    </w:p>
    <w:p w14:paraId="18A0ED66" w14:textId="6715DFFC" w:rsidR="00A41E22" w:rsidRPr="003636D9" w:rsidRDefault="00A41E22" w:rsidP="003636D9">
      <w:pPr>
        <w:pStyle w:val="NormalWeb"/>
        <w:spacing w:before="0" w:beforeAutospacing="0" w:after="30" w:afterAutospacing="0"/>
        <w:jc w:val="both"/>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jc w:val="both"/>
        <w:rPr>
          <w:color w:val="000000"/>
        </w:rPr>
      </w:pPr>
    </w:p>
    <w:p w14:paraId="34B2FB62" w14:textId="3825D862"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20C90C55" w14:textId="77777777" w:rsidR="003636D9" w:rsidRPr="003636D9" w:rsidRDefault="003636D9" w:rsidP="003636D9">
      <w:pPr>
        <w:pStyle w:val="NormalWeb"/>
        <w:spacing w:before="0" w:beforeAutospacing="0" w:after="30" w:afterAutospacing="0"/>
        <w:jc w:val="both"/>
        <w:rPr>
          <w:color w:val="000000"/>
        </w:rPr>
      </w:pPr>
    </w:p>
    <w:p w14:paraId="1EEAF78D" w14:textId="270E8932" w:rsidR="00A41E22" w:rsidRPr="003636D9" w:rsidRDefault="00A41E22" w:rsidP="003636D9">
      <w:pPr>
        <w:pStyle w:val="NormalWeb"/>
        <w:spacing w:before="0" w:beforeAutospacing="0" w:after="30" w:afterAutospacing="0"/>
        <w:jc w:val="both"/>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jc w:val="both"/>
        <w:rPr>
          <w:color w:val="000000"/>
        </w:rPr>
      </w:pPr>
    </w:p>
    <w:p w14:paraId="62D13CCC" w14:textId="25596A7E" w:rsidR="00A37853" w:rsidRDefault="004D2F72" w:rsidP="003636D9">
      <w:pPr>
        <w:pStyle w:val="NormalWeb"/>
        <w:shd w:val="clear" w:color="auto" w:fill="FFFFFF"/>
        <w:spacing w:before="0" w:beforeAutospacing="0" w:after="30" w:afterAutospacing="0"/>
        <w:ind w:firstLine="360"/>
        <w:jc w:val="both"/>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jc w:val="both"/>
        <w:rPr>
          <w:color w:val="000000"/>
        </w:rPr>
      </w:pPr>
    </w:p>
    <w:p w14:paraId="10164344"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LED </w:t>
      </w:r>
    </w:p>
    <w:p w14:paraId="60020542" w14:textId="77777777" w:rsidR="003636D9"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Resistor de 470 ohms (amarelo, lilás, marrom) </w:t>
      </w:r>
    </w:p>
    <w:p w14:paraId="759E79F6" w14:textId="48909D20" w:rsidR="00A37853" w:rsidRPr="003636D9" w:rsidRDefault="00A37853" w:rsidP="003636D9">
      <w:pPr>
        <w:pStyle w:val="NormalWeb"/>
        <w:numPr>
          <w:ilvl w:val="0"/>
          <w:numId w:val="23"/>
        </w:numPr>
        <w:shd w:val="clear" w:color="auto" w:fill="FFFFFF"/>
        <w:spacing w:before="0" w:beforeAutospacing="0" w:after="30" w:afterAutospacing="0"/>
        <w:jc w:val="both"/>
        <w:rPr>
          <w:ins w:id="62" w:author="Mateus Berardo de Souza Terra" w:date="2016-02-09T11:40:00Z"/>
          <w:color w:val="000000"/>
        </w:rPr>
      </w:pPr>
      <w:r w:rsidRPr="003636D9">
        <w:rPr>
          <w:color w:val="000000"/>
        </w:rPr>
        <w:t>Jumpers</w:t>
      </w:r>
    </w:p>
    <w:p w14:paraId="73B211B0" w14:textId="77777777" w:rsidR="00180C79" w:rsidRDefault="00180C79" w:rsidP="003636D9">
      <w:pPr>
        <w:pStyle w:val="NormalWeb"/>
        <w:spacing w:before="0" w:beforeAutospacing="0" w:after="30" w:afterAutospacing="0"/>
        <w:jc w:val="both"/>
        <w:rPr>
          <w:color w:val="000000"/>
        </w:rPr>
      </w:pPr>
    </w:p>
    <w:p w14:paraId="5821E57A" w14:textId="432281DE" w:rsidR="00170C77" w:rsidRPr="003636D9" w:rsidRDefault="00170C77" w:rsidP="003636D9">
      <w:pPr>
        <w:pStyle w:val="NormalWeb"/>
        <w:spacing w:before="0" w:beforeAutospacing="0" w:after="30" w:afterAutospacing="0"/>
        <w:jc w:val="both"/>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jc w:val="both"/>
        <w:rPr>
          <w:color w:val="000000"/>
        </w:rPr>
      </w:pPr>
    </w:p>
    <w:p w14:paraId="25BD1478" w14:textId="77777777" w:rsidR="00C00A6F" w:rsidRPr="003636D9" w:rsidRDefault="00C00A6F" w:rsidP="003636D9">
      <w:pPr>
        <w:pStyle w:val="NormalWeb"/>
        <w:spacing w:before="0" w:beforeAutospacing="0" w:after="30" w:afterAutospacing="0"/>
        <w:jc w:val="both"/>
        <w:rPr>
          <w:noProof/>
          <w:color w:val="000000"/>
        </w:rPr>
      </w:pPr>
    </w:p>
    <w:p w14:paraId="2376F5A1" w14:textId="77777777" w:rsidR="00575A1C" w:rsidRDefault="00575A1C" w:rsidP="00575A1C">
      <w:pPr>
        <w:pStyle w:val="NormalWeb"/>
        <w:spacing w:before="0" w:beforeAutospacing="0" w:after="30" w:afterAutospacing="0"/>
        <w:jc w:val="center"/>
        <w:rPr>
          <w:color w:val="000000" w:themeColor="text1"/>
        </w:rPr>
      </w:pPr>
      <w:r w:rsidRPr="003636D9">
        <w:rPr>
          <w:noProof/>
          <w:color w:val="000000"/>
          <w:lang w:eastAsia="pt-BR"/>
        </w:rPr>
        <w:drawing>
          <wp:inline distT="0" distB="0" distL="0" distR="0" wp14:anchorId="300ECC96" wp14:editId="0FE0D2BB">
            <wp:extent cx="3354070" cy="257746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to1-ledExterno.png"/>
                    <pic:cNvPicPr/>
                  </pic:nvPicPr>
                  <pic:blipFill rotWithShape="1">
                    <a:blip r:embed="rId93" cstate="print">
                      <a:extLst>
                        <a:ext uri="{28A0092B-C50C-407E-A947-70E740481C1C}">
                          <a14:useLocalDpi xmlns:a14="http://schemas.microsoft.com/office/drawing/2010/main" val="0"/>
                        </a:ext>
                      </a:extLst>
                    </a:blip>
                    <a:srcRect l="47949"/>
                    <a:stretch/>
                  </pic:blipFill>
                  <pic:spPr bwMode="auto">
                    <a:xfrm>
                      <a:off x="0" y="0"/>
                      <a:ext cx="3354070" cy="2577465"/>
                    </a:xfrm>
                    <a:prstGeom prst="rect">
                      <a:avLst/>
                    </a:prstGeom>
                    <a:ln>
                      <a:noFill/>
                    </a:ln>
                    <a:extLst>
                      <a:ext uri="{53640926-AAD7-44D8-BBD7-CCE9431645EC}">
                        <a14:shadowObscured xmlns:a14="http://schemas.microsoft.com/office/drawing/2010/main"/>
                      </a:ext>
                    </a:extLst>
                  </pic:spPr>
                </pic:pic>
              </a:graphicData>
            </a:graphic>
          </wp:inline>
        </w:drawing>
      </w:r>
    </w:p>
    <w:p w14:paraId="1E0D4DA4" w14:textId="77777777" w:rsidR="00575A1C" w:rsidRDefault="00575A1C" w:rsidP="00575A1C">
      <w:pPr>
        <w:pStyle w:val="NormalWeb"/>
        <w:spacing w:before="0" w:beforeAutospacing="0" w:after="30" w:afterAutospacing="0"/>
        <w:jc w:val="center"/>
        <w:rPr>
          <w:color w:val="000000" w:themeColor="text1"/>
        </w:rPr>
      </w:pPr>
    </w:p>
    <w:p w14:paraId="5BC5D74D" w14:textId="1DC5F776" w:rsidR="00575A1C" w:rsidRDefault="009068EB" w:rsidP="00575A1C">
      <w:pPr>
        <w:pStyle w:val="NormalWeb"/>
        <w:spacing w:before="0" w:beforeAutospacing="0" w:after="30" w:afterAutospacing="0"/>
        <w:ind w:firstLine="720"/>
        <w:jc w:val="both"/>
        <w:rPr>
          <w:color w:val="000000"/>
        </w:rPr>
      </w:pPr>
      <w:r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00575A1C">
        <w:rPr>
          <w:color w:val="000000"/>
        </w:rPr>
        <w:t>:</w:t>
      </w:r>
    </w:p>
    <w:p w14:paraId="6180DBC5" w14:textId="1A828F73" w:rsidR="00575A1C" w:rsidRPr="003636D9" w:rsidRDefault="00465B8D" w:rsidP="00575A1C">
      <w:pPr>
        <w:pStyle w:val="NormalWeb"/>
        <w:spacing w:before="0" w:beforeAutospacing="0" w:after="30" w:afterAutospacing="0"/>
        <w:jc w:val="center"/>
        <w:rPr>
          <w:color w:val="000000"/>
        </w:rPr>
      </w:pPr>
      <w:r w:rsidRPr="003636D9">
        <w:rPr>
          <w:noProof/>
          <w:color w:val="000000"/>
          <w:lang w:eastAsia="pt-BR"/>
        </w:rPr>
        <w:lastRenderedPageBreak/>
        <w:drawing>
          <wp:inline distT="0" distB="0" distL="0" distR="0" wp14:anchorId="7AE0D424" wp14:editId="41C29953">
            <wp:extent cx="2496820" cy="4295775"/>
            <wp:effectExtent l="0" t="412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4"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inline>
        </w:drawing>
      </w:r>
    </w:p>
    <w:p w14:paraId="043A027F" w14:textId="3774974F" w:rsidR="006D23EC" w:rsidRPr="003636D9" w:rsidRDefault="006D23EC" w:rsidP="003636D9">
      <w:pPr>
        <w:pStyle w:val="NormalWeb"/>
        <w:shd w:val="clear" w:color="auto" w:fill="FFFFFF"/>
        <w:spacing w:before="0" w:beforeAutospacing="0" w:after="30" w:afterAutospacing="0"/>
        <w:jc w:val="both"/>
        <w:rPr>
          <w:color w:val="000000"/>
        </w:rPr>
      </w:pPr>
    </w:p>
    <w:p w14:paraId="0EDD71D7" w14:textId="3BED8FB0" w:rsidR="006D23EC" w:rsidRPr="003636D9" w:rsidRDefault="006D23EC" w:rsidP="003636D9">
      <w:pPr>
        <w:pStyle w:val="NormalWeb"/>
        <w:shd w:val="clear" w:color="auto" w:fill="FFFFFF"/>
        <w:spacing w:before="0" w:beforeAutospacing="0" w:after="30" w:afterAutospacing="0"/>
        <w:jc w:val="both"/>
        <w:rPr>
          <w:color w:val="000000"/>
        </w:rPr>
      </w:pPr>
    </w:p>
    <w:p w14:paraId="4412D748" w14:textId="3B37AE13" w:rsidR="009C1A64" w:rsidRPr="003636D9" w:rsidRDefault="006D23EC"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7872512" w14:textId="77777777" w:rsidR="009C1A64" w:rsidRPr="00575A1C" w:rsidRDefault="009C1A64" w:rsidP="003636D9">
      <w:pPr>
        <w:pStyle w:val="NormalWeb"/>
        <w:shd w:val="clear" w:color="auto" w:fill="FFFFFF"/>
        <w:spacing w:before="0" w:beforeAutospacing="0" w:after="30" w:afterAutospacing="0"/>
        <w:jc w:val="both"/>
        <w:rPr>
          <w:color w:val="000000"/>
          <w:szCs w:val="28"/>
        </w:rPr>
      </w:pPr>
    </w:p>
    <w:p w14:paraId="62BBD5BE" w14:textId="43A54803" w:rsidR="00170C77" w:rsidRDefault="006D23EC" w:rsidP="003636D9">
      <w:pPr>
        <w:pStyle w:val="NormalWeb"/>
        <w:shd w:val="clear" w:color="auto" w:fill="FFFFFF"/>
        <w:spacing w:before="0" w:beforeAutospacing="0" w:after="30" w:afterAutospacing="0"/>
        <w:jc w:val="both"/>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w:t>
      </w:r>
      <w:proofErr w:type="spellStart"/>
      <w:r w:rsidRPr="003636D9">
        <w:rPr>
          <w:color w:val="000000"/>
        </w:rPr>
        <w:t>ground</w:t>
      </w:r>
      <w:proofErr w:type="spellEnd"/>
      <w:r w:rsidRPr="003636D9">
        <w:rPr>
          <w:color w:val="000000"/>
        </w:rPr>
        <w:t xml:space="preserve">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jc w:val="both"/>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222A39B3" w:rsidR="00EC3C71" w:rsidRDefault="000003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5E8903A" w14:textId="6D92FB3D" w:rsidR="00170C77" w:rsidRPr="003636D9" w:rsidRDefault="00B53FFB"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b/>
          <w:color w:val="000000"/>
        </w:rPr>
        <w:tab/>
      </w:r>
      <w:r w:rsidR="00170C77" w:rsidRPr="003636D9">
        <w:rPr>
          <w:b/>
          <w:color w:val="000000"/>
        </w:rPr>
        <w:t>Nota:</w:t>
      </w:r>
      <w:r w:rsidR="00170C77" w:rsidRPr="003636D9">
        <w:rPr>
          <w:color w:val="000000"/>
        </w:rPr>
        <w:t xml:space="preserve"> O </w:t>
      </w:r>
      <w:proofErr w:type="spellStart"/>
      <w:r w:rsidR="00170C77" w:rsidRPr="003636D9">
        <w:rPr>
          <w:color w:val="000000"/>
        </w:rPr>
        <w:t>datasheet</w:t>
      </w:r>
      <w:proofErr w:type="spellEnd"/>
      <w:r w:rsidR="00170C77" w:rsidRPr="003636D9">
        <w:rPr>
          <w:color w:val="000000"/>
        </w:rPr>
        <w:t xml:space="preserve"> é um documento que contém todas as informações técnicas de um determinado componente</w:t>
      </w:r>
    </w:p>
    <w:p w14:paraId="7A7C9808" w14:textId="77777777" w:rsidR="00170C77"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655C3863" w14:textId="77777777" w:rsidR="00400643" w:rsidRPr="003636D9" w:rsidRDefault="004006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26817D9" w14:textId="054740BE" w:rsidR="004A7414" w:rsidRPr="003636D9" w:rsidRDefault="004A7414" w:rsidP="00400643">
      <w:pPr>
        <w:pStyle w:val="NormalWeb"/>
        <w:numPr>
          <w:ilvl w:val="1"/>
          <w:numId w:val="135"/>
        </w:numPr>
        <w:shd w:val="clear" w:color="auto" w:fill="FFFFFF"/>
        <w:spacing w:before="0" w:beforeAutospacing="0" w:after="30" w:afterAutospacing="0"/>
        <w:jc w:val="both"/>
        <w:rPr>
          <w:b/>
          <w:color w:val="000000"/>
          <w:sz w:val="32"/>
          <w:szCs w:val="32"/>
        </w:rPr>
      </w:pPr>
      <w:r w:rsidRPr="003636D9">
        <w:rPr>
          <w:b/>
          <w:color w:val="000000"/>
          <w:sz w:val="32"/>
          <w:szCs w:val="32"/>
        </w:rPr>
        <w:t>Ligar luz com botão</w:t>
      </w:r>
    </w:p>
    <w:p w14:paraId="42B85CE1" w14:textId="77777777" w:rsidR="003636D9" w:rsidRPr="00400643" w:rsidRDefault="003636D9" w:rsidP="003636D9">
      <w:pPr>
        <w:pStyle w:val="NormalWeb"/>
        <w:shd w:val="clear" w:color="auto" w:fill="FFFFFF"/>
        <w:spacing w:before="0" w:beforeAutospacing="0" w:after="30" w:afterAutospacing="0"/>
        <w:ind w:left="360"/>
        <w:jc w:val="both"/>
        <w:rPr>
          <w:color w:val="000000"/>
          <w:szCs w:val="32"/>
        </w:rPr>
      </w:pPr>
    </w:p>
    <w:p w14:paraId="0A1EB573" w14:textId="5CCD8ACF" w:rsidR="004A7414" w:rsidRPr="003636D9" w:rsidRDefault="004A7414" w:rsidP="00575A1C">
      <w:pPr>
        <w:pStyle w:val="NormalWeb"/>
        <w:shd w:val="clear" w:color="auto" w:fill="FFFFFF"/>
        <w:spacing w:before="0" w:beforeAutospacing="0" w:after="30" w:afterAutospacing="0"/>
        <w:ind w:firstLine="720"/>
        <w:jc w:val="both"/>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5DBC92D1" w14:textId="3057E7D0"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lastRenderedPageBreak/>
        <w:t>LED</w:t>
      </w:r>
    </w:p>
    <w:p w14:paraId="43A5E255" w14:textId="01D341B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470 ohms</w:t>
      </w:r>
    </w:p>
    <w:p w14:paraId="208C71F5" w14:textId="0A838439"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1K ohm</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jc w:val="both"/>
        <w:rPr>
          <w:color w:val="000000"/>
        </w:rPr>
      </w:pPr>
    </w:p>
    <w:p w14:paraId="3FF60AB2" w14:textId="5B7D3FF3" w:rsidR="003636D9" w:rsidRPr="003636D9" w:rsidRDefault="00624DED"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jc w:val="both"/>
        <w:rPr>
          <w:color w:val="000000"/>
          <w:sz w:val="28"/>
          <w:szCs w:val="28"/>
        </w:rPr>
      </w:pPr>
      <w:r w:rsidRPr="003636D9">
        <w:rPr>
          <w:color w:val="000000"/>
          <w:sz w:val="28"/>
          <w:szCs w:val="28"/>
        </w:rPr>
        <w:t xml:space="preserve"> </w:t>
      </w:r>
    </w:p>
    <w:p w14:paraId="0E17DFAF" w14:textId="62343F8C" w:rsidR="00BC0A11" w:rsidRDefault="00624DED" w:rsidP="00BC0A11">
      <w:pPr>
        <w:pStyle w:val="NormalWeb"/>
        <w:shd w:val="clear" w:color="auto" w:fill="FFFFFF"/>
        <w:spacing w:before="0" w:beforeAutospacing="0" w:after="30" w:afterAutospacing="0"/>
        <w:ind w:firstLine="720"/>
        <w:jc w:val="both"/>
        <w:rPr>
          <w:color w:val="0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63" w:author="Mateus Berardo de Souza Terra" w:date="2016-02-09T11:42:00Z">
        <w:r w:rsidRPr="003636D9">
          <w:rPr>
            <w:color w:val="000000"/>
          </w:rPr>
          <w:t xml:space="preserve"> </w:t>
        </w:r>
      </w:ins>
    </w:p>
    <w:p w14:paraId="3806A133" w14:textId="5786E724" w:rsidR="00125819" w:rsidRPr="003636D9" w:rsidRDefault="00BC0A11" w:rsidP="00575A1C">
      <w:pPr>
        <w:pStyle w:val="NormalWeb"/>
        <w:shd w:val="clear" w:color="auto" w:fill="FFFFFF"/>
        <w:spacing w:before="0" w:beforeAutospacing="0" w:after="30" w:afterAutospacing="0"/>
        <w:jc w:val="center"/>
        <w:rPr>
          <w:strike/>
          <w:color w:val="C00000"/>
        </w:rPr>
      </w:pPr>
      <w:r>
        <w:rPr>
          <w:noProof/>
          <w:color w:val="000000"/>
          <w:lang w:eastAsia="pt-BR"/>
        </w:rPr>
        <w:drawing>
          <wp:inline distT="0" distB="0" distL="0" distR="0" wp14:anchorId="06504D5D" wp14:editId="6F33DEF6">
            <wp:extent cx="4061460" cy="2990007"/>
            <wp:effectExtent l="0" t="0" r="0" b="1270"/>
            <wp:docPr id="78" name="Imagem 78" descr="C:\Users\granix\AppData\Local\Microsoft\Windows\INetCache\Content.Word\LEDBot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Microsoft\Windows\INetCache\Content.Word\LEDBotao.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45646"/>
                    <a:stretch/>
                  </pic:blipFill>
                  <pic:spPr bwMode="auto">
                    <a:xfrm>
                      <a:off x="0" y="0"/>
                      <a:ext cx="4064176" cy="2992006"/>
                    </a:xfrm>
                    <a:prstGeom prst="rect">
                      <a:avLst/>
                    </a:prstGeom>
                    <a:noFill/>
                    <a:ln>
                      <a:noFill/>
                    </a:ln>
                    <a:extLst>
                      <a:ext uri="{53640926-AAD7-44D8-BBD7-CCE9431645EC}">
                        <a14:shadowObscured xmlns:a14="http://schemas.microsoft.com/office/drawing/2010/main"/>
                      </a:ext>
                    </a:extLst>
                  </pic:spPr>
                </pic:pic>
              </a:graphicData>
            </a:graphic>
          </wp:inline>
        </w:drawing>
      </w:r>
      <w:r w:rsidRPr="003636D9">
        <w:rPr>
          <w:noProof/>
          <w:color w:val="000000"/>
          <w:lang w:eastAsia="pt-BR"/>
        </w:rPr>
        <w:drawing>
          <wp:inline distT="0" distB="0" distL="0" distR="0" wp14:anchorId="6D5E38C0" wp14:editId="013FBFC7">
            <wp:extent cx="3082805" cy="3558540"/>
            <wp:effectExtent l="0" t="0" r="381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4485" cy="3583565"/>
                    </a:xfrm>
                    <a:prstGeom prst="rect">
                      <a:avLst/>
                    </a:prstGeom>
                  </pic:spPr>
                </pic:pic>
              </a:graphicData>
            </a:graphic>
          </wp:inline>
        </w:drawing>
      </w:r>
    </w:p>
    <w:p w14:paraId="7768DEED" w14:textId="6EAB8656" w:rsidR="00BC0A11" w:rsidRDefault="00BC0A11" w:rsidP="003636D9">
      <w:pPr>
        <w:pStyle w:val="NormalWeb"/>
        <w:shd w:val="clear" w:color="auto" w:fill="FFFFFF"/>
        <w:spacing w:before="0" w:beforeAutospacing="0" w:after="30" w:afterAutospacing="0"/>
        <w:ind w:firstLine="720"/>
        <w:jc w:val="both"/>
        <w:rPr>
          <w:b/>
          <w:color w:val="000000" w:themeColor="text1"/>
        </w:rPr>
      </w:pPr>
    </w:p>
    <w:p w14:paraId="06D23863" w14:textId="77777777" w:rsidR="00575A1C" w:rsidRDefault="00575A1C" w:rsidP="003636D9">
      <w:pPr>
        <w:pStyle w:val="NormalWeb"/>
        <w:shd w:val="clear" w:color="auto" w:fill="FFFFFF"/>
        <w:spacing w:before="0" w:beforeAutospacing="0" w:after="30" w:afterAutospacing="0"/>
        <w:ind w:firstLine="720"/>
        <w:jc w:val="both"/>
        <w:rPr>
          <w:b/>
          <w:color w:val="000000" w:themeColor="text1"/>
        </w:rPr>
      </w:pPr>
    </w:p>
    <w:p w14:paraId="342A4B57" w14:textId="77777777" w:rsidR="00935953" w:rsidRDefault="005B73EA" w:rsidP="00935953">
      <w:pPr>
        <w:pStyle w:val="NormalWeb"/>
        <w:shd w:val="clear" w:color="auto" w:fill="FFFFFF"/>
        <w:spacing w:before="0" w:beforeAutospacing="0" w:after="30" w:afterAutospacing="0"/>
        <w:ind w:left="720"/>
        <w:jc w:val="both"/>
        <w:rPr>
          <w:color w:val="000000" w:themeColor="text1"/>
        </w:rPr>
      </w:pPr>
      <w:r w:rsidRPr="003636D9">
        <w:rPr>
          <w:b/>
          <w:color w:val="000000" w:themeColor="text1"/>
        </w:rPr>
        <w:t xml:space="preserve">Nota: </w:t>
      </w:r>
      <w:r w:rsidR="00B53FFB">
        <w:rPr>
          <w:color w:val="000000" w:themeColor="text1"/>
        </w:rPr>
        <w:t>N</w:t>
      </w:r>
      <w:r w:rsidR="005533D5" w:rsidRPr="003636D9">
        <w:rPr>
          <w:color w:val="000000" w:themeColor="text1"/>
        </w:rPr>
        <w:t>unca</w:t>
      </w:r>
      <w:r w:rsidR="003F5D34" w:rsidRPr="003636D9">
        <w:rPr>
          <w:color w:val="000000" w:themeColor="text1"/>
        </w:rPr>
        <w:t xml:space="preserve"> monte seus circuitos com o seu Arduino conectado/ligado.</w:t>
      </w:r>
    </w:p>
    <w:p w14:paraId="786B9222" w14:textId="6E300811" w:rsidR="001D7DCF" w:rsidRPr="00935953" w:rsidRDefault="001D7DCF" w:rsidP="00935953">
      <w:pPr>
        <w:pStyle w:val="NormalWeb"/>
        <w:shd w:val="clear" w:color="auto" w:fill="FFFFFF"/>
        <w:spacing w:before="0" w:beforeAutospacing="0" w:after="30" w:afterAutospacing="0"/>
        <w:jc w:val="both"/>
        <w:rPr>
          <w:color w:val="000000"/>
          <w:szCs w:val="28"/>
        </w:rPr>
      </w:pPr>
    </w:p>
    <w:p w14:paraId="38C81A89" w14:textId="4597E4F5" w:rsidR="005B73EA" w:rsidRPr="003636D9" w:rsidRDefault="001D7DCF"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F2FCDE9" w14:textId="77777777" w:rsidR="005B73EA" w:rsidRPr="00935953" w:rsidRDefault="005B73EA" w:rsidP="003636D9">
      <w:pPr>
        <w:pStyle w:val="NormalWeb"/>
        <w:shd w:val="clear" w:color="auto" w:fill="FFFFFF"/>
        <w:spacing w:before="0" w:beforeAutospacing="0" w:after="30" w:afterAutospacing="0"/>
        <w:jc w:val="both"/>
        <w:rPr>
          <w:color w:val="000000"/>
          <w:szCs w:val="28"/>
        </w:rPr>
      </w:pPr>
    </w:p>
    <w:p w14:paraId="1B1A387D" w14:textId="43B26C49" w:rsidR="001D7DCF" w:rsidRDefault="001D7DCF" w:rsidP="00935953">
      <w:pPr>
        <w:pStyle w:val="NormalWeb"/>
        <w:shd w:val="clear" w:color="auto" w:fill="FFFFFF"/>
        <w:spacing w:before="0" w:beforeAutospacing="0" w:after="30" w:afterAutospacing="0"/>
        <w:ind w:firstLine="720"/>
        <w:jc w:val="both"/>
        <w:rPr>
          <w:i/>
          <w:color w:val="000000"/>
        </w:rPr>
      </w:pPr>
      <w:r w:rsidRPr="003636D9">
        <w:rPr>
          <w:color w:val="000000"/>
        </w:rPr>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w:t>
      </w:r>
      <w:proofErr w:type="spellStart"/>
      <w:r w:rsidRPr="003636D9">
        <w:rPr>
          <w:color w:val="000000"/>
        </w:rPr>
        <w:t>ground</w:t>
      </w:r>
      <w:proofErr w:type="spellEnd"/>
      <w:r w:rsidRPr="003636D9">
        <w:rPr>
          <w:color w:val="000000"/>
        </w:rPr>
        <w:t xml:space="preserve">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64DCF820" w14:textId="77777777" w:rsidR="00935953" w:rsidRPr="003636D9" w:rsidRDefault="00935953" w:rsidP="00935953">
      <w:pPr>
        <w:pStyle w:val="NormalWeb"/>
        <w:shd w:val="clear" w:color="auto" w:fill="FFFFFF"/>
        <w:spacing w:before="0" w:beforeAutospacing="0" w:after="30" w:afterAutospacing="0"/>
        <w:ind w:firstLine="720"/>
        <w:jc w:val="both"/>
        <w:rPr>
          <w:i/>
          <w:color w:val="000000"/>
        </w:rPr>
      </w:pPr>
    </w:p>
    <w:p w14:paraId="0959059D" w14:textId="0F6741C5" w:rsidR="002D455D" w:rsidRDefault="00935953" w:rsidP="00935953">
      <w:pPr>
        <w:pStyle w:val="NormalWeb"/>
        <w:shd w:val="clear" w:color="auto" w:fill="FFFFFF"/>
        <w:spacing w:before="0" w:beforeAutospacing="0" w:after="30" w:afterAutospacing="0"/>
        <w:jc w:val="center"/>
        <w:rPr>
          <w:noProof/>
          <w:color w:val="000000"/>
        </w:rPr>
      </w:pPr>
      <w:r w:rsidRPr="003636D9">
        <w:rPr>
          <w:noProof/>
          <w:color w:val="000000"/>
          <w:lang w:eastAsia="pt-BR"/>
        </w:rPr>
        <w:drawing>
          <wp:inline distT="0" distB="0" distL="0" distR="0" wp14:anchorId="472A7550" wp14:editId="6BA2EFF8">
            <wp:extent cx="3114675" cy="339407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7">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inline>
        </w:drawing>
      </w:r>
    </w:p>
    <w:p w14:paraId="0752CA6F" w14:textId="77777777" w:rsidR="00935953" w:rsidRDefault="00935953" w:rsidP="00935953">
      <w:pPr>
        <w:pStyle w:val="NormalWeb"/>
        <w:shd w:val="clear" w:color="auto" w:fill="FFFFFF"/>
        <w:spacing w:before="0" w:beforeAutospacing="0" w:after="30" w:afterAutospacing="0"/>
        <w:jc w:val="center"/>
        <w:rPr>
          <w:noProof/>
          <w:color w:val="000000"/>
        </w:rPr>
      </w:pPr>
    </w:p>
    <w:p w14:paraId="0E2CA9B8" w14:textId="77777777" w:rsidR="00935953" w:rsidRPr="00935953" w:rsidRDefault="00935953" w:rsidP="00935953">
      <w:pPr>
        <w:pStyle w:val="NormalWeb"/>
        <w:shd w:val="clear" w:color="auto" w:fill="FFFFFF"/>
        <w:spacing w:before="0" w:beforeAutospacing="0" w:after="30" w:afterAutospacing="0"/>
        <w:jc w:val="center"/>
        <w:rPr>
          <w:noProof/>
          <w:color w:val="000000"/>
        </w:rPr>
      </w:pPr>
    </w:p>
    <w:p w14:paraId="479BB42D" w14:textId="20D264C3" w:rsidR="00624DED" w:rsidRPr="003636D9" w:rsidRDefault="00624DED" w:rsidP="003636D9">
      <w:pPr>
        <w:pStyle w:val="NormalWeb"/>
        <w:shd w:val="clear" w:color="auto" w:fill="FFFFFF"/>
        <w:spacing w:before="0" w:beforeAutospacing="0" w:after="30" w:afterAutospacing="0"/>
        <w:jc w:val="both"/>
        <w:rPr>
          <w:ins w:id="64" w:author="Mateus Berardo de Souza Terra" w:date="2016-02-09T11:44:00Z"/>
          <w:b/>
          <w:sz w:val="28"/>
          <w:szCs w:val="28"/>
          <w:u w:val="single"/>
        </w:rPr>
      </w:pPr>
      <w:ins w:id="65"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jc w:val="both"/>
        <w:rPr>
          <w:color w:val="000000"/>
        </w:rPr>
      </w:pPr>
    </w:p>
    <w:p w14:paraId="6EBF2D09" w14:textId="3636D9D0" w:rsidR="00624DED" w:rsidRDefault="00624DED">
      <w:pPr>
        <w:pStyle w:val="NormalWeb"/>
        <w:shd w:val="clear" w:color="auto" w:fill="FFFFFF"/>
        <w:spacing w:before="0" w:beforeAutospacing="0" w:after="30" w:afterAutospacing="0"/>
        <w:ind w:firstLine="720"/>
        <w:jc w:val="both"/>
        <w:rPr>
          <w:color w:val="000000"/>
        </w:rPr>
        <w:pPrChange w:id="66" w:author="Mateus Berardo de Souza Terra" w:date="2016-02-09T11:45:00Z">
          <w:pPr>
            <w:pStyle w:val="NormalWeb"/>
            <w:shd w:val="clear" w:color="auto" w:fill="FFFFFF"/>
            <w:spacing w:before="0" w:beforeAutospacing="0" w:after="160" w:afterAutospacing="0"/>
            <w:jc w:val="both"/>
          </w:pPr>
        </w:pPrChange>
      </w:pPr>
      <w:ins w:id="67"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68" w:author="Mateus Berardo de Souza Terra" w:date="2016-02-09T11:44:00Z">
        <w:r w:rsidRPr="003636D9">
          <w:rPr>
            <w:color w:val="000000"/>
          </w:rPr>
          <w:t xml:space="preserve"> da página do </w:t>
        </w:r>
      </w:ins>
      <w:proofErr w:type="spellStart"/>
      <w:r w:rsidR="00301F06" w:rsidRPr="003636D9">
        <w:rPr>
          <w:color w:val="000000"/>
        </w:rPr>
        <w:t>G</w:t>
      </w:r>
      <w:ins w:id="69" w:author="Mateus Berardo de Souza Terra" w:date="2016-02-09T11:44:00Z">
        <w:r w:rsidRPr="003636D9">
          <w:rPr>
            <w:color w:val="000000"/>
          </w:rPr>
          <w:t>ithub</w:t>
        </w:r>
        <w:proofErr w:type="spellEnd"/>
        <w:r w:rsidRPr="003636D9">
          <w:rPr>
            <w:color w:val="000000"/>
          </w:rPr>
          <w:t xml:space="preserve"> da apostila</w:t>
        </w:r>
      </w:ins>
      <w:ins w:id="70"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jc w:val="both"/>
        <w:rPr>
          <w:ins w:id="71"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72" w:author="Mateus Berardo de Souza Terra" w:date="2016-02-09T11:45:00Z"/>
        </w:trPr>
        <w:tc>
          <w:tcPr>
            <w:tcW w:w="9350" w:type="dxa"/>
          </w:tcPr>
          <w:p w14:paraId="1D9D91A6" w14:textId="126B2E68" w:rsidR="00624DED" w:rsidRPr="003636D9" w:rsidRDefault="00624DED">
            <w:pPr>
              <w:pStyle w:val="NormalWeb"/>
              <w:spacing w:before="0" w:beforeAutospacing="0" w:after="30" w:afterAutospacing="0"/>
              <w:jc w:val="both"/>
              <w:rPr>
                <w:ins w:id="73" w:author="Mateus Berardo de Souza Terra" w:date="2016-02-09T11:46:00Z"/>
                <w:color w:val="000000"/>
              </w:rPr>
              <w:pPrChange w:id="74" w:author="Mateus Berardo de Souza Terra" w:date="2016-02-09T11:46:00Z">
                <w:pPr>
                  <w:pStyle w:val="NormalWeb"/>
                  <w:spacing w:before="0" w:beforeAutospacing="0" w:after="160" w:afterAutospacing="0"/>
                  <w:jc w:val="both"/>
                </w:pPr>
              </w:pPrChange>
            </w:pPr>
            <w:ins w:id="75" w:author="Mateus Berardo de Souza Terra" w:date="2016-02-09T11:45:00Z">
              <w:r w:rsidRPr="003636D9">
                <w:rPr>
                  <w:color w:val="000000"/>
                </w:rPr>
                <w:t xml:space="preserve">//Projeto 2 </w:t>
              </w:r>
            </w:ins>
            <w:ins w:id="76" w:author="Mateus Berardo de Souza Terra" w:date="2016-02-09T11:46:00Z">
              <w:r w:rsidRPr="003636D9">
                <w:rPr>
                  <w:color w:val="000000"/>
                </w:rPr>
                <w:t>–</w:t>
              </w:r>
            </w:ins>
            <w:ins w:id="77" w:author="Mateus Berardo de Souza Terra" w:date="2016-02-09T11:45:00Z">
              <w:r w:rsidRPr="003636D9">
                <w:rPr>
                  <w:color w:val="000000"/>
                </w:rPr>
                <w:t xml:space="preserve"> </w:t>
              </w:r>
            </w:ins>
            <w:ins w:id="78" w:author="Mateus Berardo de Souza Terra" w:date="2016-02-09T11:46:00Z">
              <w:r w:rsidRPr="003636D9">
                <w:rPr>
                  <w:color w:val="000000"/>
                </w:rPr>
                <w:t>Ligar luz com botão</w:t>
              </w:r>
            </w:ins>
          </w:p>
          <w:p w14:paraId="34E00F98" w14:textId="77777777" w:rsidR="00624DED" w:rsidRPr="003636D9" w:rsidRDefault="00624DED">
            <w:pPr>
              <w:pStyle w:val="NormalWeb"/>
              <w:spacing w:before="0" w:beforeAutospacing="0" w:after="30" w:afterAutospacing="0"/>
              <w:jc w:val="both"/>
              <w:rPr>
                <w:ins w:id="79" w:author="Mateus Berardo de Souza Terra" w:date="2016-02-09T11:46:00Z"/>
                <w:color w:val="000000"/>
              </w:rPr>
              <w:pPrChange w:id="80" w:author="Mateus Berardo de Souza Terra" w:date="2016-02-09T11:46:00Z">
                <w:pPr>
                  <w:pStyle w:val="NormalWeb"/>
                  <w:spacing w:before="0" w:beforeAutospacing="0" w:after="160" w:afterAutospacing="0"/>
                  <w:jc w:val="both"/>
                </w:pPr>
              </w:pPrChange>
            </w:pPr>
          </w:p>
          <w:p w14:paraId="67BA795F" w14:textId="0426324C" w:rsidR="00624DED" w:rsidRPr="003636D9" w:rsidRDefault="00352657">
            <w:pPr>
              <w:pStyle w:val="NormalWeb"/>
              <w:spacing w:before="0" w:beforeAutospacing="0" w:after="30" w:afterAutospacing="0"/>
              <w:jc w:val="both"/>
              <w:rPr>
                <w:ins w:id="81" w:author="Mateus Berardo de Souza Terra" w:date="2016-02-09T11:46:00Z"/>
                <w:color w:val="000000"/>
              </w:rPr>
              <w:pPrChange w:id="82"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proofErr w:type="spellStart"/>
            <w:ins w:id="83" w:author="Mateus Berardo de Souza Terra" w:date="2016-02-09T11:46:00Z">
              <w:r w:rsidR="00624DED" w:rsidRPr="003636D9">
                <w:rPr>
                  <w:color w:val="000000"/>
                </w:rPr>
                <w:t>Numero</w:t>
              </w:r>
              <w:proofErr w:type="spellEnd"/>
              <w:proofErr w:type="gramEnd"/>
              <w:r w:rsidR="00624DED" w:rsidRPr="003636D9">
                <w:rPr>
                  <w:color w:val="000000"/>
                </w:rPr>
                <w:t xml:space="preserve"> </w:t>
              </w:r>
              <w:proofErr w:type="spellStart"/>
              <w:r w:rsidR="00624DED" w:rsidRPr="003636D9">
                <w:rPr>
                  <w:color w:val="000000"/>
                </w:rPr>
                <w:t>pinoLed</w:t>
              </w:r>
              <w:proofErr w:type="spellEnd"/>
              <w:r w:rsidR="00624DED" w:rsidRPr="003636D9">
                <w:rPr>
                  <w:color w:val="000000"/>
                </w:rPr>
                <w:t xml:space="preserve"> = 13;</w:t>
              </w:r>
            </w:ins>
          </w:p>
          <w:p w14:paraId="3C66C74B" w14:textId="60332DC2" w:rsidR="00624DED" w:rsidRPr="003636D9" w:rsidRDefault="00352657">
            <w:pPr>
              <w:pStyle w:val="NormalWeb"/>
              <w:spacing w:before="0" w:beforeAutospacing="0" w:after="30" w:afterAutospacing="0"/>
              <w:jc w:val="both"/>
              <w:rPr>
                <w:color w:val="000000"/>
              </w:rPr>
              <w:pPrChange w:id="84" w:author="Mateus Berardo de Souza Terra" w:date="2016-02-09T11:46:00Z">
                <w:pPr>
                  <w:pStyle w:val="NormalWeb"/>
                  <w:spacing w:before="0" w:beforeAutospacing="0" w:after="160" w:afterAutospacing="0"/>
                  <w:jc w:val="both"/>
                </w:pPr>
              </w:pPrChange>
            </w:pPr>
            <w:r w:rsidRPr="003636D9">
              <w:rPr>
                <w:color w:val="000000"/>
              </w:rPr>
              <w:lastRenderedPageBreak/>
              <w:t xml:space="preserve">Constante </w:t>
            </w:r>
            <w:proofErr w:type="spellStart"/>
            <w:proofErr w:type="gramStart"/>
            <w:ins w:id="85" w:author="Mateus Berardo de Souza Terra" w:date="2016-02-09T11:46:00Z">
              <w:r w:rsidR="00624DED" w:rsidRPr="003636D9">
                <w:rPr>
                  <w:color w:val="000000"/>
                </w:rPr>
                <w:t>Numero</w:t>
              </w:r>
              <w:proofErr w:type="spellEnd"/>
              <w:r w:rsidR="00624DED" w:rsidRPr="003636D9">
                <w:rPr>
                  <w:color w:val="000000"/>
                </w:rPr>
                <w:t xml:space="preserve"> </w:t>
              </w:r>
            </w:ins>
            <w:ins w:id="86" w:author="Mateus Berardo de Souza Terra" w:date="2016-02-09T11:45:00Z">
              <w:r w:rsidR="00624DED" w:rsidRPr="003636D9">
                <w:rPr>
                  <w:color w:val="000000"/>
                </w:rPr>
                <w:t xml:space="preserve"> </w:t>
              </w:r>
            </w:ins>
            <w:proofErr w:type="spellStart"/>
            <w:ins w:id="87" w:author="Mateus Berardo de Souza Terra" w:date="2016-02-09T11:46:00Z">
              <w:r w:rsidR="00624DED" w:rsidRPr="003636D9">
                <w:rPr>
                  <w:color w:val="000000"/>
                </w:rPr>
                <w:t>botao</w:t>
              </w:r>
              <w:proofErr w:type="spellEnd"/>
              <w:proofErr w:type="gramEnd"/>
              <w:r w:rsidR="00624DED" w:rsidRPr="003636D9">
                <w:rPr>
                  <w:color w:val="000000"/>
                </w:rPr>
                <w:t xml:space="preserve"> = 2;</w:t>
              </w:r>
            </w:ins>
          </w:p>
          <w:p w14:paraId="684D22FF" w14:textId="77777777" w:rsidR="00624DED" w:rsidRPr="003636D9" w:rsidRDefault="00624DED">
            <w:pPr>
              <w:pStyle w:val="NormalWeb"/>
              <w:spacing w:before="0" w:beforeAutospacing="0" w:after="30" w:afterAutospacing="0"/>
              <w:jc w:val="both"/>
              <w:rPr>
                <w:ins w:id="88" w:author="Mateus Berardo de Souza Terra" w:date="2016-02-09T11:47:00Z"/>
                <w:color w:val="000000"/>
              </w:rPr>
              <w:pPrChange w:id="89" w:author="Mateus Berardo de Souza Terra" w:date="2016-02-09T11:46:00Z">
                <w:pPr>
                  <w:pStyle w:val="NormalWeb"/>
                  <w:spacing w:before="0" w:beforeAutospacing="0" w:after="160" w:afterAutospacing="0"/>
                  <w:jc w:val="both"/>
                </w:pPr>
              </w:pPrChange>
            </w:pPr>
          </w:p>
          <w:p w14:paraId="764B9DE3" w14:textId="77777777" w:rsidR="00624DED" w:rsidRPr="003636D9" w:rsidRDefault="00624DED">
            <w:pPr>
              <w:pStyle w:val="NormalWeb"/>
              <w:spacing w:before="0" w:beforeAutospacing="0" w:after="30" w:afterAutospacing="0"/>
              <w:jc w:val="both"/>
              <w:rPr>
                <w:ins w:id="90" w:author="Mateus Berardo de Souza Terra" w:date="2016-02-09T11:47:00Z"/>
                <w:color w:val="000000"/>
              </w:rPr>
              <w:pPrChange w:id="91" w:author="Mateus Berardo de Souza Terra" w:date="2016-02-09T11:46:00Z">
                <w:pPr>
                  <w:pStyle w:val="NormalWeb"/>
                  <w:spacing w:before="0" w:beforeAutospacing="0" w:after="160" w:afterAutospacing="0"/>
                  <w:jc w:val="both"/>
                </w:pPr>
              </w:pPrChange>
            </w:pPr>
            <w:proofErr w:type="spellStart"/>
            <w:proofErr w:type="gramStart"/>
            <w:ins w:id="92"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427B5307" w14:textId="77777777" w:rsidR="00624DED" w:rsidRPr="003636D9" w:rsidRDefault="0073287A">
            <w:pPr>
              <w:pStyle w:val="NormalWeb"/>
              <w:spacing w:before="0" w:beforeAutospacing="0" w:after="30" w:afterAutospacing="0"/>
              <w:ind w:left="720"/>
              <w:jc w:val="both"/>
              <w:rPr>
                <w:ins w:id="93" w:author="Mateus Berardo de Souza Terra" w:date="2016-02-09T11:47:00Z"/>
                <w:color w:val="000000"/>
              </w:rPr>
              <w:pPrChange w:id="94" w:author="Mateus Berardo de Souza Terra" w:date="2016-02-09T11:47:00Z">
                <w:pPr>
                  <w:pStyle w:val="NormalWeb"/>
                  <w:spacing w:before="0" w:beforeAutospacing="0" w:after="160" w:afterAutospacing="0"/>
                  <w:jc w:val="both"/>
                </w:pPr>
              </w:pPrChange>
            </w:pPr>
            <w:proofErr w:type="spellStart"/>
            <w:ins w:id="95"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249B20E5" w14:textId="77777777" w:rsidR="0073287A" w:rsidRPr="003636D9" w:rsidRDefault="0073287A">
            <w:pPr>
              <w:pStyle w:val="NormalWeb"/>
              <w:spacing w:before="0" w:beforeAutospacing="0" w:after="30" w:afterAutospacing="0"/>
              <w:ind w:left="720"/>
              <w:jc w:val="both"/>
              <w:rPr>
                <w:color w:val="000000"/>
              </w:rPr>
              <w:pPrChange w:id="96" w:author="Mateus Berardo de Souza Terra" w:date="2016-02-09T11:47:00Z">
                <w:pPr>
                  <w:pStyle w:val="NormalWeb"/>
                  <w:spacing w:before="0" w:beforeAutospacing="0" w:after="160" w:afterAutospacing="0"/>
                  <w:jc w:val="both"/>
                </w:pPr>
              </w:pPrChange>
            </w:pPr>
            <w:proofErr w:type="spellStart"/>
            <w:ins w:id="97"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E</w:t>
              </w:r>
            </w:ins>
            <w:ins w:id="98" w:author="Mateus Berardo de Souza Terra" w:date="2016-02-09T11:48:00Z">
              <w:r w:rsidRPr="003636D9">
                <w:rPr>
                  <w:color w:val="000000"/>
                </w:rPr>
                <w:t>ntrada);</w:t>
              </w:r>
            </w:ins>
          </w:p>
          <w:p w14:paraId="1F84A234" w14:textId="77777777" w:rsidR="0073287A" w:rsidRPr="003636D9" w:rsidRDefault="0073287A" w:rsidP="003636D9">
            <w:pPr>
              <w:pStyle w:val="NormalWeb"/>
              <w:spacing w:before="0" w:beforeAutospacing="0" w:after="30" w:afterAutospacing="0"/>
              <w:jc w:val="both"/>
              <w:rPr>
                <w:color w:val="000000"/>
              </w:rPr>
            </w:pPr>
            <w:r w:rsidRPr="003636D9">
              <w:rPr>
                <w:color w:val="000000"/>
              </w:rPr>
              <w:t>}</w:t>
            </w:r>
          </w:p>
          <w:p w14:paraId="6E153DE8" w14:textId="77777777" w:rsidR="0073287A" w:rsidRPr="003636D9" w:rsidRDefault="0073287A" w:rsidP="003636D9">
            <w:pPr>
              <w:pStyle w:val="NormalWeb"/>
              <w:spacing w:before="0" w:beforeAutospacing="0" w:after="30" w:afterAutospacing="0"/>
              <w:jc w:val="both"/>
              <w:rPr>
                <w:color w:val="000000"/>
              </w:rPr>
            </w:pPr>
          </w:p>
          <w:p w14:paraId="4D7847C1" w14:textId="77777777" w:rsidR="0073287A" w:rsidRPr="003636D9" w:rsidRDefault="0073287A"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41A9B240" w14:textId="304AFDA9"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159669C2" w14:textId="77777777" w:rsidR="0073287A" w:rsidRPr="003636D9" w:rsidRDefault="0073287A"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Ligado){</w:t>
            </w:r>
          </w:p>
          <w:p w14:paraId="5E3ABC5B" w14:textId="77777777" w:rsidR="0073287A" w:rsidRPr="003636D9" w:rsidRDefault="0073287A"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40DA9FDA" w14:textId="77777777" w:rsidR="0073287A" w:rsidRPr="003636D9" w:rsidRDefault="0073287A"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1000);</w:t>
            </w:r>
          </w:p>
          <w:p w14:paraId="5D0A7647"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w:t>
            </w:r>
          </w:p>
          <w:p w14:paraId="41526C86" w14:textId="77777777"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689ADC04" w14:textId="4A93EEEC" w:rsidR="0073287A" w:rsidRPr="003636D9" w:rsidRDefault="0073287A" w:rsidP="003636D9">
            <w:pPr>
              <w:pStyle w:val="NormalWeb"/>
              <w:spacing w:before="0" w:beforeAutospacing="0" w:after="30" w:afterAutospacing="0"/>
              <w:jc w:val="both"/>
              <w:rPr>
                <w:ins w:id="99" w:author="Mateus Berardo de Souza Terra" w:date="2016-02-09T11:45:00Z"/>
                <w:color w:val="000000"/>
              </w:rPr>
            </w:pPr>
            <w:r w:rsidRPr="003636D9">
              <w:rPr>
                <w:color w:val="000000"/>
              </w:rPr>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jc w:val="both"/>
        <w:rPr>
          <w:color w:val="000000"/>
        </w:rPr>
      </w:pPr>
    </w:p>
    <w:p w14:paraId="17E37573"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7B94C987" w14:textId="01C0473D" w:rsidR="00352657" w:rsidRPr="003636D9" w:rsidRDefault="00352657"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935953">
      <w:pPr>
        <w:pStyle w:val="NormalWeb"/>
        <w:shd w:val="clear" w:color="auto" w:fill="FFFFFF"/>
        <w:spacing w:before="0" w:beforeAutospacing="0" w:after="30" w:afterAutospacing="0"/>
        <w:jc w:val="both"/>
        <w:rPr>
          <w:color w:val="000000"/>
        </w:rPr>
      </w:pPr>
    </w:p>
    <w:p w14:paraId="395B58EF" w14:textId="30C7D008" w:rsidR="00D45940" w:rsidRDefault="00352657" w:rsidP="00180C79">
      <w:pPr>
        <w:pStyle w:val="NormalWeb"/>
        <w:shd w:val="clear" w:color="auto" w:fill="FFFFFF"/>
        <w:spacing w:before="0" w:beforeAutospacing="0" w:after="30" w:afterAutospacing="0"/>
        <w:jc w:val="both"/>
        <w:rPr>
          <w:color w:val="000000"/>
        </w:rPr>
      </w:pPr>
      <w:r w:rsidRPr="003636D9">
        <w:rPr>
          <w:color w:val="000000"/>
        </w:rPr>
        <w:t>A partir desse capítulo destacaremos apenas métodos e palavras-chaves não descritas anteriormente.</w:t>
      </w:r>
    </w:p>
    <w:p w14:paraId="487997D9" w14:textId="62779D75" w:rsidR="00352657" w:rsidRPr="003636D9" w:rsidRDefault="00352657" w:rsidP="003636D9">
      <w:pPr>
        <w:pStyle w:val="NormalWeb"/>
        <w:shd w:val="clear" w:color="auto" w:fill="FFFFFF"/>
        <w:spacing w:before="0" w:beforeAutospacing="0" w:after="30" w:afterAutospacing="0"/>
        <w:jc w:val="both"/>
        <w:rPr>
          <w:color w:val="000000"/>
        </w:rPr>
      </w:pPr>
    </w:p>
    <w:p w14:paraId="7064490A" w14:textId="00AD2D7B" w:rsidR="00352657"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 xml:space="preserve">Constante </w:t>
      </w:r>
      <w:proofErr w:type="spellStart"/>
      <w:r w:rsidRPr="003636D9">
        <w:rPr>
          <w:i/>
          <w:color w:val="000000"/>
        </w:rPr>
        <w:t>Numero</w:t>
      </w:r>
      <w:proofErr w:type="spellEnd"/>
      <w:proofErr w:type="gram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5760F2AD" w14:textId="77777777" w:rsidR="00D45940" w:rsidRPr="003636D9" w:rsidRDefault="00D45940" w:rsidP="003636D9">
      <w:pPr>
        <w:pStyle w:val="NormalWeb"/>
        <w:shd w:val="clear" w:color="auto" w:fill="FFFFFF"/>
        <w:spacing w:before="0" w:beforeAutospacing="0" w:after="30" w:afterAutospacing="0"/>
        <w:jc w:val="both"/>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21E07263" w:rsidR="00D45940" w:rsidRDefault="00D45940" w:rsidP="003636D9">
      <w:pPr>
        <w:pStyle w:val="NormalWeb"/>
        <w:shd w:val="clear" w:color="auto" w:fill="FFFFFF"/>
        <w:spacing w:before="0" w:beforeAutospacing="0" w:after="30" w:afterAutospacing="0"/>
        <w:jc w:val="both"/>
        <w:rPr>
          <w:color w:val="000000"/>
        </w:rPr>
      </w:pPr>
    </w:p>
    <w:p w14:paraId="60D100B7" w14:textId="77C7B1C8" w:rsidR="00352657"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Pino.definirModo</w:t>
      </w:r>
      <w:proofErr w:type="spellEnd"/>
      <w:r w:rsidRPr="003636D9">
        <w:rPr>
          <w:i/>
          <w:color w:val="000000"/>
        </w:rPr>
        <w:t xml:space="preserve">(botão, </w:t>
      </w:r>
      <w:r w:rsidRPr="00180C79">
        <w:rPr>
          <w:i/>
          <w:color w:val="000000"/>
        </w:rPr>
        <w:t>Entrada</w:t>
      </w:r>
      <w:r w:rsidRPr="003636D9">
        <w:rPr>
          <w:i/>
          <w:color w:val="000000"/>
        </w:rPr>
        <w:t>);</w:t>
      </w:r>
    </w:p>
    <w:p w14:paraId="42FC4A34" w14:textId="77777777" w:rsidR="00D45940" w:rsidRPr="003636D9" w:rsidRDefault="00D45940" w:rsidP="00D45940">
      <w:pPr>
        <w:pStyle w:val="NormalWeb"/>
        <w:shd w:val="clear" w:color="auto" w:fill="FFFFFF"/>
        <w:spacing w:before="0" w:beforeAutospacing="0" w:after="30" w:afterAutospacing="0"/>
        <w:ind w:firstLine="720"/>
        <w:jc w:val="both"/>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36BC4B9D" w14:textId="1495B024" w:rsidR="00352657" w:rsidRPr="003636D9"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Numero</w:t>
      </w:r>
      <w:proofErr w:type="spellEnd"/>
      <w:r w:rsidRPr="003636D9">
        <w:rPr>
          <w:i/>
          <w:color w:val="000000"/>
        </w:rPr>
        <w:t xml:space="preserve"> </w:t>
      </w:r>
      <w:proofErr w:type="spellStart"/>
      <w:r w:rsidRPr="003636D9">
        <w:rPr>
          <w:i/>
          <w:color w:val="000000"/>
        </w:rPr>
        <w:t>estadoBotao</w:t>
      </w:r>
      <w:proofErr w:type="spellEnd"/>
      <w:r w:rsidRPr="003636D9">
        <w:rPr>
          <w:i/>
          <w:color w:val="000000"/>
        </w:rPr>
        <w:t xml:space="preserve"> = </w:t>
      </w:r>
      <w:proofErr w:type="spellStart"/>
      <w:proofErr w:type="gramStart"/>
      <w:r w:rsidRPr="003636D9">
        <w:rPr>
          <w:i/>
          <w:color w:val="000000"/>
        </w:rPr>
        <w:t>Pino.ler</w:t>
      </w:r>
      <w:proofErr w:type="spellEnd"/>
      <w:r w:rsidRPr="003636D9">
        <w:rPr>
          <w:i/>
          <w:color w:val="000000"/>
        </w:rPr>
        <w:t>(</w:t>
      </w:r>
      <w:proofErr w:type="spellStart"/>
      <w:proofErr w:type="gramEnd"/>
      <w:r w:rsidRPr="003636D9">
        <w:rPr>
          <w:i/>
          <w:color w:val="000000"/>
        </w:rPr>
        <w:t>Digital.botao</w:t>
      </w:r>
      <w:proofErr w:type="spellEnd"/>
      <w:r w:rsidRPr="003636D9">
        <w:rPr>
          <w:i/>
          <w:color w:val="000000"/>
        </w:rPr>
        <w:t>);</w:t>
      </w:r>
    </w:p>
    <w:p w14:paraId="4D930E8C" w14:textId="77777777" w:rsidR="00D45940" w:rsidRDefault="00D45940" w:rsidP="003636D9">
      <w:pPr>
        <w:pStyle w:val="NormalWeb"/>
        <w:shd w:val="clear" w:color="auto" w:fill="FFFFFF"/>
        <w:spacing w:before="0" w:beforeAutospacing="0" w:after="30" w:afterAutospacing="0"/>
        <w:jc w:val="both"/>
        <w:rPr>
          <w:color w:val="000000"/>
        </w:rPr>
      </w:pPr>
    </w:p>
    <w:p w14:paraId="10B551D1" w14:textId="596B700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jc w:val="both"/>
        <w:rPr>
          <w:color w:val="000000"/>
        </w:rPr>
      </w:pPr>
    </w:p>
    <w:p w14:paraId="6F0FC0FC" w14:textId="073F6D96" w:rsidR="004A7414" w:rsidRPr="003636D9"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se</w:t>
      </w:r>
      <w:proofErr w:type="gramEnd"/>
      <w:r w:rsidRPr="003636D9">
        <w:rPr>
          <w:i/>
          <w:color w:val="000000"/>
        </w:rPr>
        <w:t xml:space="preserve"> (</w:t>
      </w:r>
      <w:proofErr w:type="spellStart"/>
      <w:r w:rsidRPr="003636D9">
        <w:rPr>
          <w:i/>
          <w:color w:val="000000"/>
        </w:rPr>
        <w:t>estadoBotao</w:t>
      </w:r>
      <w:proofErr w:type="spellEnd"/>
      <w:r w:rsidRPr="003636D9">
        <w:rPr>
          <w:i/>
          <w:color w:val="000000"/>
        </w:rPr>
        <w:t xml:space="preserve"> == Ligado){</w:t>
      </w:r>
    </w:p>
    <w:p w14:paraId="275BB7AF" w14:textId="2DF098C4"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w:t>
      </w:r>
      <w:r w:rsidRPr="003636D9">
        <w:rPr>
          <w:i/>
          <w:color w:val="000000"/>
        </w:rPr>
        <w:tab/>
      </w:r>
    </w:p>
    <w:p w14:paraId="022155C6" w14:textId="182C437E"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t>}</w:t>
      </w:r>
    </w:p>
    <w:p w14:paraId="698A319E" w14:textId="77777777" w:rsidR="00D45940" w:rsidRDefault="00D45940" w:rsidP="003636D9">
      <w:pPr>
        <w:pStyle w:val="NormalWeb"/>
        <w:shd w:val="clear" w:color="auto" w:fill="FFFFFF"/>
        <w:spacing w:before="0" w:beforeAutospacing="0" w:after="30" w:afterAutospacing="0"/>
        <w:jc w:val="both"/>
        <w:rPr>
          <w:color w:val="000000"/>
        </w:rPr>
      </w:pPr>
    </w:p>
    <w:p w14:paraId="752605F2" w14:textId="09B56010"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lastRenderedPageBreak/>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jc w:val="both"/>
        <w:rPr>
          <w:color w:val="000000"/>
        </w:rPr>
      </w:pPr>
    </w:p>
    <w:p w14:paraId="29B0270E" w14:textId="685FC32F" w:rsidR="00470F0A" w:rsidRPr="003636D9" w:rsidRDefault="00470F0A"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Pino.escrever</w:t>
      </w:r>
      <w:proofErr w:type="spellEnd"/>
      <w:r w:rsidRPr="003636D9">
        <w:rPr>
          <w:i/>
          <w:color w:val="000000"/>
        </w:rPr>
        <w:t>(</w:t>
      </w:r>
      <w:proofErr w:type="spellStart"/>
      <w:r w:rsidRPr="003636D9">
        <w:rPr>
          <w:i/>
          <w:color w:val="000000"/>
        </w:rPr>
        <w:t>Digital.pinoLed</w:t>
      </w:r>
      <w:proofErr w:type="spellEnd"/>
      <w:r w:rsidRPr="003636D9">
        <w:rPr>
          <w:i/>
          <w:color w:val="000000"/>
        </w:rPr>
        <w:t>, Ligado);</w:t>
      </w:r>
    </w:p>
    <w:p w14:paraId="656EBD2A" w14:textId="77777777" w:rsidR="00E651ED" w:rsidRDefault="00E651ED" w:rsidP="003636D9">
      <w:pPr>
        <w:pStyle w:val="NormalWeb"/>
        <w:shd w:val="clear" w:color="auto" w:fill="FFFFFF"/>
        <w:spacing w:before="0" w:beforeAutospacing="0" w:after="30" w:afterAutospacing="0"/>
        <w:jc w:val="both"/>
        <w:rPr>
          <w:color w:val="000000"/>
        </w:rPr>
      </w:pPr>
    </w:p>
    <w:p w14:paraId="3CCFD2EB" w14:textId="0E32FD0A" w:rsidR="00470F0A" w:rsidRPr="003636D9" w:rsidRDefault="00470F0A" w:rsidP="003636D9">
      <w:pPr>
        <w:pStyle w:val="NormalWeb"/>
        <w:shd w:val="clear" w:color="auto" w:fill="FFFFFF"/>
        <w:spacing w:before="0" w:beforeAutospacing="0" w:after="30" w:afterAutospacing="0"/>
        <w:jc w:val="both"/>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Pr="00935953" w:rsidRDefault="00D45940" w:rsidP="003636D9">
      <w:pPr>
        <w:pStyle w:val="NormalWeb"/>
        <w:shd w:val="clear" w:color="auto" w:fill="FFFFFF"/>
        <w:spacing w:before="0" w:beforeAutospacing="0" w:after="30" w:afterAutospacing="0"/>
        <w:jc w:val="both"/>
        <w:rPr>
          <w:color w:val="000000"/>
        </w:rPr>
      </w:pPr>
    </w:p>
    <w:p w14:paraId="1139FB68" w14:textId="395D95D4" w:rsidR="00732EC2" w:rsidRPr="003636D9" w:rsidRDefault="00732EC2" w:rsidP="003636D9">
      <w:pPr>
        <w:pStyle w:val="NormalWeb"/>
        <w:shd w:val="clear" w:color="auto" w:fill="FFFFFF"/>
        <w:spacing w:before="0" w:beforeAutospacing="0" w:after="30" w:afterAutospacing="0"/>
        <w:jc w:val="both"/>
        <w:rPr>
          <w:b/>
          <w:color w:val="000000"/>
        </w:rPr>
      </w:pPr>
      <w:proofErr w:type="spellStart"/>
      <w:r w:rsidRPr="003636D9">
        <w:rPr>
          <w:b/>
          <w:color w:val="000000"/>
        </w:rPr>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jc w:val="both"/>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78AA8B12" w14:textId="59E0F899"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41A61917" w14:textId="60BA2E59" w:rsidR="00732EC2" w:rsidRDefault="00EC3C71" w:rsidP="00935953">
      <w:pPr>
        <w:pStyle w:val="NormalWeb"/>
        <w:shd w:val="clear" w:color="auto" w:fill="FFFFFF"/>
        <w:spacing w:before="0" w:beforeAutospacing="0" w:after="30" w:afterAutospacing="0"/>
        <w:jc w:val="center"/>
        <w:rPr>
          <w:color w:val="000000"/>
          <w:szCs w:val="28"/>
        </w:rPr>
      </w:pPr>
      <w:r w:rsidRPr="003636D9">
        <w:rPr>
          <w:noProof/>
          <w:color w:val="000000"/>
          <w:lang w:eastAsia="pt-BR"/>
        </w:rPr>
        <w:drawing>
          <wp:inline distT="0" distB="0" distL="0" distR="0" wp14:anchorId="3A91147C" wp14:editId="59CB6E60">
            <wp:extent cx="4058920" cy="267652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jeto2-PULLUP.png"/>
                    <pic:cNvPicPr/>
                  </pic:nvPicPr>
                  <pic:blipFill rotWithShape="1">
                    <a:blip r:embed="rId98" cstate="print">
                      <a:extLst>
                        <a:ext uri="{28A0092B-C50C-407E-A947-70E740481C1C}">
                          <a14:useLocalDpi xmlns:a14="http://schemas.microsoft.com/office/drawing/2010/main" val="0"/>
                        </a:ext>
                      </a:extLst>
                    </a:blip>
                    <a:srcRect l="39334"/>
                    <a:stretch/>
                  </pic:blipFill>
                  <pic:spPr bwMode="auto">
                    <a:xfrm>
                      <a:off x="0" y="0"/>
                      <a:ext cx="4058920" cy="2676525"/>
                    </a:xfrm>
                    <a:prstGeom prst="rect">
                      <a:avLst/>
                    </a:prstGeom>
                    <a:ln>
                      <a:noFill/>
                    </a:ln>
                    <a:extLst>
                      <a:ext uri="{53640926-AAD7-44D8-BBD7-CCE9431645EC}">
                        <a14:shadowObscured xmlns:a14="http://schemas.microsoft.com/office/drawing/2010/main"/>
                      </a:ext>
                    </a:extLst>
                  </pic:spPr>
                </pic:pic>
              </a:graphicData>
            </a:graphic>
          </wp:inline>
        </w:drawing>
      </w:r>
    </w:p>
    <w:p w14:paraId="6C56466B" w14:textId="77777777" w:rsidR="00935953" w:rsidRDefault="00935953" w:rsidP="003636D9">
      <w:pPr>
        <w:pStyle w:val="NormalWeb"/>
        <w:shd w:val="clear" w:color="auto" w:fill="FFFFFF"/>
        <w:spacing w:before="0" w:beforeAutospacing="0" w:after="30" w:afterAutospacing="0"/>
        <w:jc w:val="both"/>
        <w:rPr>
          <w:color w:val="000000"/>
          <w:szCs w:val="28"/>
        </w:rPr>
      </w:pPr>
    </w:p>
    <w:p w14:paraId="44D86624" w14:textId="77777777" w:rsidR="00935953" w:rsidRPr="00935953" w:rsidRDefault="00935953" w:rsidP="003636D9">
      <w:pPr>
        <w:pStyle w:val="NormalWeb"/>
        <w:shd w:val="clear" w:color="auto" w:fill="FFFFFF"/>
        <w:spacing w:before="0" w:beforeAutospacing="0" w:after="30" w:afterAutospacing="0"/>
        <w:jc w:val="both"/>
        <w:rPr>
          <w:color w:val="000000"/>
          <w:szCs w:val="28"/>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NormalWeb"/>
              <w:spacing w:before="0" w:beforeAutospacing="0" w:after="30" w:afterAutospacing="0"/>
              <w:jc w:val="both"/>
              <w:rPr>
                <w:ins w:id="100" w:author="Mateus Berardo de Souza Terra" w:date="2016-02-09T11:46:00Z"/>
                <w:color w:val="000000"/>
              </w:rPr>
              <w:pPrChange w:id="101" w:author="Mateus Berardo de Souza Terra" w:date="2016-02-09T11:46:00Z">
                <w:pPr>
                  <w:pStyle w:val="NormalWeb"/>
                  <w:spacing w:before="0" w:beforeAutospacing="0" w:after="160" w:afterAutospacing="0"/>
                  <w:jc w:val="both"/>
                </w:pPr>
              </w:pPrChange>
            </w:pPr>
            <w:ins w:id="102" w:author="Mateus Berardo de Souza Terra" w:date="2016-02-09T11:45:00Z">
              <w:r w:rsidRPr="003636D9">
                <w:rPr>
                  <w:color w:val="000000"/>
                </w:rPr>
                <w:t>//Projeto 2</w:t>
              </w:r>
            </w:ins>
            <w:r w:rsidRPr="003636D9">
              <w:rPr>
                <w:color w:val="000000"/>
              </w:rPr>
              <w:t>.1</w:t>
            </w:r>
            <w:ins w:id="103" w:author="Mateus Berardo de Souza Terra" w:date="2016-02-09T11:45:00Z">
              <w:r w:rsidRPr="003636D9">
                <w:rPr>
                  <w:color w:val="000000"/>
                </w:rPr>
                <w:t xml:space="preserve"> </w:t>
              </w:r>
            </w:ins>
            <w:ins w:id="104" w:author="Mateus Berardo de Souza Terra" w:date="2016-02-09T11:46:00Z">
              <w:r w:rsidRPr="003636D9">
                <w:rPr>
                  <w:color w:val="000000"/>
                </w:rPr>
                <w:t>–</w:t>
              </w:r>
            </w:ins>
            <w:ins w:id="105" w:author="Mateus Berardo de Souza Terra" w:date="2016-02-09T11:45:00Z">
              <w:r w:rsidRPr="003636D9">
                <w:rPr>
                  <w:color w:val="000000"/>
                </w:rPr>
                <w:t xml:space="preserve"> </w:t>
              </w:r>
            </w:ins>
            <w:ins w:id="106" w:author="Mateus Berardo de Souza Terra" w:date="2016-02-09T11:46:00Z">
              <w:r w:rsidRPr="003636D9">
                <w:rPr>
                  <w:color w:val="000000"/>
                </w:rPr>
                <w:t>Ligar luz com botão</w:t>
              </w:r>
            </w:ins>
            <w:r w:rsidRPr="003636D9">
              <w:rPr>
                <w:color w:val="000000"/>
              </w:rPr>
              <w:t xml:space="preserve"> </w:t>
            </w:r>
            <w:proofErr w:type="spellStart"/>
            <w:r w:rsidRPr="003636D9">
              <w:rPr>
                <w:color w:val="000000"/>
              </w:rPr>
              <w:t>pull-up</w:t>
            </w:r>
            <w:proofErr w:type="spellEnd"/>
          </w:p>
          <w:p w14:paraId="02533194" w14:textId="77777777" w:rsidR="00732EC2" w:rsidRPr="003636D9" w:rsidRDefault="00732EC2">
            <w:pPr>
              <w:pStyle w:val="NormalWeb"/>
              <w:spacing w:before="0" w:beforeAutospacing="0" w:after="30" w:afterAutospacing="0"/>
              <w:jc w:val="both"/>
              <w:rPr>
                <w:ins w:id="107" w:author="Mateus Berardo de Souza Terra" w:date="2016-02-09T11:46:00Z"/>
                <w:color w:val="000000"/>
              </w:rPr>
              <w:pPrChange w:id="108" w:author="Mateus Berardo de Souza Terra" w:date="2016-02-09T11:46:00Z">
                <w:pPr>
                  <w:pStyle w:val="NormalWeb"/>
                  <w:spacing w:before="0" w:beforeAutospacing="0" w:after="160" w:afterAutospacing="0"/>
                  <w:jc w:val="both"/>
                </w:pPr>
              </w:pPrChange>
            </w:pPr>
          </w:p>
          <w:p w14:paraId="4CA19CC8" w14:textId="77777777" w:rsidR="00732EC2" w:rsidRPr="003636D9" w:rsidRDefault="00732EC2">
            <w:pPr>
              <w:pStyle w:val="NormalWeb"/>
              <w:spacing w:before="0" w:beforeAutospacing="0" w:after="30" w:afterAutospacing="0"/>
              <w:jc w:val="both"/>
              <w:rPr>
                <w:ins w:id="109" w:author="Mateus Berardo de Souza Terra" w:date="2016-02-09T11:46:00Z"/>
                <w:color w:val="000000"/>
              </w:rPr>
              <w:pPrChange w:id="110"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proofErr w:type="spellStart"/>
            <w:ins w:id="111" w:author="Mateus Berardo de Souza Terra" w:date="2016-02-09T11:46:00Z">
              <w:r w:rsidRPr="003636D9">
                <w:rPr>
                  <w:color w:val="000000"/>
                </w:rPr>
                <w:t>Numero</w:t>
              </w:r>
              <w:proofErr w:type="spellEnd"/>
              <w:proofErr w:type="gramEnd"/>
              <w:r w:rsidRPr="003636D9">
                <w:rPr>
                  <w:color w:val="000000"/>
                </w:rPr>
                <w:t xml:space="preserve"> </w:t>
              </w:r>
              <w:proofErr w:type="spellStart"/>
              <w:r w:rsidRPr="003636D9">
                <w:rPr>
                  <w:color w:val="000000"/>
                </w:rPr>
                <w:t>pinoLed</w:t>
              </w:r>
              <w:proofErr w:type="spellEnd"/>
              <w:r w:rsidRPr="003636D9">
                <w:rPr>
                  <w:color w:val="000000"/>
                </w:rPr>
                <w:t xml:space="preserve"> = 13;</w:t>
              </w:r>
            </w:ins>
          </w:p>
          <w:p w14:paraId="6F089054" w14:textId="77777777" w:rsidR="00732EC2" w:rsidRPr="003636D9" w:rsidRDefault="00732EC2">
            <w:pPr>
              <w:pStyle w:val="NormalWeb"/>
              <w:spacing w:before="0" w:beforeAutospacing="0" w:after="30" w:afterAutospacing="0"/>
              <w:jc w:val="both"/>
              <w:rPr>
                <w:color w:val="000000"/>
              </w:rPr>
              <w:pPrChange w:id="112"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spellStart"/>
            <w:proofErr w:type="gramStart"/>
            <w:ins w:id="113" w:author="Mateus Berardo de Souza Terra" w:date="2016-02-09T11:46:00Z">
              <w:r w:rsidRPr="003636D9">
                <w:rPr>
                  <w:color w:val="000000"/>
                </w:rPr>
                <w:t>Numero</w:t>
              </w:r>
              <w:proofErr w:type="spellEnd"/>
              <w:r w:rsidRPr="003636D9">
                <w:rPr>
                  <w:color w:val="000000"/>
                </w:rPr>
                <w:t xml:space="preserve"> </w:t>
              </w:r>
            </w:ins>
            <w:ins w:id="114" w:author="Mateus Berardo de Souza Terra" w:date="2016-02-09T11:45:00Z">
              <w:r w:rsidRPr="003636D9">
                <w:rPr>
                  <w:color w:val="000000"/>
                </w:rPr>
                <w:t xml:space="preserve"> </w:t>
              </w:r>
            </w:ins>
            <w:proofErr w:type="spellStart"/>
            <w:ins w:id="115" w:author="Mateus Berardo de Souza Terra" w:date="2016-02-09T11:46:00Z">
              <w:r w:rsidRPr="003636D9">
                <w:rPr>
                  <w:color w:val="000000"/>
                </w:rPr>
                <w:t>botao</w:t>
              </w:r>
              <w:proofErr w:type="spellEnd"/>
              <w:proofErr w:type="gramEnd"/>
              <w:r w:rsidRPr="003636D9">
                <w:rPr>
                  <w:color w:val="000000"/>
                </w:rPr>
                <w:t xml:space="preserve"> = 2;</w:t>
              </w:r>
            </w:ins>
          </w:p>
          <w:p w14:paraId="3695D808" w14:textId="77777777" w:rsidR="00732EC2" w:rsidRPr="003636D9" w:rsidRDefault="00732EC2">
            <w:pPr>
              <w:pStyle w:val="NormalWeb"/>
              <w:spacing w:before="0" w:beforeAutospacing="0" w:after="30" w:afterAutospacing="0"/>
              <w:jc w:val="both"/>
              <w:rPr>
                <w:ins w:id="116" w:author="Mateus Berardo de Souza Terra" w:date="2016-02-09T11:47:00Z"/>
                <w:color w:val="000000"/>
              </w:rPr>
              <w:pPrChange w:id="117" w:author="Mateus Berardo de Souza Terra" w:date="2016-02-09T11:46:00Z">
                <w:pPr>
                  <w:pStyle w:val="NormalWeb"/>
                  <w:spacing w:before="0" w:beforeAutospacing="0" w:after="160" w:afterAutospacing="0"/>
                  <w:jc w:val="both"/>
                </w:pPr>
              </w:pPrChange>
            </w:pPr>
          </w:p>
          <w:p w14:paraId="2D8D8BF1" w14:textId="77777777" w:rsidR="00732EC2" w:rsidRPr="003636D9" w:rsidRDefault="00732EC2">
            <w:pPr>
              <w:pStyle w:val="NormalWeb"/>
              <w:spacing w:before="0" w:beforeAutospacing="0" w:after="30" w:afterAutospacing="0"/>
              <w:jc w:val="both"/>
              <w:rPr>
                <w:ins w:id="118" w:author="Mateus Berardo de Souza Terra" w:date="2016-02-09T11:47:00Z"/>
                <w:color w:val="000000"/>
              </w:rPr>
              <w:pPrChange w:id="119" w:author="Mateus Berardo de Souza Terra" w:date="2016-02-09T11:46:00Z">
                <w:pPr>
                  <w:pStyle w:val="NormalWeb"/>
                  <w:spacing w:before="0" w:beforeAutospacing="0" w:after="160" w:afterAutospacing="0"/>
                  <w:jc w:val="both"/>
                </w:pPr>
              </w:pPrChange>
            </w:pPr>
            <w:proofErr w:type="spellStart"/>
            <w:proofErr w:type="gramStart"/>
            <w:ins w:id="120"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2A3E58A5" w14:textId="77777777" w:rsidR="00732EC2" w:rsidRPr="003636D9" w:rsidRDefault="00732EC2">
            <w:pPr>
              <w:pStyle w:val="NormalWeb"/>
              <w:spacing w:before="0" w:beforeAutospacing="0" w:after="30" w:afterAutospacing="0"/>
              <w:ind w:left="720"/>
              <w:jc w:val="both"/>
              <w:rPr>
                <w:ins w:id="121" w:author="Mateus Berardo de Souza Terra" w:date="2016-02-09T11:47:00Z"/>
                <w:color w:val="000000"/>
              </w:rPr>
              <w:pPrChange w:id="122" w:author="Mateus Berardo de Souza Terra" w:date="2016-02-09T11:47:00Z">
                <w:pPr>
                  <w:pStyle w:val="NormalWeb"/>
                  <w:spacing w:before="0" w:beforeAutospacing="0" w:after="160" w:afterAutospacing="0"/>
                  <w:jc w:val="both"/>
                </w:pPr>
              </w:pPrChange>
            </w:pPr>
            <w:proofErr w:type="spellStart"/>
            <w:ins w:id="123"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34DB7F58" w14:textId="3F6D87BF" w:rsidR="00732EC2" w:rsidRPr="003636D9" w:rsidRDefault="00732EC2">
            <w:pPr>
              <w:pStyle w:val="NormalWeb"/>
              <w:spacing w:before="0" w:beforeAutospacing="0" w:after="30" w:afterAutospacing="0"/>
              <w:ind w:left="720"/>
              <w:jc w:val="both"/>
              <w:rPr>
                <w:color w:val="000000"/>
              </w:rPr>
              <w:pPrChange w:id="124" w:author="Mateus Berardo de Souza Terra" w:date="2016-02-09T11:47:00Z">
                <w:pPr>
                  <w:pStyle w:val="NormalWeb"/>
                  <w:spacing w:before="0" w:beforeAutospacing="0" w:after="160" w:afterAutospacing="0"/>
                  <w:jc w:val="both"/>
                </w:pPr>
              </w:pPrChange>
            </w:pPr>
            <w:proofErr w:type="spellStart"/>
            <w:ins w:id="125"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xml:space="preserve">, </w:t>
              </w:r>
              <w:proofErr w:type="spellStart"/>
              <w:r w:rsidRPr="003636D9">
                <w:rPr>
                  <w:color w:val="000000"/>
                </w:rPr>
                <w:t>E</w:t>
              </w:r>
            </w:ins>
            <w:ins w:id="126" w:author="Mateus Berardo de Souza Terra" w:date="2016-02-09T11:48:00Z">
              <w:r w:rsidRPr="003636D9">
                <w:rPr>
                  <w:color w:val="000000"/>
                </w:rPr>
                <w:t>ntrada</w:t>
              </w:r>
            </w:ins>
            <w:r w:rsidRPr="003636D9">
              <w:rPr>
                <w:color w:val="000000"/>
              </w:rPr>
              <w:t>_PULLUP</w:t>
            </w:r>
            <w:proofErr w:type="spellEnd"/>
            <w:ins w:id="127" w:author="Mateus Berardo de Souza Terra" w:date="2016-02-09T11:48:00Z">
              <w:r w:rsidRPr="003636D9">
                <w:rPr>
                  <w:color w:val="000000"/>
                </w:rPr>
                <w:t>);</w:t>
              </w:r>
            </w:ins>
          </w:p>
          <w:p w14:paraId="63B11ECB" w14:textId="77777777" w:rsidR="00732EC2" w:rsidRPr="003636D9" w:rsidRDefault="00732EC2" w:rsidP="003636D9">
            <w:pPr>
              <w:pStyle w:val="NormalWeb"/>
              <w:spacing w:before="0" w:beforeAutospacing="0" w:after="30" w:afterAutospacing="0"/>
              <w:jc w:val="both"/>
              <w:rPr>
                <w:color w:val="000000"/>
              </w:rPr>
            </w:pPr>
            <w:r w:rsidRPr="003636D9">
              <w:rPr>
                <w:color w:val="000000"/>
              </w:rPr>
              <w:t>}</w:t>
            </w:r>
          </w:p>
          <w:p w14:paraId="1CF74B0F" w14:textId="77777777" w:rsidR="00732EC2" w:rsidRPr="003636D9" w:rsidRDefault="00732EC2" w:rsidP="003636D9">
            <w:pPr>
              <w:pStyle w:val="NormalWeb"/>
              <w:spacing w:before="0" w:beforeAutospacing="0" w:after="30" w:afterAutospacing="0"/>
              <w:jc w:val="both"/>
              <w:rPr>
                <w:color w:val="000000"/>
              </w:rPr>
            </w:pPr>
          </w:p>
          <w:p w14:paraId="560734D9" w14:textId="77777777" w:rsidR="00732EC2" w:rsidRPr="003636D9" w:rsidRDefault="00732EC2"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6D833DB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5EE3DAB1" w14:textId="3AB8BAD3" w:rsidR="00732EC2" w:rsidRPr="003636D9" w:rsidRDefault="00732EC2"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Desligado){</w:t>
            </w:r>
          </w:p>
          <w:p w14:paraId="66499523" w14:textId="77777777" w:rsidR="00732EC2" w:rsidRPr="003636D9" w:rsidRDefault="00732EC2"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2FEB3B94" w14:textId="77777777" w:rsidR="00732EC2" w:rsidRPr="003636D9" w:rsidRDefault="00732EC2" w:rsidP="003636D9">
            <w:pPr>
              <w:pStyle w:val="NormalWeb"/>
              <w:spacing w:before="0" w:beforeAutospacing="0" w:after="30" w:afterAutospacing="0"/>
              <w:ind w:left="1440"/>
              <w:jc w:val="both"/>
              <w:rPr>
                <w:color w:val="000000"/>
                <w:u w:val="single"/>
              </w:rPr>
            </w:pPr>
            <w:proofErr w:type="gramStart"/>
            <w:r w:rsidRPr="003636D9">
              <w:rPr>
                <w:color w:val="000000"/>
              </w:rPr>
              <w:t>esperar(</w:t>
            </w:r>
            <w:proofErr w:type="gramEnd"/>
            <w:r w:rsidRPr="003636D9">
              <w:rPr>
                <w:color w:val="000000"/>
              </w:rPr>
              <w:t>1000);</w:t>
            </w:r>
          </w:p>
          <w:p w14:paraId="6E596AC3"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w:t>
            </w:r>
          </w:p>
          <w:p w14:paraId="7761BE6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296561D4" w14:textId="7BD2C0D8" w:rsidR="00732EC2" w:rsidRPr="003636D9" w:rsidRDefault="00732EC2" w:rsidP="003636D9">
            <w:pPr>
              <w:pStyle w:val="NormalWeb"/>
              <w:spacing w:before="0" w:beforeAutospacing="0" w:after="30" w:afterAutospacing="0"/>
              <w:jc w:val="both"/>
              <w:rPr>
                <w:b/>
                <w:color w:val="000000"/>
                <w:sz w:val="28"/>
                <w:szCs w:val="28"/>
                <w:u w:val="single"/>
              </w:rPr>
            </w:pPr>
            <w:r w:rsidRPr="003636D9">
              <w:rPr>
                <w:color w:val="000000"/>
              </w:rPr>
              <w:t>}</w:t>
            </w:r>
          </w:p>
        </w:tc>
      </w:tr>
    </w:tbl>
    <w:p w14:paraId="55221716"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A4DF3A" w14:textId="77777777" w:rsidR="002D455D" w:rsidRDefault="00732EC2" w:rsidP="002D455D">
      <w:pPr>
        <w:pStyle w:val="NormalWeb"/>
        <w:shd w:val="clear" w:color="auto" w:fill="FFFFFF"/>
        <w:spacing w:before="0" w:beforeAutospacing="0" w:after="30" w:afterAutospacing="0"/>
        <w:jc w:val="both"/>
        <w:rPr>
          <w:color w:val="000000"/>
        </w:rPr>
      </w:pPr>
      <w:r w:rsidRPr="003636D9">
        <w:rPr>
          <w:color w:val="000000"/>
        </w:rPr>
        <w:tab/>
        <w:t>Como você pode perceber a leitura do botão fica invertida, logo, quando ele é pressionado, a leitura será igual a 0V ou desligado.</w:t>
      </w:r>
    </w:p>
    <w:p w14:paraId="11F8B543" w14:textId="77777777" w:rsidR="00400643" w:rsidRDefault="00400643" w:rsidP="002D455D">
      <w:pPr>
        <w:pStyle w:val="NormalWeb"/>
        <w:shd w:val="clear" w:color="auto" w:fill="FFFFFF"/>
        <w:spacing w:before="0" w:beforeAutospacing="0" w:after="30" w:afterAutospacing="0"/>
        <w:jc w:val="both"/>
        <w:rPr>
          <w:color w:val="000000"/>
        </w:rPr>
      </w:pPr>
    </w:p>
    <w:p w14:paraId="0D4E905A" w14:textId="77777777" w:rsidR="00400643" w:rsidRDefault="00400643" w:rsidP="002D455D">
      <w:pPr>
        <w:pStyle w:val="NormalWeb"/>
        <w:shd w:val="clear" w:color="auto" w:fill="FFFFFF"/>
        <w:spacing w:before="0" w:beforeAutospacing="0" w:after="30" w:afterAutospacing="0"/>
        <w:jc w:val="both"/>
        <w:rPr>
          <w:color w:val="000000"/>
        </w:rPr>
      </w:pPr>
    </w:p>
    <w:p w14:paraId="03A6ADFC" w14:textId="13612C99" w:rsidR="00140C6A" w:rsidRPr="003636D9" w:rsidRDefault="003636D9" w:rsidP="00400643">
      <w:pPr>
        <w:pStyle w:val="NormalWeb"/>
        <w:numPr>
          <w:ilvl w:val="1"/>
          <w:numId w:val="135"/>
        </w:numPr>
        <w:shd w:val="clear" w:color="auto" w:fill="FFFFFF"/>
        <w:spacing w:before="0" w:beforeAutospacing="0" w:after="30" w:afterAutospacing="0"/>
        <w:jc w:val="both"/>
        <w:rPr>
          <w:b/>
          <w:sz w:val="32"/>
          <w:szCs w:val="32"/>
        </w:rPr>
      </w:pP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jc w:val="both"/>
        <w:rPr>
          <w:rFonts w:ascii="Times New Roman" w:hAnsi="Times New Roman" w:cs="Times New Roman"/>
          <w:sz w:val="24"/>
          <w:szCs w:val="24"/>
        </w:rPr>
      </w:pPr>
    </w:p>
    <w:p w14:paraId="2C6D4DDA" w14:textId="77777777" w:rsidR="00140C6A" w:rsidRPr="003636D9" w:rsidRDefault="00140C6A" w:rsidP="00935953">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você precisará de:</w:t>
      </w:r>
    </w:p>
    <w:p w14:paraId="7EE8AA86" w14:textId="77777777" w:rsidR="003636D9" w:rsidRPr="003636D9" w:rsidRDefault="003636D9" w:rsidP="003636D9">
      <w:pPr>
        <w:spacing w:after="30"/>
        <w:ind w:firstLine="360"/>
        <w:jc w:val="both"/>
        <w:rPr>
          <w:rFonts w:ascii="Times New Roman" w:hAnsi="Times New Roman" w:cs="Times New Roman"/>
          <w:sz w:val="24"/>
          <w:szCs w:val="24"/>
        </w:rPr>
      </w:pPr>
    </w:p>
    <w:p w14:paraId="78506B99" w14:textId="40756FB8" w:rsidR="00140C6A" w:rsidRPr="003636D9" w:rsidRDefault="00060A40" w:rsidP="003636D9">
      <w:pPr>
        <w:pStyle w:val="PargrafodaLista"/>
        <w:numPr>
          <w:ilvl w:val="0"/>
          <w:numId w:val="92"/>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403CD0C1" w14:textId="1816D8FC" w:rsidR="00140C6A" w:rsidRPr="003636D9" w:rsidRDefault="00C50334"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LDR (Light </w:t>
      </w:r>
      <w:proofErr w:type="spellStart"/>
      <w:r w:rsidR="003636D9" w:rsidRPr="003636D9">
        <w:rPr>
          <w:rFonts w:ascii="Times New Roman" w:hAnsi="Times New Roman" w:cs="Times New Roman"/>
          <w:sz w:val="24"/>
          <w:szCs w:val="24"/>
        </w:rPr>
        <w:t>Dependant</w:t>
      </w:r>
      <w:proofErr w:type="spellEnd"/>
      <w:r w:rsidR="003636D9" w:rsidRPr="003636D9">
        <w:rPr>
          <w:rFonts w:ascii="Times New Roman" w:hAnsi="Times New Roman" w:cs="Times New Roman"/>
          <w:sz w:val="24"/>
          <w:szCs w:val="24"/>
        </w:rPr>
        <w:t xml:space="preserve"> Resisto</w:t>
      </w:r>
      <w:r w:rsidR="00060A40">
        <w:rPr>
          <w:rFonts w:ascii="Times New Roman" w:hAnsi="Times New Roman" w:cs="Times New Roman"/>
          <w:sz w:val="24"/>
          <w:szCs w:val="24"/>
        </w:rPr>
        <w:t>r)</w:t>
      </w:r>
    </w:p>
    <w:p w14:paraId="782165D6" w14:textId="494F9E24" w:rsidR="00140C6A" w:rsidRPr="003636D9" w:rsidRDefault="00140C6A"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Resistor de 1K ohm;</w:t>
      </w:r>
      <w:r w:rsidR="003636D9" w:rsidRPr="003636D9">
        <w:rPr>
          <w:rFonts w:ascii="Times New Roman" w:hAnsi="Times New Roman" w:cs="Times New Roman"/>
          <w:sz w:val="24"/>
          <w:szCs w:val="24"/>
        </w:rPr>
        <w:t xml:space="preserve"> (Marrom, Preto, Vermelho)</w:t>
      </w:r>
    </w:p>
    <w:p w14:paraId="71BEF922" w14:textId="10489EBA" w:rsidR="00EC3C71" w:rsidRDefault="00EC3C71" w:rsidP="003636D9">
      <w:pPr>
        <w:spacing w:after="30"/>
        <w:jc w:val="both"/>
        <w:rPr>
          <w:rFonts w:ascii="Times New Roman" w:hAnsi="Times New Roman" w:cs="Times New Roman"/>
          <w:b/>
          <w:color w:val="000000"/>
          <w:sz w:val="28"/>
          <w:szCs w:val="28"/>
          <w:u w:val="single"/>
        </w:rPr>
      </w:pPr>
    </w:p>
    <w:p w14:paraId="7BD1DE6B" w14:textId="330A1FA2" w:rsidR="00140C6A" w:rsidRPr="003636D9" w:rsidRDefault="00140C6A" w:rsidP="003636D9">
      <w:pPr>
        <w:spacing w:after="30"/>
        <w:jc w:val="both"/>
        <w:rPr>
          <w:rFonts w:ascii="Times New Roman" w:hAnsi="Times New Roman" w:cs="Times New Roman"/>
          <w:color w:val="000000"/>
          <w:sz w:val="28"/>
          <w:szCs w:val="28"/>
        </w:rPr>
      </w:pPr>
      <w:r w:rsidRPr="003636D9">
        <w:rPr>
          <w:rFonts w:ascii="Times New Roman" w:hAnsi="Times New Roman" w:cs="Times New Roman"/>
          <w:b/>
          <w:color w:val="000000"/>
          <w:sz w:val="28"/>
          <w:szCs w:val="28"/>
          <w:u w:val="single"/>
        </w:rPr>
        <w:t>Montando o hardware</w:t>
      </w:r>
      <w:r w:rsidRPr="003636D9">
        <w:rPr>
          <w:rFonts w:ascii="Times New Roman" w:hAnsi="Times New Roman" w:cs="Times New Roman"/>
          <w:color w:val="000000"/>
          <w:sz w:val="28"/>
          <w:szCs w:val="28"/>
        </w:rPr>
        <w:t xml:space="preserve"> </w:t>
      </w:r>
    </w:p>
    <w:p w14:paraId="0E72A106" w14:textId="77777777" w:rsidR="003636D9" w:rsidRPr="003636D9" w:rsidRDefault="003636D9" w:rsidP="003636D9">
      <w:pPr>
        <w:spacing w:after="30"/>
        <w:jc w:val="both"/>
        <w:rPr>
          <w:rFonts w:ascii="Times New Roman" w:hAnsi="Times New Roman"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mostrado abaixo:</w:t>
      </w:r>
      <w:ins w:id="128" w:author="Mateus Berardo de Souza Terra" w:date="2016-02-09T11:42:00Z">
        <w:r w:rsidRPr="003636D9">
          <w:rPr>
            <w:color w:val="000000"/>
          </w:rPr>
          <w:t xml:space="preserve"> </w:t>
        </w:r>
      </w:ins>
    </w:p>
    <w:p w14:paraId="6A7D8035" w14:textId="77777777" w:rsidR="00140C6A" w:rsidRPr="00935953" w:rsidRDefault="00140C6A" w:rsidP="003636D9">
      <w:pPr>
        <w:spacing w:after="30"/>
        <w:jc w:val="both"/>
        <w:rPr>
          <w:rFonts w:ascii="Times New Roman" w:hAnsi="Times New Roman" w:cs="Times New Roman"/>
          <w:b/>
          <w:noProof/>
          <w:sz w:val="24"/>
          <w:szCs w:val="32"/>
          <w:lang w:eastAsia="pt-BR"/>
        </w:rPr>
      </w:pPr>
    </w:p>
    <w:p w14:paraId="48F06050" w14:textId="49752089" w:rsidR="00EC3C71" w:rsidRDefault="00140C6A" w:rsidP="00EC3C71">
      <w:pPr>
        <w:spacing w:after="30"/>
        <w:jc w:val="center"/>
        <w:rPr>
          <w:rFonts w:ascii="Times New Roman" w:hAnsi="Times New Roman" w:cs="Times New Roman"/>
          <w:b/>
          <w:noProof/>
          <w:sz w:val="32"/>
          <w:szCs w:val="32"/>
          <w:lang w:val="en-US"/>
        </w:rPr>
      </w:pPr>
      <w:r w:rsidRPr="003636D9">
        <w:rPr>
          <w:rFonts w:ascii="Times New Roman" w:hAnsi="Times New Roman" w:cs="Times New Roman"/>
          <w:b/>
          <w:noProof/>
          <w:sz w:val="32"/>
          <w:szCs w:val="32"/>
          <w:lang w:eastAsia="pt-BR"/>
        </w:rPr>
        <w:lastRenderedPageBreak/>
        <w:drawing>
          <wp:inline distT="0" distB="0" distL="0" distR="0" wp14:anchorId="72BD866A" wp14:editId="2FB76ACB">
            <wp:extent cx="3819525" cy="3055620"/>
            <wp:effectExtent l="0" t="0" r="9525" b="0"/>
            <wp:docPr id="57" name="Imagem 57" descr="C:\Users\granix\AppData\Local\Microsoft\Windows\INetCache\Content.Word\LD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AppData\Local\Microsoft\Windows\INetCache\Content.Word\LDR (serial).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1978"/>
                    <a:stretch/>
                  </pic:blipFill>
                  <pic:spPr bwMode="auto">
                    <a:xfrm>
                      <a:off x="0" y="0"/>
                      <a:ext cx="3830998" cy="3064798"/>
                    </a:xfrm>
                    <a:prstGeom prst="rect">
                      <a:avLst/>
                    </a:prstGeom>
                    <a:noFill/>
                    <a:ln>
                      <a:noFill/>
                    </a:ln>
                    <a:extLst>
                      <a:ext uri="{53640926-AAD7-44D8-BBD7-CCE9431645EC}">
                        <a14:shadowObscured xmlns:a14="http://schemas.microsoft.com/office/drawing/2010/main"/>
                      </a:ext>
                    </a:extLst>
                  </pic:spPr>
                </pic:pic>
              </a:graphicData>
            </a:graphic>
          </wp:inline>
        </w:drawing>
      </w:r>
    </w:p>
    <w:p w14:paraId="43671947" w14:textId="77777777" w:rsidR="00EC3C71" w:rsidRPr="00935953" w:rsidRDefault="00EC3C71" w:rsidP="003636D9">
      <w:pPr>
        <w:spacing w:after="30"/>
        <w:jc w:val="both"/>
        <w:rPr>
          <w:rFonts w:ascii="Times New Roman" w:hAnsi="Times New Roman" w:cs="Times New Roman"/>
          <w:noProof/>
          <w:sz w:val="24"/>
          <w:szCs w:val="32"/>
          <w:lang w:val="en-US"/>
        </w:rPr>
      </w:pPr>
    </w:p>
    <w:p w14:paraId="6BAC5056" w14:textId="2035E6DE" w:rsidR="00140C6A" w:rsidRPr="003636D9" w:rsidRDefault="00140C6A" w:rsidP="00EC3C71">
      <w:pPr>
        <w:spacing w:after="30"/>
        <w:jc w:val="center"/>
        <w:rPr>
          <w:rFonts w:ascii="Times New Roman" w:hAnsi="Times New Roman" w:cs="Times New Roman"/>
          <w:b/>
          <w:noProof/>
          <w:sz w:val="32"/>
          <w:szCs w:val="32"/>
          <w:lang w:eastAsia="pt-BR"/>
        </w:rPr>
      </w:pPr>
      <w:r w:rsidRPr="003636D9">
        <w:rPr>
          <w:rFonts w:ascii="Times New Roman" w:hAnsi="Times New Roman" w:cs="Times New Roman"/>
          <w:b/>
          <w:noProof/>
          <w:sz w:val="32"/>
          <w:szCs w:val="32"/>
          <w:lang w:eastAsia="pt-BR"/>
        </w:rPr>
        <w:drawing>
          <wp:inline distT="0" distB="0" distL="0" distR="0" wp14:anchorId="041A6523" wp14:editId="66088FD5">
            <wp:extent cx="2933700" cy="2585830"/>
            <wp:effectExtent l="0" t="0" r="0" b="5080"/>
            <wp:docPr id="58" name="Imagem 58" descr="LDR (serial)(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DR (serial)(esquematic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42952" cy="2593985"/>
                    </a:xfrm>
                    <a:prstGeom prst="rect">
                      <a:avLst/>
                    </a:prstGeom>
                    <a:noFill/>
                    <a:ln>
                      <a:noFill/>
                    </a:ln>
                  </pic:spPr>
                </pic:pic>
              </a:graphicData>
            </a:graphic>
          </wp:inline>
        </w:drawing>
      </w:r>
    </w:p>
    <w:p w14:paraId="5E9823C4" w14:textId="77777777" w:rsidR="003636D9" w:rsidRDefault="003636D9" w:rsidP="003636D9">
      <w:pPr>
        <w:spacing w:after="30"/>
        <w:jc w:val="both"/>
        <w:rPr>
          <w:rFonts w:ascii="Times New Roman" w:hAnsi="Times New Roman" w:cs="Times New Roman"/>
          <w:color w:val="000000"/>
          <w:sz w:val="24"/>
          <w:szCs w:val="24"/>
        </w:rPr>
      </w:pPr>
    </w:p>
    <w:p w14:paraId="3CD342E1" w14:textId="77777777" w:rsidR="00935953" w:rsidRPr="00935953" w:rsidRDefault="00935953" w:rsidP="003636D9">
      <w:pPr>
        <w:spacing w:after="30"/>
        <w:jc w:val="both"/>
        <w:rPr>
          <w:rFonts w:ascii="Times New Roman" w:hAnsi="Times New Roman" w:cs="Times New Roman"/>
          <w:color w:val="000000"/>
          <w:sz w:val="24"/>
          <w:szCs w:val="24"/>
        </w:rPr>
      </w:pPr>
    </w:p>
    <w:p w14:paraId="4C92E056" w14:textId="77777777" w:rsidR="00140C6A" w:rsidRPr="00EC3C71" w:rsidRDefault="00140C6A" w:rsidP="003636D9">
      <w:pPr>
        <w:spacing w:after="30"/>
        <w:jc w:val="both"/>
        <w:rPr>
          <w:rFonts w:ascii="Times New Roman" w:hAnsi="Times New Roman" w:cs="Times New Roman"/>
          <w:b/>
          <w:noProof/>
          <w:sz w:val="28"/>
          <w:szCs w:val="28"/>
          <w:lang w:eastAsia="pt-BR"/>
        </w:rPr>
      </w:pPr>
      <w:r w:rsidRPr="00EC3C71">
        <w:rPr>
          <w:rFonts w:ascii="Times New Roman" w:hAnsi="Times New Roman" w:cs="Times New Roman"/>
          <w:b/>
          <w:color w:val="000000"/>
          <w:sz w:val="28"/>
          <w:szCs w:val="28"/>
          <w:u w:val="single"/>
        </w:rPr>
        <w:t>Analisando o hardware</w:t>
      </w:r>
    </w:p>
    <w:p w14:paraId="0DA10613" w14:textId="77777777" w:rsidR="003636D9" w:rsidRPr="003636D9" w:rsidRDefault="003636D9" w:rsidP="003636D9">
      <w:pPr>
        <w:spacing w:after="30"/>
        <w:jc w:val="both"/>
        <w:rPr>
          <w:rFonts w:ascii="Times New Roman" w:hAnsi="Times New Roman" w:cs="Times New Roman"/>
          <w:sz w:val="24"/>
          <w:szCs w:val="24"/>
        </w:rPr>
      </w:pPr>
    </w:p>
    <w:p w14:paraId="39B52F11" w14:textId="1705E202"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ascii="Times New Roman" w:hAnsi="Times New Roman" w:cs="Times New Roman"/>
          <w:sz w:val="24"/>
          <w:szCs w:val="24"/>
        </w:rPr>
        <w:t>stabilizando a tensão de</w:t>
      </w:r>
      <w:r w:rsidRPr="003636D9">
        <w:rPr>
          <w:rFonts w:ascii="Times New Roman" w:hAnsi="Times New Roman" w:cs="Times New Roman"/>
          <w:sz w:val="24"/>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jc w:val="both"/>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jc w:val="both"/>
        <w:rPr>
          <w:ins w:id="129" w:author="Mateus Berardo de Souza Terra" w:date="2016-02-09T11:44:00Z"/>
          <w:b/>
          <w:color w:val="000000"/>
          <w:sz w:val="28"/>
          <w:szCs w:val="28"/>
          <w:u w:val="single"/>
        </w:rPr>
      </w:pPr>
      <w:ins w:id="130"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jc w:val="both"/>
        <w:rPr>
          <w:rFonts w:ascii="Times New Roman" w:hAnsi="Times New Roman" w:cs="Times New Roman"/>
          <w:sz w:val="24"/>
          <w:szCs w:val="24"/>
        </w:rPr>
      </w:pPr>
    </w:p>
    <w:p w14:paraId="592F291F" w14:textId="77777777" w:rsidR="00140C6A" w:rsidRDefault="00140C6A" w:rsidP="003636D9">
      <w:pPr>
        <w:spacing w:after="30"/>
        <w:jc w:val="both"/>
        <w:rPr>
          <w:rFonts w:ascii="Times New Roman" w:hAnsi="Times New Roman" w:cs="Times New Roman"/>
          <w:color w:val="000000"/>
        </w:rPr>
      </w:pPr>
      <w:r w:rsidRPr="003636D9">
        <w:rPr>
          <w:rFonts w:ascii="Times New Roman" w:hAnsi="Times New Roman" w:cs="Times New Roman"/>
          <w:sz w:val="24"/>
          <w:szCs w:val="24"/>
        </w:rPr>
        <w:tab/>
      </w:r>
      <w:ins w:id="131" w:author="Mateus Berardo de Souza Terra" w:date="2016-02-09T11:44:00Z">
        <w:r w:rsidRPr="003636D9">
          <w:rPr>
            <w:rFonts w:ascii="Times New Roman" w:hAnsi="Times New Roman" w:cs="Times New Roman"/>
            <w:color w:val="000000"/>
          </w:rPr>
          <w:t>Abra a IDE do Brino e digite o código abaixo ou baixe</w:t>
        </w:r>
      </w:ins>
      <w:r w:rsidRPr="003636D9">
        <w:rPr>
          <w:rFonts w:ascii="Times New Roman" w:hAnsi="Times New Roman" w:cs="Times New Roman"/>
          <w:color w:val="000000"/>
        </w:rPr>
        <w:t>-o</w:t>
      </w:r>
      <w:ins w:id="132" w:author="Mateus Berardo de Souza Terra" w:date="2016-02-09T11:44:00Z">
        <w:r w:rsidRPr="003636D9">
          <w:rPr>
            <w:rFonts w:ascii="Times New Roman" w:hAnsi="Times New Roman" w:cs="Times New Roman"/>
            <w:color w:val="000000"/>
          </w:rPr>
          <w:t xml:space="preserve"> da página do </w:t>
        </w:r>
      </w:ins>
      <w:r w:rsidRPr="003636D9">
        <w:rPr>
          <w:rFonts w:ascii="Times New Roman" w:hAnsi="Times New Roman" w:cs="Times New Roman"/>
          <w:color w:val="000000"/>
        </w:rPr>
        <w:t>GitHub</w:t>
      </w:r>
      <w:ins w:id="133" w:author="Mateus Berardo de Souza Terra" w:date="2016-02-09T11:44:00Z">
        <w:r w:rsidRPr="003636D9">
          <w:rPr>
            <w:rFonts w:ascii="Times New Roman" w:hAnsi="Times New Roman" w:cs="Times New Roman"/>
            <w:color w:val="000000"/>
          </w:rPr>
          <w:t xml:space="preserve"> da apostila</w:t>
        </w:r>
      </w:ins>
      <w:ins w:id="134" w:author="Mateus Berardo de Souza Terra" w:date="2016-02-09T11:45:00Z">
        <w:r w:rsidRPr="003636D9">
          <w:rPr>
            <w:rFonts w:ascii="Times New Roman" w:hAnsi="Times New Roman" w:cs="Times New Roman"/>
            <w:color w:val="000000"/>
          </w:rPr>
          <w:t>.</w:t>
        </w:r>
      </w:ins>
    </w:p>
    <w:p w14:paraId="7ED026CA" w14:textId="77777777" w:rsidR="00D45940" w:rsidRPr="00935953" w:rsidRDefault="00D45940" w:rsidP="003636D9">
      <w:pPr>
        <w:spacing w:after="30"/>
        <w:jc w:val="both"/>
        <w:rPr>
          <w:rFonts w:ascii="Times New Roman" w:hAnsi="Times New Roman" w:cs="Times New Roman"/>
          <w:color w:val="000000"/>
          <w:sz w:val="24"/>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2D455D">
            <w:pPr>
              <w:spacing w:after="30"/>
              <w:rPr>
                <w:rFonts w:ascii="Times New Roman" w:hAnsi="Times New Roman" w:cs="Times New Roman"/>
                <w:color w:val="000000"/>
              </w:rPr>
            </w:pPr>
            <w:r w:rsidRPr="003636D9">
              <w:rPr>
                <w:rFonts w:ascii="Times New Roman" w:hAnsi="Times New Roman" w:cs="Times New Roman"/>
                <w:color w:val="000000"/>
              </w:rPr>
              <w:t>//Projeto 3</w:t>
            </w:r>
            <w:r w:rsidR="00060A40">
              <w:rPr>
                <w:rFonts w:ascii="Times New Roman" w:hAnsi="Times New Roman" w:cs="Times New Roman"/>
                <w:color w:val="000000"/>
              </w:rPr>
              <w:t xml:space="preserve"> – Leitura Analógica Para USB</w:t>
            </w:r>
          </w:p>
          <w:p w14:paraId="652A2ED0" w14:textId="77777777" w:rsidR="003636D9" w:rsidRPr="003636D9" w:rsidRDefault="003636D9" w:rsidP="002D455D">
            <w:pPr>
              <w:spacing w:after="30"/>
              <w:rPr>
                <w:rFonts w:ascii="Times New Roman" w:hAnsi="Times New Roman" w:cs="Times New Roman"/>
                <w:color w:val="000000"/>
              </w:rPr>
            </w:pPr>
          </w:p>
          <w:p w14:paraId="77D14845" w14:textId="7922BEE3" w:rsidR="00140C6A" w:rsidRPr="003636D9" w:rsidRDefault="00140C6A" w:rsidP="002D455D">
            <w:pPr>
              <w:spacing w:after="30"/>
              <w:rPr>
                <w:rFonts w:ascii="Times New Roman" w:hAnsi="Times New Roman" w:cs="Times New Roman"/>
                <w:color w:val="000000"/>
              </w:rPr>
            </w:pPr>
            <w:proofErr w:type="spellStart"/>
            <w:r w:rsidRPr="003636D9">
              <w:rPr>
                <w:rFonts w:ascii="Times New Roman" w:hAnsi="Times New Roman" w:cs="Times New Roman"/>
                <w:color w:val="000000"/>
              </w:rPr>
              <w:t>Numero</w:t>
            </w:r>
            <w:proofErr w:type="spellEnd"/>
            <w:r w:rsidRPr="003636D9">
              <w:rPr>
                <w:rFonts w:ascii="Times New Roman" w:hAnsi="Times New Roman" w:cs="Times New Roman"/>
                <w:color w:val="000000"/>
              </w:rPr>
              <w:t xml:space="preserve"> Constante </w:t>
            </w:r>
            <w:r w:rsidR="003636D9" w:rsidRPr="003636D9">
              <w:rPr>
                <w:rFonts w:ascii="Times New Roman" w:hAnsi="Times New Roman" w:cs="Times New Roman"/>
                <w:color w:val="000000"/>
              </w:rPr>
              <w:t>A</w:t>
            </w:r>
            <w:r w:rsidR="00060A40">
              <w:rPr>
                <w:rFonts w:ascii="Times New Roman" w:hAnsi="Times New Roman" w:cs="Times New Roman"/>
                <w:color w:val="000000"/>
              </w:rPr>
              <w:t>LDR = 0;</w:t>
            </w:r>
          </w:p>
          <w:p w14:paraId="32CE70E3" w14:textId="45020F03" w:rsidR="00140C6A" w:rsidRPr="003636D9" w:rsidRDefault="00140C6A" w:rsidP="002D455D">
            <w:pPr>
              <w:spacing w:after="30"/>
              <w:rPr>
                <w:rFonts w:ascii="Times New Roman" w:hAnsi="Times New Roman" w:cs="Times New Roman"/>
                <w:color w:val="000000"/>
              </w:rPr>
            </w:pPr>
            <w:proofErr w:type="spellStart"/>
            <w:r w:rsidRPr="003636D9">
              <w:rPr>
                <w:rFonts w:ascii="Times New Roman" w:hAnsi="Times New Roman" w:cs="Times New Roman"/>
                <w:color w:val="000000"/>
              </w:rPr>
              <w:t>Numero</w:t>
            </w:r>
            <w:proofErr w:type="spellEnd"/>
            <w:r w:rsidRPr="003636D9">
              <w:rPr>
                <w:rFonts w:ascii="Times New Roman" w:hAnsi="Times New Roman" w:cs="Times New Roman"/>
                <w:color w:val="000000"/>
              </w:rPr>
              <w:t xml:space="preserve"> leitura;</w:t>
            </w:r>
          </w:p>
          <w:p w14:paraId="34CD702F" w14:textId="77777777" w:rsidR="00140C6A" w:rsidRPr="003636D9" w:rsidRDefault="00140C6A" w:rsidP="002D455D">
            <w:pPr>
              <w:spacing w:after="30"/>
              <w:rPr>
                <w:rFonts w:ascii="Times New Roman" w:hAnsi="Times New Roman" w:cs="Times New Roman"/>
                <w:color w:val="000000"/>
              </w:rPr>
            </w:pPr>
          </w:p>
          <w:p w14:paraId="48558BFF" w14:textId="77777777" w:rsidR="00140C6A" w:rsidRPr="003636D9" w:rsidRDefault="00140C6A" w:rsidP="002D455D">
            <w:pPr>
              <w:spacing w:after="30"/>
              <w:rPr>
                <w:rFonts w:ascii="Times New Roman" w:hAnsi="Times New Roman" w:cs="Times New Roman"/>
                <w:color w:val="000000"/>
              </w:rPr>
            </w:pPr>
            <w:proofErr w:type="spellStart"/>
            <w:proofErr w:type="gramStart"/>
            <w:r w:rsidRPr="003636D9">
              <w:rPr>
                <w:rFonts w:ascii="Times New Roman" w:hAnsi="Times New Roman" w:cs="Times New Roman"/>
                <w:color w:val="000000"/>
              </w:rPr>
              <w:t>Configuracao</w:t>
            </w:r>
            <w:proofErr w:type="spellEnd"/>
            <w:r w:rsidRPr="003636D9">
              <w:rPr>
                <w:rFonts w:ascii="Times New Roman" w:hAnsi="Times New Roman" w:cs="Times New Roman"/>
                <w:color w:val="000000"/>
              </w:rPr>
              <w:t>(</w:t>
            </w:r>
            <w:proofErr w:type="gramEnd"/>
            <w:r w:rsidRPr="003636D9">
              <w:rPr>
                <w:rFonts w:ascii="Times New Roman" w:hAnsi="Times New Roman" w:cs="Times New Roman"/>
                <w:color w:val="000000"/>
              </w:rPr>
              <w:t>) {</w:t>
            </w:r>
          </w:p>
          <w:p w14:paraId="14E89613" w14:textId="4EDB09AA" w:rsidR="00140C6A" w:rsidRPr="003636D9" w:rsidRDefault="00140C6A" w:rsidP="000F1E4F">
            <w:pPr>
              <w:spacing w:after="30"/>
              <w:ind w:left="720"/>
              <w:rPr>
                <w:rFonts w:ascii="Times New Roman" w:hAnsi="Times New Roman" w:cs="Times New Roman"/>
                <w:color w:val="000000"/>
              </w:rPr>
            </w:pPr>
            <w:proofErr w:type="spellStart"/>
            <w:r w:rsidRPr="003636D9">
              <w:rPr>
                <w:rFonts w:ascii="Times New Roman" w:hAnsi="Times New Roman" w:cs="Times New Roman"/>
                <w:color w:val="000000"/>
              </w:rPr>
              <w:t>USB.conectar</w:t>
            </w:r>
            <w:proofErr w:type="spellEnd"/>
            <w:r w:rsidRPr="003636D9">
              <w:rPr>
                <w:rFonts w:ascii="Times New Roman" w:hAnsi="Times New Roman" w:cs="Times New Roman"/>
                <w:color w:val="000000"/>
              </w:rPr>
              <w:t>(9600);</w:t>
            </w:r>
          </w:p>
          <w:p w14:paraId="39D2019D"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p w14:paraId="4894AC0B" w14:textId="77777777" w:rsidR="00140C6A" w:rsidRPr="003636D9" w:rsidRDefault="00140C6A" w:rsidP="002D455D">
            <w:pPr>
              <w:spacing w:after="30"/>
              <w:rPr>
                <w:rFonts w:ascii="Times New Roman" w:hAnsi="Times New Roman" w:cs="Times New Roman"/>
                <w:color w:val="000000"/>
              </w:rPr>
            </w:pPr>
          </w:p>
          <w:p w14:paraId="0A98EAD4" w14:textId="77777777" w:rsidR="00140C6A" w:rsidRPr="003636D9" w:rsidRDefault="00140C6A" w:rsidP="002D455D">
            <w:pPr>
              <w:spacing w:after="30"/>
              <w:rPr>
                <w:rFonts w:ascii="Times New Roman" w:hAnsi="Times New Roman" w:cs="Times New Roman"/>
                <w:color w:val="000000"/>
              </w:rPr>
            </w:pPr>
            <w:proofErr w:type="gramStart"/>
            <w:r w:rsidRPr="003636D9">
              <w:rPr>
                <w:rFonts w:ascii="Times New Roman" w:hAnsi="Times New Roman" w:cs="Times New Roman"/>
                <w:color w:val="000000"/>
              </w:rPr>
              <w:t>Principal(</w:t>
            </w:r>
            <w:proofErr w:type="gramEnd"/>
            <w:r w:rsidRPr="003636D9">
              <w:rPr>
                <w:rFonts w:ascii="Times New Roman" w:hAnsi="Times New Roman" w:cs="Times New Roman"/>
                <w:color w:val="000000"/>
              </w:rPr>
              <w:t>) {</w:t>
            </w:r>
          </w:p>
          <w:p w14:paraId="27758FC6" w14:textId="7FE6ECE7"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leitura</w:t>
            </w:r>
            <w:proofErr w:type="gramEnd"/>
            <w:r w:rsidRPr="003636D9">
              <w:rPr>
                <w:rFonts w:ascii="Times New Roman" w:hAnsi="Times New Roman" w:cs="Times New Roman"/>
                <w:color w:val="000000"/>
              </w:rPr>
              <w:t xml:space="preserve"> = </w:t>
            </w:r>
            <w:proofErr w:type="spellStart"/>
            <w:r w:rsidRPr="003636D9">
              <w:rPr>
                <w:rFonts w:ascii="Times New Roman" w:hAnsi="Times New Roman" w:cs="Times New Roman"/>
                <w:color w:val="000000"/>
              </w:rPr>
              <w:t>Pino.</w:t>
            </w:r>
            <w:r w:rsidR="003636D9" w:rsidRPr="003636D9">
              <w:rPr>
                <w:rFonts w:ascii="Times New Roman" w:hAnsi="Times New Roman" w:cs="Times New Roman"/>
                <w:color w:val="000000"/>
              </w:rPr>
              <w:t>ler</w:t>
            </w:r>
            <w:proofErr w:type="spellEnd"/>
            <w:r w:rsidRPr="003636D9">
              <w:rPr>
                <w:rFonts w:ascii="Times New Roman" w:hAnsi="Times New Roman" w:cs="Times New Roman"/>
                <w:color w:val="000000"/>
              </w:rPr>
              <w:t>(</w:t>
            </w:r>
            <w:r w:rsidR="003636D9" w:rsidRPr="003636D9">
              <w:rPr>
                <w:rFonts w:ascii="Times New Roman" w:hAnsi="Times New Roman" w:cs="Times New Roman"/>
                <w:color w:val="000000"/>
              </w:rPr>
              <w:t>A</w:t>
            </w:r>
            <w:r w:rsidRPr="003636D9">
              <w:rPr>
                <w:rFonts w:ascii="Times New Roman" w:hAnsi="Times New Roman" w:cs="Times New Roman"/>
                <w:color w:val="000000"/>
              </w:rPr>
              <w:t>LDR);</w:t>
            </w:r>
          </w:p>
          <w:p w14:paraId="641960B7" w14:textId="0BA1CEE3" w:rsidR="00140C6A" w:rsidRPr="003636D9" w:rsidRDefault="00140C6A" w:rsidP="000F1E4F">
            <w:pPr>
              <w:spacing w:after="30"/>
              <w:ind w:left="720"/>
              <w:rPr>
                <w:rFonts w:ascii="Times New Roman" w:hAnsi="Times New Roman" w:cs="Times New Roman"/>
                <w:color w:val="000000"/>
              </w:rPr>
            </w:pPr>
            <w:proofErr w:type="spellStart"/>
            <w:r w:rsidRPr="003636D9">
              <w:rPr>
                <w:rFonts w:ascii="Times New Roman" w:hAnsi="Times New Roman" w:cs="Times New Roman"/>
                <w:color w:val="000000"/>
              </w:rPr>
              <w:t>USB.enviar</w:t>
            </w:r>
            <w:r w:rsidR="00060A40">
              <w:rPr>
                <w:rFonts w:ascii="Times New Roman" w:hAnsi="Times New Roman" w:cs="Times New Roman"/>
                <w:color w:val="000000"/>
              </w:rPr>
              <w:t>ln</w:t>
            </w:r>
            <w:proofErr w:type="spellEnd"/>
            <w:r w:rsidRPr="003636D9">
              <w:rPr>
                <w:rFonts w:ascii="Times New Roman" w:hAnsi="Times New Roman" w:cs="Times New Roman"/>
                <w:color w:val="000000"/>
              </w:rPr>
              <w:t>(leitura);</w:t>
            </w:r>
          </w:p>
          <w:p w14:paraId="3CA038C1" w14:textId="3628E90E"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esperar(</w:t>
            </w:r>
            <w:proofErr w:type="gramEnd"/>
            <w:r w:rsidRPr="003636D9">
              <w:rPr>
                <w:rFonts w:ascii="Times New Roman" w:hAnsi="Times New Roman" w:cs="Times New Roman"/>
                <w:color w:val="000000"/>
              </w:rPr>
              <w:t>500);</w:t>
            </w:r>
          </w:p>
          <w:p w14:paraId="54B4EE5C" w14:textId="73B6872C"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tc>
      </w:tr>
    </w:tbl>
    <w:p w14:paraId="0FB97660" w14:textId="77777777" w:rsidR="00935953" w:rsidRPr="00935953" w:rsidRDefault="00935953" w:rsidP="003636D9">
      <w:pPr>
        <w:pStyle w:val="NormalWeb"/>
        <w:shd w:val="clear" w:color="auto" w:fill="FFFFFF"/>
        <w:spacing w:before="0" w:beforeAutospacing="0" w:after="30" w:afterAutospacing="0"/>
        <w:jc w:val="both"/>
        <w:rPr>
          <w:color w:val="000000"/>
          <w:szCs w:val="28"/>
        </w:rPr>
      </w:pPr>
    </w:p>
    <w:p w14:paraId="09C3F1E8" w14:textId="77777777" w:rsidR="00140C6A" w:rsidRPr="003636D9" w:rsidRDefault="00140C6A"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7C8F9F80" w14:textId="77777777" w:rsidR="003636D9" w:rsidRPr="003636D9" w:rsidRDefault="003636D9" w:rsidP="003636D9">
      <w:pPr>
        <w:spacing w:after="30"/>
        <w:jc w:val="both"/>
        <w:rPr>
          <w:rFonts w:ascii="Times New Roman" w:hAnsi="Times New Roman" w:cs="Times New Roman"/>
          <w:sz w:val="24"/>
          <w:szCs w:val="24"/>
        </w:rPr>
      </w:pPr>
    </w:p>
    <w:p w14:paraId="3D240C40" w14:textId="2CE6EB09"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jc w:val="both"/>
        <w:rPr>
          <w:rFonts w:ascii="Times New Roman" w:hAnsi="Times New Roman" w:cs="Times New Roman"/>
          <w:sz w:val="24"/>
          <w:szCs w:val="24"/>
        </w:rPr>
      </w:pPr>
    </w:p>
    <w:p w14:paraId="2AF6CB38" w14:textId="77777777" w:rsidR="00140C6A" w:rsidRPr="003636D9" w:rsidRDefault="00140C6A" w:rsidP="003636D9">
      <w:pPr>
        <w:spacing w:after="30" w:line="240" w:lineRule="auto"/>
        <w:jc w:val="both"/>
        <w:rPr>
          <w:rFonts w:ascii="Times New Roman" w:hAnsi="Times New Roman" w:cs="Times New Roman"/>
          <w:i/>
          <w:color w:val="000000"/>
        </w:rPr>
      </w:pPr>
      <w:r w:rsidRPr="003636D9">
        <w:rPr>
          <w:rFonts w:ascii="Times New Roman" w:hAnsi="Times New Roman" w:cs="Times New Roman"/>
          <w:sz w:val="24"/>
          <w:szCs w:val="24"/>
        </w:rPr>
        <w:tab/>
      </w:r>
      <w:proofErr w:type="spellStart"/>
      <w:r w:rsidRPr="003636D9">
        <w:rPr>
          <w:rFonts w:ascii="Times New Roman" w:hAnsi="Times New Roman" w:cs="Times New Roman"/>
          <w:i/>
          <w:color w:val="000000"/>
        </w:rPr>
        <w:t>Numero</w:t>
      </w:r>
      <w:proofErr w:type="spellEnd"/>
      <w:r w:rsidRPr="003636D9">
        <w:rPr>
          <w:rFonts w:ascii="Times New Roman" w:hAnsi="Times New Roman" w:cs="Times New Roman"/>
          <w:i/>
          <w:color w:val="000000"/>
        </w:rPr>
        <w:t xml:space="preserve"> LDR = 0; </w:t>
      </w:r>
    </w:p>
    <w:p w14:paraId="58DEE042" w14:textId="77777777" w:rsidR="00140C6A" w:rsidRPr="003636D9" w:rsidRDefault="00140C6A" w:rsidP="003636D9">
      <w:pPr>
        <w:spacing w:after="30"/>
        <w:ind w:firstLine="708"/>
        <w:jc w:val="both"/>
        <w:rPr>
          <w:rFonts w:ascii="Times New Roman" w:hAnsi="Times New Roman" w:cs="Times New Roman"/>
          <w:i/>
          <w:color w:val="000000"/>
        </w:rPr>
      </w:pPr>
      <w:proofErr w:type="spellStart"/>
      <w:r w:rsidRPr="003636D9">
        <w:rPr>
          <w:rFonts w:ascii="Times New Roman" w:hAnsi="Times New Roman" w:cs="Times New Roman"/>
          <w:i/>
          <w:color w:val="000000"/>
        </w:rPr>
        <w:t>Numero</w:t>
      </w:r>
      <w:proofErr w:type="spellEnd"/>
      <w:r w:rsidRPr="003636D9">
        <w:rPr>
          <w:rFonts w:ascii="Times New Roman" w:hAnsi="Times New Roman" w:cs="Times New Roman"/>
          <w:i/>
          <w:color w:val="000000"/>
        </w:rPr>
        <w:t xml:space="preserve"> leitura = 0;</w:t>
      </w:r>
    </w:p>
    <w:p w14:paraId="7DE88F69" w14:textId="77777777" w:rsidR="00D45940" w:rsidRDefault="00D45940" w:rsidP="003636D9">
      <w:pPr>
        <w:spacing w:after="30"/>
        <w:jc w:val="both"/>
        <w:rPr>
          <w:rFonts w:ascii="Times New Roman" w:hAnsi="Times New Roman" w:cs="Times New Roman"/>
          <w:sz w:val="24"/>
          <w:szCs w:val="24"/>
        </w:rPr>
      </w:pPr>
    </w:p>
    <w:p w14:paraId="794E37AA" w14:textId="77777777" w:rsidR="00140C6A"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Depois, inicia-se a comunicação serial via USB para que seja possível apresentar os dados lidos pelo Arduino na tela do computador:</w:t>
      </w:r>
    </w:p>
    <w:p w14:paraId="5DD2AA7A" w14:textId="77777777" w:rsidR="00D45940" w:rsidRPr="003636D9" w:rsidRDefault="00D45940" w:rsidP="003636D9">
      <w:pPr>
        <w:spacing w:after="30"/>
        <w:jc w:val="both"/>
        <w:rPr>
          <w:rFonts w:ascii="Times New Roman" w:hAnsi="Times New Roman" w:cs="Times New Roman"/>
          <w:sz w:val="24"/>
          <w:szCs w:val="24"/>
        </w:rPr>
      </w:pPr>
    </w:p>
    <w:p w14:paraId="48BA5FFB" w14:textId="77777777" w:rsidR="00140C6A" w:rsidRPr="003636D9" w:rsidRDefault="00140C6A" w:rsidP="003636D9">
      <w:pPr>
        <w:spacing w:after="30"/>
        <w:ind w:firstLine="708"/>
        <w:jc w:val="both"/>
        <w:rPr>
          <w:rFonts w:ascii="Times New Roman" w:hAnsi="Times New Roman" w:cs="Times New Roman"/>
          <w:i/>
          <w:sz w:val="24"/>
          <w:szCs w:val="24"/>
        </w:rPr>
      </w:pPr>
      <w:proofErr w:type="spellStart"/>
      <w:r w:rsidRPr="003636D9">
        <w:rPr>
          <w:rFonts w:ascii="Times New Roman" w:hAnsi="Times New Roman" w:cs="Times New Roman"/>
          <w:i/>
          <w:sz w:val="24"/>
          <w:szCs w:val="24"/>
        </w:rPr>
        <w:t>USB.conectar</w:t>
      </w:r>
      <w:proofErr w:type="spellEnd"/>
      <w:r w:rsidRPr="003636D9">
        <w:rPr>
          <w:rFonts w:ascii="Times New Roman" w:hAnsi="Times New Roman" w:cs="Times New Roman"/>
          <w:i/>
          <w:sz w:val="24"/>
          <w:szCs w:val="24"/>
        </w:rPr>
        <w:t>(9600);</w:t>
      </w:r>
    </w:p>
    <w:p w14:paraId="75E2E38F" w14:textId="77777777" w:rsidR="00D45940" w:rsidRDefault="00D45940" w:rsidP="003636D9">
      <w:pPr>
        <w:spacing w:after="30"/>
        <w:jc w:val="both"/>
        <w:rPr>
          <w:rFonts w:ascii="Times New Roman" w:hAnsi="Times New Roman" w:cs="Times New Roman"/>
          <w:sz w:val="24"/>
          <w:szCs w:val="24"/>
        </w:rPr>
      </w:pPr>
    </w:p>
    <w:p w14:paraId="3100F754" w14:textId="77777777"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A primeira linha do </w:t>
      </w: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 é:</w:t>
      </w:r>
    </w:p>
    <w:p w14:paraId="1C40CB9A" w14:textId="77777777" w:rsidR="00D45940" w:rsidRDefault="00D45940" w:rsidP="003636D9">
      <w:pPr>
        <w:spacing w:after="30"/>
        <w:ind w:firstLine="708"/>
        <w:jc w:val="both"/>
        <w:rPr>
          <w:rFonts w:ascii="Times New Roman" w:hAnsi="Times New Roman" w:cs="Times New Roman"/>
          <w:i/>
          <w:color w:val="000000"/>
        </w:rPr>
      </w:pPr>
    </w:p>
    <w:p w14:paraId="0D1D0E83" w14:textId="02A20C40" w:rsidR="00140C6A" w:rsidRPr="003636D9" w:rsidRDefault="00140C6A" w:rsidP="003636D9">
      <w:pPr>
        <w:spacing w:after="30"/>
        <w:ind w:firstLine="708"/>
        <w:jc w:val="both"/>
        <w:rPr>
          <w:rFonts w:ascii="Times New Roman" w:hAnsi="Times New Roman" w:cs="Times New Roman"/>
          <w:i/>
          <w:color w:val="000000"/>
        </w:rPr>
      </w:pPr>
      <w:proofErr w:type="gramStart"/>
      <w:r w:rsidRPr="003636D9">
        <w:rPr>
          <w:rFonts w:ascii="Times New Roman" w:hAnsi="Times New Roman" w:cs="Times New Roman"/>
          <w:i/>
          <w:color w:val="000000"/>
        </w:rPr>
        <w:t>leitura</w:t>
      </w:r>
      <w:proofErr w:type="gramEnd"/>
      <w:r w:rsidRPr="003636D9">
        <w:rPr>
          <w:rFonts w:ascii="Times New Roman" w:hAnsi="Times New Roman" w:cs="Times New Roman"/>
          <w:i/>
          <w:color w:val="000000"/>
        </w:rPr>
        <w:t xml:space="preserve"> = </w:t>
      </w:r>
      <w:proofErr w:type="spellStart"/>
      <w:r w:rsidRPr="003636D9">
        <w:rPr>
          <w:rFonts w:ascii="Times New Roman" w:hAnsi="Times New Roman" w:cs="Times New Roman"/>
          <w:i/>
          <w:color w:val="000000"/>
        </w:rPr>
        <w:t>Pino.ler</w:t>
      </w:r>
      <w:proofErr w:type="spellEnd"/>
      <w:r w:rsidR="00060A40">
        <w:rPr>
          <w:rFonts w:ascii="Times New Roman" w:hAnsi="Times New Roman" w:cs="Times New Roman"/>
          <w:i/>
          <w:color w:val="000000"/>
        </w:rPr>
        <w:t>(ALDR)</w:t>
      </w:r>
      <w:r w:rsidRPr="003636D9">
        <w:rPr>
          <w:rFonts w:ascii="Times New Roman" w:hAnsi="Times New Roman" w:cs="Times New Roman"/>
          <w:i/>
          <w:color w:val="000000"/>
        </w:rPr>
        <w:t xml:space="preserve"> </w:t>
      </w:r>
    </w:p>
    <w:p w14:paraId="7CCFA716" w14:textId="77777777" w:rsidR="00D45940" w:rsidRDefault="00D45940" w:rsidP="003636D9">
      <w:pPr>
        <w:spacing w:after="30"/>
        <w:jc w:val="both"/>
        <w:rPr>
          <w:rFonts w:ascii="Times New Roman" w:hAnsi="Times New Roman" w:cs="Times New Roman"/>
          <w:color w:val="000000"/>
          <w:sz w:val="24"/>
          <w:szCs w:val="24"/>
        </w:rPr>
      </w:pPr>
    </w:p>
    <w:p w14:paraId="13D05072" w14:textId="77777777" w:rsidR="00E651ED" w:rsidRDefault="00140C6A"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Ela faz a leitura da porta analógica onde está conectado o LDR (no caso a porta A0) e atribui o</w:t>
      </w:r>
      <w:r w:rsidR="003636D9" w:rsidRPr="003636D9">
        <w:rPr>
          <w:rFonts w:ascii="Times New Roman" w:hAnsi="Times New Roman" w:cs="Times New Roman"/>
          <w:color w:val="000000"/>
          <w:sz w:val="24"/>
          <w:szCs w:val="24"/>
        </w:rPr>
        <w:t xml:space="preserve"> valor dessa medida a variável “</w:t>
      </w:r>
      <w:r w:rsidRPr="003636D9">
        <w:rPr>
          <w:rFonts w:ascii="Times New Roman" w:hAnsi="Times New Roman" w:cs="Times New Roman"/>
          <w:i/>
          <w:color w:val="000000"/>
          <w:sz w:val="24"/>
          <w:szCs w:val="24"/>
        </w:rPr>
        <w:t>leitura</w:t>
      </w:r>
      <w:r w:rsidR="003636D9" w:rsidRPr="003636D9">
        <w:rPr>
          <w:rFonts w:ascii="Times New Roman" w:hAnsi="Times New Roman" w:cs="Times New Roman"/>
          <w:color w:val="000000"/>
          <w:sz w:val="24"/>
          <w:szCs w:val="24"/>
        </w:rPr>
        <w:t>”</w:t>
      </w:r>
      <w:r w:rsidRPr="003636D9">
        <w:rPr>
          <w:rFonts w:ascii="Times New Roman" w:hAnsi="Times New Roman" w:cs="Times New Roman"/>
          <w:color w:val="000000"/>
          <w:sz w:val="24"/>
          <w:szCs w:val="24"/>
        </w:rPr>
        <w:t xml:space="preserve"> para que possa ser e</w:t>
      </w:r>
      <w:r w:rsidR="00E651ED">
        <w:rPr>
          <w:rFonts w:ascii="Times New Roman" w:hAnsi="Times New Roman" w:cs="Times New Roman"/>
          <w:color w:val="000000"/>
          <w:sz w:val="24"/>
          <w:szCs w:val="24"/>
        </w:rPr>
        <w:t>xibida tela pela próxima linha.</w:t>
      </w:r>
    </w:p>
    <w:p w14:paraId="78EBE689" w14:textId="77777777" w:rsidR="00E651ED" w:rsidRDefault="00E651ED" w:rsidP="003636D9">
      <w:pPr>
        <w:spacing w:after="30"/>
        <w:jc w:val="both"/>
        <w:rPr>
          <w:rFonts w:ascii="Times New Roman" w:hAnsi="Times New Roman" w:cs="Times New Roman"/>
          <w:color w:val="000000"/>
          <w:sz w:val="24"/>
          <w:szCs w:val="24"/>
        </w:rPr>
      </w:pPr>
    </w:p>
    <w:p w14:paraId="2FF44D9E" w14:textId="17918FDC" w:rsidR="00E651ED" w:rsidRPr="00E651ED" w:rsidRDefault="00E651ED" w:rsidP="003636D9">
      <w:pPr>
        <w:spacing w:after="30"/>
        <w:jc w:val="both"/>
        <w:rPr>
          <w:rFonts w:ascii="Times New Roman" w:hAnsi="Times New Roman" w:cs="Times New Roman"/>
          <w:i/>
          <w:color w:val="000000"/>
          <w:sz w:val="24"/>
          <w:szCs w:val="24"/>
        </w:rPr>
      </w:pPr>
      <w:r>
        <w:rPr>
          <w:rFonts w:ascii="Times New Roman" w:hAnsi="Times New Roman" w:cs="Times New Roman"/>
          <w:color w:val="000000"/>
          <w:sz w:val="24"/>
          <w:szCs w:val="24"/>
        </w:rPr>
        <w:tab/>
      </w:r>
      <w:proofErr w:type="spellStart"/>
      <w:r>
        <w:rPr>
          <w:rFonts w:ascii="Times New Roman" w:hAnsi="Times New Roman" w:cs="Times New Roman"/>
          <w:i/>
          <w:color w:val="000000"/>
          <w:sz w:val="24"/>
          <w:szCs w:val="24"/>
        </w:rPr>
        <w:t>USB.enviarln</w:t>
      </w:r>
      <w:proofErr w:type="spellEnd"/>
      <w:r>
        <w:rPr>
          <w:rFonts w:ascii="Times New Roman" w:hAnsi="Times New Roman" w:cs="Times New Roman"/>
          <w:i/>
          <w:color w:val="000000"/>
          <w:sz w:val="24"/>
          <w:szCs w:val="24"/>
        </w:rPr>
        <w:t>(leitura);</w:t>
      </w:r>
    </w:p>
    <w:p w14:paraId="51B4DE6B" w14:textId="77777777" w:rsidR="00E651ED" w:rsidRDefault="00E651ED" w:rsidP="003636D9">
      <w:pPr>
        <w:spacing w:after="30"/>
        <w:jc w:val="both"/>
        <w:rPr>
          <w:rFonts w:ascii="Times New Roman" w:hAnsi="Times New Roman" w:cs="Times New Roman"/>
          <w:color w:val="000000"/>
          <w:sz w:val="24"/>
          <w:szCs w:val="24"/>
        </w:rPr>
      </w:pPr>
    </w:p>
    <w:p w14:paraId="459A8C8F" w14:textId="431FCB71" w:rsidR="00E651ED" w:rsidRDefault="00E651ED" w:rsidP="00E651ED">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w:t>
      </w:r>
      <w:r w:rsidR="00140C6A" w:rsidRPr="003636D9">
        <w:rPr>
          <w:rFonts w:ascii="Times New Roman" w:hAnsi="Times New Roman" w:cs="Times New Roman"/>
          <w:color w:val="000000"/>
          <w:sz w:val="24"/>
          <w:szCs w:val="24"/>
        </w:rPr>
        <w:t>or fim, o código possui uma pausa de meio segundo entre uma medida e outra, para facilitar o controle dos dados obtidos.</w:t>
      </w:r>
    </w:p>
    <w:p w14:paraId="35CC7D67" w14:textId="77777777" w:rsidR="002D455D" w:rsidRDefault="002D455D" w:rsidP="00E651ED">
      <w:pPr>
        <w:spacing w:after="30"/>
        <w:jc w:val="both"/>
        <w:rPr>
          <w:rFonts w:ascii="Times New Roman" w:hAnsi="Times New Roman" w:cs="Times New Roman"/>
          <w:color w:val="000000"/>
          <w:sz w:val="24"/>
          <w:szCs w:val="24"/>
        </w:rPr>
      </w:pPr>
    </w:p>
    <w:p w14:paraId="15742C9A" w14:textId="07243F65" w:rsidR="00E651ED" w:rsidRDefault="00E651ED" w:rsidP="00E651ED">
      <w:pPr>
        <w:spacing w:after="30"/>
        <w:jc w:val="both"/>
        <w:rPr>
          <w:rFonts w:ascii="Times New Roman" w:hAnsi="Times New Roman" w:cs="Times New Roman"/>
          <w:i/>
          <w:color w:val="000000"/>
          <w:sz w:val="24"/>
          <w:szCs w:val="24"/>
        </w:rPr>
      </w:pPr>
      <w:r>
        <w:rPr>
          <w:rFonts w:ascii="Times New Roman" w:hAnsi="Times New Roman" w:cs="Times New Roman"/>
          <w:i/>
          <w:color w:val="000000"/>
          <w:sz w:val="24"/>
          <w:szCs w:val="24"/>
        </w:rPr>
        <w:tab/>
      </w:r>
      <w:proofErr w:type="gramStart"/>
      <w:r>
        <w:rPr>
          <w:rFonts w:ascii="Times New Roman" w:hAnsi="Times New Roman" w:cs="Times New Roman"/>
          <w:i/>
          <w:color w:val="000000"/>
          <w:sz w:val="24"/>
          <w:szCs w:val="24"/>
        </w:rPr>
        <w:t>esperar(</w:t>
      </w:r>
      <w:proofErr w:type="gramEnd"/>
      <w:r>
        <w:rPr>
          <w:rFonts w:ascii="Times New Roman" w:hAnsi="Times New Roman" w:cs="Times New Roman"/>
          <w:i/>
          <w:color w:val="000000"/>
          <w:sz w:val="24"/>
          <w:szCs w:val="24"/>
        </w:rPr>
        <w:t>500);</w:t>
      </w:r>
    </w:p>
    <w:p w14:paraId="648FC073" w14:textId="26374D74" w:rsidR="002D455D" w:rsidRPr="00935953" w:rsidRDefault="002D455D" w:rsidP="00935953">
      <w:pPr>
        <w:pStyle w:val="NormalWeb"/>
        <w:shd w:val="clear" w:color="auto" w:fill="FFFFFF"/>
        <w:spacing w:before="0" w:beforeAutospacing="0" w:after="30" w:afterAutospacing="0"/>
        <w:jc w:val="both"/>
        <w:rPr>
          <w:color w:val="000000"/>
          <w:szCs w:val="32"/>
        </w:rPr>
      </w:pPr>
    </w:p>
    <w:p w14:paraId="32A330DC" w14:textId="08F0399D" w:rsidR="002D455D" w:rsidRPr="00935953" w:rsidRDefault="002D455D" w:rsidP="00935953">
      <w:pPr>
        <w:pStyle w:val="NormalWeb"/>
        <w:shd w:val="clear" w:color="auto" w:fill="FFFFFF"/>
        <w:spacing w:before="0" w:beforeAutospacing="0" w:after="30" w:afterAutospacing="0"/>
        <w:jc w:val="both"/>
        <w:rPr>
          <w:color w:val="000000"/>
          <w:szCs w:val="32"/>
        </w:rPr>
      </w:pPr>
    </w:p>
    <w:p w14:paraId="0CB124E4" w14:textId="41CD4D21" w:rsidR="003636D9" w:rsidRPr="00400643" w:rsidRDefault="003F59EE" w:rsidP="00400643">
      <w:pPr>
        <w:pStyle w:val="PargrafodaLista"/>
        <w:numPr>
          <w:ilvl w:val="1"/>
          <w:numId w:val="135"/>
        </w:numPr>
        <w:spacing w:after="30"/>
        <w:jc w:val="both"/>
        <w:rPr>
          <w:rFonts w:ascii="Times New Roman" w:hAnsi="Times New Roman" w:cs="Times New Roman"/>
          <w:b/>
          <w:sz w:val="32"/>
          <w:szCs w:val="32"/>
        </w:rPr>
      </w:pPr>
      <w:r w:rsidRPr="00400643">
        <w:rPr>
          <w:rFonts w:ascii="Times New Roman" w:hAnsi="Times New Roman" w:cs="Times New Roman"/>
          <w:b/>
          <w:sz w:val="32"/>
          <w:szCs w:val="32"/>
        </w:rPr>
        <w:t xml:space="preserve">Servo </w:t>
      </w:r>
      <w:r w:rsidR="003636D9" w:rsidRPr="00400643">
        <w:rPr>
          <w:rFonts w:ascii="Times New Roman" w:hAnsi="Times New Roman" w:cs="Times New Roman"/>
          <w:b/>
          <w:sz w:val="32"/>
          <w:szCs w:val="32"/>
        </w:rPr>
        <w:t>controlado por potenciômetro</w:t>
      </w:r>
    </w:p>
    <w:p w14:paraId="22665F94" w14:textId="77777777" w:rsidR="002D455D" w:rsidRPr="00935953" w:rsidRDefault="002D455D" w:rsidP="003636D9">
      <w:pPr>
        <w:spacing w:after="30"/>
        <w:jc w:val="both"/>
        <w:rPr>
          <w:rFonts w:ascii="Times New Roman" w:hAnsi="Times New Roman" w:cs="Times New Roman"/>
          <w:sz w:val="24"/>
          <w:szCs w:val="32"/>
        </w:rPr>
      </w:pPr>
    </w:p>
    <w:p w14:paraId="3EEED9F9" w14:textId="77777777" w:rsidR="003F59EE" w:rsidRPr="003636D9" w:rsidRDefault="003F59E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jc w:val="both"/>
        <w:rPr>
          <w:rFonts w:ascii="Times New Roman" w:hAnsi="Times New Roman" w:cs="Times New Roman"/>
          <w:sz w:val="24"/>
          <w:szCs w:val="24"/>
        </w:rPr>
      </w:pPr>
    </w:p>
    <w:p w14:paraId="6C2CED50"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Sevo motor</w:t>
      </w:r>
    </w:p>
    <w:p w14:paraId="1298F753"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proofErr w:type="spellStart"/>
      <w:r w:rsidRPr="003636D9">
        <w:rPr>
          <w:rFonts w:ascii="Times New Roman" w:hAnsi="Times New Roman" w:cs="Times New Roman"/>
          <w:sz w:val="24"/>
          <w:szCs w:val="24"/>
        </w:rPr>
        <w:t>Protoboard</w:t>
      </w:r>
      <w:proofErr w:type="spellEnd"/>
    </w:p>
    <w:p w14:paraId="1154D5F1"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Potenciômetro de 10K ohms</w:t>
      </w:r>
    </w:p>
    <w:p w14:paraId="0A0FF3C5" w14:textId="77777777" w:rsidR="003636D9" w:rsidRDefault="003636D9" w:rsidP="003636D9">
      <w:pPr>
        <w:pStyle w:val="PargrafodaLista"/>
        <w:spacing w:after="30"/>
        <w:jc w:val="both"/>
        <w:rPr>
          <w:rFonts w:ascii="Times New Roman" w:hAnsi="Times New Roman" w:cs="Times New Roman"/>
          <w:sz w:val="24"/>
          <w:szCs w:val="24"/>
        </w:rPr>
      </w:pPr>
    </w:p>
    <w:p w14:paraId="182EE680" w14:textId="77777777" w:rsidR="00935953" w:rsidRPr="003636D9" w:rsidRDefault="00935953" w:rsidP="003636D9">
      <w:pPr>
        <w:pStyle w:val="PargrafodaLista"/>
        <w:spacing w:after="30"/>
        <w:jc w:val="both"/>
        <w:rPr>
          <w:rFonts w:ascii="Times New Roman" w:hAnsi="Times New Roman" w:cs="Times New Roman"/>
          <w:sz w:val="24"/>
          <w:szCs w:val="24"/>
        </w:rPr>
      </w:pPr>
    </w:p>
    <w:p w14:paraId="7EA02729"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0790AE"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610B3AF7" w14:textId="77777777" w:rsidR="003F59EE" w:rsidRDefault="003F59EE" w:rsidP="003636D9">
      <w:pPr>
        <w:pStyle w:val="NormalWeb"/>
        <w:shd w:val="clear" w:color="auto" w:fill="FFFFFF"/>
        <w:spacing w:before="0" w:beforeAutospacing="0" w:after="30" w:afterAutospacing="0"/>
        <w:ind w:firstLine="360"/>
        <w:jc w:val="both"/>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jc w:val="both"/>
        <w:rPr>
          <w:color w:val="000000"/>
        </w:rPr>
      </w:pPr>
    </w:p>
    <w:p w14:paraId="0EFF4624" w14:textId="5342927F" w:rsidR="002D455D" w:rsidRDefault="003F59EE" w:rsidP="002D455D">
      <w:pPr>
        <w:pStyle w:val="NormalWeb"/>
        <w:shd w:val="clear" w:color="auto" w:fill="FFFFFF"/>
        <w:spacing w:before="0" w:beforeAutospacing="0" w:after="30" w:afterAutospacing="0"/>
        <w:ind w:firstLine="360"/>
        <w:jc w:val="center"/>
        <w:rPr>
          <w:noProof/>
          <w:color w:val="000000"/>
          <w:lang w:val="en-US"/>
        </w:rPr>
      </w:pPr>
      <w:r w:rsidRPr="003636D9">
        <w:rPr>
          <w:noProof/>
          <w:color w:val="000000"/>
          <w:lang w:eastAsia="pt-BR"/>
        </w:rPr>
        <w:drawing>
          <wp:inline distT="0" distB="0" distL="0" distR="0" wp14:anchorId="660CE015" wp14:editId="709F5D65">
            <wp:extent cx="3668852" cy="2400300"/>
            <wp:effectExtent l="0" t="0" r="8255" b="0"/>
            <wp:docPr id="60" name="Imagem 60"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o com poten"/>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75386" cy="2404575"/>
                    </a:xfrm>
                    <a:prstGeom prst="rect">
                      <a:avLst/>
                    </a:prstGeom>
                    <a:noFill/>
                    <a:ln>
                      <a:noFill/>
                    </a:ln>
                  </pic:spPr>
                </pic:pic>
              </a:graphicData>
            </a:graphic>
          </wp:inline>
        </w:drawing>
      </w:r>
    </w:p>
    <w:p w14:paraId="69E7234E" w14:textId="77777777" w:rsidR="00935953" w:rsidRDefault="00935953" w:rsidP="002D455D">
      <w:pPr>
        <w:pStyle w:val="NormalWeb"/>
        <w:shd w:val="clear" w:color="auto" w:fill="FFFFFF"/>
        <w:spacing w:before="0" w:beforeAutospacing="0" w:after="30" w:afterAutospacing="0"/>
        <w:ind w:firstLine="360"/>
        <w:jc w:val="center"/>
        <w:rPr>
          <w:noProof/>
          <w:color w:val="000000"/>
          <w:lang w:val="en-US"/>
        </w:rPr>
      </w:pPr>
    </w:p>
    <w:p w14:paraId="06E2054D" w14:textId="27CD6DF0" w:rsidR="003F59EE" w:rsidRPr="003636D9" w:rsidRDefault="003F59EE" w:rsidP="002D455D">
      <w:pPr>
        <w:pStyle w:val="NormalWeb"/>
        <w:shd w:val="clear" w:color="auto" w:fill="FFFFFF"/>
        <w:spacing w:before="0" w:beforeAutospacing="0" w:after="30" w:afterAutospacing="0"/>
        <w:ind w:firstLine="360"/>
        <w:jc w:val="center"/>
        <w:rPr>
          <w:color w:val="000000"/>
        </w:rPr>
      </w:pPr>
      <w:r w:rsidRPr="003636D9">
        <w:rPr>
          <w:noProof/>
          <w:color w:val="000000"/>
          <w:lang w:eastAsia="pt-BR"/>
        </w:rPr>
        <w:lastRenderedPageBreak/>
        <w:drawing>
          <wp:inline distT="0" distB="0" distL="0" distR="0" wp14:anchorId="16FD848F" wp14:editId="72D19A06">
            <wp:extent cx="2625587" cy="3019425"/>
            <wp:effectExtent l="0" t="6668" r="0" b="0"/>
            <wp:docPr id="59" name="Imagem 59" descr="servo com po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o com poten"/>
                    <pic:cNvPicPr>
                      <a:picLocks noChangeAspect="1" noChangeArrowheads="1"/>
                    </pic:cNvPicPr>
                  </pic:nvPicPr>
                  <pic:blipFill>
                    <a:blip r:embed="rId102" cstate="print">
                      <a:extLst>
                        <a:ext uri="{28A0092B-C50C-407E-A947-70E740481C1C}">
                          <a14:useLocalDpi xmlns:a14="http://schemas.microsoft.com/office/drawing/2010/main" val="0"/>
                        </a:ext>
                      </a:extLst>
                    </a:blip>
                    <a:srcRect l="48587"/>
                    <a:stretch>
                      <a:fillRect/>
                    </a:stretch>
                  </pic:blipFill>
                  <pic:spPr bwMode="auto">
                    <a:xfrm rot="16200000">
                      <a:off x="0" y="0"/>
                      <a:ext cx="2629358" cy="3023761"/>
                    </a:xfrm>
                    <a:prstGeom prst="rect">
                      <a:avLst/>
                    </a:prstGeom>
                    <a:noFill/>
                    <a:ln>
                      <a:noFill/>
                    </a:ln>
                  </pic:spPr>
                </pic:pic>
              </a:graphicData>
            </a:graphic>
          </wp:inline>
        </w:drawing>
      </w:r>
    </w:p>
    <w:p w14:paraId="3A4631F4"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5A4D7DFC" w14:textId="77777777" w:rsidR="00935953" w:rsidRPr="00935953" w:rsidRDefault="00935953" w:rsidP="003636D9">
      <w:pPr>
        <w:pStyle w:val="NormalWeb"/>
        <w:shd w:val="clear" w:color="auto" w:fill="FFFFFF"/>
        <w:spacing w:before="0" w:beforeAutospacing="0" w:after="30" w:afterAutospacing="0"/>
        <w:jc w:val="both"/>
        <w:rPr>
          <w:color w:val="000000"/>
          <w:szCs w:val="28"/>
        </w:rPr>
      </w:pPr>
    </w:p>
    <w:p w14:paraId="27F22035"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ECA64CD" w14:textId="2591B82D" w:rsidR="003F59EE" w:rsidRDefault="003F59EE" w:rsidP="003636D9">
      <w:pPr>
        <w:pStyle w:val="NormalWeb"/>
        <w:shd w:val="clear" w:color="auto" w:fill="FFFFFF"/>
        <w:spacing w:before="0" w:beforeAutospacing="0" w:after="30" w:afterAutospacing="0"/>
        <w:jc w:val="both"/>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Já o potenciômetro deve ter seus pinos 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jc w:val="both"/>
        <w:rPr>
          <w:color w:val="000000"/>
        </w:rPr>
      </w:pPr>
    </w:p>
    <w:p w14:paraId="0589D442" w14:textId="77777777" w:rsidR="003F59EE" w:rsidRPr="003636D9" w:rsidRDefault="003F59EE" w:rsidP="003636D9">
      <w:pPr>
        <w:pStyle w:val="NormalWeb"/>
        <w:shd w:val="clear" w:color="auto" w:fill="FFFFFF"/>
        <w:spacing w:before="0" w:beforeAutospacing="0" w:after="30" w:afterAutospacing="0"/>
        <w:jc w:val="both"/>
        <w:rPr>
          <w:color w:val="000000"/>
        </w:rPr>
      </w:pPr>
    </w:p>
    <w:p w14:paraId="13A09BE8"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ins w:id="135" w:author="Mateus Berardo de Souza Terra" w:date="2016-02-09T11:44:00Z">
        <w:r w:rsidRPr="003636D9">
          <w:rPr>
            <w:b/>
            <w:color w:val="000000"/>
            <w:sz w:val="28"/>
            <w:szCs w:val="28"/>
            <w:u w:val="single"/>
          </w:rPr>
          <w:t>O Código</w:t>
        </w:r>
      </w:ins>
    </w:p>
    <w:p w14:paraId="254C7D94" w14:textId="45C4017F" w:rsidR="003636D9" w:rsidRPr="00935953" w:rsidRDefault="003636D9" w:rsidP="003636D9">
      <w:pPr>
        <w:pStyle w:val="NormalWeb"/>
        <w:shd w:val="clear" w:color="auto" w:fill="FFFFFF"/>
        <w:spacing w:before="0" w:beforeAutospacing="0" w:after="30" w:afterAutospacing="0"/>
        <w:jc w:val="both"/>
        <w:rPr>
          <w:color w:val="000000"/>
          <w:szCs w:val="28"/>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3636D9">
            <w:pPr>
              <w:pStyle w:val="NormalWeb"/>
              <w:spacing w:before="0" w:beforeAutospacing="0" w:after="30" w:afterAutospacing="0"/>
              <w:jc w:val="both"/>
              <w:rPr>
                <w:color w:val="000000"/>
              </w:rPr>
            </w:pPr>
            <w:r>
              <w:rPr>
                <w:color w:val="000000"/>
              </w:rPr>
              <w:t>//Projeto 4 – Servo Controlado por P</w:t>
            </w:r>
            <w:r w:rsidR="003636D9" w:rsidRPr="003636D9">
              <w:rPr>
                <w:color w:val="000000"/>
              </w:rPr>
              <w:t xml:space="preserve">otenciômetro </w:t>
            </w:r>
          </w:p>
          <w:p w14:paraId="76427435" w14:textId="77777777" w:rsidR="003636D9" w:rsidRPr="003636D9" w:rsidRDefault="003636D9" w:rsidP="003636D9">
            <w:pPr>
              <w:pStyle w:val="NormalWeb"/>
              <w:spacing w:before="0" w:beforeAutospacing="0" w:after="30" w:afterAutospacing="0"/>
              <w:jc w:val="both"/>
              <w:rPr>
                <w:color w:val="000000"/>
              </w:rPr>
            </w:pPr>
          </w:p>
          <w:p w14:paraId="6E71124F" w14:textId="57733F42" w:rsidR="003636D9" w:rsidRPr="003636D9" w:rsidRDefault="003F59E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r w:rsidRPr="003636D9">
              <w:rPr>
                <w:color w:val="000000"/>
              </w:rPr>
              <w:tab/>
            </w:r>
          </w:p>
          <w:p w14:paraId="26E5BA4C" w14:textId="7B4E98B8" w:rsidR="003F59EE" w:rsidRPr="003636D9" w:rsidRDefault="003F59E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meuServo</w:t>
            </w:r>
            <w:proofErr w:type="spellEnd"/>
            <w:r w:rsidRPr="003636D9">
              <w:rPr>
                <w:color w:val="000000"/>
              </w:rPr>
              <w:t>;</w:t>
            </w:r>
            <w:r w:rsidRPr="003636D9">
              <w:rPr>
                <w:color w:val="000000"/>
              </w:rPr>
              <w:tab/>
            </w:r>
          </w:p>
          <w:p w14:paraId="66593021" w14:textId="77777777" w:rsidR="003636D9" w:rsidRPr="003636D9" w:rsidRDefault="003636D9" w:rsidP="003636D9">
            <w:pPr>
              <w:pStyle w:val="NormalWeb"/>
              <w:spacing w:before="0" w:beforeAutospacing="0" w:after="30" w:afterAutospacing="0"/>
              <w:jc w:val="both"/>
              <w:rPr>
                <w:color w:val="000000"/>
              </w:rPr>
            </w:pPr>
          </w:p>
          <w:p w14:paraId="5628C615"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Constante </w:t>
            </w:r>
            <w:proofErr w:type="spellStart"/>
            <w:r w:rsidRPr="003636D9">
              <w:rPr>
                <w:color w:val="000000"/>
              </w:rPr>
              <w:t>Apotenciometro</w:t>
            </w:r>
            <w:proofErr w:type="spellEnd"/>
            <w:r w:rsidRPr="003636D9">
              <w:rPr>
                <w:color w:val="000000"/>
              </w:rPr>
              <w:t xml:space="preserve"> = 0;</w:t>
            </w:r>
          </w:p>
          <w:p w14:paraId="7543F09D"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valorPotenciometro</w:t>
            </w:r>
            <w:proofErr w:type="spellEnd"/>
            <w:r w:rsidRPr="003636D9">
              <w:rPr>
                <w:color w:val="000000"/>
              </w:rPr>
              <w:t>;</w:t>
            </w:r>
          </w:p>
          <w:p w14:paraId="4A72A0D5"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angulo;</w:t>
            </w:r>
          </w:p>
          <w:p w14:paraId="1EED641F" w14:textId="77777777" w:rsidR="003636D9" w:rsidRPr="003636D9" w:rsidRDefault="003636D9" w:rsidP="003636D9">
            <w:pPr>
              <w:pStyle w:val="NormalWeb"/>
              <w:spacing w:before="0" w:beforeAutospacing="0" w:after="30" w:afterAutospacing="0"/>
              <w:jc w:val="both"/>
              <w:rPr>
                <w:color w:val="000000"/>
              </w:rPr>
            </w:pPr>
          </w:p>
          <w:p w14:paraId="2A90F781" w14:textId="77777777" w:rsidR="003F59EE" w:rsidRPr="003636D9" w:rsidRDefault="003F59E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72B7CB29" w14:textId="1145D191" w:rsidR="003F59EE" w:rsidRDefault="003636D9" w:rsidP="00060A40">
            <w:pPr>
              <w:pStyle w:val="NormalWeb"/>
              <w:spacing w:before="0" w:beforeAutospacing="0" w:after="30" w:afterAutospacing="0"/>
              <w:jc w:val="both"/>
              <w:rPr>
                <w:color w:val="000000"/>
              </w:rPr>
            </w:pPr>
            <w:r w:rsidRPr="003636D9">
              <w:rPr>
                <w:color w:val="000000"/>
              </w:rPr>
              <w:tab/>
            </w:r>
            <w:proofErr w:type="spellStart"/>
            <w:r w:rsidRPr="003636D9">
              <w:rPr>
                <w:color w:val="000000"/>
              </w:rPr>
              <w:t>meuServo.conectar</w:t>
            </w:r>
            <w:proofErr w:type="spellEnd"/>
            <w:r w:rsidR="003F59EE" w:rsidRPr="003636D9">
              <w:rPr>
                <w:color w:val="000000"/>
              </w:rPr>
              <w:t>(</w:t>
            </w:r>
            <w:r w:rsidRPr="003636D9">
              <w:rPr>
                <w:color w:val="000000"/>
              </w:rPr>
              <w:t>Digital.</w:t>
            </w:r>
            <w:r w:rsidR="003F59EE" w:rsidRPr="003636D9">
              <w:rPr>
                <w:color w:val="000000"/>
              </w:rPr>
              <w:t>5);</w:t>
            </w:r>
            <w:r w:rsidR="003F59EE" w:rsidRPr="003636D9">
              <w:rPr>
                <w:color w:val="000000"/>
              </w:rPr>
              <w:tab/>
            </w:r>
          </w:p>
          <w:p w14:paraId="3E8571EE" w14:textId="20709187" w:rsidR="00060A40" w:rsidRPr="003636D9" w:rsidRDefault="00060A40" w:rsidP="00060A40">
            <w:pPr>
              <w:pStyle w:val="NormalWeb"/>
              <w:spacing w:before="0" w:beforeAutospacing="0" w:after="30" w:afterAutospacing="0"/>
              <w:jc w:val="both"/>
              <w:rPr>
                <w:color w:val="000000"/>
              </w:rPr>
            </w:pPr>
            <w:r>
              <w:rPr>
                <w:color w:val="000000"/>
              </w:rPr>
              <w:t>}</w:t>
            </w:r>
          </w:p>
          <w:p w14:paraId="1426C0E5" w14:textId="77777777" w:rsidR="003636D9" w:rsidRPr="003636D9" w:rsidRDefault="003636D9" w:rsidP="003636D9">
            <w:pPr>
              <w:pStyle w:val="NormalWeb"/>
              <w:spacing w:before="0" w:beforeAutospacing="0" w:after="30" w:afterAutospacing="0"/>
              <w:jc w:val="both"/>
              <w:rPr>
                <w:color w:val="000000"/>
              </w:rPr>
            </w:pPr>
          </w:p>
          <w:p w14:paraId="0FF9E72C" w14:textId="77777777" w:rsidR="003F59EE" w:rsidRPr="003636D9" w:rsidRDefault="003F59E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1263F75" w14:textId="574BF70B" w:rsidR="003F59EE" w:rsidRPr="003636D9" w:rsidRDefault="003F59EE" w:rsidP="000F1E4F">
            <w:pPr>
              <w:pStyle w:val="NormalWeb"/>
              <w:spacing w:before="0" w:beforeAutospacing="0" w:after="30" w:afterAutospacing="0"/>
              <w:jc w:val="both"/>
              <w:rPr>
                <w:color w:val="000000"/>
              </w:rPr>
            </w:pPr>
            <w:r w:rsidRPr="003636D9">
              <w:rPr>
                <w:color w:val="000000"/>
              </w:rPr>
              <w:tab/>
            </w:r>
            <w:proofErr w:type="spellStart"/>
            <w:proofErr w:type="gramStart"/>
            <w:r w:rsidRPr="003636D9">
              <w:rPr>
                <w:color w:val="000000"/>
              </w:rPr>
              <w:t>valorPotenciometro</w:t>
            </w:r>
            <w:proofErr w:type="spellEnd"/>
            <w:proofErr w:type="gramEnd"/>
            <w:r w:rsidRPr="003636D9">
              <w:rPr>
                <w:color w:val="000000"/>
              </w:rPr>
              <w:t xml:space="preserve"> = </w:t>
            </w:r>
            <w:proofErr w:type="spellStart"/>
            <w:r w:rsidRPr="003636D9">
              <w:rPr>
                <w:color w:val="000000"/>
              </w:rPr>
              <w:t>Pino.ler</w:t>
            </w:r>
            <w:proofErr w:type="spellEnd"/>
            <w:r w:rsidRPr="003636D9">
              <w:rPr>
                <w:color w:val="000000"/>
              </w:rPr>
              <w:t>(</w:t>
            </w:r>
            <w:proofErr w:type="spellStart"/>
            <w:r w:rsidRPr="003636D9">
              <w:rPr>
                <w:color w:val="000000"/>
              </w:rPr>
              <w:t>A</w:t>
            </w:r>
            <w:r w:rsidR="003636D9" w:rsidRPr="003636D9">
              <w:rPr>
                <w:color w:val="000000"/>
              </w:rPr>
              <w:t>potenciometro</w:t>
            </w:r>
            <w:proofErr w:type="spellEnd"/>
            <w:r w:rsidR="003636D9" w:rsidRPr="003636D9">
              <w:rPr>
                <w:color w:val="000000"/>
              </w:rPr>
              <w:t xml:space="preserve">); </w:t>
            </w:r>
          </w:p>
          <w:p w14:paraId="335D0F05" w14:textId="02B36FAC" w:rsidR="003F59EE" w:rsidRPr="003636D9" w:rsidRDefault="003F59EE" w:rsidP="00060A40">
            <w:pPr>
              <w:pStyle w:val="NormalWeb"/>
              <w:spacing w:before="0" w:beforeAutospacing="0" w:after="30" w:afterAutospacing="0"/>
              <w:jc w:val="both"/>
              <w:rPr>
                <w:color w:val="000000"/>
              </w:rPr>
            </w:pPr>
            <w:r w:rsidRPr="003636D9">
              <w:rPr>
                <w:color w:val="000000"/>
              </w:rPr>
              <w:lastRenderedPageBreak/>
              <w:tab/>
            </w:r>
            <w:proofErr w:type="gramStart"/>
            <w:r w:rsidRPr="003636D9">
              <w:rPr>
                <w:color w:val="000000"/>
              </w:rPr>
              <w:t>angulo</w:t>
            </w:r>
            <w:proofErr w:type="gramEnd"/>
            <w:r w:rsidRPr="003636D9">
              <w:rPr>
                <w:color w:val="000000"/>
              </w:rPr>
              <w:t xml:space="preserve"> = proporcionar(</w:t>
            </w:r>
            <w:proofErr w:type="spellStart"/>
            <w:r w:rsidRPr="003636D9">
              <w:rPr>
                <w:color w:val="000000"/>
              </w:rPr>
              <w:t>valorP</w:t>
            </w:r>
            <w:r w:rsidR="003636D9" w:rsidRPr="003636D9">
              <w:rPr>
                <w:color w:val="000000"/>
              </w:rPr>
              <w:t>otenciometro</w:t>
            </w:r>
            <w:proofErr w:type="spellEnd"/>
            <w:r w:rsidR="003636D9" w:rsidRPr="003636D9">
              <w:rPr>
                <w:color w:val="000000"/>
              </w:rPr>
              <w:t xml:space="preserve">, 0, 1023, 0, 180); </w:t>
            </w:r>
          </w:p>
          <w:p w14:paraId="14161068" w14:textId="5F941EF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spellStart"/>
            <w:r w:rsidR="00060A40">
              <w:rPr>
                <w:color w:val="000000"/>
              </w:rPr>
              <w:t>meuServo.escreverAngulo</w:t>
            </w:r>
            <w:proofErr w:type="spellEnd"/>
            <w:r w:rsidRPr="003636D9">
              <w:rPr>
                <w:color w:val="000000"/>
              </w:rPr>
              <w:t>(angulo);</w:t>
            </w:r>
            <w:r w:rsidRPr="003636D9">
              <w:rPr>
                <w:color w:val="000000"/>
              </w:rPr>
              <w:tab/>
            </w:r>
          </w:p>
          <w:p w14:paraId="2D801FBD" w14:textId="7777777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gramStart"/>
            <w:r w:rsidRPr="003636D9">
              <w:rPr>
                <w:color w:val="000000"/>
              </w:rPr>
              <w:t>esperar(</w:t>
            </w:r>
            <w:proofErr w:type="gramEnd"/>
            <w:r w:rsidRPr="003636D9">
              <w:rPr>
                <w:color w:val="000000"/>
              </w:rPr>
              <w:t>15);</w:t>
            </w:r>
          </w:p>
          <w:p w14:paraId="274E6F77" w14:textId="77777777" w:rsidR="003F59EE" w:rsidRPr="003636D9" w:rsidRDefault="003F59EE" w:rsidP="003636D9">
            <w:pPr>
              <w:pStyle w:val="NormalWeb"/>
              <w:spacing w:before="0" w:beforeAutospacing="0" w:after="30" w:afterAutospacing="0"/>
              <w:jc w:val="both"/>
              <w:rPr>
                <w:color w:val="000000"/>
              </w:rPr>
            </w:pPr>
            <w:r w:rsidRPr="003636D9">
              <w:rPr>
                <w:color w:val="000000"/>
              </w:rPr>
              <w:t>}</w:t>
            </w:r>
          </w:p>
        </w:tc>
      </w:tr>
    </w:tbl>
    <w:p w14:paraId="1418636E" w14:textId="77777777" w:rsidR="003F59EE" w:rsidRPr="00935953" w:rsidRDefault="003F59EE" w:rsidP="003636D9">
      <w:pPr>
        <w:pStyle w:val="NormalWeb"/>
        <w:shd w:val="clear" w:color="auto" w:fill="FFFFFF"/>
        <w:spacing w:before="0" w:beforeAutospacing="0" w:after="30" w:afterAutospacing="0"/>
        <w:jc w:val="both"/>
        <w:rPr>
          <w:color w:val="000000"/>
          <w:szCs w:val="28"/>
        </w:rPr>
      </w:pPr>
    </w:p>
    <w:p w14:paraId="6C6E232D" w14:textId="77777777" w:rsidR="003636D9" w:rsidRPr="00935953" w:rsidRDefault="003636D9" w:rsidP="003636D9">
      <w:pPr>
        <w:pStyle w:val="NormalWeb"/>
        <w:shd w:val="clear" w:color="auto" w:fill="FFFFFF"/>
        <w:spacing w:before="0" w:beforeAutospacing="0" w:after="30" w:afterAutospacing="0"/>
        <w:jc w:val="both"/>
        <w:rPr>
          <w:ins w:id="136" w:author="Mateus Berardo de Souza Terra" w:date="2016-02-09T11:44:00Z"/>
          <w:color w:val="000000"/>
          <w:szCs w:val="28"/>
        </w:rPr>
      </w:pPr>
    </w:p>
    <w:p w14:paraId="06AB4101"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16D3BF03"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72E96A83" w14:textId="78B803A1"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O código desse projeto começa com a adição da biblioteca para contr</w:t>
      </w:r>
      <w:r w:rsidR="00060A40">
        <w:rPr>
          <w:rFonts w:ascii="Times New Roman" w:hAnsi="Times New Roman" w:cs="Times New Roman"/>
          <w:sz w:val="24"/>
          <w:szCs w:val="24"/>
        </w:rPr>
        <w:t>ole de servos e, em seguida, nós</w:t>
      </w:r>
      <w:r w:rsidRPr="003636D9">
        <w:rPr>
          <w:rFonts w:ascii="Times New Roman" w:hAnsi="Times New Roman" w:cs="Times New Roman"/>
          <w:sz w:val="24"/>
          <w:szCs w:val="24"/>
        </w:rPr>
        <w:t xml:space="preserve"> damos um nome ao servo:</w:t>
      </w:r>
    </w:p>
    <w:p w14:paraId="4549F685" w14:textId="77777777" w:rsidR="00D45940" w:rsidRDefault="00D45940" w:rsidP="003636D9">
      <w:pPr>
        <w:spacing w:after="30" w:line="256" w:lineRule="auto"/>
        <w:jc w:val="both"/>
        <w:rPr>
          <w:rFonts w:ascii="Times New Roman" w:hAnsi="Times New Roman" w:cs="Times New Roman"/>
          <w:sz w:val="24"/>
          <w:szCs w:val="24"/>
        </w:rPr>
      </w:pPr>
    </w:p>
    <w:p w14:paraId="7FA80D0C"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Servo</w:t>
      </w:r>
    </w:p>
    <w:p w14:paraId="6D098BB4"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i/>
          <w:sz w:val="24"/>
          <w:szCs w:val="24"/>
        </w:rPr>
        <w:tab/>
        <w:t xml:space="preserve">Servo </w:t>
      </w:r>
      <w:proofErr w:type="spellStart"/>
      <w:r w:rsidRPr="003636D9">
        <w:rPr>
          <w:rFonts w:ascii="Times New Roman" w:hAnsi="Times New Roman" w:cs="Times New Roman"/>
          <w:i/>
          <w:sz w:val="24"/>
          <w:szCs w:val="24"/>
        </w:rPr>
        <w:t>meuServo</w:t>
      </w:r>
      <w:proofErr w:type="spellEnd"/>
      <w:r w:rsidRPr="003636D9">
        <w:rPr>
          <w:rFonts w:ascii="Times New Roman" w:hAnsi="Times New Roman" w:cs="Times New Roman"/>
          <w:i/>
          <w:sz w:val="24"/>
          <w:szCs w:val="24"/>
        </w:rPr>
        <w:t>;</w:t>
      </w:r>
    </w:p>
    <w:p w14:paraId="41832C26" w14:textId="77777777" w:rsidR="00D45940" w:rsidRDefault="00D45940" w:rsidP="003636D9">
      <w:pPr>
        <w:spacing w:after="30" w:line="256" w:lineRule="auto"/>
        <w:jc w:val="both"/>
        <w:rPr>
          <w:rFonts w:ascii="Times New Roman" w:hAnsi="Times New Roman" w:cs="Times New Roman"/>
          <w:sz w:val="24"/>
          <w:szCs w:val="24"/>
        </w:rPr>
      </w:pPr>
    </w:p>
    <w:p w14:paraId="22416C75" w14:textId="467020D6"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Depois disso</w:t>
      </w:r>
      <w:r w:rsidR="00060A40">
        <w:rPr>
          <w:rFonts w:ascii="Times New Roman" w:hAnsi="Times New Roman" w:cs="Times New Roman"/>
          <w:sz w:val="24"/>
          <w:szCs w:val="24"/>
        </w:rPr>
        <w:t>,</w:t>
      </w:r>
      <w:r w:rsidRPr="003636D9">
        <w:rPr>
          <w:rFonts w:ascii="Times New Roman" w:hAnsi="Times New Roman" w:cs="Times New Roman"/>
          <w:sz w:val="24"/>
          <w:szCs w:val="24"/>
        </w:rPr>
        <w:t xml:space="preserve"> as variáveis que iremos usar são declaradas e o bloco de </w:t>
      </w:r>
      <w:proofErr w:type="spellStart"/>
      <w:proofErr w:type="gramStart"/>
      <w:r w:rsidRPr="003636D9">
        <w:rPr>
          <w:rFonts w:ascii="Times New Roman" w:hAnsi="Times New Roman" w:cs="Times New Roman"/>
          <w:sz w:val="24"/>
          <w:szCs w:val="24"/>
        </w:rPr>
        <w:t>Configuracao</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 possui apenas uma linha que é:</w:t>
      </w:r>
    </w:p>
    <w:p w14:paraId="604193DB" w14:textId="77777777" w:rsidR="00D45940" w:rsidRDefault="00D45940" w:rsidP="003636D9">
      <w:pPr>
        <w:spacing w:after="30" w:line="256" w:lineRule="auto"/>
        <w:jc w:val="both"/>
        <w:rPr>
          <w:rFonts w:ascii="Times New Roman" w:hAnsi="Times New Roman" w:cs="Times New Roman"/>
          <w:sz w:val="24"/>
          <w:szCs w:val="24"/>
        </w:rPr>
      </w:pPr>
    </w:p>
    <w:p w14:paraId="42EA85EB" w14:textId="22D1F863"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003636D9" w:rsidRPr="003636D9">
        <w:rPr>
          <w:rFonts w:ascii="Times New Roman" w:hAnsi="Times New Roman" w:cs="Times New Roman"/>
          <w:i/>
          <w:sz w:val="24"/>
          <w:szCs w:val="24"/>
        </w:rPr>
        <w:t>meuServo.conectar</w:t>
      </w:r>
      <w:proofErr w:type="spellEnd"/>
      <w:r w:rsidRPr="003636D9">
        <w:rPr>
          <w:rFonts w:ascii="Times New Roman" w:hAnsi="Times New Roman" w:cs="Times New Roman"/>
          <w:i/>
          <w:sz w:val="24"/>
          <w:szCs w:val="24"/>
        </w:rPr>
        <w:t>(</w:t>
      </w:r>
      <w:r w:rsidR="003636D9" w:rsidRPr="003636D9">
        <w:rPr>
          <w:rFonts w:ascii="Times New Roman" w:hAnsi="Times New Roman" w:cs="Times New Roman"/>
          <w:i/>
          <w:sz w:val="24"/>
          <w:szCs w:val="24"/>
        </w:rPr>
        <w:t>Digital.</w:t>
      </w:r>
      <w:r w:rsidRPr="003636D9">
        <w:rPr>
          <w:rFonts w:ascii="Times New Roman" w:hAnsi="Times New Roman" w:cs="Times New Roman"/>
          <w:i/>
          <w:sz w:val="24"/>
          <w:szCs w:val="24"/>
        </w:rPr>
        <w:t>5);</w:t>
      </w:r>
    </w:p>
    <w:p w14:paraId="4ED22188" w14:textId="77777777" w:rsidR="00D45940" w:rsidRDefault="00D45940" w:rsidP="003636D9">
      <w:pPr>
        <w:spacing w:after="30" w:line="256" w:lineRule="auto"/>
        <w:jc w:val="both"/>
        <w:rPr>
          <w:rFonts w:ascii="Times New Roman" w:hAnsi="Times New Roman" w:cs="Times New Roman"/>
          <w:sz w:val="24"/>
          <w:szCs w:val="24"/>
        </w:rPr>
      </w:pPr>
    </w:p>
    <w:p w14:paraId="3A2051CD" w14:textId="176931A2"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Essa linha está associando o servo (</w:t>
      </w:r>
      <w:proofErr w:type="spellStart"/>
      <w:r w:rsidRPr="00060A40">
        <w:rPr>
          <w:rFonts w:ascii="Times New Roman" w:hAnsi="Times New Roman" w:cs="Times New Roman"/>
          <w:i/>
          <w:sz w:val="24"/>
          <w:szCs w:val="24"/>
        </w:rPr>
        <w:t>meuServo</w:t>
      </w:r>
      <w:proofErr w:type="spellEnd"/>
      <w:r w:rsidRPr="003636D9">
        <w:rPr>
          <w:rFonts w:ascii="Times New Roman" w:hAnsi="Times New Roman" w:cs="Times New Roman"/>
          <w:sz w:val="24"/>
          <w:szCs w:val="24"/>
        </w:rPr>
        <w:t>) a p</w:t>
      </w:r>
      <w:r w:rsidR="00060A40">
        <w:rPr>
          <w:rFonts w:ascii="Times New Roman" w:hAnsi="Times New Roman" w:cs="Times New Roman"/>
          <w:sz w:val="24"/>
          <w:szCs w:val="24"/>
        </w:rPr>
        <w:t>orta 5 usando o comando conectar</w:t>
      </w:r>
      <w:r w:rsidRPr="003636D9">
        <w:rPr>
          <w:rFonts w:ascii="Times New Roman" w:hAnsi="Times New Roman" w:cs="Times New Roman"/>
          <w:sz w:val="24"/>
          <w:szCs w:val="24"/>
        </w:rPr>
        <w:t xml:space="preserve">. No loop </w:t>
      </w:r>
      <w:proofErr w:type="gramStart"/>
      <w:r w:rsidRPr="00060A40">
        <w:rPr>
          <w:rFonts w:ascii="Times New Roman" w:hAnsi="Times New Roman" w:cs="Times New Roman"/>
          <w:i/>
          <w:sz w:val="24"/>
          <w:szCs w:val="24"/>
        </w:rPr>
        <w:t>Principal(</w:t>
      </w:r>
      <w:proofErr w:type="gramEnd"/>
      <w:r w:rsidRPr="00060A40">
        <w:rPr>
          <w:rFonts w:ascii="Times New Roman" w:hAnsi="Times New Roman" w:cs="Times New Roman"/>
          <w:i/>
          <w:sz w:val="24"/>
          <w:szCs w:val="24"/>
        </w:rPr>
        <w:t>)</w:t>
      </w:r>
      <w:r w:rsidRPr="003636D9">
        <w:rPr>
          <w:rFonts w:ascii="Times New Roman" w:hAnsi="Times New Roman" w:cs="Times New Roman"/>
          <w:sz w:val="24"/>
          <w:szCs w:val="24"/>
        </w:rPr>
        <w:t xml:space="preserve"> podemos observar que ocorre a leitura do nosso potenciômetro (</w:t>
      </w:r>
      <w:proofErr w:type="spellStart"/>
      <w:r w:rsidRPr="00060A40">
        <w:rPr>
          <w:rFonts w:ascii="Times New Roman" w:hAnsi="Times New Roman" w:cs="Times New Roman"/>
          <w:i/>
          <w:sz w:val="24"/>
          <w:szCs w:val="24"/>
        </w:rPr>
        <w:t>Apotenciometro</w:t>
      </w:r>
      <w:proofErr w:type="spellEnd"/>
      <w:r w:rsidR="00060A40">
        <w:rPr>
          <w:rFonts w:ascii="Times New Roman" w:hAnsi="Times New Roman" w:cs="Times New Roman"/>
          <w:sz w:val="24"/>
          <w:szCs w:val="24"/>
        </w:rPr>
        <w:t xml:space="preserve">) que </w:t>
      </w:r>
      <w:r w:rsidRPr="003636D9">
        <w:rPr>
          <w:rFonts w:ascii="Times New Roman" w:hAnsi="Times New Roman" w:cs="Times New Roman"/>
          <w:sz w:val="24"/>
          <w:szCs w:val="24"/>
        </w:rPr>
        <w:t>salva na nossa variável (</w:t>
      </w:r>
      <w:proofErr w:type="spellStart"/>
      <w:r w:rsidRPr="00060A40">
        <w:rPr>
          <w:rFonts w:ascii="Times New Roman" w:hAnsi="Times New Roman" w:cs="Times New Roman"/>
          <w:i/>
          <w:sz w:val="24"/>
          <w:szCs w:val="24"/>
        </w:rPr>
        <w:t>valorPotenciometro</w:t>
      </w:r>
      <w:proofErr w:type="spellEnd"/>
      <w:r w:rsidRPr="003636D9">
        <w:rPr>
          <w:rFonts w:ascii="Times New Roman" w:hAnsi="Times New Roman" w:cs="Times New Roman"/>
          <w:sz w:val="24"/>
          <w:szCs w:val="24"/>
        </w:rPr>
        <w:t>). Em seguida ele faz uma regra de três entre a entrada, que varia de 0</w:t>
      </w:r>
      <w:r w:rsidR="009225A8">
        <w:rPr>
          <w:rFonts w:ascii="Times New Roman" w:hAnsi="Times New Roman" w:cs="Times New Roman"/>
          <w:sz w:val="24"/>
          <w:szCs w:val="24"/>
        </w:rPr>
        <w:t xml:space="preserve"> a 1023, com a saída digital</w:t>
      </w:r>
      <w:r w:rsidRPr="003636D9">
        <w:rPr>
          <w:rFonts w:ascii="Times New Roman" w:hAnsi="Times New Roman" w:cs="Times New Roman"/>
          <w:sz w:val="24"/>
          <w:szCs w:val="24"/>
        </w:rPr>
        <w:t xml:space="preserve"> para o servo e salva esse valor na variável </w:t>
      </w:r>
      <w:r w:rsidRPr="009225A8">
        <w:rPr>
          <w:rFonts w:ascii="Times New Roman" w:hAnsi="Times New Roman" w:cs="Times New Roman"/>
          <w:i/>
          <w:sz w:val="24"/>
          <w:szCs w:val="24"/>
        </w:rPr>
        <w:t>angulo</w:t>
      </w:r>
      <w:r w:rsidRPr="003636D9">
        <w:rPr>
          <w:rFonts w:ascii="Times New Roman" w:hAnsi="Times New Roman" w:cs="Times New Roman"/>
          <w:sz w:val="24"/>
          <w:szCs w:val="24"/>
        </w:rPr>
        <w:t xml:space="preserve">. </w:t>
      </w:r>
    </w:p>
    <w:p w14:paraId="6E5D4A9A" w14:textId="77777777" w:rsidR="00D45940" w:rsidRPr="003636D9" w:rsidRDefault="00D45940" w:rsidP="003636D9">
      <w:pPr>
        <w:spacing w:after="30" w:line="256" w:lineRule="auto"/>
        <w:jc w:val="both"/>
        <w:rPr>
          <w:rFonts w:ascii="Times New Roman" w:hAnsi="Times New Roman" w:cs="Times New Roman"/>
          <w:sz w:val="24"/>
          <w:szCs w:val="24"/>
        </w:rPr>
      </w:pPr>
    </w:p>
    <w:p w14:paraId="04EEFF9E" w14:textId="77777777" w:rsidR="003F59EE" w:rsidRPr="00D45940" w:rsidRDefault="003F59EE" w:rsidP="003636D9">
      <w:pPr>
        <w:spacing w:after="30" w:line="256" w:lineRule="auto"/>
        <w:ind w:firstLine="708"/>
        <w:jc w:val="both"/>
        <w:rPr>
          <w:rFonts w:ascii="Times New Roman" w:hAnsi="Times New Roman" w:cs="Times New Roman"/>
          <w:i/>
          <w:color w:val="000000"/>
          <w:sz w:val="24"/>
          <w:szCs w:val="24"/>
        </w:rPr>
      </w:pPr>
      <w:proofErr w:type="gramStart"/>
      <w:r w:rsidRPr="00D45940">
        <w:rPr>
          <w:rFonts w:ascii="Times New Roman" w:hAnsi="Times New Roman" w:cs="Times New Roman"/>
          <w:i/>
          <w:color w:val="000000"/>
          <w:sz w:val="24"/>
          <w:szCs w:val="24"/>
        </w:rPr>
        <w:t>angulo</w:t>
      </w:r>
      <w:proofErr w:type="gramEnd"/>
      <w:r w:rsidRPr="00D45940">
        <w:rPr>
          <w:rFonts w:ascii="Times New Roman" w:hAnsi="Times New Roman" w:cs="Times New Roman"/>
          <w:i/>
          <w:color w:val="000000"/>
          <w:sz w:val="24"/>
          <w:szCs w:val="24"/>
        </w:rPr>
        <w:t xml:space="preserve"> = proporcionar(</w:t>
      </w:r>
      <w:proofErr w:type="spellStart"/>
      <w:r w:rsidRPr="00D45940">
        <w:rPr>
          <w:rFonts w:ascii="Times New Roman" w:hAnsi="Times New Roman" w:cs="Times New Roman"/>
          <w:i/>
          <w:color w:val="000000"/>
          <w:sz w:val="24"/>
          <w:szCs w:val="24"/>
        </w:rPr>
        <w:t>valorPotenciometro</w:t>
      </w:r>
      <w:proofErr w:type="spellEnd"/>
      <w:r w:rsidRPr="00D45940">
        <w:rPr>
          <w:rFonts w:ascii="Times New Roman" w:hAnsi="Times New Roman" w:cs="Times New Roman"/>
          <w:i/>
          <w:color w:val="000000"/>
          <w:sz w:val="24"/>
          <w:szCs w:val="24"/>
        </w:rPr>
        <w:t>, 0, 1023, 0, 180);</w:t>
      </w:r>
    </w:p>
    <w:p w14:paraId="0C03DAE1" w14:textId="77777777" w:rsidR="00D45940" w:rsidRDefault="00D45940" w:rsidP="003636D9">
      <w:pPr>
        <w:spacing w:after="30" w:line="256" w:lineRule="auto"/>
        <w:jc w:val="both"/>
        <w:rPr>
          <w:rFonts w:ascii="Times New Roman" w:hAnsi="Times New Roman" w:cs="Times New Roman"/>
          <w:sz w:val="24"/>
          <w:szCs w:val="24"/>
        </w:rPr>
      </w:pPr>
    </w:p>
    <w:p w14:paraId="5FD0F137" w14:textId="292EE4E9"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Em seguida é feito o ajuste do servo motor com base na variável enviada usando o comando</w:t>
      </w:r>
      <w:r w:rsidR="009225A8">
        <w:rPr>
          <w:rFonts w:ascii="Times New Roman" w:hAnsi="Times New Roman" w:cs="Times New Roman"/>
          <w:sz w:val="24"/>
          <w:szCs w:val="24"/>
        </w:rPr>
        <w:t xml:space="preserve"> </w:t>
      </w:r>
      <w:proofErr w:type="spellStart"/>
      <w:r w:rsidR="009225A8" w:rsidRPr="009225A8">
        <w:rPr>
          <w:rFonts w:ascii="Times New Roman" w:hAnsi="Times New Roman" w:cs="Times New Roman"/>
          <w:i/>
          <w:sz w:val="24"/>
          <w:szCs w:val="24"/>
        </w:rPr>
        <w:t>escreverAngulo</w:t>
      </w:r>
      <w:proofErr w:type="spellEnd"/>
      <w:r w:rsidRPr="003636D9">
        <w:rPr>
          <w:rFonts w:ascii="Times New Roman" w:hAnsi="Times New Roman" w:cs="Times New Roman"/>
          <w:sz w:val="24"/>
          <w:szCs w:val="24"/>
        </w:rPr>
        <w:t>.</w:t>
      </w:r>
    </w:p>
    <w:p w14:paraId="0AF090A1" w14:textId="77777777" w:rsidR="00D45940" w:rsidRPr="003636D9" w:rsidRDefault="00D45940" w:rsidP="003636D9">
      <w:pPr>
        <w:spacing w:after="30" w:line="256" w:lineRule="auto"/>
        <w:jc w:val="both"/>
        <w:rPr>
          <w:rFonts w:ascii="Times New Roman" w:hAnsi="Times New Roman" w:cs="Times New Roman"/>
          <w:sz w:val="24"/>
          <w:szCs w:val="24"/>
        </w:rPr>
      </w:pPr>
    </w:p>
    <w:p w14:paraId="6DC2BA3F" w14:textId="50840B7B" w:rsidR="003F59EE" w:rsidRPr="00D45940" w:rsidRDefault="009225A8" w:rsidP="003636D9">
      <w:pPr>
        <w:spacing w:after="30" w:line="256" w:lineRule="auto"/>
        <w:ind w:firstLine="708"/>
        <w:jc w:val="both"/>
        <w:rPr>
          <w:rFonts w:ascii="Times New Roman" w:hAnsi="Times New Roman" w:cs="Times New Roman"/>
          <w:i/>
          <w:sz w:val="24"/>
          <w:szCs w:val="24"/>
        </w:rPr>
      </w:pPr>
      <w:proofErr w:type="spellStart"/>
      <w:r>
        <w:rPr>
          <w:rFonts w:ascii="Times New Roman" w:hAnsi="Times New Roman" w:cs="Times New Roman"/>
          <w:i/>
          <w:color w:val="000000"/>
          <w:sz w:val="24"/>
          <w:szCs w:val="24"/>
        </w:rPr>
        <w:t>meuServo.escreverAngulo</w:t>
      </w:r>
      <w:proofErr w:type="spellEnd"/>
      <w:r w:rsidRPr="00D45940">
        <w:rPr>
          <w:rFonts w:ascii="Times New Roman" w:hAnsi="Times New Roman" w:cs="Times New Roman"/>
          <w:i/>
          <w:color w:val="000000"/>
          <w:sz w:val="24"/>
          <w:szCs w:val="24"/>
        </w:rPr>
        <w:t xml:space="preserve"> </w:t>
      </w:r>
      <w:r w:rsidR="003F59EE" w:rsidRPr="00D45940">
        <w:rPr>
          <w:rFonts w:ascii="Times New Roman" w:hAnsi="Times New Roman" w:cs="Times New Roman"/>
          <w:i/>
          <w:color w:val="000000"/>
          <w:sz w:val="24"/>
          <w:szCs w:val="24"/>
        </w:rPr>
        <w:t>(angulo);</w:t>
      </w:r>
    </w:p>
    <w:p w14:paraId="73404816" w14:textId="5387FBFA" w:rsidR="00140C6A" w:rsidRPr="00935953" w:rsidRDefault="00140C6A" w:rsidP="003636D9">
      <w:pPr>
        <w:pStyle w:val="NormalWeb"/>
        <w:shd w:val="clear" w:color="auto" w:fill="FFFFFF"/>
        <w:spacing w:before="0" w:beforeAutospacing="0" w:after="30" w:afterAutospacing="0"/>
        <w:jc w:val="both"/>
        <w:rPr>
          <w:color w:val="000000"/>
          <w:szCs w:val="32"/>
        </w:rPr>
      </w:pPr>
    </w:p>
    <w:p w14:paraId="49E92E61" w14:textId="7CB67EEA" w:rsidR="00D45940" w:rsidRPr="00935953" w:rsidRDefault="00D45940" w:rsidP="003636D9">
      <w:pPr>
        <w:pStyle w:val="NormalWeb"/>
        <w:shd w:val="clear" w:color="auto" w:fill="FFFFFF"/>
        <w:spacing w:before="0" w:beforeAutospacing="0" w:after="30" w:afterAutospacing="0"/>
        <w:jc w:val="both"/>
        <w:rPr>
          <w:color w:val="000000"/>
          <w:szCs w:val="32"/>
        </w:rPr>
      </w:pPr>
    </w:p>
    <w:p w14:paraId="0620518F" w14:textId="5C3D0CFF" w:rsidR="008C5792" w:rsidRPr="003636D9" w:rsidRDefault="003636D9" w:rsidP="00400643">
      <w:pPr>
        <w:pStyle w:val="NormalWeb"/>
        <w:numPr>
          <w:ilvl w:val="1"/>
          <w:numId w:val="135"/>
        </w:numPr>
        <w:shd w:val="clear" w:color="auto" w:fill="FFFFFF"/>
        <w:spacing w:before="0" w:beforeAutospacing="0" w:after="30" w:afterAutospacing="0"/>
        <w:jc w:val="both"/>
        <w:rPr>
          <w:b/>
          <w:color w:val="000000"/>
          <w:sz w:val="32"/>
          <w:szCs w:val="32"/>
        </w:rPr>
      </w:pP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935953" w:rsidRDefault="00780FB8" w:rsidP="003636D9">
      <w:pPr>
        <w:pStyle w:val="NormalWeb"/>
        <w:shd w:val="clear" w:color="auto" w:fill="FFFFFF"/>
        <w:spacing w:before="0" w:beforeAutospacing="0" w:after="30" w:afterAutospacing="0"/>
        <w:jc w:val="both"/>
        <w:rPr>
          <w:color w:val="000000"/>
          <w:szCs w:val="32"/>
        </w:rPr>
      </w:pPr>
    </w:p>
    <w:p w14:paraId="2AEB9F92" w14:textId="7B054643" w:rsidR="00732EC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3"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8AA259" w14:textId="147216CD"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proofErr w:type="spellStart"/>
      <w:r>
        <w:rPr>
          <w:color w:val="000000"/>
        </w:rPr>
        <w:lastRenderedPageBreak/>
        <w:t>Protoboard</w:t>
      </w:r>
      <w:proofErr w:type="spellEnd"/>
    </w:p>
    <w:p w14:paraId="66D37067" w14:textId="1CE409E0"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Sensor ultrassônico HC- sr04</w:t>
      </w:r>
    </w:p>
    <w:p w14:paraId="41C11B10" w14:textId="132B8122" w:rsidR="0010474F" w:rsidRDefault="0010474F" w:rsidP="0010474F">
      <w:pPr>
        <w:pStyle w:val="NormalWeb"/>
        <w:shd w:val="clear" w:color="auto" w:fill="FFFFFF"/>
        <w:spacing w:before="0" w:beforeAutospacing="0" w:after="30" w:afterAutospacing="0"/>
        <w:jc w:val="both"/>
        <w:rPr>
          <w:color w:val="000000"/>
        </w:rPr>
      </w:pPr>
    </w:p>
    <w:p w14:paraId="04B3A237" w14:textId="77777777" w:rsidR="002D455D" w:rsidRPr="003636D9" w:rsidRDefault="002D455D" w:rsidP="0010474F">
      <w:pPr>
        <w:pStyle w:val="NormalWeb"/>
        <w:shd w:val="clear" w:color="auto" w:fill="FFFFFF"/>
        <w:spacing w:before="0" w:beforeAutospacing="0" w:after="30" w:afterAutospacing="0"/>
        <w:jc w:val="both"/>
        <w:rPr>
          <w:color w:val="000000"/>
        </w:rPr>
      </w:pPr>
    </w:p>
    <w:p w14:paraId="3EC98BE1" w14:textId="277001FA" w:rsidR="008C5792"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B768A5" w14:textId="634263B7" w:rsidR="00780FB8" w:rsidRPr="003636D9" w:rsidRDefault="00780FB8" w:rsidP="003636D9">
      <w:pPr>
        <w:pStyle w:val="NormalWeb"/>
        <w:shd w:val="clear" w:color="auto" w:fill="FFFFFF"/>
        <w:spacing w:before="0" w:beforeAutospacing="0" w:after="30" w:afterAutospacing="0"/>
        <w:jc w:val="both"/>
        <w:rPr>
          <w:color w:val="000000"/>
        </w:rPr>
      </w:pPr>
    </w:p>
    <w:p w14:paraId="03953265" w14:textId="14363499" w:rsidR="006731F4"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abaixo:</w:t>
      </w:r>
    </w:p>
    <w:p w14:paraId="55389946" w14:textId="77777777" w:rsidR="005160FF" w:rsidRPr="003636D9" w:rsidRDefault="005160FF" w:rsidP="00935953">
      <w:pPr>
        <w:pStyle w:val="NormalWeb"/>
        <w:shd w:val="clear" w:color="auto" w:fill="FFFFFF"/>
        <w:spacing w:before="0" w:beforeAutospacing="0" w:after="30" w:afterAutospacing="0"/>
        <w:jc w:val="both"/>
        <w:rPr>
          <w:color w:val="000000"/>
        </w:rPr>
      </w:pPr>
    </w:p>
    <w:p w14:paraId="2ECC0B50" w14:textId="04F85167" w:rsidR="002D455D" w:rsidRDefault="005160FF" w:rsidP="00935953">
      <w:pPr>
        <w:pStyle w:val="NormalWeb"/>
        <w:shd w:val="clear" w:color="auto" w:fill="FFFFFF"/>
        <w:spacing w:before="0" w:beforeAutospacing="0" w:after="30" w:afterAutospacing="0"/>
        <w:jc w:val="center"/>
        <w:rPr>
          <w:color w:val="000000"/>
        </w:rPr>
      </w:pPr>
      <w:r>
        <w:rPr>
          <w:noProof/>
          <w:color w:val="000000"/>
          <w:lang w:eastAsia="pt-BR"/>
        </w:rPr>
        <w:drawing>
          <wp:inline distT="0" distB="0" distL="0" distR="0" wp14:anchorId="0D57B724" wp14:editId="198CE557">
            <wp:extent cx="4525712" cy="2085975"/>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ltrassonico fritzing (esquematico).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39388" cy="2092279"/>
                    </a:xfrm>
                    <a:prstGeom prst="rect">
                      <a:avLst/>
                    </a:prstGeom>
                  </pic:spPr>
                </pic:pic>
              </a:graphicData>
            </a:graphic>
          </wp:inline>
        </w:drawing>
      </w:r>
    </w:p>
    <w:p w14:paraId="1E3196CE" w14:textId="77777777" w:rsidR="005160FF" w:rsidRDefault="005160FF" w:rsidP="003636D9">
      <w:pPr>
        <w:pStyle w:val="NormalWeb"/>
        <w:shd w:val="clear" w:color="auto" w:fill="FFFFFF"/>
        <w:spacing w:before="0" w:beforeAutospacing="0" w:after="30" w:afterAutospacing="0"/>
        <w:jc w:val="both"/>
        <w:rPr>
          <w:color w:val="000000"/>
        </w:rPr>
      </w:pPr>
    </w:p>
    <w:p w14:paraId="574F8E7C" w14:textId="72C03BA6" w:rsidR="005160FF" w:rsidRPr="003636D9" w:rsidRDefault="005160FF" w:rsidP="005160FF">
      <w:pPr>
        <w:pStyle w:val="NormalWeb"/>
        <w:shd w:val="clear" w:color="auto" w:fill="FFFFFF"/>
        <w:spacing w:before="0" w:beforeAutospacing="0" w:after="30" w:afterAutospacing="0"/>
        <w:jc w:val="center"/>
        <w:rPr>
          <w:color w:val="000000"/>
        </w:rPr>
      </w:pPr>
      <w:r>
        <w:rPr>
          <w:noProof/>
          <w:color w:val="000000"/>
          <w:lang w:eastAsia="pt-BR"/>
        </w:rPr>
        <w:drawing>
          <wp:inline distT="0" distB="0" distL="0" distR="0" wp14:anchorId="53BD332F" wp14:editId="67412389">
            <wp:extent cx="5523287" cy="2562225"/>
            <wp:effectExtent l="0" t="0" r="127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ltrassonico fritzing.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26084" cy="2563523"/>
                    </a:xfrm>
                    <a:prstGeom prst="rect">
                      <a:avLst/>
                    </a:prstGeom>
                  </pic:spPr>
                </pic:pic>
              </a:graphicData>
            </a:graphic>
          </wp:inline>
        </w:drawing>
      </w:r>
    </w:p>
    <w:p w14:paraId="3764308F" w14:textId="2DA01F7C" w:rsidR="005160FF" w:rsidRPr="00935953" w:rsidRDefault="005160FF" w:rsidP="003636D9">
      <w:pPr>
        <w:pStyle w:val="NormalWeb"/>
        <w:shd w:val="clear" w:color="auto" w:fill="FFFFFF"/>
        <w:spacing w:before="0" w:beforeAutospacing="0" w:after="30" w:afterAutospacing="0"/>
        <w:jc w:val="both"/>
        <w:rPr>
          <w:color w:val="000000"/>
          <w:szCs w:val="28"/>
        </w:rPr>
      </w:pPr>
    </w:p>
    <w:p w14:paraId="72E4A97E"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2FA1D280" w14:textId="3736505F" w:rsidR="006731F4"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7A48C02F"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3775A859" w14:textId="4DE716F4" w:rsidR="002D455D" w:rsidRDefault="006731F4" w:rsidP="00935953">
      <w:pPr>
        <w:pStyle w:val="NormalWeb"/>
        <w:shd w:val="clear" w:color="auto" w:fill="FFFFFF"/>
        <w:spacing w:before="0" w:beforeAutospacing="0" w:after="30" w:afterAutospacing="0"/>
        <w:ind w:firstLine="720"/>
        <w:jc w:val="both"/>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xml:space="preserve">. Além das linhas de dados, </w:t>
      </w:r>
      <w:r w:rsidRPr="003636D9">
        <w:rPr>
          <w:color w:val="000000"/>
        </w:rPr>
        <w:lastRenderedPageBreak/>
        <w:t>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00935953">
        <w:rPr>
          <w:color w:val="000000"/>
        </w:rPr>
        <w:t xml:space="preserve"> – 5V ao 5V e GND ao GND.</w:t>
      </w:r>
    </w:p>
    <w:p w14:paraId="3568748B" w14:textId="77777777" w:rsidR="00935953" w:rsidRDefault="00935953" w:rsidP="00935953">
      <w:pPr>
        <w:pStyle w:val="NormalWeb"/>
        <w:shd w:val="clear" w:color="auto" w:fill="FFFFFF"/>
        <w:spacing w:before="0" w:beforeAutospacing="0" w:after="30" w:afterAutospacing="0"/>
        <w:ind w:firstLine="720"/>
        <w:jc w:val="both"/>
        <w:rPr>
          <w:color w:val="000000"/>
        </w:rPr>
      </w:pPr>
    </w:p>
    <w:p w14:paraId="034BD38A" w14:textId="77777777" w:rsidR="00935953" w:rsidRPr="00935953" w:rsidRDefault="00935953" w:rsidP="00935953">
      <w:pPr>
        <w:pStyle w:val="NormalWeb"/>
        <w:shd w:val="clear" w:color="auto" w:fill="FFFFFF"/>
        <w:spacing w:before="0" w:beforeAutospacing="0" w:after="30" w:afterAutospacing="0"/>
        <w:ind w:firstLine="720"/>
        <w:jc w:val="both"/>
        <w:rPr>
          <w:color w:val="000000"/>
        </w:rPr>
      </w:pPr>
    </w:p>
    <w:p w14:paraId="49EEC93D" w14:textId="37AAA986"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O Código</w:t>
      </w:r>
    </w:p>
    <w:p w14:paraId="1B54273E" w14:textId="77777777" w:rsidR="009413A6" w:rsidRPr="00935953" w:rsidRDefault="009413A6" w:rsidP="003636D9">
      <w:pPr>
        <w:spacing w:after="30"/>
        <w:jc w:val="both"/>
        <w:rPr>
          <w:rFonts w:ascii="Times New Roman" w:hAnsi="Times New Roman" w:cs="Times New Roman"/>
          <w:sz w:val="24"/>
          <w:szCs w:val="28"/>
        </w:rPr>
      </w:pPr>
    </w:p>
    <w:p w14:paraId="68AB003A"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Abra a IDE do Brino e digite o código a seguir:</w:t>
      </w:r>
    </w:p>
    <w:p w14:paraId="7903F8D1" w14:textId="77777777" w:rsidR="00D45940" w:rsidRPr="003636D9" w:rsidRDefault="00D45940" w:rsidP="003636D9">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//Projeto 5 – Ultrassom </w:t>
            </w:r>
            <w:proofErr w:type="gramStart"/>
            <w:r w:rsidRPr="003636D9">
              <w:rPr>
                <w:rFonts w:ascii="Times New Roman" w:hAnsi="Times New Roman" w:cs="Times New Roman"/>
                <w:sz w:val="24"/>
                <w:szCs w:val="24"/>
              </w:rPr>
              <w:t>+ Memoria</w:t>
            </w:r>
            <w:proofErr w:type="gramEnd"/>
          </w:p>
          <w:p w14:paraId="474B5DE6" w14:textId="77777777" w:rsidR="003636D9" w:rsidRPr="003636D9" w:rsidRDefault="003636D9" w:rsidP="003636D9">
            <w:pPr>
              <w:spacing w:after="30"/>
              <w:jc w:val="both"/>
              <w:rPr>
                <w:rFonts w:ascii="Times New Roman" w:hAnsi="Times New Roman" w:cs="Times New Roman"/>
                <w:sz w:val="24"/>
                <w:szCs w:val="24"/>
              </w:rPr>
            </w:pPr>
          </w:p>
          <w:p w14:paraId="03348D76"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Ultra</w:t>
            </w:r>
          </w:p>
          <w:p w14:paraId="122399EC"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Memoria</w:t>
            </w:r>
          </w:p>
          <w:p w14:paraId="7AD4B319" w14:textId="77777777" w:rsidR="009413A6" w:rsidRPr="003636D9" w:rsidRDefault="009413A6" w:rsidP="003636D9">
            <w:pPr>
              <w:spacing w:after="30"/>
              <w:jc w:val="both"/>
              <w:rPr>
                <w:rFonts w:ascii="Times New Roman" w:hAnsi="Times New Roman" w:cs="Times New Roman"/>
                <w:sz w:val="24"/>
                <w:szCs w:val="24"/>
              </w:rPr>
            </w:pPr>
          </w:p>
          <w:p w14:paraId="4CE7B80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Ultra </w:t>
            </w:r>
            <w:proofErr w:type="gramStart"/>
            <w:r w:rsidRPr="003636D9">
              <w:rPr>
                <w:rFonts w:ascii="Times New Roman" w:hAnsi="Times New Roman" w:cs="Times New Roman"/>
                <w:sz w:val="24"/>
                <w:szCs w:val="24"/>
              </w:rPr>
              <w:t>u(</w:t>
            </w:r>
            <w:proofErr w:type="gramEnd"/>
            <w:r w:rsidRPr="003636D9">
              <w:rPr>
                <w:rFonts w:ascii="Times New Roman" w:hAnsi="Times New Roman" w:cs="Times New Roman"/>
                <w:sz w:val="24"/>
                <w:szCs w:val="24"/>
              </w:rPr>
              <w:t>5,4);</w:t>
            </w:r>
          </w:p>
          <w:p w14:paraId="708C88D6" w14:textId="77777777" w:rsidR="009413A6" w:rsidRPr="003636D9" w:rsidRDefault="009413A6" w:rsidP="003636D9">
            <w:pPr>
              <w:spacing w:after="30"/>
              <w:jc w:val="both"/>
              <w:rPr>
                <w:rFonts w:ascii="Times New Roman" w:hAnsi="Times New Roman" w:cs="Times New Roman"/>
                <w:sz w:val="24"/>
                <w:szCs w:val="24"/>
              </w:rPr>
            </w:pPr>
          </w:p>
          <w:p w14:paraId="07E10765" w14:textId="48DB08CB" w:rsidR="009413A6" w:rsidRPr="003636D9" w:rsidRDefault="009225A8" w:rsidP="009225A8">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EE551BB" w14:textId="77777777" w:rsidR="009413A6" w:rsidRPr="003636D9" w:rsidRDefault="009413A6" w:rsidP="003636D9">
            <w:pPr>
              <w:spacing w:after="30"/>
              <w:ind w:left="72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USB.conectar</w:t>
            </w:r>
            <w:proofErr w:type="spellEnd"/>
            <w:r w:rsidRPr="003636D9">
              <w:rPr>
                <w:rFonts w:ascii="Times New Roman" w:hAnsi="Times New Roman" w:cs="Times New Roman"/>
                <w:sz w:val="24"/>
                <w:szCs w:val="24"/>
              </w:rPr>
              <w:t>(9600);</w:t>
            </w:r>
          </w:p>
          <w:p w14:paraId="1E7D5AF0"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 xml:space="preserve">para( </w:t>
            </w:r>
            <w:proofErr w:type="spellStart"/>
            <w:r w:rsidRPr="003636D9">
              <w:rPr>
                <w:rFonts w:ascii="Times New Roman" w:hAnsi="Times New Roman" w:cs="Times New Roman"/>
                <w:sz w:val="24"/>
                <w:szCs w:val="24"/>
              </w:rPr>
              <w:t>Numero</w:t>
            </w:r>
            <w:proofErr w:type="spellEnd"/>
            <w:proofErr w:type="gramEnd"/>
            <w:r w:rsidRPr="003636D9">
              <w:rPr>
                <w:rFonts w:ascii="Times New Roman" w:hAnsi="Times New Roman" w:cs="Times New Roman"/>
                <w:sz w:val="24"/>
                <w:szCs w:val="24"/>
              </w:rPr>
              <w:t xml:space="preserve"> x = 0; x &lt; 5; x++){</w:t>
            </w:r>
          </w:p>
          <w:p w14:paraId="4A166129"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Numero</w:t>
            </w:r>
            <w:proofErr w:type="spellEnd"/>
            <w:r w:rsidRPr="003636D9">
              <w:rPr>
                <w:rFonts w:ascii="Times New Roman" w:hAnsi="Times New Roman" w:cs="Times New Roman"/>
                <w:sz w:val="24"/>
                <w:szCs w:val="24"/>
              </w:rPr>
              <w:t xml:space="preserve"> d = </w:t>
            </w:r>
            <w:proofErr w:type="spellStart"/>
            <w:r w:rsidRPr="003636D9">
              <w:rPr>
                <w:rFonts w:ascii="Times New Roman" w:hAnsi="Times New Roman" w:cs="Times New Roman"/>
                <w:sz w:val="24"/>
                <w:szCs w:val="24"/>
              </w:rPr>
              <w:t>u.medir</w:t>
            </w:r>
            <w:proofErr w:type="spellEnd"/>
            <w:r w:rsidRPr="003636D9">
              <w:rPr>
                <w:rFonts w:ascii="Times New Roman" w:hAnsi="Times New Roman" w:cs="Times New Roman"/>
                <w:sz w:val="24"/>
                <w:szCs w:val="24"/>
              </w:rPr>
              <w:t>();</w:t>
            </w:r>
          </w:p>
          <w:p w14:paraId="579A2FAB"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Memoria.escrever</w:t>
            </w:r>
            <w:proofErr w:type="spellEnd"/>
            <w:r w:rsidRPr="003636D9">
              <w:rPr>
                <w:rFonts w:ascii="Times New Roman" w:hAnsi="Times New Roman" w:cs="Times New Roman"/>
                <w:sz w:val="24"/>
                <w:szCs w:val="24"/>
              </w:rPr>
              <w:t>(x, d);</w:t>
            </w:r>
          </w:p>
          <w:p w14:paraId="5123A1CA"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USB.enviarln</w:t>
            </w:r>
            <w:proofErr w:type="spellEnd"/>
            <w:r w:rsidRPr="003636D9">
              <w:rPr>
                <w:rFonts w:ascii="Times New Roman" w:hAnsi="Times New Roman" w:cs="Times New Roman"/>
                <w:sz w:val="24"/>
                <w:szCs w:val="24"/>
              </w:rPr>
              <w:t>(d);</w:t>
            </w:r>
          </w:p>
          <w:p w14:paraId="5F02A716"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03D0D5A1"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 xml:space="preserve">para( </w:t>
            </w:r>
            <w:proofErr w:type="spellStart"/>
            <w:r w:rsidRPr="003636D9">
              <w:rPr>
                <w:rFonts w:ascii="Times New Roman" w:hAnsi="Times New Roman" w:cs="Times New Roman"/>
                <w:sz w:val="24"/>
                <w:szCs w:val="24"/>
              </w:rPr>
              <w:t>Numero</w:t>
            </w:r>
            <w:proofErr w:type="spellEnd"/>
            <w:proofErr w:type="gramEnd"/>
            <w:r w:rsidRPr="003636D9">
              <w:rPr>
                <w:rFonts w:ascii="Times New Roman" w:hAnsi="Times New Roman" w:cs="Times New Roman"/>
                <w:sz w:val="24"/>
                <w:szCs w:val="24"/>
              </w:rPr>
              <w:t xml:space="preserve"> x = 0; x &lt; 5; x++){</w:t>
            </w:r>
          </w:p>
          <w:p w14:paraId="7DA044C5"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USB.enviarln</w:t>
            </w:r>
            <w:proofErr w:type="spellEnd"/>
            <w:r w:rsidRPr="003636D9">
              <w:rPr>
                <w:rFonts w:ascii="Times New Roman" w:hAnsi="Times New Roman" w:cs="Times New Roman"/>
                <w:sz w:val="24"/>
                <w:szCs w:val="24"/>
              </w:rPr>
              <w:t>(</w:t>
            </w:r>
            <w:proofErr w:type="spellStart"/>
            <w:proofErr w:type="gramStart"/>
            <w:r w:rsidRPr="003636D9">
              <w:rPr>
                <w:rFonts w:ascii="Times New Roman" w:hAnsi="Times New Roman" w:cs="Times New Roman"/>
                <w:sz w:val="24"/>
                <w:szCs w:val="24"/>
              </w:rPr>
              <w:t>Memoria.ler</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x));</w:t>
            </w:r>
          </w:p>
          <w:p w14:paraId="087B3E1E"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7B0AC4CF" w14:textId="77777777" w:rsidR="009413A6" w:rsidRPr="003636D9" w:rsidRDefault="009413A6" w:rsidP="003636D9">
            <w:pPr>
              <w:spacing w:after="30"/>
              <w:ind w:left="720"/>
              <w:jc w:val="both"/>
              <w:rPr>
                <w:rFonts w:ascii="Times New Roman" w:hAnsi="Times New Roman" w:cs="Times New Roman"/>
                <w:sz w:val="24"/>
                <w:szCs w:val="24"/>
              </w:rPr>
            </w:pPr>
          </w:p>
          <w:p w14:paraId="672D3714"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p w14:paraId="4CA6DA19" w14:textId="77777777" w:rsidR="009413A6" w:rsidRPr="003636D9" w:rsidRDefault="009413A6" w:rsidP="003636D9">
            <w:pPr>
              <w:spacing w:after="30"/>
              <w:jc w:val="both"/>
              <w:rPr>
                <w:rFonts w:ascii="Times New Roman" w:hAnsi="Times New Roman" w:cs="Times New Roman"/>
                <w:sz w:val="24"/>
                <w:szCs w:val="24"/>
              </w:rPr>
            </w:pPr>
          </w:p>
          <w:p w14:paraId="3809D723"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w:t>
            </w:r>
          </w:p>
          <w:p w14:paraId="6C8F1C53" w14:textId="77777777" w:rsidR="009413A6" w:rsidRPr="003636D9" w:rsidRDefault="009413A6" w:rsidP="003636D9">
            <w:pPr>
              <w:spacing w:after="30"/>
              <w:ind w:left="720"/>
              <w:jc w:val="both"/>
              <w:rPr>
                <w:rFonts w:ascii="Times New Roman" w:hAnsi="Times New Roman" w:cs="Times New Roman"/>
                <w:sz w:val="24"/>
                <w:szCs w:val="24"/>
              </w:rPr>
            </w:pPr>
          </w:p>
          <w:p w14:paraId="493E8859"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tc>
      </w:tr>
    </w:tbl>
    <w:p w14:paraId="74181C6E" w14:textId="77777777" w:rsidR="003636D9" w:rsidRPr="00935953" w:rsidRDefault="003636D9" w:rsidP="003636D9">
      <w:pPr>
        <w:spacing w:after="30"/>
        <w:jc w:val="both"/>
        <w:rPr>
          <w:rFonts w:ascii="Times New Roman" w:hAnsi="Times New Roman" w:cs="Times New Roman"/>
          <w:sz w:val="24"/>
          <w:szCs w:val="28"/>
        </w:rPr>
      </w:pPr>
    </w:p>
    <w:p w14:paraId="60F6BB63" w14:textId="77777777"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Analisando o código</w:t>
      </w:r>
    </w:p>
    <w:p w14:paraId="747FB248" w14:textId="77777777" w:rsidR="009413A6" w:rsidRPr="00935953" w:rsidRDefault="009413A6" w:rsidP="003636D9">
      <w:pPr>
        <w:spacing w:after="30"/>
        <w:jc w:val="both"/>
        <w:rPr>
          <w:rFonts w:ascii="Times New Roman" w:hAnsi="Times New Roman" w:cs="Times New Roman"/>
          <w:sz w:val="24"/>
          <w:szCs w:val="24"/>
        </w:rPr>
      </w:pPr>
    </w:p>
    <w:p w14:paraId="61E774E2"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código é:</w:t>
      </w:r>
    </w:p>
    <w:p w14:paraId="286D5095" w14:textId="77777777" w:rsidR="00D45940" w:rsidRDefault="00D45940" w:rsidP="003636D9">
      <w:pPr>
        <w:spacing w:after="30"/>
        <w:jc w:val="both"/>
        <w:rPr>
          <w:rFonts w:ascii="Times New Roman" w:hAnsi="Times New Roman" w:cs="Times New Roman"/>
          <w:sz w:val="24"/>
          <w:szCs w:val="24"/>
        </w:rPr>
      </w:pPr>
    </w:p>
    <w:p w14:paraId="077BDE58"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Ultra</w:t>
      </w:r>
    </w:p>
    <w:p w14:paraId="04B91D4E" w14:textId="77777777" w:rsidR="00D45940" w:rsidRDefault="00D45940" w:rsidP="003636D9">
      <w:pPr>
        <w:spacing w:after="30"/>
        <w:jc w:val="both"/>
        <w:rPr>
          <w:rFonts w:ascii="Times New Roman" w:hAnsi="Times New Roman" w:cs="Times New Roman"/>
          <w:sz w:val="24"/>
          <w:szCs w:val="24"/>
        </w:rPr>
      </w:pPr>
    </w:p>
    <w:p w14:paraId="360D7A1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importar a biblioteca </w:t>
      </w:r>
      <w:r w:rsidRPr="003636D9">
        <w:rPr>
          <w:rFonts w:ascii="Times New Roman" w:hAnsi="Times New Roman" w:cs="Times New Roman"/>
          <w:i/>
          <w:sz w:val="24"/>
          <w:szCs w:val="24"/>
        </w:rPr>
        <w:t xml:space="preserve">Ultra </w:t>
      </w:r>
      <w:r w:rsidRPr="003636D9">
        <w:rPr>
          <w:rFonts w:ascii="Times New Roman" w:hAnsi="Times New Roman" w:cs="Times New Roman"/>
          <w:sz w:val="24"/>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jc w:val="both"/>
        <w:rPr>
          <w:rFonts w:ascii="Times New Roman" w:hAnsi="Times New Roman" w:cs="Times New Roman"/>
          <w:sz w:val="24"/>
          <w:szCs w:val="24"/>
        </w:rPr>
      </w:pPr>
    </w:p>
    <w:p w14:paraId="3E116699"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Memoria</w:t>
      </w:r>
    </w:p>
    <w:p w14:paraId="4CA5DD27" w14:textId="77777777" w:rsidR="00D45940" w:rsidRDefault="00D45940" w:rsidP="003636D9">
      <w:pPr>
        <w:spacing w:after="30"/>
        <w:jc w:val="both"/>
        <w:rPr>
          <w:rFonts w:ascii="Times New Roman" w:hAnsi="Times New Roman" w:cs="Times New Roman"/>
          <w:sz w:val="24"/>
          <w:szCs w:val="24"/>
        </w:rPr>
      </w:pPr>
    </w:p>
    <w:p w14:paraId="3C99D5C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Nessa linha, avisamos o Arduino que utilizaremos a memória disponível internamente e os métodos associados à sua utilização.</w:t>
      </w:r>
    </w:p>
    <w:p w14:paraId="74ABC142"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Logo depois temos a linha:</w:t>
      </w:r>
    </w:p>
    <w:p w14:paraId="1221F444" w14:textId="77777777" w:rsidR="00D45940" w:rsidRPr="003636D9" w:rsidRDefault="00D45940" w:rsidP="003636D9">
      <w:pPr>
        <w:spacing w:after="30"/>
        <w:jc w:val="both"/>
        <w:rPr>
          <w:rFonts w:ascii="Times New Roman" w:hAnsi="Times New Roman" w:cs="Times New Roman"/>
          <w:sz w:val="24"/>
          <w:szCs w:val="24"/>
        </w:rPr>
      </w:pPr>
    </w:p>
    <w:p w14:paraId="7C21EC1F" w14:textId="77777777" w:rsidR="009413A6" w:rsidRPr="003636D9" w:rsidRDefault="009413A6" w:rsidP="003636D9">
      <w:pPr>
        <w:spacing w:after="30"/>
        <w:ind w:firstLine="720"/>
        <w:jc w:val="both"/>
        <w:rPr>
          <w:rFonts w:ascii="Times New Roman" w:hAnsi="Times New Roman" w:cs="Times New Roman"/>
          <w:i/>
          <w:sz w:val="24"/>
          <w:szCs w:val="24"/>
        </w:rPr>
      </w:pPr>
      <w:r w:rsidRPr="003636D9">
        <w:rPr>
          <w:rFonts w:ascii="Times New Roman" w:hAnsi="Times New Roman" w:cs="Times New Roman"/>
          <w:i/>
          <w:sz w:val="24"/>
          <w:szCs w:val="24"/>
        </w:rPr>
        <w:t xml:space="preserve">Ultra </w:t>
      </w:r>
      <w:proofErr w:type="gramStart"/>
      <w:r w:rsidRPr="003636D9">
        <w:rPr>
          <w:rFonts w:ascii="Times New Roman" w:hAnsi="Times New Roman" w:cs="Times New Roman"/>
          <w:i/>
          <w:sz w:val="24"/>
          <w:szCs w:val="24"/>
        </w:rPr>
        <w:t>u(</w:t>
      </w:r>
      <w:proofErr w:type="gramEnd"/>
      <w:r w:rsidRPr="003636D9">
        <w:rPr>
          <w:rFonts w:ascii="Times New Roman" w:hAnsi="Times New Roman" w:cs="Times New Roman"/>
          <w:i/>
          <w:sz w:val="24"/>
          <w:szCs w:val="24"/>
        </w:rPr>
        <w:t>5,4);</w:t>
      </w:r>
    </w:p>
    <w:p w14:paraId="3BA4990A" w14:textId="77777777" w:rsidR="00D45940" w:rsidRDefault="00D45940" w:rsidP="003636D9">
      <w:pPr>
        <w:spacing w:after="30"/>
        <w:jc w:val="both"/>
        <w:rPr>
          <w:rFonts w:ascii="Times New Roman" w:hAnsi="Times New Roman" w:cs="Times New Roman"/>
          <w:sz w:val="24"/>
          <w:szCs w:val="24"/>
        </w:rPr>
      </w:pPr>
    </w:p>
    <w:p w14:paraId="2373F488" w14:textId="431D1DBB"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 objeto </w:t>
      </w:r>
      <w:r w:rsidRPr="003636D9">
        <w:rPr>
          <w:rFonts w:ascii="Times New Roman" w:hAnsi="Times New Roman" w:cs="Times New Roman"/>
          <w:i/>
          <w:sz w:val="24"/>
          <w:szCs w:val="24"/>
        </w:rPr>
        <w:t>Ultra</w:t>
      </w:r>
      <w:r w:rsidRPr="003636D9">
        <w:rPr>
          <w:rFonts w:ascii="Times New Roman" w:hAnsi="Times New Roman" w:cs="Times New Roman"/>
          <w:sz w:val="24"/>
          <w:szCs w:val="24"/>
        </w:rPr>
        <w:t xml:space="preserve"> que tem sua porta trigger (que envia o pulso ultrassônico)</w:t>
      </w:r>
      <w:r w:rsidR="00D45940">
        <w:rPr>
          <w:rFonts w:ascii="Times New Roman" w:hAnsi="Times New Roman" w:cs="Times New Roman"/>
          <w:sz w:val="24"/>
          <w:szCs w:val="24"/>
        </w:rPr>
        <w:t xml:space="preserve"> </w:t>
      </w:r>
      <w:r w:rsidRPr="003636D9">
        <w:rPr>
          <w:rFonts w:ascii="Times New Roman" w:hAnsi="Times New Roman" w:cs="Times New Roman"/>
          <w:sz w:val="24"/>
          <w:szCs w:val="24"/>
        </w:rPr>
        <w:t xml:space="preserve">ligada ao pino 5, e a porta </w:t>
      </w:r>
      <w:proofErr w:type="spellStart"/>
      <w:r w:rsidRPr="003636D9">
        <w:rPr>
          <w:rFonts w:ascii="Times New Roman" w:hAnsi="Times New Roman" w:cs="Times New Roman"/>
          <w:sz w:val="24"/>
          <w:szCs w:val="24"/>
        </w:rPr>
        <w:t>eccho</w:t>
      </w:r>
      <w:proofErr w:type="spellEnd"/>
      <w:r w:rsidRPr="003636D9">
        <w:rPr>
          <w:rFonts w:ascii="Times New Roman" w:hAnsi="Times New Roman" w:cs="Times New Roman"/>
          <w:sz w:val="24"/>
          <w:szCs w:val="24"/>
        </w:rPr>
        <w:t xml:space="preserve"> </w:t>
      </w:r>
      <w:proofErr w:type="gramStart"/>
      <w:r w:rsidRPr="003636D9">
        <w:rPr>
          <w:rFonts w:ascii="Times New Roman" w:hAnsi="Times New Roman" w:cs="Times New Roman"/>
          <w:sz w:val="24"/>
          <w:szCs w:val="24"/>
        </w:rPr>
        <w:t>( que</w:t>
      </w:r>
      <w:proofErr w:type="gramEnd"/>
      <w:r w:rsidRPr="003636D9">
        <w:rPr>
          <w:rFonts w:ascii="Times New Roman" w:hAnsi="Times New Roman" w:cs="Times New Roman"/>
          <w:sz w:val="24"/>
          <w:szCs w:val="24"/>
        </w:rPr>
        <w:t xml:space="preserve"> notifica a recepção do pulso)</w:t>
      </w:r>
      <w:r w:rsidR="009225A8">
        <w:rPr>
          <w:rFonts w:ascii="Times New Roman" w:hAnsi="Times New Roman" w:cs="Times New Roman"/>
          <w:sz w:val="24"/>
          <w:szCs w:val="24"/>
        </w:rPr>
        <w:t xml:space="preserve"> ao pino 4. </w:t>
      </w:r>
      <w:r w:rsidRPr="003636D9">
        <w:rPr>
          <w:rFonts w:ascii="Times New Roman" w:hAnsi="Times New Roman" w:cs="Times New Roman"/>
          <w:sz w:val="24"/>
          <w:szCs w:val="24"/>
        </w:rPr>
        <w:t xml:space="preserve">O método </w:t>
      </w:r>
      <w:proofErr w:type="spellStart"/>
      <w:r w:rsidRPr="003636D9">
        <w:rPr>
          <w:rFonts w:ascii="Times New Roman" w:hAnsi="Times New Roman" w:cs="Times New Roman"/>
          <w:i/>
          <w:sz w:val="24"/>
          <w:szCs w:val="24"/>
        </w:rPr>
        <w:t>Configuracao</w:t>
      </w:r>
      <w:proofErr w:type="spellEnd"/>
      <w:r w:rsidRPr="003636D9">
        <w:rPr>
          <w:rFonts w:ascii="Times New Roman" w:hAnsi="Times New Roman" w:cs="Times New Roman"/>
          <w:sz w:val="24"/>
          <w:szCs w:val="24"/>
        </w:rPr>
        <w:t xml:space="preserve"> </w:t>
      </w:r>
      <w:r w:rsidR="009225A8">
        <w:rPr>
          <w:rFonts w:ascii="Times New Roman" w:hAnsi="Times New Roman" w:cs="Times New Roman"/>
          <w:sz w:val="24"/>
          <w:szCs w:val="24"/>
        </w:rPr>
        <w:t xml:space="preserve">() </w:t>
      </w:r>
      <w:r w:rsidRPr="003636D9">
        <w:rPr>
          <w:rFonts w:ascii="Times New Roman" w:hAnsi="Times New Roman" w:cs="Times New Roman"/>
          <w:sz w:val="24"/>
          <w:szCs w:val="24"/>
        </w:rPr>
        <w:t xml:space="preserve">começa inicializando a conexão </w:t>
      </w:r>
      <w:r w:rsidRPr="003636D9">
        <w:rPr>
          <w:rFonts w:ascii="Times New Roman" w:hAnsi="Times New Roman" w:cs="Times New Roman"/>
          <w:i/>
          <w:sz w:val="24"/>
          <w:szCs w:val="24"/>
        </w:rPr>
        <w:t>USB</w:t>
      </w:r>
      <w:r w:rsidRPr="003636D9">
        <w:rPr>
          <w:rFonts w:ascii="Times New Roman" w:hAnsi="Times New Roman" w:cs="Times New Roman"/>
          <w:sz w:val="24"/>
          <w:szCs w:val="24"/>
        </w:rPr>
        <w:t xml:space="preserve"> para podermos verificar o bom funcionamento do nosso código. Depois temos um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ascii="Times New Roman" w:hAnsi="Times New Roman" w:cs="Times New Roman"/>
          <w:i/>
          <w:sz w:val="24"/>
          <w:szCs w:val="24"/>
        </w:rPr>
        <w:t>x++</w:t>
      </w:r>
      <w:r w:rsidRPr="003636D9">
        <w:rPr>
          <w:rFonts w:ascii="Times New Roman" w:hAnsi="Times New Roman" w:cs="Times New Roman"/>
          <w:sz w:val="24"/>
          <w:szCs w:val="24"/>
        </w:rPr>
        <w:t>.</w:t>
      </w:r>
    </w:p>
    <w:p w14:paraId="348FE149" w14:textId="77777777" w:rsidR="00D45940" w:rsidRDefault="00D45940" w:rsidP="003636D9">
      <w:pPr>
        <w:spacing w:after="30"/>
        <w:jc w:val="both"/>
        <w:rPr>
          <w:rFonts w:ascii="Times New Roman" w:hAnsi="Times New Roman" w:cs="Times New Roman"/>
          <w:sz w:val="24"/>
          <w:szCs w:val="24"/>
        </w:rPr>
      </w:pPr>
    </w:p>
    <w:p w14:paraId="3278DC2D"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w:t>
      </w:r>
      <w:proofErr w:type="spellStart"/>
      <w:r w:rsidRPr="003636D9">
        <w:rPr>
          <w:rFonts w:ascii="Times New Roman" w:hAnsi="Times New Roman" w:cs="Times New Roman"/>
          <w:i/>
          <w:sz w:val="24"/>
          <w:szCs w:val="24"/>
        </w:rPr>
        <w:t>Numero</w:t>
      </w:r>
      <w:proofErr w:type="spellEnd"/>
      <w:proofErr w:type="gramEnd"/>
      <w:r w:rsidRPr="003636D9">
        <w:rPr>
          <w:rFonts w:ascii="Times New Roman" w:hAnsi="Times New Roman" w:cs="Times New Roman"/>
          <w:i/>
          <w:sz w:val="24"/>
          <w:szCs w:val="24"/>
        </w:rPr>
        <w:t xml:space="preserve"> x; x &lt; 5; x++){</w:t>
      </w:r>
    </w:p>
    <w:p w14:paraId="0EC28065" w14:textId="77777777" w:rsidR="00D45940" w:rsidRDefault="00D45940" w:rsidP="003636D9">
      <w:pPr>
        <w:spacing w:after="30"/>
        <w:jc w:val="both"/>
        <w:rPr>
          <w:rFonts w:ascii="Times New Roman" w:hAnsi="Times New Roman" w:cs="Times New Roman"/>
          <w:sz w:val="24"/>
          <w:szCs w:val="24"/>
        </w:rPr>
      </w:pPr>
    </w:p>
    <w:p w14:paraId="61A36AD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O computador repetirá o código 5 vezes (pois após esse número de repetições, x será maior ou igual a 5). O bloco de código do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começa com a seguinte linha: </w:t>
      </w:r>
    </w:p>
    <w:p w14:paraId="56C4521F" w14:textId="77777777" w:rsidR="00D45940" w:rsidRDefault="00D45940" w:rsidP="003636D9">
      <w:pPr>
        <w:spacing w:after="30"/>
        <w:jc w:val="both"/>
        <w:rPr>
          <w:rFonts w:ascii="Times New Roman" w:hAnsi="Times New Roman" w:cs="Times New Roman"/>
          <w:sz w:val="24"/>
          <w:szCs w:val="24"/>
        </w:rPr>
      </w:pPr>
    </w:p>
    <w:p w14:paraId="554762D2"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Numero</w:t>
      </w:r>
      <w:proofErr w:type="spellEnd"/>
      <w:r w:rsidRPr="003636D9">
        <w:rPr>
          <w:rFonts w:ascii="Times New Roman" w:hAnsi="Times New Roman" w:cs="Times New Roman"/>
          <w:i/>
          <w:sz w:val="24"/>
          <w:szCs w:val="24"/>
        </w:rPr>
        <w:t xml:space="preserve"> d = </w:t>
      </w:r>
      <w:proofErr w:type="spellStart"/>
      <w:r w:rsidRPr="003636D9">
        <w:rPr>
          <w:rFonts w:ascii="Times New Roman" w:hAnsi="Times New Roman" w:cs="Times New Roman"/>
          <w:i/>
          <w:sz w:val="24"/>
          <w:szCs w:val="24"/>
        </w:rPr>
        <w:t>u.medir</w:t>
      </w:r>
      <w:proofErr w:type="spellEnd"/>
      <w:r w:rsidRPr="003636D9">
        <w:rPr>
          <w:rFonts w:ascii="Times New Roman" w:hAnsi="Times New Roman" w:cs="Times New Roman"/>
          <w:i/>
          <w:sz w:val="24"/>
          <w:szCs w:val="24"/>
        </w:rPr>
        <w:t>();</w:t>
      </w:r>
    </w:p>
    <w:p w14:paraId="448F4847" w14:textId="77777777" w:rsidR="00D45940" w:rsidRDefault="00D45940" w:rsidP="003636D9">
      <w:pPr>
        <w:spacing w:after="30"/>
        <w:jc w:val="both"/>
        <w:rPr>
          <w:rFonts w:ascii="Times New Roman" w:hAnsi="Times New Roman" w:cs="Times New Roman"/>
          <w:sz w:val="24"/>
          <w:szCs w:val="24"/>
        </w:rPr>
      </w:pPr>
    </w:p>
    <w:p w14:paraId="2EA6F785"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uma variável pra guardar o valor da distância medida pelo ultrassônico com o método </w:t>
      </w:r>
      <w:proofErr w:type="gramStart"/>
      <w:r w:rsidRPr="003636D9">
        <w:rPr>
          <w:rFonts w:ascii="Times New Roman" w:hAnsi="Times New Roman" w:cs="Times New Roman"/>
          <w:i/>
          <w:sz w:val="24"/>
          <w:szCs w:val="24"/>
        </w:rPr>
        <w:t>medir(</w:t>
      </w:r>
      <w:proofErr w:type="gramEnd"/>
      <w:r w:rsidRPr="003636D9">
        <w:rPr>
          <w:rFonts w:ascii="Times New Roman" w:hAnsi="Times New Roman" w:cs="Times New Roman"/>
          <w:i/>
          <w:sz w:val="24"/>
          <w:szCs w:val="24"/>
        </w:rPr>
        <w:t>)</w:t>
      </w:r>
      <w:r w:rsidRPr="003636D9">
        <w:rPr>
          <w:rFonts w:ascii="Times New Roman" w:hAnsi="Times New Roman" w:cs="Times New Roman"/>
          <w:sz w:val="24"/>
          <w:szCs w:val="24"/>
        </w:rPr>
        <w:t>. Depois temos:</w:t>
      </w:r>
    </w:p>
    <w:p w14:paraId="47D49D8A" w14:textId="77777777" w:rsidR="00D45940" w:rsidRDefault="00D45940" w:rsidP="003636D9">
      <w:pPr>
        <w:spacing w:after="30"/>
        <w:jc w:val="both"/>
        <w:rPr>
          <w:rFonts w:ascii="Times New Roman" w:hAnsi="Times New Roman" w:cs="Times New Roman"/>
          <w:sz w:val="24"/>
          <w:szCs w:val="24"/>
        </w:rPr>
      </w:pPr>
    </w:p>
    <w:p w14:paraId="56726C00"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Memoria.escrever</w:t>
      </w:r>
      <w:proofErr w:type="spellEnd"/>
      <w:r w:rsidRPr="003636D9">
        <w:rPr>
          <w:rFonts w:ascii="Times New Roman" w:hAnsi="Times New Roman" w:cs="Times New Roman"/>
          <w:i/>
          <w:sz w:val="24"/>
          <w:szCs w:val="24"/>
        </w:rPr>
        <w:t>(x, d);</w:t>
      </w:r>
    </w:p>
    <w:p w14:paraId="42AC977E" w14:textId="77777777" w:rsidR="00D45940" w:rsidRDefault="00D45940" w:rsidP="003636D9">
      <w:pPr>
        <w:spacing w:after="30"/>
        <w:jc w:val="both"/>
        <w:rPr>
          <w:rFonts w:ascii="Times New Roman" w:hAnsi="Times New Roman" w:cs="Times New Roman"/>
          <w:sz w:val="24"/>
          <w:szCs w:val="24"/>
        </w:rPr>
      </w:pPr>
    </w:p>
    <w:p w14:paraId="7EA62F29"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guardar a distância </w:t>
      </w:r>
      <w:r w:rsidRPr="003636D9">
        <w:rPr>
          <w:rFonts w:ascii="Times New Roman" w:hAnsi="Times New Roman" w:cs="Times New Roman"/>
          <w:i/>
          <w:sz w:val="24"/>
          <w:szCs w:val="24"/>
        </w:rPr>
        <w:t>d</w:t>
      </w:r>
      <w:r w:rsidRPr="003636D9">
        <w:rPr>
          <w:rFonts w:ascii="Times New Roman" w:hAnsi="Times New Roman" w:cs="Times New Roman"/>
          <w:sz w:val="24"/>
          <w:szCs w:val="24"/>
        </w:rPr>
        <w:t xml:space="preserve"> no endereço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da memória, onde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é o contador do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Além de guardar na memória iremos enviar para a porta USB para podermos verificar o valor lido pelo Arduino. Em seguida, repetiremos 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 um código que, ao invés de escrever, irá ler o que gravamos na memória e mostrar embaixo do que o primeiro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mostrou. A linha que faz isso é:</w:t>
      </w:r>
    </w:p>
    <w:p w14:paraId="170F31DE" w14:textId="77777777" w:rsidR="00D45940" w:rsidRPr="003636D9" w:rsidRDefault="00D45940" w:rsidP="003636D9">
      <w:pPr>
        <w:spacing w:after="30"/>
        <w:jc w:val="both"/>
        <w:rPr>
          <w:rFonts w:ascii="Times New Roman" w:hAnsi="Times New Roman" w:cs="Times New Roman"/>
          <w:sz w:val="24"/>
          <w:szCs w:val="24"/>
        </w:rPr>
      </w:pPr>
    </w:p>
    <w:p w14:paraId="486C3F11"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USB.enviarln</w:t>
      </w:r>
      <w:proofErr w:type="spellEnd"/>
      <w:r w:rsidRPr="003636D9">
        <w:rPr>
          <w:rFonts w:ascii="Times New Roman" w:hAnsi="Times New Roman" w:cs="Times New Roman"/>
          <w:i/>
          <w:sz w:val="24"/>
          <w:szCs w:val="24"/>
        </w:rPr>
        <w:t>(</w:t>
      </w:r>
      <w:proofErr w:type="spellStart"/>
      <w:proofErr w:type="gramStart"/>
      <w:r w:rsidRPr="003636D9">
        <w:rPr>
          <w:rFonts w:ascii="Times New Roman" w:hAnsi="Times New Roman" w:cs="Times New Roman"/>
          <w:i/>
          <w:sz w:val="24"/>
          <w:szCs w:val="24"/>
        </w:rPr>
        <w:t>Memoria.ler</w:t>
      </w:r>
      <w:proofErr w:type="spellEnd"/>
      <w:r w:rsidRPr="003636D9">
        <w:rPr>
          <w:rFonts w:ascii="Times New Roman" w:hAnsi="Times New Roman" w:cs="Times New Roman"/>
          <w:i/>
          <w:sz w:val="24"/>
          <w:szCs w:val="24"/>
        </w:rPr>
        <w:t>(</w:t>
      </w:r>
      <w:proofErr w:type="gramEnd"/>
      <w:r w:rsidRPr="003636D9">
        <w:rPr>
          <w:rFonts w:ascii="Times New Roman" w:hAnsi="Times New Roman" w:cs="Times New Roman"/>
          <w:i/>
          <w:sz w:val="24"/>
          <w:szCs w:val="24"/>
        </w:rPr>
        <w:t>x));</w:t>
      </w:r>
    </w:p>
    <w:p w14:paraId="3CF8DA1B" w14:textId="77777777" w:rsidR="00D45940" w:rsidRDefault="00D45940" w:rsidP="003636D9">
      <w:pPr>
        <w:spacing w:after="30"/>
        <w:jc w:val="both"/>
        <w:rPr>
          <w:rFonts w:ascii="Times New Roman" w:hAnsi="Times New Roman" w:cs="Times New Roman"/>
          <w:sz w:val="24"/>
          <w:szCs w:val="24"/>
        </w:rPr>
      </w:pPr>
    </w:p>
    <w:p w14:paraId="7BBC3CB9" w14:textId="739A2296" w:rsidR="009413A6" w:rsidRPr="003636D9" w:rsidRDefault="009225A8" w:rsidP="003636D9">
      <w:pPr>
        <w:spacing w:after="30"/>
        <w:jc w:val="both"/>
        <w:rPr>
          <w:rFonts w:ascii="Times New Roman" w:hAnsi="Times New Roman" w:cs="Times New Roman"/>
          <w:sz w:val="24"/>
          <w:szCs w:val="24"/>
        </w:rPr>
      </w:pPr>
      <w:r>
        <w:rPr>
          <w:rFonts w:ascii="Times New Roman" w:hAnsi="Times New Roman" w:cs="Times New Roman"/>
          <w:sz w:val="24"/>
          <w:szCs w:val="24"/>
        </w:rPr>
        <w:t xml:space="preserve">O nosso método </w:t>
      </w:r>
      <w:r w:rsidRPr="009225A8">
        <w:rPr>
          <w:rFonts w:ascii="Times New Roman" w:hAnsi="Times New Roman" w:cs="Times New Roman"/>
          <w:i/>
          <w:sz w:val="24"/>
          <w:szCs w:val="24"/>
        </w:rPr>
        <w:t>Principal</w:t>
      </w:r>
      <w:r w:rsidR="009413A6" w:rsidRPr="003636D9">
        <w:rPr>
          <w:rFonts w:ascii="Times New Roman" w:hAnsi="Times New Roman" w:cs="Times New Roman"/>
          <w:sz w:val="24"/>
          <w:szCs w:val="24"/>
        </w:rPr>
        <w:t xml:space="preserve"> está </w:t>
      </w:r>
      <w:r w:rsidR="00C16EA5" w:rsidRPr="003636D9">
        <w:rPr>
          <w:rFonts w:ascii="Times New Roman" w:hAnsi="Times New Roman" w:cs="Times New Roman"/>
          <w:sz w:val="24"/>
          <w:szCs w:val="24"/>
        </w:rPr>
        <w:t>vazio, pois não queremos que o A</w:t>
      </w:r>
      <w:r w:rsidR="009413A6" w:rsidRPr="003636D9">
        <w:rPr>
          <w:rFonts w:ascii="Times New Roman" w:hAnsi="Times New Roman" w:cs="Times New Roman"/>
          <w:sz w:val="24"/>
          <w:szCs w:val="24"/>
        </w:rPr>
        <w:t>rduino repita todo esse processo, só queremos que ele seja executado uma vez.</w:t>
      </w:r>
    </w:p>
    <w:p w14:paraId="7B2DCA34" w14:textId="4907FE0C" w:rsidR="009225A8" w:rsidRDefault="009225A8" w:rsidP="003636D9">
      <w:pPr>
        <w:spacing w:after="30"/>
        <w:jc w:val="both"/>
        <w:rPr>
          <w:rFonts w:ascii="Times New Roman" w:eastAsia="Times New Roman" w:hAnsi="Times New Roman" w:cs="Times New Roman"/>
          <w:color w:val="000000"/>
          <w:sz w:val="24"/>
          <w:szCs w:val="24"/>
        </w:rPr>
      </w:pPr>
    </w:p>
    <w:p w14:paraId="5380E073" w14:textId="77777777" w:rsidR="009225A8" w:rsidRDefault="009225A8" w:rsidP="003636D9">
      <w:pPr>
        <w:spacing w:after="30"/>
        <w:jc w:val="both"/>
        <w:rPr>
          <w:rFonts w:ascii="Times New Roman" w:eastAsia="Times New Roman" w:hAnsi="Times New Roman" w:cs="Times New Roman"/>
          <w:color w:val="000000"/>
          <w:sz w:val="24"/>
          <w:szCs w:val="24"/>
        </w:rPr>
      </w:pPr>
    </w:p>
    <w:p w14:paraId="6D8189D6" w14:textId="2D286ECD" w:rsidR="0085164E" w:rsidRPr="00400643" w:rsidRDefault="003636D9" w:rsidP="00400643">
      <w:pPr>
        <w:pStyle w:val="PargrafodaLista"/>
        <w:numPr>
          <w:ilvl w:val="1"/>
          <w:numId w:val="135"/>
        </w:numPr>
        <w:spacing w:after="30"/>
        <w:jc w:val="both"/>
        <w:rPr>
          <w:rFonts w:ascii="Times New Roman" w:hAnsi="Times New Roman" w:cs="Times New Roman"/>
          <w:b/>
          <w:sz w:val="32"/>
          <w:szCs w:val="32"/>
        </w:rPr>
      </w:pPr>
      <w:r w:rsidRPr="00400643">
        <w:rPr>
          <w:rFonts w:ascii="Times New Roman" w:hAnsi="Times New Roman" w:cs="Times New Roman"/>
          <w:b/>
          <w:sz w:val="32"/>
          <w:szCs w:val="32"/>
        </w:rPr>
        <w:lastRenderedPageBreak/>
        <w:t>Carrinho com servo</w:t>
      </w:r>
      <w:r w:rsidR="0085164E" w:rsidRPr="00400643">
        <w:rPr>
          <w:rFonts w:ascii="Times New Roman" w:hAnsi="Times New Roman" w:cs="Times New Roman"/>
          <w:b/>
          <w:sz w:val="32"/>
          <w:szCs w:val="32"/>
        </w:rPr>
        <w:t xml:space="preserve"> de rotação contínua</w:t>
      </w:r>
    </w:p>
    <w:p w14:paraId="75E1CDFF" w14:textId="77777777" w:rsidR="00D45940" w:rsidRPr="00935953" w:rsidRDefault="00D45940" w:rsidP="003636D9">
      <w:pPr>
        <w:spacing w:after="30"/>
        <w:jc w:val="both"/>
        <w:rPr>
          <w:rFonts w:ascii="Times New Roman" w:hAnsi="Times New Roman" w:cs="Times New Roman"/>
          <w:sz w:val="24"/>
          <w:szCs w:val="32"/>
        </w:rPr>
      </w:pPr>
    </w:p>
    <w:p w14:paraId="1D91D24D" w14:textId="0B6E3CB4" w:rsidR="0085164E" w:rsidRPr="003636D9" w:rsidRDefault="0085164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Nesse projeto, aprenderemos como dar comandos básicos para um par de servos motores de rotação</w:t>
      </w:r>
      <w:r w:rsidR="009225A8">
        <w:rPr>
          <w:rFonts w:ascii="Times New Roman" w:hAnsi="Times New Roman" w:cs="Times New Roman"/>
          <w:sz w:val="24"/>
          <w:szCs w:val="24"/>
        </w:rPr>
        <w:t xml:space="preserve"> contínua, ou seja, </w:t>
      </w:r>
      <w:r w:rsidRPr="003636D9">
        <w:rPr>
          <w:rFonts w:ascii="Times New Roman" w:hAnsi="Times New Roman" w:cs="Times New Roman"/>
          <w:sz w:val="24"/>
          <w:szCs w:val="24"/>
        </w:rPr>
        <w:t>como controlar uma base simples. Caso você não te</w:t>
      </w:r>
      <w:r w:rsidR="009225A8">
        <w:rPr>
          <w:rFonts w:ascii="Times New Roman" w:hAnsi="Times New Roman" w:cs="Times New Roman"/>
          <w:sz w:val="24"/>
          <w:szCs w:val="24"/>
        </w:rPr>
        <w:t xml:space="preserve">nha uma à disposição, pode-se </w:t>
      </w:r>
      <w:r w:rsidRPr="003636D9">
        <w:rPr>
          <w:rFonts w:ascii="Times New Roman" w:hAnsi="Times New Roman" w:cs="Times New Roman"/>
          <w:sz w:val="24"/>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jc w:val="both"/>
        <w:rPr>
          <w:rFonts w:ascii="Times New Roman" w:hAnsi="Times New Roman" w:cs="Times New Roman"/>
          <w:sz w:val="24"/>
          <w:szCs w:val="24"/>
        </w:rPr>
      </w:pPr>
    </w:p>
    <w:p w14:paraId="7E3D9BAD" w14:textId="723F1F7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2 ser</w:t>
      </w:r>
      <w:r w:rsidR="009225A8">
        <w:rPr>
          <w:rFonts w:ascii="Times New Roman" w:hAnsi="Times New Roman" w:cs="Times New Roman"/>
          <w:sz w:val="24"/>
          <w:szCs w:val="24"/>
        </w:rPr>
        <w:t>vos motores de rotação contínua</w:t>
      </w:r>
    </w:p>
    <w:p w14:paraId="1C8A3589" w14:textId="7E29351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Base c</w:t>
      </w:r>
      <w:r w:rsidR="009225A8">
        <w:rPr>
          <w:rFonts w:ascii="Times New Roman" w:hAnsi="Times New Roman" w:cs="Times New Roman"/>
          <w:sz w:val="24"/>
          <w:szCs w:val="24"/>
        </w:rPr>
        <w:t>om rodas ou esteiras (opcional)</w:t>
      </w:r>
    </w:p>
    <w:p w14:paraId="7D347BA4" w14:textId="0156D970"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61784F97" w14:textId="67FE0546"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Alimentação</w:t>
      </w:r>
    </w:p>
    <w:p w14:paraId="3A2707E7" w14:textId="77777777" w:rsidR="003636D9" w:rsidRPr="003636D9" w:rsidRDefault="003636D9" w:rsidP="003636D9">
      <w:pPr>
        <w:pStyle w:val="PargrafodaLista"/>
        <w:spacing w:after="30"/>
        <w:ind w:left="1428"/>
        <w:jc w:val="both"/>
        <w:rPr>
          <w:rFonts w:ascii="Times New Roman" w:hAnsi="Times New Roman" w:cs="Times New Roman"/>
          <w:sz w:val="24"/>
          <w:szCs w:val="24"/>
        </w:rPr>
      </w:pPr>
    </w:p>
    <w:p w14:paraId="5F924E5D"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Base caseira</w:t>
      </w:r>
    </w:p>
    <w:p w14:paraId="0666F892" w14:textId="77777777" w:rsidR="003636D9" w:rsidRPr="00935953" w:rsidRDefault="003636D9" w:rsidP="003636D9">
      <w:pPr>
        <w:spacing w:after="30"/>
        <w:jc w:val="both"/>
        <w:rPr>
          <w:rFonts w:ascii="Times New Roman" w:hAnsi="Times New Roman" w:cs="Times New Roman"/>
          <w:color w:val="000000"/>
          <w:sz w:val="24"/>
          <w:szCs w:val="28"/>
        </w:rPr>
      </w:pPr>
    </w:p>
    <w:p w14:paraId="0AD51EF4" w14:textId="77777777" w:rsidR="0085164E" w:rsidRPr="003636D9" w:rsidRDefault="0085164E"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jc w:val="both"/>
        <w:rPr>
          <w:rFonts w:ascii="Times New Roman" w:hAnsi="Times New Roman" w:cs="Times New Roman"/>
          <w:color w:val="000000"/>
          <w:sz w:val="24"/>
          <w:szCs w:val="24"/>
        </w:rPr>
      </w:pPr>
    </w:p>
    <w:p w14:paraId="2D112FF6"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Montando o Hardware</w:t>
      </w:r>
    </w:p>
    <w:p w14:paraId="2D14B011" w14:textId="77777777" w:rsidR="003636D9" w:rsidRPr="003636D9" w:rsidRDefault="003636D9" w:rsidP="003636D9">
      <w:pPr>
        <w:pStyle w:val="NormalWeb"/>
        <w:shd w:val="clear" w:color="auto" w:fill="FFFFFF"/>
        <w:spacing w:before="0" w:beforeAutospacing="0" w:after="30" w:afterAutospacing="0"/>
        <w:jc w:val="both"/>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eastAsia="pt-BR"/>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eastAsia="pt-BR"/>
        </w:rPr>
        <w:lastRenderedPageBreak/>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5EE4ED6B"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07436271"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003D07E8" w14:textId="27B5DF4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65E50EC6" w14:textId="77777777" w:rsidR="0010474F" w:rsidRPr="003636D9" w:rsidRDefault="0010474F" w:rsidP="003636D9">
      <w:pPr>
        <w:tabs>
          <w:tab w:val="left" w:pos="708"/>
          <w:tab w:val="left" w:pos="2187"/>
        </w:tabs>
        <w:spacing w:after="30"/>
        <w:jc w:val="both"/>
        <w:rPr>
          <w:rFonts w:ascii="Times New Roman" w:hAnsi="Times New Roman" w:cs="Times New Roman"/>
          <w:sz w:val="24"/>
          <w:szCs w:val="24"/>
        </w:rPr>
      </w:pPr>
    </w:p>
    <w:p w14:paraId="4064EE01" w14:textId="7C114800" w:rsidR="0085164E" w:rsidRPr="0010474F"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ab/>
      </w:r>
      <w:r w:rsidR="009225A8">
        <w:rPr>
          <w:rFonts w:ascii="Times New Roman" w:hAnsi="Times New Roman" w:cs="Times New Roman"/>
          <w:sz w:val="24"/>
          <w:szCs w:val="24"/>
        </w:rPr>
        <w:t>Neste hardware temos</w:t>
      </w:r>
      <w:r w:rsidRPr="003636D9">
        <w:rPr>
          <w:rFonts w:ascii="Times New Roman" w:hAnsi="Times New Roman" w:cs="Times New Roman"/>
          <w:sz w:val="24"/>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ascii="Times New Roman" w:hAnsi="Times New Roman" w:cs="Times New Roman"/>
          <w:sz w:val="24"/>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ascii="Times New Roman" w:hAnsi="Times New Roman" w:cs="Times New Roman"/>
          <w:i/>
          <w:sz w:val="24"/>
          <w:szCs w:val="24"/>
        </w:rPr>
        <w:t>escreverMicros</w:t>
      </w:r>
      <w:proofErr w:type="spellEnd"/>
      <w:r w:rsidR="0010474F">
        <w:rPr>
          <w:rFonts w:ascii="Times New Roman" w:hAnsi="Times New Roman" w:cs="Times New Roman"/>
          <w:i/>
          <w:sz w:val="24"/>
          <w:szCs w:val="24"/>
        </w:rPr>
        <w:t xml:space="preserve"> </w:t>
      </w:r>
      <w:r w:rsidR="0010474F">
        <w:rPr>
          <w:rFonts w:ascii="Times New Roman" w:hAnsi="Times New Roman" w:cs="Times New Roman"/>
          <w:sz w:val="24"/>
          <w:szCs w:val="24"/>
        </w:rPr>
        <w:t xml:space="preserve">para ambos os motores utilizando como parâmetro a constante </w:t>
      </w:r>
      <w:proofErr w:type="spellStart"/>
      <w:r w:rsidR="0010474F">
        <w:rPr>
          <w:rFonts w:ascii="Times New Roman" w:hAnsi="Times New Roman" w:cs="Times New Roman"/>
          <w:i/>
          <w:sz w:val="24"/>
          <w:szCs w:val="24"/>
        </w:rPr>
        <w:t>Servo.parar</w:t>
      </w:r>
      <w:proofErr w:type="spellEnd"/>
      <w:r w:rsidR="0010474F">
        <w:rPr>
          <w:rFonts w:ascii="Times New Roman" w:hAnsi="Times New Roman" w:cs="Times New Roman"/>
          <w:sz w:val="24"/>
          <w:szCs w:val="24"/>
        </w:rPr>
        <w:t>.</w:t>
      </w:r>
    </w:p>
    <w:p w14:paraId="6DC5FC7E" w14:textId="77777777" w:rsidR="0010474F" w:rsidRPr="00935953" w:rsidRDefault="0010474F" w:rsidP="003636D9">
      <w:pPr>
        <w:pStyle w:val="NormalWeb"/>
        <w:shd w:val="clear" w:color="auto" w:fill="FFFFFF"/>
        <w:spacing w:before="0" w:beforeAutospacing="0" w:after="30" w:afterAutospacing="0"/>
        <w:jc w:val="both"/>
        <w:rPr>
          <w:color w:val="000000"/>
          <w:szCs w:val="28"/>
        </w:rPr>
      </w:pPr>
    </w:p>
    <w:p w14:paraId="12BFE3BD" w14:textId="0528154E" w:rsidR="009225A8" w:rsidRPr="003636D9" w:rsidRDefault="0010474F" w:rsidP="003636D9">
      <w:pPr>
        <w:pStyle w:val="NormalWeb"/>
        <w:shd w:val="clear" w:color="auto" w:fill="FFFFFF"/>
        <w:spacing w:before="0" w:beforeAutospacing="0" w:after="30" w:afterAutospacing="0"/>
        <w:jc w:val="both"/>
        <w:rPr>
          <w:b/>
          <w:color w:val="000000"/>
          <w:sz w:val="28"/>
          <w:szCs w:val="28"/>
          <w:u w:val="single"/>
        </w:rPr>
      </w:pPr>
      <w:r>
        <w:rPr>
          <w:b/>
          <w:color w:val="000000"/>
          <w:sz w:val="28"/>
          <w:szCs w:val="28"/>
          <w:u w:val="single"/>
        </w:rPr>
        <w:t>O C</w:t>
      </w:r>
      <w:r w:rsidR="009225A8">
        <w:rPr>
          <w:b/>
          <w:color w:val="000000"/>
          <w:sz w:val="28"/>
          <w:szCs w:val="28"/>
          <w:u w:val="single"/>
        </w:rPr>
        <w:t>ódig</w:t>
      </w:r>
      <w:r w:rsidR="009225A8" w:rsidRPr="009225A8">
        <w:rPr>
          <w:b/>
          <w:sz w:val="28"/>
          <w:szCs w:val="28"/>
          <w:u w:val="single"/>
        </w:rPr>
        <w:t>o</w:t>
      </w:r>
    </w:p>
    <w:p w14:paraId="3CE967C7"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0D5EAE0A" w14:textId="1334CD2D" w:rsidR="00E651ED" w:rsidRPr="00E651ED" w:rsidRDefault="00E651ED" w:rsidP="00E651ED">
      <w:pPr>
        <w:pStyle w:val="NormalWeb"/>
        <w:shd w:val="clear" w:color="auto" w:fill="FFFFFF"/>
        <w:spacing w:before="0" w:beforeAutospacing="0" w:after="30" w:afterAutospacing="0"/>
        <w:ind w:firstLine="720"/>
        <w:jc w:val="both"/>
        <w:rPr>
          <w:color w:val="000000"/>
        </w:rPr>
      </w:pPr>
      <w:r>
        <w:rPr>
          <w:color w:val="000000"/>
        </w:rPr>
        <w:t>Abra a IDE do Brino e digite o código.</w:t>
      </w:r>
    </w:p>
    <w:p w14:paraId="449B5D35" w14:textId="77777777" w:rsidR="00E651ED" w:rsidRPr="00935953" w:rsidRDefault="00E651ED" w:rsidP="003636D9">
      <w:pPr>
        <w:pStyle w:val="NormalWeb"/>
        <w:shd w:val="clear" w:color="auto" w:fill="FFFFFF"/>
        <w:spacing w:before="0" w:beforeAutospacing="0" w:after="30" w:afterAutospacing="0"/>
        <w:jc w:val="both"/>
        <w:rPr>
          <w:color w:val="000000"/>
          <w:szCs w:val="28"/>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3636D9">
            <w:pPr>
              <w:pStyle w:val="NormalWeb"/>
              <w:spacing w:before="0" w:beforeAutospacing="0" w:after="30" w:afterAutospacing="0"/>
              <w:jc w:val="both"/>
              <w:rPr>
                <w:color w:val="000000"/>
              </w:rPr>
            </w:pPr>
            <w:r w:rsidRPr="003636D9">
              <w:rPr>
                <w:color w:val="000000"/>
              </w:rPr>
              <w:t>//Projeto 6 – Carrinho com servo de rotação contínua</w:t>
            </w:r>
          </w:p>
          <w:p w14:paraId="4D1F3CBF" w14:textId="77777777" w:rsidR="003636D9" w:rsidRPr="003636D9" w:rsidRDefault="003636D9" w:rsidP="003636D9">
            <w:pPr>
              <w:pStyle w:val="NormalWeb"/>
              <w:spacing w:before="0" w:beforeAutospacing="0" w:after="30" w:afterAutospacing="0"/>
              <w:jc w:val="both"/>
              <w:rPr>
                <w:color w:val="000000"/>
              </w:rPr>
            </w:pPr>
          </w:p>
          <w:p w14:paraId="7EBA6BDD"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p>
          <w:p w14:paraId="4626029D" w14:textId="77777777" w:rsidR="003636D9" w:rsidRPr="003636D9" w:rsidRDefault="003636D9" w:rsidP="003636D9">
            <w:pPr>
              <w:pStyle w:val="NormalWeb"/>
              <w:spacing w:before="0" w:beforeAutospacing="0" w:after="30" w:afterAutospacing="0"/>
              <w:jc w:val="both"/>
              <w:rPr>
                <w:color w:val="000000"/>
              </w:rPr>
            </w:pPr>
          </w:p>
          <w:p w14:paraId="50C8F864"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servoD</w:t>
            </w:r>
            <w:proofErr w:type="spellEnd"/>
            <w:r w:rsidRPr="003636D9">
              <w:rPr>
                <w:color w:val="000000"/>
              </w:rPr>
              <w:t>;</w:t>
            </w:r>
          </w:p>
          <w:p w14:paraId="48EDFEF3"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servoE</w:t>
            </w:r>
            <w:proofErr w:type="spellEnd"/>
            <w:r w:rsidRPr="003636D9">
              <w:rPr>
                <w:color w:val="000000"/>
              </w:rPr>
              <w:t>;</w:t>
            </w:r>
          </w:p>
          <w:p w14:paraId="7FE28A70" w14:textId="77777777" w:rsidR="003636D9" w:rsidRPr="003636D9" w:rsidRDefault="003636D9" w:rsidP="003636D9">
            <w:pPr>
              <w:pStyle w:val="NormalWeb"/>
              <w:spacing w:before="0" w:beforeAutospacing="0" w:after="30" w:afterAutospacing="0"/>
              <w:jc w:val="both"/>
              <w:rPr>
                <w:color w:val="000000"/>
              </w:rPr>
            </w:pPr>
          </w:p>
          <w:p w14:paraId="6D5A9C52" w14:textId="77777777" w:rsidR="0085164E" w:rsidRPr="003636D9" w:rsidRDefault="0085164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82BF325"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servoD.conectar</w:t>
            </w:r>
            <w:proofErr w:type="spellEnd"/>
            <w:r w:rsidRPr="003636D9">
              <w:rPr>
                <w:color w:val="000000"/>
              </w:rPr>
              <w:t>(Digital.9);</w:t>
            </w:r>
          </w:p>
          <w:p w14:paraId="591BA7E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servoE.conectar</w:t>
            </w:r>
            <w:proofErr w:type="spellEnd"/>
            <w:r w:rsidRPr="003636D9">
              <w:rPr>
                <w:color w:val="000000"/>
              </w:rPr>
              <w:t>(Digital.10);</w:t>
            </w:r>
          </w:p>
          <w:p w14:paraId="15065F55" w14:textId="77777777" w:rsidR="0085164E" w:rsidRPr="003636D9" w:rsidRDefault="0085164E" w:rsidP="003636D9">
            <w:pPr>
              <w:pStyle w:val="NormalWeb"/>
              <w:spacing w:before="0" w:beforeAutospacing="0" w:after="30" w:afterAutospacing="0"/>
              <w:jc w:val="both"/>
              <w:rPr>
                <w:color w:val="000000"/>
              </w:rPr>
            </w:pPr>
            <w:r w:rsidRPr="003636D9">
              <w:rPr>
                <w:color w:val="000000"/>
              </w:rPr>
              <w:t>}</w:t>
            </w:r>
          </w:p>
          <w:p w14:paraId="30E5F1C9" w14:textId="77777777" w:rsidR="003636D9" w:rsidRPr="003636D9" w:rsidRDefault="003636D9" w:rsidP="003636D9">
            <w:pPr>
              <w:pStyle w:val="NormalWeb"/>
              <w:spacing w:before="0" w:beforeAutospacing="0" w:after="30" w:afterAutospacing="0"/>
              <w:jc w:val="both"/>
              <w:rPr>
                <w:color w:val="000000"/>
              </w:rPr>
            </w:pPr>
          </w:p>
          <w:p w14:paraId="3083FBBF"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25DAD3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Numero</w:t>
            </w:r>
            <w:proofErr w:type="spellEnd"/>
            <w:r w:rsidRPr="003636D9">
              <w:rPr>
                <w:color w:val="000000"/>
              </w:rPr>
              <w:t xml:space="preserve"> x = 0;</w:t>
            </w:r>
          </w:p>
          <w:p w14:paraId="6ECC2213"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enquanto</w:t>
            </w:r>
            <w:proofErr w:type="gramEnd"/>
            <w:r w:rsidRPr="003636D9">
              <w:rPr>
                <w:color w:val="000000"/>
              </w:rPr>
              <w:t xml:space="preserve"> (x&lt;3){</w:t>
            </w:r>
          </w:p>
          <w:p w14:paraId="28442B17" w14:textId="3FF2A340"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A35D251" w14:textId="63D6D8FE"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DD259C5"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69CACD6E" w14:textId="02E100F1"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2437E043" w14:textId="035A6847"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0EA32204"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235CA55C"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x</w:t>
            </w:r>
            <w:proofErr w:type="gramEnd"/>
            <w:r w:rsidRPr="003636D9">
              <w:rPr>
                <w:color w:val="000000"/>
              </w:rPr>
              <w:t>++;</w:t>
            </w:r>
          </w:p>
          <w:p w14:paraId="34406CDA"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w:t>
            </w:r>
          </w:p>
          <w:p w14:paraId="269CA40A" w14:textId="2A3012D5"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624DD9FD" w14:textId="00471D2D"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servoE.e</w:t>
            </w:r>
            <w:r w:rsidR="009225A8">
              <w:rPr>
                <w:color w:val="000000"/>
              </w:rPr>
              <w:t>screverMicro</w:t>
            </w:r>
            <w:r w:rsidRPr="003636D9">
              <w:rPr>
                <w:color w:val="000000"/>
              </w:rPr>
              <w:t>s</w:t>
            </w:r>
            <w:proofErr w:type="spellEnd"/>
            <w:r w:rsidRPr="003636D9">
              <w:rPr>
                <w:color w:val="000000"/>
              </w:rPr>
              <w:t>(</w:t>
            </w:r>
            <w:proofErr w:type="spellStart"/>
            <w:r w:rsidRPr="003636D9">
              <w:rPr>
                <w:color w:val="000000"/>
              </w:rPr>
              <w:t>Servo.frente</w:t>
            </w:r>
            <w:proofErr w:type="spellEnd"/>
            <w:r w:rsidRPr="003636D9">
              <w:rPr>
                <w:color w:val="000000"/>
              </w:rPr>
              <w:t>);</w:t>
            </w:r>
          </w:p>
          <w:p w14:paraId="5FB0AE41"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1819CA4F" w14:textId="463C5A46"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3072F23F" w14:textId="4895C7F3"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44C4218B"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612B60E7" w14:textId="007972AE" w:rsidR="0085164E" w:rsidRPr="003636D9" w:rsidRDefault="003636D9" w:rsidP="003636D9">
            <w:pPr>
              <w:pStyle w:val="NormalWeb"/>
              <w:spacing w:before="0" w:beforeAutospacing="0" w:after="30" w:afterAutospacing="0"/>
              <w:jc w:val="both"/>
              <w:rPr>
                <w:color w:val="000000"/>
              </w:rPr>
            </w:pPr>
            <w:r w:rsidRPr="003636D9">
              <w:rPr>
                <w:color w:val="000000"/>
              </w:rPr>
              <w:t>}</w:t>
            </w:r>
          </w:p>
        </w:tc>
      </w:tr>
    </w:tbl>
    <w:p w14:paraId="7922D215" w14:textId="77777777" w:rsidR="0085164E" w:rsidRPr="003636D9" w:rsidRDefault="0085164E" w:rsidP="003636D9">
      <w:pPr>
        <w:tabs>
          <w:tab w:val="left" w:pos="708"/>
          <w:tab w:val="left" w:pos="2187"/>
        </w:tabs>
        <w:spacing w:after="30"/>
        <w:jc w:val="both"/>
        <w:rPr>
          <w:rFonts w:ascii="Times New Roman" w:hAnsi="Times New Roman" w:cs="Times New Roman"/>
          <w:sz w:val="24"/>
          <w:szCs w:val="24"/>
        </w:rPr>
      </w:pPr>
    </w:p>
    <w:p w14:paraId="72A8AD24" w14:textId="77777777" w:rsidR="00D45940" w:rsidRPr="00935953" w:rsidRDefault="00D45940" w:rsidP="003636D9">
      <w:pPr>
        <w:pStyle w:val="NormalWeb"/>
        <w:shd w:val="clear" w:color="auto" w:fill="FFFFFF"/>
        <w:spacing w:before="0" w:beforeAutospacing="0" w:after="30" w:afterAutospacing="0"/>
        <w:jc w:val="both"/>
        <w:rPr>
          <w:color w:val="000000"/>
          <w:szCs w:val="28"/>
        </w:rPr>
      </w:pPr>
    </w:p>
    <w:p w14:paraId="47E27527" w14:textId="7777777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jc w:val="both"/>
        <w:rPr>
          <w:rFonts w:ascii="Times New Roman" w:hAnsi="Times New Roman" w:cs="Times New Roman"/>
          <w:sz w:val="24"/>
          <w:szCs w:val="24"/>
        </w:rPr>
      </w:pPr>
    </w:p>
    <w:p w14:paraId="55B52704" w14:textId="56A1A2EC" w:rsidR="0085164E"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com</w:t>
      </w:r>
      <w:r w:rsidR="009225A8">
        <w:rPr>
          <w:rFonts w:ascii="Times New Roman" w:hAnsi="Times New Roman" w:cs="Times New Roman"/>
          <w:sz w:val="24"/>
          <w:szCs w:val="24"/>
        </w:rPr>
        <w:t xml:space="preserve"> a adição da biblioteca ‘Servo’</w:t>
      </w:r>
      <w:r w:rsidRPr="003636D9">
        <w:rPr>
          <w:rFonts w:ascii="Times New Roman" w:hAnsi="Times New Roman" w:cs="Times New Roman"/>
          <w:sz w:val="24"/>
          <w:szCs w:val="24"/>
        </w:rPr>
        <w:t xml:space="preserve">, que é seguida pela escolha do nome dos servos, </w:t>
      </w:r>
      <w:proofErr w:type="spellStart"/>
      <w:r w:rsidRPr="009225A8">
        <w:rPr>
          <w:rFonts w:ascii="Times New Roman" w:hAnsi="Times New Roman" w:cs="Times New Roman"/>
          <w:i/>
          <w:sz w:val="24"/>
          <w:szCs w:val="24"/>
        </w:rPr>
        <w:t>servoD</w:t>
      </w:r>
      <w:proofErr w:type="spellEnd"/>
      <w:r w:rsidRPr="003636D9">
        <w:rPr>
          <w:rFonts w:ascii="Times New Roman" w:hAnsi="Times New Roman" w:cs="Times New Roman"/>
          <w:sz w:val="24"/>
          <w:szCs w:val="24"/>
        </w:rPr>
        <w:t xml:space="preserve"> para o da direita e </w:t>
      </w:r>
      <w:proofErr w:type="spellStart"/>
      <w:r w:rsidRPr="009225A8">
        <w:rPr>
          <w:rFonts w:ascii="Times New Roman" w:hAnsi="Times New Roman" w:cs="Times New Roman"/>
          <w:i/>
          <w:sz w:val="24"/>
          <w:szCs w:val="24"/>
        </w:rPr>
        <w:t>servoE</w:t>
      </w:r>
      <w:proofErr w:type="spellEnd"/>
      <w:r w:rsidRPr="003636D9">
        <w:rPr>
          <w:rFonts w:ascii="Times New Roman" w:hAnsi="Times New Roman" w:cs="Times New Roman"/>
          <w:sz w:val="24"/>
          <w:szCs w:val="24"/>
        </w:rPr>
        <w:t xml:space="preserve"> para o da esquerda. No loop </w:t>
      </w:r>
      <w:proofErr w:type="gramStart"/>
      <w:r w:rsidRPr="009225A8">
        <w:rPr>
          <w:rFonts w:ascii="Times New Roman" w:hAnsi="Times New Roman" w:cs="Times New Roman"/>
          <w:i/>
          <w:sz w:val="24"/>
          <w:szCs w:val="24"/>
        </w:rPr>
        <w:t>Principal(</w:t>
      </w:r>
      <w:proofErr w:type="gramEnd"/>
      <w:r w:rsidRPr="009225A8">
        <w:rPr>
          <w:rFonts w:ascii="Times New Roman" w:hAnsi="Times New Roman" w:cs="Times New Roman"/>
          <w:i/>
          <w:sz w:val="24"/>
          <w:szCs w:val="24"/>
        </w:rPr>
        <w:t>)</w:t>
      </w:r>
      <w:r w:rsidRPr="003636D9">
        <w:rPr>
          <w:rFonts w:ascii="Times New Roman" w:hAnsi="Times New Roman" w:cs="Times New Roman"/>
          <w:sz w:val="24"/>
          <w:szCs w:val="24"/>
        </w:rPr>
        <w:t xml:space="preserve"> é declarada uma variável, nomeada </w:t>
      </w:r>
      <w:r w:rsidRPr="009225A8">
        <w:rPr>
          <w:rFonts w:ascii="Times New Roman" w:hAnsi="Times New Roman" w:cs="Times New Roman"/>
          <w:i/>
          <w:sz w:val="24"/>
          <w:szCs w:val="24"/>
        </w:rPr>
        <w:t>x</w:t>
      </w:r>
      <w:r w:rsidRPr="003636D9">
        <w:rPr>
          <w:rFonts w:ascii="Times New Roman" w:hAnsi="Times New Roman" w:cs="Times New Roman"/>
          <w:sz w:val="24"/>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jc w:val="both"/>
        <w:rPr>
          <w:rFonts w:ascii="Times New Roman" w:hAnsi="Times New Roman" w:cs="Times New Roman"/>
          <w:sz w:val="24"/>
          <w:szCs w:val="24"/>
        </w:rPr>
      </w:pPr>
    </w:p>
    <w:p w14:paraId="21A6BA18" w14:textId="4AF43DA9" w:rsidR="0085164E" w:rsidRPr="003636D9" w:rsidRDefault="00E651ED" w:rsidP="003636D9">
      <w:pPr>
        <w:pStyle w:val="NormalWeb"/>
        <w:spacing w:before="0" w:beforeAutospacing="0" w:after="30" w:afterAutospacing="0"/>
        <w:ind w:firstLine="720"/>
        <w:jc w:val="both"/>
        <w:rPr>
          <w:i/>
          <w:color w:val="000000"/>
        </w:rPr>
      </w:pPr>
      <w:proofErr w:type="spellStart"/>
      <w:r>
        <w:rPr>
          <w:i/>
          <w:color w:val="000000"/>
        </w:rPr>
        <w:t>servoD.escreverMicros</w:t>
      </w:r>
      <w:proofErr w:type="spellEnd"/>
      <w:r w:rsidR="0085164E" w:rsidRPr="003636D9">
        <w:rPr>
          <w:i/>
          <w:color w:val="000000"/>
        </w:rPr>
        <w:t>(</w:t>
      </w:r>
      <w:proofErr w:type="spellStart"/>
      <w:r w:rsidR="0085164E" w:rsidRPr="003636D9">
        <w:rPr>
          <w:i/>
          <w:color w:val="000000"/>
        </w:rPr>
        <w:t>Servo.frente</w:t>
      </w:r>
      <w:proofErr w:type="spellEnd"/>
      <w:r w:rsidR="0085164E" w:rsidRPr="003636D9">
        <w:rPr>
          <w:i/>
          <w:color w:val="000000"/>
        </w:rPr>
        <w:t>);</w:t>
      </w:r>
    </w:p>
    <w:p w14:paraId="50305DBC" w14:textId="71B4F931" w:rsidR="003636D9" w:rsidRPr="003636D9" w:rsidRDefault="00E651ED">
      <w:pPr>
        <w:pStyle w:val="NormalWeb"/>
        <w:spacing w:before="0" w:beforeAutospacing="0" w:after="30" w:afterAutospacing="0"/>
        <w:ind w:firstLine="720"/>
        <w:jc w:val="both"/>
        <w:rPr>
          <w:i/>
          <w:color w:val="000000"/>
        </w:rPr>
        <w:pPrChange w:id="137"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Pr>
          <w:i/>
          <w:color w:val="000000"/>
        </w:rPr>
        <w:t>servoE.escreverMicros</w:t>
      </w:r>
      <w:proofErr w:type="spellEnd"/>
      <w:r w:rsidR="0085164E" w:rsidRPr="003636D9">
        <w:rPr>
          <w:i/>
          <w:color w:val="000000"/>
        </w:rPr>
        <w:t>(</w:t>
      </w:r>
      <w:proofErr w:type="spellStart"/>
      <w:r w:rsidR="0085164E" w:rsidRPr="003636D9">
        <w:rPr>
          <w:i/>
          <w:color w:val="000000"/>
        </w:rPr>
        <w:t>Servo.tras</w:t>
      </w:r>
      <w:proofErr w:type="spellEnd"/>
      <w:r w:rsidR="0085164E" w:rsidRPr="003636D9">
        <w:rPr>
          <w:i/>
          <w:color w:val="000000"/>
        </w:rPr>
        <w:t>);</w:t>
      </w:r>
    </w:p>
    <w:p w14:paraId="489D5390" w14:textId="77777777" w:rsidR="00D45940" w:rsidRDefault="00D45940" w:rsidP="003636D9">
      <w:pPr>
        <w:pStyle w:val="NormalWeb"/>
        <w:spacing w:before="0" w:beforeAutospacing="0" w:after="30" w:afterAutospacing="0"/>
        <w:jc w:val="both"/>
      </w:pPr>
    </w:p>
    <w:p w14:paraId="74AAD797" w14:textId="5DEB0833" w:rsidR="003636D9" w:rsidRPr="003636D9" w:rsidRDefault="0085164E" w:rsidP="003636D9">
      <w:pPr>
        <w:pStyle w:val="NormalWeb"/>
        <w:spacing w:before="0" w:beforeAutospacing="0" w:after="30" w:afterAutospacing="0"/>
        <w:jc w:val="both"/>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jc w:val="both"/>
        <w:rPr>
          <w:i/>
          <w:color w:val="000000"/>
        </w:rPr>
      </w:pPr>
    </w:p>
    <w:p w14:paraId="42BC42D5" w14:textId="27D2A0CA" w:rsidR="00E651ED" w:rsidRDefault="0085164E" w:rsidP="00126321">
      <w:pPr>
        <w:pStyle w:val="NormalWeb"/>
        <w:shd w:val="clear" w:color="auto" w:fill="FFFFFF"/>
        <w:spacing w:before="0" w:beforeAutospacing="0" w:after="30" w:afterAutospacing="0"/>
        <w:ind w:left="360"/>
        <w:jc w:val="both"/>
        <w:rPr>
          <w:i/>
          <w:color w:val="000000"/>
        </w:rPr>
      </w:pPr>
      <w:proofErr w:type="gramStart"/>
      <w:r w:rsidRPr="003636D9">
        <w:rPr>
          <w:i/>
          <w:color w:val="000000"/>
        </w:rPr>
        <w:t>x</w:t>
      </w:r>
      <w:proofErr w:type="gramEnd"/>
      <w:r w:rsidRPr="003636D9">
        <w:rPr>
          <w:i/>
          <w:color w:val="000000"/>
        </w:rPr>
        <w:t>++;</w:t>
      </w:r>
    </w:p>
    <w:p w14:paraId="4A8571D4" w14:textId="72005668" w:rsidR="0068627D" w:rsidRDefault="0068627D" w:rsidP="0010474F">
      <w:pPr>
        <w:pStyle w:val="NormalWeb"/>
        <w:shd w:val="clear" w:color="auto" w:fill="FFFFFF"/>
        <w:spacing w:before="0" w:beforeAutospacing="0" w:after="30" w:afterAutospacing="0"/>
        <w:jc w:val="both"/>
        <w:rPr>
          <w:i/>
          <w:color w:val="000000"/>
        </w:rPr>
      </w:pPr>
    </w:p>
    <w:p w14:paraId="11FFD15D" w14:textId="77777777" w:rsidR="0010474F" w:rsidRPr="003636D9" w:rsidDel="00743F38" w:rsidRDefault="0010474F" w:rsidP="0010474F">
      <w:pPr>
        <w:tabs>
          <w:tab w:val="left" w:pos="708"/>
          <w:tab w:val="left" w:pos="2187"/>
        </w:tabs>
        <w:spacing w:after="30"/>
        <w:jc w:val="both"/>
        <w:rPr>
          <w:del w:id="138" w:author="Mateus Berardo de Souza Terra" w:date="2016-02-08T22:22:00Z"/>
          <w:rFonts w:ascii="Times New Roman" w:hAnsi="Times New Roman" w:cs="Times New Roman"/>
          <w:sz w:val="24"/>
          <w:szCs w:val="24"/>
        </w:rPr>
      </w:pPr>
    </w:p>
    <w:p w14:paraId="1138ECB6" w14:textId="77777777" w:rsidR="00743F38" w:rsidRDefault="00743F38" w:rsidP="0010474F">
      <w:pPr>
        <w:pStyle w:val="NormalWeb"/>
        <w:shd w:val="clear" w:color="auto" w:fill="FFFFFF"/>
        <w:spacing w:before="0" w:beforeAutospacing="0" w:after="30" w:afterAutospacing="0"/>
        <w:jc w:val="both"/>
        <w:rPr>
          <w:color w:val="000000"/>
        </w:rPr>
      </w:pPr>
    </w:p>
    <w:p w14:paraId="552F6C1B" w14:textId="7F217F88" w:rsidR="0068627D" w:rsidRPr="0068627D" w:rsidRDefault="0068627D" w:rsidP="0050454B">
      <w:pPr>
        <w:pStyle w:val="PargrafodaLista"/>
        <w:numPr>
          <w:ilvl w:val="1"/>
          <w:numId w:val="115"/>
        </w:numPr>
        <w:spacing w:after="30"/>
        <w:ind w:left="567" w:hanging="567"/>
        <w:jc w:val="both"/>
        <w:rPr>
          <w:rFonts w:ascii="Times New Roman" w:hAnsi="Times New Roman" w:cs="Times New Roman"/>
          <w:b/>
          <w:sz w:val="32"/>
          <w:szCs w:val="32"/>
        </w:rPr>
      </w:pPr>
      <w:r w:rsidRPr="0068627D">
        <w:rPr>
          <w:rFonts w:ascii="Times New Roman" w:hAnsi="Times New Roman" w:cs="Times New Roman"/>
          <w:b/>
          <w:sz w:val="32"/>
          <w:szCs w:val="32"/>
        </w:rPr>
        <w:lastRenderedPageBreak/>
        <w:t>Robô Ultrassônico</w:t>
      </w:r>
    </w:p>
    <w:p w14:paraId="6C21C4C2" w14:textId="0EFEFCD9" w:rsidR="0068627D" w:rsidRPr="00400643" w:rsidRDefault="0068627D" w:rsidP="00400643">
      <w:pPr>
        <w:spacing w:after="30"/>
        <w:jc w:val="both"/>
        <w:rPr>
          <w:rFonts w:ascii="Times New Roman" w:hAnsi="Times New Roman" w:cs="Times New Roman"/>
          <w:sz w:val="24"/>
          <w:szCs w:val="24"/>
        </w:rPr>
      </w:pPr>
    </w:p>
    <w:p w14:paraId="66863392" w14:textId="62A0B345" w:rsidR="0068627D" w:rsidRDefault="0068627D" w:rsidP="0068627D">
      <w:pPr>
        <w:spacing w:after="30"/>
        <w:jc w:val="both"/>
        <w:rPr>
          <w:rFonts w:ascii="Times New Roman" w:hAnsi="Times New Roman" w:cs="Times New Roman"/>
          <w:sz w:val="24"/>
          <w:szCs w:val="24"/>
        </w:rPr>
      </w:pPr>
      <w:r w:rsidRPr="0060172B">
        <w:rPr>
          <w:rFonts w:ascii="Times New Roman" w:hAnsi="Times New Roman" w:cs="Times New Roman"/>
          <w:sz w:val="24"/>
          <w:szCs w:val="24"/>
        </w:rPr>
        <w:tab/>
        <w:t>Neste capítulo, utilizaremos os conteúdos ensinados, principalmente nos capítulos do sensor ultrassônico e do carrinho com servo de rotação contínua, para montar um projeto um pouco maior.</w:t>
      </w:r>
      <w:r>
        <w:rPr>
          <w:rFonts w:ascii="Times New Roman" w:hAnsi="Times New Roman" w:cs="Times New Roman"/>
          <w:sz w:val="24"/>
          <w:szCs w:val="24"/>
        </w:rPr>
        <w:t xml:space="preserve"> Este robô utilizará um sensor ultrassônico para desviar de obstáculos. Quando ele dete</w:t>
      </w:r>
      <w:r w:rsidR="009225A8">
        <w:rPr>
          <w:rFonts w:ascii="Times New Roman" w:hAnsi="Times New Roman" w:cs="Times New Roman"/>
          <w:sz w:val="24"/>
          <w:szCs w:val="24"/>
        </w:rPr>
        <w:t xml:space="preserve">ctar algum objeto a menos de </w:t>
      </w:r>
      <w:r>
        <w:rPr>
          <w:rFonts w:ascii="Times New Roman" w:hAnsi="Times New Roman" w:cs="Times New Roman"/>
          <w:sz w:val="24"/>
          <w:szCs w:val="24"/>
        </w:rPr>
        <w:t>centímetros, ele irá virar para um dos lados e depois continuará a andar para a frente.</w:t>
      </w:r>
      <w:r w:rsidRPr="0060172B">
        <w:rPr>
          <w:rFonts w:ascii="Times New Roman" w:hAnsi="Times New Roman" w:cs="Times New Roman"/>
          <w:sz w:val="24"/>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jc w:val="both"/>
        <w:rPr>
          <w:rFonts w:ascii="Times New Roman" w:hAnsi="Times New Roman" w:cs="Times New Roman"/>
          <w:sz w:val="24"/>
          <w:szCs w:val="24"/>
        </w:rPr>
      </w:pPr>
    </w:p>
    <w:p w14:paraId="411F075F"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proofErr w:type="spellStart"/>
      <w:r w:rsidRPr="0060172B">
        <w:rPr>
          <w:rFonts w:ascii="Times New Roman" w:hAnsi="Times New Roman" w:cs="Times New Roman"/>
          <w:sz w:val="24"/>
          <w:szCs w:val="24"/>
        </w:rPr>
        <w:t>Protoboard</w:t>
      </w:r>
      <w:proofErr w:type="spellEnd"/>
    </w:p>
    <w:p w14:paraId="5E6AA94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Sensor Ultrassônico HC-sr04</w:t>
      </w:r>
    </w:p>
    <w:p w14:paraId="3CED7DA9"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2 servos de rotação contínua</w:t>
      </w:r>
    </w:p>
    <w:p w14:paraId="7DFA86F2"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Base de montagem</w:t>
      </w:r>
    </w:p>
    <w:p w14:paraId="0F17E7D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Rodas</w:t>
      </w:r>
    </w:p>
    <w:p w14:paraId="23266C71" w14:textId="77777777" w:rsidR="0068627D"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Jumpers</w:t>
      </w:r>
    </w:p>
    <w:p w14:paraId="141AE127" w14:textId="77777777" w:rsidR="0068627D" w:rsidRPr="0060172B" w:rsidRDefault="0068627D" w:rsidP="0068627D">
      <w:pPr>
        <w:pStyle w:val="PargrafodaLista"/>
        <w:spacing w:after="30"/>
        <w:jc w:val="both"/>
        <w:rPr>
          <w:rFonts w:ascii="Times New Roman" w:hAnsi="Times New Roman" w:cs="Times New Roman"/>
          <w:sz w:val="24"/>
          <w:szCs w:val="24"/>
        </w:rPr>
      </w:pPr>
    </w:p>
    <w:p w14:paraId="663C4E30" w14:textId="77777777" w:rsidR="0068627D" w:rsidRDefault="0068627D" w:rsidP="0068627D">
      <w:pPr>
        <w:spacing w:after="30"/>
        <w:ind w:firstLine="360"/>
        <w:jc w:val="both"/>
        <w:rPr>
          <w:rFonts w:ascii="Times New Roman" w:hAnsi="Times New Roman" w:cs="Times New Roman"/>
          <w:sz w:val="24"/>
          <w:szCs w:val="24"/>
        </w:rPr>
      </w:pPr>
      <w:r w:rsidRPr="0060172B">
        <w:rPr>
          <w:rFonts w:ascii="Times New Roman" w:hAnsi="Times New Roman" w:cs="Times New Roman"/>
          <w:sz w:val="24"/>
          <w:szCs w:val="24"/>
        </w:rPr>
        <w:t>Depois de juntar o material necessário, vamos começar a montagem.</w:t>
      </w:r>
    </w:p>
    <w:p w14:paraId="32906A0B" w14:textId="77777777" w:rsidR="0068627D" w:rsidRPr="00400643" w:rsidRDefault="0068627D" w:rsidP="00400643">
      <w:pPr>
        <w:spacing w:after="30"/>
        <w:jc w:val="both"/>
        <w:rPr>
          <w:rFonts w:ascii="Times New Roman" w:hAnsi="Times New Roman" w:cs="Times New Roman"/>
          <w:sz w:val="24"/>
          <w:szCs w:val="24"/>
        </w:rPr>
      </w:pPr>
    </w:p>
    <w:p w14:paraId="69410355" w14:textId="77777777" w:rsidR="0068627D" w:rsidRPr="002D455D" w:rsidRDefault="0068627D" w:rsidP="0068627D">
      <w:pPr>
        <w:spacing w:after="30"/>
        <w:jc w:val="both"/>
        <w:rPr>
          <w:rFonts w:ascii="Times New Roman" w:hAnsi="Times New Roman" w:cs="Times New Roman"/>
          <w:b/>
          <w:sz w:val="28"/>
          <w:szCs w:val="28"/>
          <w:u w:val="single"/>
        </w:rPr>
      </w:pPr>
      <w:r w:rsidRPr="002D455D">
        <w:rPr>
          <w:rFonts w:ascii="Times New Roman" w:hAnsi="Times New Roman" w:cs="Times New Roman"/>
          <w:b/>
          <w:sz w:val="28"/>
          <w:szCs w:val="28"/>
          <w:u w:val="single"/>
        </w:rPr>
        <w:t>Montando o hardware</w:t>
      </w:r>
    </w:p>
    <w:p w14:paraId="7E29BDD3" w14:textId="77777777" w:rsidR="0068627D" w:rsidRPr="00400643" w:rsidRDefault="0068627D" w:rsidP="00400643">
      <w:pPr>
        <w:spacing w:after="30"/>
        <w:jc w:val="both"/>
        <w:rPr>
          <w:rFonts w:ascii="Times New Roman" w:hAnsi="Times New Roman" w:cs="Times New Roman"/>
          <w:b/>
          <w:sz w:val="24"/>
          <w:szCs w:val="24"/>
          <w:u w:val="single"/>
        </w:rPr>
      </w:pPr>
    </w:p>
    <w:p w14:paraId="226441B6" w14:textId="77777777" w:rsidR="0068627D" w:rsidRDefault="0068627D" w:rsidP="0068627D">
      <w:pPr>
        <w:spacing w:after="30"/>
        <w:jc w:val="both"/>
        <w:rPr>
          <w:rFonts w:ascii="Times New Roman" w:hAnsi="Times New Roman" w:cs="Times New Roman"/>
          <w:sz w:val="24"/>
          <w:szCs w:val="24"/>
        </w:rPr>
      </w:pPr>
      <w:r w:rsidRPr="0060172B">
        <w:tab/>
      </w:r>
      <w:r w:rsidRPr="0060172B">
        <w:rPr>
          <w:rFonts w:ascii="Times New Roman" w:hAnsi="Times New Roman" w:cs="Times New Roman"/>
          <w:sz w:val="24"/>
          <w:szCs w:val="24"/>
        </w:rPr>
        <w:t xml:space="preserve">O hardware desse projeto é </w:t>
      </w:r>
      <w:r>
        <w:rPr>
          <w:rFonts w:ascii="Times New Roman" w:hAnsi="Times New Roman" w:cs="Times New Roman"/>
          <w:sz w:val="24"/>
          <w:szCs w:val="24"/>
        </w:rPr>
        <w:t>composto pela união dos projetos do ultrassônico e do carrinho, como mencionado anteriormente. A parte elétrica deve ser montada de acordo com as imagens e o esquemático abaixo:</w:t>
      </w:r>
    </w:p>
    <w:p w14:paraId="09AD5CE9" w14:textId="77777777" w:rsidR="00EC3C71" w:rsidRPr="00400643" w:rsidRDefault="00EC3C71" w:rsidP="00400643">
      <w:pPr>
        <w:spacing w:after="30"/>
        <w:jc w:val="both"/>
        <w:rPr>
          <w:rFonts w:ascii="Times New Roman" w:hAnsi="Times New Roman" w:cs="Times New Roman"/>
          <w:noProof/>
          <w:sz w:val="24"/>
          <w:szCs w:val="24"/>
        </w:rPr>
      </w:pPr>
    </w:p>
    <w:p w14:paraId="70779BA8" w14:textId="4C7D0C83" w:rsidR="0068627D" w:rsidRDefault="00EC3C71" w:rsidP="00EC3C7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08"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jc w:val="both"/>
        <w:rPr>
          <w:rFonts w:ascii="Times New Roman" w:hAnsi="Times New Roman" w:cs="Times New Roman"/>
          <w:sz w:val="24"/>
          <w:szCs w:val="24"/>
        </w:rPr>
      </w:pPr>
    </w:p>
    <w:p w14:paraId="520FE76A" w14:textId="2AF3C369" w:rsidR="00EC3C71" w:rsidRDefault="00EC3C71" w:rsidP="0068627D">
      <w:pPr>
        <w:spacing w:after="30"/>
        <w:jc w:val="both"/>
        <w:rPr>
          <w:rFonts w:ascii="Times New Roman" w:hAnsi="Times New Roman" w:cs="Times New Roman"/>
          <w:sz w:val="24"/>
          <w:szCs w:val="24"/>
        </w:rPr>
      </w:pPr>
    </w:p>
    <w:p w14:paraId="61C36982" w14:textId="599EE6D9"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hardware</w:t>
      </w:r>
    </w:p>
    <w:p w14:paraId="7256649F" w14:textId="77777777" w:rsidR="0010474F" w:rsidRDefault="0010474F" w:rsidP="0068627D">
      <w:pPr>
        <w:spacing w:after="30"/>
        <w:jc w:val="both"/>
        <w:rPr>
          <w:rFonts w:ascii="Times New Roman" w:hAnsi="Times New Roman" w:cs="Times New Roman"/>
          <w:b/>
          <w:sz w:val="24"/>
          <w:szCs w:val="24"/>
          <w:u w:val="single"/>
        </w:rPr>
      </w:pPr>
    </w:p>
    <w:p w14:paraId="41B3D454" w14:textId="7F52FF01" w:rsidR="00EC3C71"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O hardware desse projeto não apresenta nenhuma inovação em relação aos projetos já montados. O ultrassônico utilizará as mesmas portas utilizadas anteriormente e os servo</w:t>
      </w:r>
      <w:r w:rsidR="009225A8">
        <w:rPr>
          <w:rFonts w:ascii="Times New Roman" w:hAnsi="Times New Roman" w:cs="Times New Roman"/>
          <w:sz w:val="24"/>
          <w:szCs w:val="24"/>
        </w:rPr>
        <w:t>s também. Vale ressaltar que o A</w:t>
      </w:r>
      <w:r>
        <w:rPr>
          <w:rFonts w:ascii="Times New Roman" w:hAnsi="Times New Roman" w:cs="Times New Roman"/>
          <w:sz w:val="24"/>
          <w:szCs w:val="24"/>
        </w:rPr>
        <w:t>rduino possui uma limitação de corrente, portanto, se fossem utilizados mais servos ou sensores, o ideal é que se uti</w:t>
      </w:r>
      <w:r w:rsidR="009225A8">
        <w:rPr>
          <w:rFonts w:ascii="Times New Roman" w:hAnsi="Times New Roman" w:cs="Times New Roman"/>
          <w:sz w:val="24"/>
          <w:szCs w:val="24"/>
        </w:rPr>
        <w:t>liz</w:t>
      </w:r>
      <w:r>
        <w:rPr>
          <w:rFonts w:ascii="Times New Roman" w:hAnsi="Times New Roman" w:cs="Times New Roman"/>
          <w:sz w:val="24"/>
          <w:szCs w:val="24"/>
        </w:rPr>
        <w:t>e uma fonte externa de alimentação</w:t>
      </w:r>
      <w:r w:rsidR="00EC3C71">
        <w:rPr>
          <w:rFonts w:ascii="Times New Roman" w:hAnsi="Times New Roman" w:cs="Times New Roman"/>
          <w:sz w:val="24"/>
          <w:szCs w:val="24"/>
        </w:rPr>
        <w:t>.</w:t>
      </w:r>
    </w:p>
    <w:p w14:paraId="76B9D922" w14:textId="566F1A5B" w:rsidR="0010474F"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r w:rsidR="00EC3C71">
        <w:rPr>
          <w:rFonts w:ascii="Times New Roman" w:hAnsi="Times New Roman" w:cs="Times New Roman"/>
          <w:b/>
          <w:sz w:val="24"/>
          <w:szCs w:val="24"/>
        </w:rPr>
        <w:t xml:space="preserve">Nota: </w:t>
      </w:r>
      <w:r>
        <w:rPr>
          <w:rFonts w:ascii="Times New Roman" w:hAnsi="Times New Roman" w:cs="Times New Roman"/>
          <w:sz w:val="24"/>
          <w:szCs w:val="24"/>
        </w:rPr>
        <w:t>Lembre-se de realizar a calibração dos motores antes de colocar o seu robô para funcionar.</w:t>
      </w:r>
    </w:p>
    <w:p w14:paraId="491ECFF4" w14:textId="77777777" w:rsidR="0010474F" w:rsidRDefault="0010474F" w:rsidP="0068627D">
      <w:pPr>
        <w:spacing w:after="30"/>
        <w:jc w:val="both"/>
        <w:rPr>
          <w:rFonts w:ascii="Times New Roman" w:hAnsi="Times New Roman" w:cs="Times New Roman"/>
          <w:sz w:val="24"/>
          <w:szCs w:val="24"/>
        </w:rPr>
      </w:pPr>
    </w:p>
    <w:p w14:paraId="04287343" w14:textId="2A9FA23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O Código</w:t>
      </w:r>
    </w:p>
    <w:p w14:paraId="1EDA86EA" w14:textId="77777777" w:rsidR="0068627D" w:rsidRPr="00400643" w:rsidRDefault="0068627D" w:rsidP="00400643">
      <w:pPr>
        <w:spacing w:after="30"/>
        <w:jc w:val="both"/>
        <w:rPr>
          <w:rFonts w:ascii="Times New Roman" w:hAnsi="Times New Roman" w:cs="Times New Roman"/>
          <w:sz w:val="24"/>
          <w:szCs w:val="24"/>
        </w:rPr>
      </w:pPr>
    </w:p>
    <w:p w14:paraId="407693FA"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Abra a IDE do Brino e copie o seguinte código:</w:t>
      </w:r>
    </w:p>
    <w:p w14:paraId="2017B6EA" w14:textId="77777777" w:rsidR="0068627D" w:rsidRDefault="0068627D" w:rsidP="0068627D">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4EC5AA45" w:rsidR="0068627D" w:rsidRDefault="002E7C9A"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 Projeto 7 – </w:t>
            </w:r>
            <w:proofErr w:type="spellStart"/>
            <w:r>
              <w:rPr>
                <w:rFonts w:ascii="Times New Roman" w:hAnsi="Times New Roman" w:cs="Times New Roman"/>
                <w:sz w:val="24"/>
                <w:szCs w:val="24"/>
              </w:rPr>
              <w:t>RoboUltrassonico</w:t>
            </w:r>
            <w:proofErr w:type="spellEnd"/>
          </w:p>
          <w:p w14:paraId="5B5AC634" w14:textId="77777777" w:rsidR="0068627D" w:rsidRDefault="0068627D" w:rsidP="006F6A82">
            <w:pPr>
              <w:spacing w:after="30"/>
              <w:jc w:val="both"/>
              <w:rPr>
                <w:rFonts w:ascii="Times New Roman" w:hAnsi="Times New Roman" w:cs="Times New Roman"/>
                <w:sz w:val="24"/>
                <w:szCs w:val="24"/>
              </w:rPr>
            </w:pPr>
          </w:p>
          <w:p w14:paraId="4472A40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Servo</w:t>
            </w:r>
          </w:p>
          <w:p w14:paraId="7D0BE3B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Ultra</w:t>
            </w:r>
          </w:p>
          <w:p w14:paraId="4C2C5D71" w14:textId="77777777" w:rsidR="0068627D" w:rsidRDefault="0068627D" w:rsidP="006F6A82">
            <w:pPr>
              <w:spacing w:after="30"/>
              <w:jc w:val="both"/>
              <w:rPr>
                <w:rFonts w:ascii="Times New Roman" w:hAnsi="Times New Roman" w:cs="Times New Roman"/>
                <w:sz w:val="24"/>
                <w:szCs w:val="24"/>
              </w:rPr>
            </w:pPr>
          </w:p>
          <w:p w14:paraId="5D099017"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Ultra </w:t>
            </w:r>
            <w:proofErr w:type="gramStart"/>
            <w:r>
              <w:rPr>
                <w:rFonts w:ascii="Times New Roman" w:hAnsi="Times New Roman" w:cs="Times New Roman"/>
                <w:sz w:val="24"/>
                <w:szCs w:val="24"/>
              </w:rPr>
              <w:t>u(</w:t>
            </w:r>
            <w:proofErr w:type="gramEnd"/>
            <w:r>
              <w:rPr>
                <w:rFonts w:ascii="Times New Roman" w:hAnsi="Times New Roman" w:cs="Times New Roman"/>
                <w:sz w:val="24"/>
                <w:szCs w:val="24"/>
              </w:rPr>
              <w:t>5,4);</w:t>
            </w:r>
          </w:p>
          <w:p w14:paraId="52E9AC9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servoD</w:t>
            </w:r>
            <w:proofErr w:type="spellEnd"/>
            <w:r>
              <w:rPr>
                <w:rFonts w:ascii="Times New Roman" w:hAnsi="Times New Roman" w:cs="Times New Roman"/>
                <w:sz w:val="24"/>
                <w:szCs w:val="24"/>
              </w:rPr>
              <w:t>;</w:t>
            </w:r>
          </w:p>
          <w:p w14:paraId="698F7F83"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 xml:space="preserve">Servo </w:t>
            </w:r>
            <w:proofErr w:type="spellStart"/>
            <w:r>
              <w:rPr>
                <w:rFonts w:ascii="Times New Roman" w:hAnsi="Times New Roman" w:cs="Times New Roman"/>
                <w:sz w:val="24"/>
                <w:szCs w:val="24"/>
              </w:rPr>
              <w:t>servoE</w:t>
            </w:r>
            <w:proofErr w:type="spellEnd"/>
            <w:r>
              <w:rPr>
                <w:rFonts w:ascii="Times New Roman" w:hAnsi="Times New Roman" w:cs="Times New Roman"/>
                <w:sz w:val="24"/>
                <w:szCs w:val="24"/>
              </w:rPr>
              <w:t>;</w:t>
            </w:r>
          </w:p>
          <w:p w14:paraId="411BB030" w14:textId="77777777" w:rsidR="0068627D" w:rsidRDefault="0068627D" w:rsidP="006F6A82">
            <w:pPr>
              <w:spacing w:after="30"/>
              <w:jc w:val="both"/>
              <w:rPr>
                <w:rFonts w:ascii="Times New Roman" w:hAnsi="Times New Roman" w:cs="Times New Roman"/>
                <w:sz w:val="24"/>
                <w:szCs w:val="24"/>
              </w:rPr>
            </w:pPr>
          </w:p>
          <w:p w14:paraId="5E42F4FB" w14:textId="77777777" w:rsidR="0068627D" w:rsidRDefault="0068627D" w:rsidP="006F6A82">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9BD2F54"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servoD.conectar</w:t>
            </w:r>
            <w:proofErr w:type="spellEnd"/>
            <w:r>
              <w:rPr>
                <w:rFonts w:ascii="Times New Roman" w:hAnsi="Times New Roman" w:cs="Times New Roman"/>
                <w:sz w:val="24"/>
                <w:szCs w:val="24"/>
              </w:rPr>
              <w:t>(Digital.9);</w:t>
            </w:r>
          </w:p>
          <w:p w14:paraId="79CD83CD"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servoE.conectar</w:t>
            </w:r>
            <w:proofErr w:type="spellEnd"/>
            <w:r>
              <w:rPr>
                <w:rFonts w:ascii="Times New Roman" w:hAnsi="Times New Roman" w:cs="Times New Roman"/>
                <w:sz w:val="24"/>
                <w:szCs w:val="24"/>
              </w:rPr>
              <w:t>(Digital.10);</w:t>
            </w:r>
          </w:p>
          <w:p w14:paraId="5C464AF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p w14:paraId="0FB659AC" w14:textId="77777777" w:rsidR="0068627D" w:rsidRDefault="0068627D" w:rsidP="006F6A82">
            <w:pPr>
              <w:spacing w:after="30"/>
              <w:jc w:val="both"/>
              <w:rPr>
                <w:rFonts w:ascii="Times New Roman" w:hAnsi="Times New Roman" w:cs="Times New Roman"/>
                <w:sz w:val="24"/>
                <w:szCs w:val="24"/>
              </w:rPr>
            </w:pPr>
          </w:p>
          <w:p w14:paraId="619AC598"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Principal(</w:t>
            </w:r>
            <w:proofErr w:type="gramEnd"/>
            <w:r>
              <w:rPr>
                <w:rFonts w:ascii="Times New Roman" w:hAnsi="Times New Roman" w:cs="Times New Roman"/>
                <w:sz w:val="24"/>
                <w:szCs w:val="24"/>
              </w:rPr>
              <w:t>){</w:t>
            </w:r>
          </w:p>
          <w:p w14:paraId="099B3535"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enquanto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u.medir</w:t>
            </w:r>
            <w:proofErr w:type="spellEnd"/>
            <w:r>
              <w:rPr>
                <w:rFonts w:ascii="Times New Roman" w:hAnsi="Times New Roman" w:cs="Times New Roman"/>
                <w:sz w:val="24"/>
                <w:szCs w:val="24"/>
              </w:rPr>
              <w:t>() &gt; 5){</w:t>
            </w:r>
          </w:p>
          <w:p w14:paraId="2254F5B1"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 xml:space="preserve">//caso seus motores </w:t>
            </w:r>
            <w:proofErr w:type="spellStart"/>
            <w:r>
              <w:rPr>
                <w:rFonts w:ascii="Times New Roman" w:hAnsi="Times New Roman" w:cs="Times New Roman"/>
                <w:sz w:val="24"/>
                <w:szCs w:val="24"/>
              </w:rPr>
              <w:t>rotacionem</w:t>
            </w:r>
            <w:proofErr w:type="spellEnd"/>
            <w:r>
              <w:rPr>
                <w:rFonts w:ascii="Times New Roman" w:hAnsi="Times New Roman" w:cs="Times New Roman"/>
                <w:sz w:val="24"/>
                <w:szCs w:val="24"/>
              </w:rPr>
              <w:t xml:space="preserve"> para o lado errado, troque </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 xml:space="preserve"> por</w:t>
            </w:r>
          </w:p>
          <w:p w14:paraId="30624D0F"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Servo.tras</w:t>
            </w:r>
            <w:proofErr w:type="spellEnd"/>
          </w:p>
          <w:p w14:paraId="46331669" w14:textId="41037423"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30EF8B71" w14:textId="47F6DF97"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70C54AF6"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w:t>
            </w:r>
          </w:p>
          <w:p w14:paraId="5BD9A232" w14:textId="1B4D12E8"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4730487B" w14:textId="7540F6CD"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Servo.tras</w:t>
            </w:r>
            <w:proofErr w:type="spellEnd"/>
            <w:r w:rsidR="0068627D">
              <w:rPr>
                <w:rFonts w:ascii="Times New Roman" w:hAnsi="Times New Roman" w:cs="Times New Roman"/>
                <w:sz w:val="24"/>
                <w:szCs w:val="24"/>
              </w:rPr>
              <w:t>);</w:t>
            </w:r>
          </w:p>
          <w:p w14:paraId="22597B3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//o tempo de espera para uma curva de 90 graus pode variar</w:t>
            </w:r>
          </w:p>
          <w:p w14:paraId="5DD9A3DB"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esperar(</w:t>
            </w:r>
            <w:proofErr w:type="gramEnd"/>
            <w:r>
              <w:rPr>
                <w:rFonts w:ascii="Times New Roman" w:hAnsi="Times New Roman" w:cs="Times New Roman"/>
                <w:sz w:val="24"/>
                <w:szCs w:val="24"/>
              </w:rPr>
              <w:t xml:space="preserve">3000); </w:t>
            </w:r>
          </w:p>
          <w:p w14:paraId="016FFA7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tc>
      </w:tr>
    </w:tbl>
    <w:p w14:paraId="3F3763DD" w14:textId="1DA82678" w:rsidR="0068627D" w:rsidRDefault="0068627D" w:rsidP="0068627D">
      <w:pPr>
        <w:spacing w:after="30"/>
        <w:jc w:val="both"/>
        <w:rPr>
          <w:rFonts w:ascii="Times New Roman" w:hAnsi="Times New Roman" w:cs="Times New Roman"/>
          <w:sz w:val="24"/>
          <w:szCs w:val="24"/>
        </w:rPr>
      </w:pPr>
    </w:p>
    <w:p w14:paraId="56D886E2" w14:textId="77777777" w:rsidR="0010474F" w:rsidRPr="00400643" w:rsidRDefault="0010474F" w:rsidP="00400643">
      <w:pPr>
        <w:spacing w:after="30"/>
        <w:jc w:val="both"/>
        <w:rPr>
          <w:rFonts w:ascii="Times New Roman" w:hAnsi="Times New Roman" w:cs="Times New Roman"/>
          <w:sz w:val="24"/>
          <w:szCs w:val="24"/>
        </w:rPr>
      </w:pPr>
    </w:p>
    <w:p w14:paraId="4AFEF425" w14:textId="7777777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código</w:t>
      </w:r>
    </w:p>
    <w:p w14:paraId="31E907A2" w14:textId="77777777" w:rsidR="0068627D" w:rsidRPr="00935953" w:rsidRDefault="0068627D" w:rsidP="0068627D">
      <w:pPr>
        <w:spacing w:after="30"/>
        <w:jc w:val="both"/>
        <w:rPr>
          <w:rFonts w:ascii="Times New Roman" w:hAnsi="Times New Roman" w:cs="Times New Roman"/>
          <w:sz w:val="24"/>
          <w:szCs w:val="24"/>
        </w:rPr>
      </w:pPr>
    </w:p>
    <w:p w14:paraId="53D6A3AC" w14:textId="45747F0B"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O código deste projeto começa importando as bibliotecas que precisaremos para controlar o servo e o sensor ultrassônico.</w:t>
      </w:r>
    </w:p>
    <w:p w14:paraId="6C51E4CF"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Servo</w:t>
      </w:r>
    </w:p>
    <w:p w14:paraId="1CC3C58C"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Ultra</w:t>
      </w:r>
    </w:p>
    <w:p w14:paraId="397634A0" w14:textId="77777777" w:rsidR="0068627D" w:rsidRDefault="0068627D" w:rsidP="0068627D">
      <w:pPr>
        <w:spacing w:after="30"/>
        <w:jc w:val="both"/>
        <w:rPr>
          <w:rFonts w:ascii="Times New Roman" w:hAnsi="Times New Roman" w:cs="Times New Roman"/>
          <w:i/>
          <w:sz w:val="24"/>
          <w:szCs w:val="24"/>
        </w:rPr>
      </w:pPr>
    </w:p>
    <w:p w14:paraId="1D7E5883" w14:textId="617803B0" w:rsidR="0068627D" w:rsidRDefault="002E7C9A" w:rsidP="0068627D">
      <w:pPr>
        <w:spacing w:after="30"/>
        <w:jc w:val="both"/>
        <w:rPr>
          <w:rFonts w:ascii="Times New Roman" w:hAnsi="Times New Roman" w:cs="Times New Roman"/>
          <w:sz w:val="24"/>
          <w:szCs w:val="24"/>
        </w:rPr>
      </w:pPr>
      <w:r>
        <w:rPr>
          <w:rFonts w:ascii="Times New Roman" w:hAnsi="Times New Roman" w:cs="Times New Roman"/>
          <w:sz w:val="24"/>
          <w:szCs w:val="24"/>
        </w:rPr>
        <w:t>Depois de importá</w:t>
      </w:r>
      <w:r w:rsidR="0068627D">
        <w:rPr>
          <w:rFonts w:ascii="Times New Roman" w:hAnsi="Times New Roman" w:cs="Times New Roman"/>
          <w:sz w:val="24"/>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jc w:val="both"/>
        <w:rPr>
          <w:rFonts w:ascii="Times New Roman" w:hAnsi="Times New Roman" w:cs="Times New Roman"/>
          <w:sz w:val="24"/>
          <w:szCs w:val="24"/>
        </w:rPr>
      </w:pPr>
    </w:p>
    <w:p w14:paraId="5E4BC0A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Ultra </w:t>
      </w:r>
      <w:proofErr w:type="gramStart"/>
      <w:r>
        <w:rPr>
          <w:rFonts w:ascii="Times New Roman" w:hAnsi="Times New Roman" w:cs="Times New Roman"/>
          <w:i/>
          <w:sz w:val="24"/>
          <w:szCs w:val="24"/>
        </w:rPr>
        <w:t>u(</w:t>
      </w:r>
      <w:proofErr w:type="gramEnd"/>
      <w:r>
        <w:rPr>
          <w:rFonts w:ascii="Times New Roman" w:hAnsi="Times New Roman" w:cs="Times New Roman"/>
          <w:i/>
          <w:sz w:val="24"/>
          <w:szCs w:val="24"/>
        </w:rPr>
        <w:t>5,4);</w:t>
      </w:r>
    </w:p>
    <w:p w14:paraId="1B2AEC6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servoD</w:t>
      </w:r>
      <w:proofErr w:type="spellEnd"/>
      <w:r>
        <w:rPr>
          <w:rFonts w:ascii="Times New Roman" w:hAnsi="Times New Roman" w:cs="Times New Roman"/>
          <w:i/>
          <w:sz w:val="24"/>
          <w:szCs w:val="24"/>
        </w:rPr>
        <w:t>;</w:t>
      </w:r>
    </w:p>
    <w:p w14:paraId="58BC49E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servoE</w:t>
      </w:r>
      <w:proofErr w:type="spellEnd"/>
      <w:r>
        <w:rPr>
          <w:rFonts w:ascii="Times New Roman" w:hAnsi="Times New Roman" w:cs="Times New Roman"/>
          <w:i/>
          <w:sz w:val="24"/>
          <w:szCs w:val="24"/>
        </w:rPr>
        <w:t>;</w:t>
      </w:r>
    </w:p>
    <w:p w14:paraId="4A6B9030" w14:textId="06CDBC9D" w:rsidR="0068627D" w:rsidRDefault="0068627D" w:rsidP="0068627D">
      <w:pPr>
        <w:spacing w:after="30"/>
        <w:ind w:firstLine="720"/>
        <w:jc w:val="both"/>
        <w:rPr>
          <w:rFonts w:ascii="Times New Roman" w:hAnsi="Times New Roman" w:cs="Times New Roman"/>
          <w:i/>
          <w:sz w:val="24"/>
          <w:szCs w:val="24"/>
        </w:rPr>
      </w:pPr>
    </w:p>
    <w:p w14:paraId="1B874B8B" w14:textId="4D5CD02E"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Esses serão os objetos que usaremos de referência para controlar as partes do robô durante a execução do código. Depois disso, abrimos o método </w:t>
      </w:r>
      <w:proofErr w:type="spellStart"/>
      <w:proofErr w:type="gramStart"/>
      <w:r>
        <w:rPr>
          <w:rFonts w:ascii="Times New Roman" w:hAnsi="Times New Roman" w:cs="Times New Roman"/>
          <w:i/>
          <w:sz w:val="24"/>
          <w:szCs w:val="24"/>
        </w:rPr>
        <w:t>Configuracao</w:t>
      </w:r>
      <w:proofErr w:type="spellEnd"/>
      <w:r w:rsidR="002E7C9A">
        <w:rPr>
          <w:rFonts w:ascii="Times New Roman" w:hAnsi="Times New Roman" w:cs="Times New Roman"/>
          <w:sz w:val="24"/>
          <w:szCs w:val="24"/>
        </w:rPr>
        <w:t>(</w:t>
      </w:r>
      <w:proofErr w:type="gramEnd"/>
      <w:r w:rsidR="002E7C9A">
        <w:rPr>
          <w:rFonts w:ascii="Times New Roman" w:hAnsi="Times New Roman" w:cs="Times New Roman"/>
          <w:sz w:val="24"/>
          <w:szCs w:val="24"/>
        </w:rPr>
        <w:t xml:space="preserve">) </w:t>
      </w:r>
      <w:r>
        <w:rPr>
          <w:rFonts w:ascii="Times New Roman" w:hAnsi="Times New Roman" w:cs="Times New Roman"/>
          <w:sz w:val="24"/>
          <w:szCs w:val="24"/>
        </w:rPr>
        <w:t>que possui as seguintes linhas:</w:t>
      </w:r>
    </w:p>
    <w:p w14:paraId="3069DFA0" w14:textId="77777777" w:rsidR="0068627D" w:rsidRDefault="0068627D" w:rsidP="0068627D">
      <w:pPr>
        <w:spacing w:after="30"/>
        <w:ind w:firstLine="720"/>
        <w:jc w:val="both"/>
        <w:rPr>
          <w:rFonts w:ascii="Times New Roman" w:hAnsi="Times New Roman" w:cs="Times New Roman"/>
          <w:sz w:val="24"/>
          <w:szCs w:val="24"/>
        </w:rPr>
      </w:pPr>
    </w:p>
    <w:p w14:paraId="68B4C594"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servoD.conectar</w:t>
      </w:r>
      <w:proofErr w:type="spellEnd"/>
      <w:r>
        <w:rPr>
          <w:rFonts w:ascii="Times New Roman" w:hAnsi="Times New Roman" w:cs="Times New Roman"/>
          <w:i/>
          <w:sz w:val="24"/>
          <w:szCs w:val="24"/>
        </w:rPr>
        <w:t>(Digital.9);</w:t>
      </w:r>
    </w:p>
    <w:p w14:paraId="7A0CB167"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servoE.conectar</w:t>
      </w:r>
      <w:proofErr w:type="spellEnd"/>
      <w:r>
        <w:rPr>
          <w:rFonts w:ascii="Times New Roman" w:hAnsi="Times New Roman" w:cs="Times New Roman"/>
          <w:i/>
          <w:sz w:val="24"/>
          <w:szCs w:val="24"/>
        </w:rPr>
        <w:t>(Digital.10);</w:t>
      </w:r>
    </w:p>
    <w:p w14:paraId="53FEB92C" w14:textId="77777777" w:rsidR="0068627D" w:rsidRDefault="0068627D" w:rsidP="0068627D">
      <w:pPr>
        <w:spacing w:after="30"/>
        <w:ind w:firstLine="720"/>
        <w:jc w:val="both"/>
        <w:rPr>
          <w:rFonts w:ascii="Times New Roman" w:hAnsi="Times New Roman" w:cs="Times New Roman"/>
          <w:i/>
          <w:sz w:val="24"/>
          <w:szCs w:val="24"/>
        </w:rPr>
      </w:pPr>
    </w:p>
    <w:p w14:paraId="6E12B774" w14:textId="0E3CFE2A"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Essas linhas vão definir as portas de sinal dos servos de rotação contínua. Ele define a porta </w:t>
      </w:r>
      <w:r w:rsidR="002E7C9A">
        <w:rPr>
          <w:rFonts w:ascii="Times New Roman" w:hAnsi="Times New Roman" w:cs="Times New Roman"/>
          <w:sz w:val="24"/>
          <w:szCs w:val="24"/>
        </w:rPr>
        <w:t>D</w:t>
      </w:r>
      <w:r>
        <w:rPr>
          <w:rFonts w:ascii="Times New Roman" w:hAnsi="Times New Roman" w:cs="Times New Roman"/>
          <w:sz w:val="24"/>
          <w:szCs w:val="24"/>
        </w:rPr>
        <w:t xml:space="preserve">9 para o motor direito e a porta </w:t>
      </w:r>
      <w:r w:rsidR="002E7C9A">
        <w:rPr>
          <w:rFonts w:ascii="Times New Roman" w:hAnsi="Times New Roman" w:cs="Times New Roman"/>
          <w:sz w:val="24"/>
          <w:szCs w:val="24"/>
        </w:rPr>
        <w:t>D</w:t>
      </w:r>
      <w:r>
        <w:rPr>
          <w:rFonts w:ascii="Times New Roman" w:hAnsi="Times New Roman" w:cs="Times New Roman"/>
          <w:sz w:val="24"/>
          <w:szCs w:val="24"/>
        </w:rPr>
        <w:t xml:space="preserve">10 para o esquerdo. Isso é tudo que precisamos configurar para nosso rascunho funcionar. Vamos partir então para o método </w:t>
      </w:r>
      <w:proofErr w:type="gramStart"/>
      <w:r>
        <w:rPr>
          <w:rFonts w:ascii="Times New Roman" w:hAnsi="Times New Roman" w:cs="Times New Roman"/>
          <w:i/>
          <w:sz w:val="24"/>
          <w:szCs w:val="24"/>
        </w:rPr>
        <w:t>Principal</w:t>
      </w:r>
      <w:r w:rsidR="002E7C9A">
        <w:rPr>
          <w:rFonts w:ascii="Times New Roman" w:hAnsi="Times New Roman" w:cs="Times New Roman"/>
          <w:i/>
          <w:sz w:val="24"/>
          <w:szCs w:val="24"/>
        </w:rPr>
        <w:t>(</w:t>
      </w:r>
      <w:proofErr w:type="gramEnd"/>
      <w:r w:rsidR="002E7C9A">
        <w:rPr>
          <w:rFonts w:ascii="Times New Roman" w:hAnsi="Times New Roman" w:cs="Times New Roman"/>
          <w:i/>
          <w:sz w:val="24"/>
          <w:szCs w:val="24"/>
        </w:rPr>
        <w:t>)</w:t>
      </w:r>
      <w:r>
        <w:rPr>
          <w:rFonts w:ascii="Times New Roman" w:hAnsi="Times New Roman" w:cs="Times New Roman"/>
          <w:sz w:val="24"/>
          <w:szCs w:val="24"/>
        </w:rPr>
        <w:t xml:space="preserve">, cuja primeira linha é a abertura de um loop </w:t>
      </w:r>
      <w:r>
        <w:rPr>
          <w:rFonts w:ascii="Times New Roman" w:hAnsi="Times New Roman" w:cs="Times New Roman"/>
          <w:i/>
          <w:sz w:val="24"/>
          <w:szCs w:val="24"/>
        </w:rPr>
        <w:t>enquanto</w:t>
      </w:r>
      <w:r>
        <w:rPr>
          <w:rFonts w:ascii="Times New Roman" w:hAnsi="Times New Roman" w:cs="Times New Roman"/>
          <w:sz w:val="24"/>
          <w:szCs w:val="24"/>
        </w:rPr>
        <w:t>:</w:t>
      </w:r>
    </w:p>
    <w:p w14:paraId="5F14E19D" w14:textId="77777777" w:rsidR="0068627D" w:rsidRDefault="0068627D" w:rsidP="0068627D">
      <w:pPr>
        <w:spacing w:after="30"/>
        <w:ind w:firstLine="720"/>
        <w:jc w:val="both"/>
        <w:rPr>
          <w:rFonts w:ascii="Times New Roman" w:hAnsi="Times New Roman" w:cs="Times New Roman"/>
          <w:i/>
          <w:sz w:val="24"/>
          <w:szCs w:val="24"/>
        </w:rPr>
      </w:pPr>
    </w:p>
    <w:p w14:paraId="3F202345" w14:textId="77777777" w:rsidR="0068627D" w:rsidRDefault="0068627D" w:rsidP="0068627D">
      <w:pPr>
        <w:spacing w:after="30"/>
        <w:ind w:firstLine="720"/>
        <w:jc w:val="both"/>
        <w:rPr>
          <w:rFonts w:ascii="Times New Roman" w:hAnsi="Times New Roman" w:cs="Times New Roman"/>
          <w:i/>
          <w:sz w:val="24"/>
          <w:szCs w:val="24"/>
        </w:rPr>
      </w:pPr>
      <w:proofErr w:type="gramStart"/>
      <w:r>
        <w:rPr>
          <w:rFonts w:ascii="Times New Roman" w:hAnsi="Times New Roman" w:cs="Times New Roman"/>
          <w:i/>
          <w:sz w:val="24"/>
          <w:szCs w:val="24"/>
        </w:rPr>
        <w:t>enquanto(</w:t>
      </w:r>
      <w:proofErr w:type="spellStart"/>
      <w:proofErr w:type="gramEnd"/>
      <w:r>
        <w:rPr>
          <w:rFonts w:ascii="Times New Roman" w:hAnsi="Times New Roman" w:cs="Times New Roman"/>
          <w:i/>
          <w:sz w:val="24"/>
          <w:szCs w:val="24"/>
        </w:rPr>
        <w:t>u.medir</w:t>
      </w:r>
      <w:proofErr w:type="spellEnd"/>
      <w:r>
        <w:rPr>
          <w:rFonts w:ascii="Times New Roman" w:hAnsi="Times New Roman" w:cs="Times New Roman"/>
          <w:i/>
          <w:sz w:val="24"/>
          <w:szCs w:val="24"/>
        </w:rPr>
        <w:t xml:space="preserve"> &gt; 5){</w:t>
      </w:r>
    </w:p>
    <w:p w14:paraId="4EF5E2BC" w14:textId="77777777" w:rsidR="0068627D" w:rsidRDefault="0068627D" w:rsidP="0068627D">
      <w:pPr>
        <w:spacing w:after="30"/>
        <w:ind w:left="720" w:firstLine="720"/>
        <w:jc w:val="both"/>
        <w:rPr>
          <w:rFonts w:ascii="Times New Roman" w:hAnsi="Times New Roman" w:cs="Times New Roman"/>
          <w:i/>
          <w:sz w:val="24"/>
          <w:szCs w:val="24"/>
        </w:rPr>
      </w:pPr>
      <w:r>
        <w:rPr>
          <w:rFonts w:ascii="Times New Roman" w:hAnsi="Times New Roman" w:cs="Times New Roman"/>
          <w:i/>
          <w:sz w:val="24"/>
          <w:szCs w:val="24"/>
        </w:rPr>
        <w:t>...</w:t>
      </w:r>
    </w:p>
    <w:p w14:paraId="4A0829E0"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w:t>
      </w:r>
    </w:p>
    <w:p w14:paraId="363B5F93" w14:textId="77777777" w:rsidR="0068627D" w:rsidRDefault="0068627D" w:rsidP="0068627D">
      <w:pPr>
        <w:spacing w:after="30"/>
        <w:ind w:firstLine="720"/>
        <w:jc w:val="both"/>
        <w:rPr>
          <w:rFonts w:ascii="Times New Roman" w:hAnsi="Times New Roman" w:cs="Times New Roman"/>
          <w:i/>
          <w:sz w:val="24"/>
          <w:szCs w:val="24"/>
        </w:rPr>
      </w:pPr>
    </w:p>
    <w:p w14:paraId="1ECE6525"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jc w:val="both"/>
        <w:rPr>
          <w:rFonts w:ascii="Times New Roman" w:hAnsi="Times New Roman" w:cs="Times New Roman"/>
          <w:sz w:val="24"/>
          <w:szCs w:val="24"/>
        </w:rPr>
      </w:pPr>
    </w:p>
    <w:p w14:paraId="1171FE3F" w14:textId="43AD3B0A"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5D336351" w14:textId="38FD9ABE"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17760F9E" w14:textId="77777777" w:rsidR="0068627D" w:rsidRDefault="0068627D" w:rsidP="0068627D">
      <w:pPr>
        <w:spacing w:after="30"/>
        <w:ind w:firstLine="720"/>
        <w:jc w:val="both"/>
        <w:rPr>
          <w:rFonts w:ascii="Times New Roman" w:hAnsi="Times New Roman" w:cs="Times New Roman"/>
          <w:i/>
          <w:sz w:val="24"/>
          <w:szCs w:val="24"/>
        </w:rPr>
      </w:pPr>
    </w:p>
    <w:p w14:paraId="2741D72C" w14:textId="4CB6C75C"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Esses l</w:t>
      </w:r>
      <w:r w:rsidR="002E7C9A">
        <w:rPr>
          <w:rFonts w:ascii="Times New Roman" w:hAnsi="Times New Roman" w:cs="Times New Roman"/>
          <w:sz w:val="24"/>
          <w:szCs w:val="24"/>
        </w:rPr>
        <w:t>inhas envia</w:t>
      </w:r>
      <w:r>
        <w:rPr>
          <w:rFonts w:ascii="Times New Roman" w:hAnsi="Times New Roman" w:cs="Times New Roman"/>
          <w:sz w:val="24"/>
          <w:szCs w:val="24"/>
        </w:rPr>
        <w:t xml:space="preserve">m pulsos para os motores para que ambos rodem para o mesmo lado, utilizando a constante </w:t>
      </w:r>
      <w:proofErr w:type="spellStart"/>
      <w:r>
        <w:rPr>
          <w:rFonts w:ascii="Times New Roman" w:hAnsi="Times New Roman" w:cs="Times New Roman"/>
          <w:i/>
          <w:sz w:val="24"/>
          <w:szCs w:val="24"/>
        </w:rPr>
        <w:t>Servo.frente</w:t>
      </w:r>
      <w:proofErr w:type="spellEnd"/>
      <w:r>
        <w:rPr>
          <w:rFonts w:ascii="Times New Roman" w:hAnsi="Times New Roman" w:cs="Times New Roman"/>
          <w:sz w:val="24"/>
          <w:szCs w:val="24"/>
        </w:rPr>
        <w:t xml:space="preserve">, cujo valor é 1700. Ou seja, seu robô continuará em frente até que encontre algo. Caso seus motores estejam rodando um para cada lado, troque a constante do que estiver rodando para trás por </w:t>
      </w:r>
      <w:proofErr w:type="spellStart"/>
      <w:r>
        <w:rPr>
          <w:rFonts w:ascii="Times New Roman" w:hAnsi="Times New Roman" w:cs="Times New Roman"/>
          <w:i/>
          <w:sz w:val="24"/>
          <w:szCs w:val="24"/>
        </w:rPr>
        <w:t>Servo.tras</w:t>
      </w:r>
      <w:proofErr w:type="spellEnd"/>
      <w:r>
        <w:rPr>
          <w:rFonts w:ascii="Times New Roman" w:hAnsi="Times New Roman" w:cs="Times New Roman"/>
          <w:sz w:val="24"/>
          <w:szCs w:val="24"/>
        </w:rPr>
        <w:t xml:space="preserve">, cujo valor é 1300. Lembre-se de alterar também o valor da constante deste motor fora do loop </w:t>
      </w:r>
      <w:r w:rsidRPr="002E7C9A">
        <w:rPr>
          <w:rFonts w:ascii="Times New Roman" w:hAnsi="Times New Roman" w:cs="Times New Roman"/>
          <w:i/>
          <w:sz w:val="24"/>
          <w:szCs w:val="24"/>
        </w:rPr>
        <w:t>enquanto</w:t>
      </w:r>
      <w:r>
        <w:rPr>
          <w:rFonts w:ascii="Times New Roman" w:hAnsi="Times New Roman" w:cs="Times New Roman"/>
          <w:sz w:val="24"/>
          <w:szCs w:val="24"/>
        </w:rPr>
        <w:t>, caso necessário. Fora do loop</w:t>
      </w:r>
      <w:r w:rsidR="002E7C9A">
        <w:rPr>
          <w:rFonts w:ascii="Times New Roman" w:hAnsi="Times New Roman" w:cs="Times New Roman"/>
          <w:sz w:val="24"/>
          <w:szCs w:val="24"/>
        </w:rPr>
        <w:t>,</w:t>
      </w:r>
      <w:r>
        <w:rPr>
          <w:rFonts w:ascii="Times New Roman" w:hAnsi="Times New Roman" w:cs="Times New Roman"/>
          <w:sz w:val="24"/>
          <w:szCs w:val="24"/>
        </w:rPr>
        <w:t xml:space="preserve"> temos duas linhas que invertem a rotação de um dos motores, para que o robô vire e uma chamada ao método </w:t>
      </w:r>
      <w:r w:rsidRPr="002E7C9A">
        <w:rPr>
          <w:rFonts w:ascii="Times New Roman" w:hAnsi="Times New Roman" w:cs="Times New Roman"/>
          <w:i/>
          <w:sz w:val="24"/>
          <w:szCs w:val="24"/>
        </w:rPr>
        <w:t>esperar</w:t>
      </w:r>
      <w:r>
        <w:rPr>
          <w:rFonts w:ascii="Times New Roman" w:hAnsi="Times New Roman" w:cs="Times New Roman"/>
          <w:sz w:val="24"/>
          <w:szCs w:val="24"/>
        </w:rPr>
        <w:t>, para deixarmos que esse complete uma curva de 90°, aproximadamente.</w:t>
      </w:r>
    </w:p>
    <w:p w14:paraId="23E8845C" w14:textId="77777777" w:rsidR="0068627D" w:rsidRDefault="0068627D" w:rsidP="0068627D">
      <w:pPr>
        <w:spacing w:after="30"/>
        <w:ind w:firstLine="720"/>
        <w:jc w:val="both"/>
        <w:rPr>
          <w:rFonts w:ascii="Times New Roman" w:hAnsi="Times New Roman" w:cs="Times New Roman"/>
          <w:sz w:val="24"/>
          <w:szCs w:val="24"/>
        </w:rPr>
      </w:pPr>
    </w:p>
    <w:p w14:paraId="2A2A7AF1" w14:textId="05512F82"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Servo.frente</w:t>
      </w:r>
      <w:proofErr w:type="spellEnd"/>
      <w:r w:rsidR="0068627D" w:rsidRPr="002A1CAD">
        <w:rPr>
          <w:rFonts w:ascii="Times New Roman" w:hAnsi="Times New Roman" w:cs="Times New Roman"/>
          <w:i/>
          <w:sz w:val="24"/>
          <w:szCs w:val="24"/>
        </w:rPr>
        <w:t>);</w:t>
      </w:r>
    </w:p>
    <w:p w14:paraId="3ABB27E6" w14:textId="5F740D3C"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Servo.tras</w:t>
      </w:r>
      <w:proofErr w:type="spellEnd"/>
      <w:r w:rsidR="0068627D" w:rsidRPr="002A1CAD">
        <w:rPr>
          <w:rFonts w:ascii="Times New Roman" w:hAnsi="Times New Roman" w:cs="Times New Roman"/>
          <w:i/>
          <w:sz w:val="24"/>
          <w:szCs w:val="24"/>
        </w:rPr>
        <w:t>);</w:t>
      </w:r>
    </w:p>
    <w:p w14:paraId="38F66CCF" w14:textId="77777777" w:rsidR="0068627D" w:rsidRDefault="0068627D" w:rsidP="0068627D">
      <w:pPr>
        <w:spacing w:after="30"/>
        <w:ind w:left="720"/>
        <w:jc w:val="both"/>
        <w:rPr>
          <w:rFonts w:ascii="Times New Roman" w:hAnsi="Times New Roman" w:cs="Times New Roman"/>
          <w:i/>
          <w:sz w:val="24"/>
          <w:szCs w:val="24"/>
        </w:rPr>
      </w:pPr>
      <w:proofErr w:type="gramStart"/>
      <w:r w:rsidRPr="002A1CAD">
        <w:rPr>
          <w:rFonts w:ascii="Times New Roman" w:hAnsi="Times New Roman" w:cs="Times New Roman"/>
          <w:i/>
          <w:sz w:val="24"/>
          <w:szCs w:val="24"/>
        </w:rPr>
        <w:t>esperar(</w:t>
      </w:r>
      <w:proofErr w:type="gramEnd"/>
      <w:r w:rsidRPr="002A1CAD">
        <w:rPr>
          <w:rFonts w:ascii="Times New Roman" w:hAnsi="Times New Roman" w:cs="Times New Roman"/>
          <w:i/>
          <w:sz w:val="24"/>
          <w:szCs w:val="24"/>
        </w:rPr>
        <w:t xml:space="preserve">3000); </w:t>
      </w:r>
    </w:p>
    <w:p w14:paraId="60B91B43" w14:textId="544F0DDB" w:rsidR="0068627D" w:rsidRDefault="0068627D" w:rsidP="0050454B">
      <w:pPr>
        <w:spacing w:after="30"/>
        <w:jc w:val="both"/>
        <w:rPr>
          <w:rFonts w:ascii="Times New Roman" w:hAnsi="Times New Roman" w:cs="Times New Roman"/>
          <w:i/>
          <w:sz w:val="24"/>
          <w:szCs w:val="24"/>
        </w:rPr>
      </w:pPr>
    </w:p>
    <w:p w14:paraId="3857BFEB" w14:textId="77777777" w:rsidR="0068627D" w:rsidRPr="00400643" w:rsidRDefault="0068627D" w:rsidP="00400643">
      <w:pPr>
        <w:spacing w:after="30"/>
        <w:jc w:val="both"/>
        <w:rPr>
          <w:rFonts w:ascii="Times New Roman" w:hAnsi="Times New Roman" w:cs="Times New Roman"/>
          <w:sz w:val="24"/>
          <w:szCs w:val="24"/>
        </w:rPr>
      </w:pPr>
      <w:r w:rsidRPr="00400643">
        <w:rPr>
          <w:rFonts w:ascii="Times New Roman" w:hAnsi="Times New Roman" w:cs="Times New Roman"/>
          <w:sz w:val="24"/>
          <w:szCs w:val="24"/>
        </w:rPr>
        <w:t>Podem ser necessários ajustes no tempo de espera de acordo com a velocidade do seu motor, diâmetro da roda ou comprimento da esteira. Caso seu robô esteja virando menos que 90°, aumente o tempo de espera, caso esteja virando mais, diminua.</w:t>
      </w:r>
    </w:p>
    <w:p w14:paraId="0B62E087" w14:textId="77777777" w:rsidR="0050454B" w:rsidRDefault="0050454B" w:rsidP="0068627D">
      <w:pPr>
        <w:spacing w:after="30"/>
        <w:jc w:val="both"/>
        <w:rPr>
          <w:rFonts w:ascii="Times New Roman" w:hAnsi="Times New Roman" w:cs="Times New Roman"/>
          <w:sz w:val="24"/>
          <w:szCs w:val="24"/>
        </w:rPr>
      </w:pPr>
    </w:p>
    <w:p w14:paraId="6B4C436D" w14:textId="77777777" w:rsidR="0050454B" w:rsidRDefault="0050454B" w:rsidP="0068627D">
      <w:pPr>
        <w:spacing w:after="30"/>
        <w:jc w:val="both"/>
        <w:rPr>
          <w:rFonts w:ascii="Times New Roman" w:hAnsi="Times New Roman" w:cs="Times New Roman"/>
          <w:sz w:val="24"/>
          <w:szCs w:val="24"/>
        </w:rPr>
      </w:pPr>
    </w:p>
    <w:p w14:paraId="67F3D84A" w14:textId="47937549" w:rsidR="0050454B" w:rsidRPr="00400643" w:rsidRDefault="0050454B" w:rsidP="00400643">
      <w:pPr>
        <w:pStyle w:val="PargrafodaLista"/>
        <w:numPr>
          <w:ilvl w:val="1"/>
          <w:numId w:val="115"/>
        </w:numPr>
        <w:rPr>
          <w:rFonts w:ascii="Times New Roman" w:hAnsi="Times New Roman" w:cs="Times New Roman"/>
          <w:b/>
          <w:sz w:val="32"/>
          <w:szCs w:val="32"/>
        </w:rPr>
      </w:pPr>
      <w:r w:rsidRPr="00400643">
        <w:rPr>
          <w:rFonts w:ascii="Times New Roman" w:eastAsia="Times New Roman" w:hAnsi="Times New Roman" w:cs="Times New Roman"/>
          <w:b/>
          <w:bCs/>
          <w:sz w:val="32"/>
          <w:szCs w:val="32"/>
        </w:rPr>
        <w:t>Carrinho utilizando L293D e motores CC</w:t>
      </w:r>
    </w:p>
    <w:p w14:paraId="7F073DA5" w14:textId="77777777" w:rsidR="00126321" w:rsidRPr="00400643" w:rsidRDefault="00126321" w:rsidP="00400643">
      <w:pPr>
        <w:rPr>
          <w:rFonts w:ascii="Times New Roman" w:hAnsi="Times New Roman" w:cs="Times New Roman"/>
          <w:sz w:val="24"/>
          <w:szCs w:val="32"/>
        </w:rPr>
      </w:pPr>
    </w:p>
    <w:p w14:paraId="3269B730" w14:textId="52C12BE7" w:rsidR="0050454B" w:rsidRDefault="0050454B" w:rsidP="0050454B">
      <w:pPr>
        <w:jc w:val="both"/>
        <w:rPr>
          <w:rFonts w:ascii="Times New Roman" w:hAnsi="Times New Roman" w:cs="Times New Roman"/>
          <w:sz w:val="24"/>
          <w:szCs w:val="24"/>
        </w:rPr>
      </w:pPr>
      <w:r>
        <w:rPr>
          <w:rFonts w:ascii="Times New Roman" w:hAnsi="Times New Roman" w:cs="Times New Roman"/>
          <w:b/>
          <w:sz w:val="32"/>
          <w:szCs w:val="32"/>
        </w:rPr>
        <w:tab/>
      </w:r>
      <w:r>
        <w:rPr>
          <w:rFonts w:ascii="Times New Roman" w:eastAsia="Times New Roman" w:hAnsi="Times New Roman" w:cs="Times New Roman"/>
          <w:sz w:val="24"/>
          <w:szCs w:val="24"/>
        </w:rPr>
        <w:t xml:space="preserve">Nesse projeto, aprenderemos a dar comandos básicos a um par de motores CC utilizando uma ponte H dupla, no caso o L293D, com o arduino. Aconselhamos o uso de uma base para acoplar o par de motores, podendo ser uma base feita em 3D, chapa de metal com fita adesiva, compensado de madeira, etc. O limite é a criatividade!!! Caso você possua outro modelo de ponte </w:t>
      </w:r>
      <w:r>
        <w:rPr>
          <w:rFonts w:ascii="Times New Roman" w:eastAsia="Times New Roman" w:hAnsi="Times New Roman" w:cs="Times New Roman"/>
          <w:sz w:val="24"/>
          <w:szCs w:val="24"/>
        </w:rPr>
        <w:lastRenderedPageBreak/>
        <w:t xml:space="preserve">H, você pode verificar a </w:t>
      </w:r>
      <w:proofErr w:type="spellStart"/>
      <w:r>
        <w:rPr>
          <w:rFonts w:ascii="Times New Roman" w:eastAsia="Times New Roman" w:hAnsi="Times New Roman" w:cs="Times New Roman"/>
          <w:sz w:val="24"/>
          <w:szCs w:val="24"/>
        </w:rPr>
        <w:t>pinagem</w:t>
      </w:r>
      <w:proofErr w:type="spellEnd"/>
      <w:r>
        <w:rPr>
          <w:rFonts w:ascii="Times New Roman" w:eastAsia="Times New Roman" w:hAnsi="Times New Roman" w:cs="Times New Roman"/>
          <w:sz w:val="24"/>
          <w:szCs w:val="24"/>
        </w:rPr>
        <w:t xml:space="preserve"> (pode ser encontrada no </w:t>
      </w:r>
      <w:proofErr w:type="spellStart"/>
      <w:r>
        <w:rPr>
          <w:rFonts w:ascii="Times New Roman" w:eastAsia="Times New Roman" w:hAnsi="Times New Roman" w:cs="Times New Roman"/>
          <w:sz w:val="24"/>
          <w:szCs w:val="24"/>
        </w:rPr>
        <w:t>datasheet</w:t>
      </w:r>
      <w:proofErr w:type="spellEnd"/>
      <w:r>
        <w:rPr>
          <w:rFonts w:ascii="Times New Roman" w:eastAsia="Times New Roman" w:hAnsi="Times New Roman" w:cs="Times New Roman"/>
          <w:sz w:val="24"/>
          <w:szCs w:val="24"/>
        </w:rPr>
        <w:t xml:space="preserve"> do componente, que é feito pela sua fabricante) do componente e seguir o mesmo princípio que será explanado no capítulo.</w:t>
      </w:r>
    </w:p>
    <w:p w14:paraId="1CA5836F"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motores CC</w:t>
      </w:r>
    </w:p>
    <w:p w14:paraId="14AFE862"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 para acoplar os motores (opcional)</w:t>
      </w:r>
    </w:p>
    <w:p w14:paraId="3B72ADC6"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Protoboard</w:t>
      </w:r>
      <w:proofErr w:type="spellEnd"/>
    </w:p>
    <w:p w14:paraId="39816B48"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Rodas para os motores</w:t>
      </w:r>
    </w:p>
    <w:p w14:paraId="34FD87A4"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Ponte H dupla L293D</w:t>
      </w:r>
    </w:p>
    <w:p w14:paraId="7D497A49"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Alimentação</w:t>
      </w:r>
    </w:p>
    <w:p w14:paraId="06E54F50" w14:textId="77777777" w:rsidR="0050454B" w:rsidRDefault="0050454B" w:rsidP="0050454B">
      <w:pPr>
        <w:pStyle w:val="PargrafodaLista"/>
        <w:numPr>
          <w:ilvl w:val="0"/>
          <w:numId w:val="130"/>
        </w:numPr>
        <w:spacing w:line="256"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Arduino (usaremos o nano no tutorial, mas isso é opcional!) </w:t>
      </w:r>
    </w:p>
    <w:p w14:paraId="26206F3B" w14:textId="77777777" w:rsidR="0050454B" w:rsidRDefault="0050454B" w:rsidP="0050454B">
      <w:pPr>
        <w:jc w:val="both"/>
        <w:rPr>
          <w:rFonts w:ascii="Times New Roman" w:hAnsi="Times New Roman" w:cs="Times New Roman"/>
          <w:sz w:val="24"/>
          <w:szCs w:val="24"/>
        </w:rPr>
      </w:pPr>
    </w:p>
    <w:p w14:paraId="4557E2A1" w14:textId="77777777" w:rsidR="0050454B" w:rsidRDefault="0050454B" w:rsidP="0050454B">
      <w:pPr>
        <w:spacing w:after="30"/>
        <w:jc w:val="both"/>
        <w:rPr>
          <w:rFonts w:ascii="Times New Roman" w:hAnsi="Times New Roman" w:cs="Times New Roman"/>
          <w:b/>
          <w:color w:val="000000"/>
          <w:sz w:val="28"/>
          <w:szCs w:val="28"/>
          <w:u w:val="single"/>
        </w:rPr>
      </w:pPr>
      <w:r>
        <w:rPr>
          <w:rFonts w:ascii="Times New Roman" w:eastAsia="Times New Roman" w:hAnsi="Times New Roman" w:cs="Times New Roman"/>
          <w:b/>
          <w:bCs/>
          <w:color w:val="000000" w:themeColor="text1"/>
          <w:sz w:val="28"/>
          <w:szCs w:val="28"/>
          <w:u w:val="single"/>
        </w:rPr>
        <w:t>Base caseira</w:t>
      </w:r>
    </w:p>
    <w:p w14:paraId="579E1D2B" w14:textId="77777777" w:rsidR="0050454B" w:rsidRPr="00935953" w:rsidRDefault="0050454B" w:rsidP="0050454B">
      <w:pPr>
        <w:spacing w:after="30"/>
        <w:jc w:val="both"/>
        <w:rPr>
          <w:rFonts w:ascii="Times New Roman" w:hAnsi="Times New Roman" w:cs="Times New Roman"/>
          <w:color w:val="000000"/>
          <w:sz w:val="24"/>
          <w:szCs w:val="28"/>
        </w:rPr>
      </w:pPr>
    </w:p>
    <w:p w14:paraId="67D1DCED" w14:textId="7F870E31" w:rsidR="0050454B" w:rsidRDefault="0050454B" w:rsidP="0050454B">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eastAsia="Times New Roman" w:hAnsi="Times New Roman" w:cs="Times New Roman"/>
          <w:color w:val="000000"/>
          <w:sz w:val="24"/>
          <w:szCs w:val="24"/>
        </w:rPr>
        <w:t>Não se preocupe, na falta de uma base, basta unir os dois motores CC utilizando fita adesiva e colocar algum suporte sobre eles, para suportar os componen</w:t>
      </w:r>
      <w:r w:rsidR="00C84131">
        <w:rPr>
          <w:rFonts w:ascii="Times New Roman" w:eastAsia="Times New Roman" w:hAnsi="Times New Roman" w:cs="Times New Roman"/>
          <w:color w:val="000000"/>
          <w:sz w:val="24"/>
          <w:szCs w:val="24"/>
        </w:rPr>
        <w:t>tes. Diversos objetos</w:t>
      </w:r>
      <w:r>
        <w:rPr>
          <w:rFonts w:ascii="Times New Roman" w:eastAsia="Times New Roman" w:hAnsi="Times New Roman" w:cs="Times New Roman"/>
          <w:color w:val="000000"/>
          <w:sz w:val="24"/>
          <w:szCs w:val="24"/>
        </w:rPr>
        <w:t xml:space="preserve"> pode</w:t>
      </w:r>
      <w:r w:rsidR="00C84131">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rPr>
        <w:t xml:space="preserve"> funcionar como uma base - palitos de churrasco e chapas de metal são boas opções - então seja criativo! O que importa é que seu suporte seja eficiente.</w:t>
      </w:r>
    </w:p>
    <w:p w14:paraId="791555EC" w14:textId="77777777" w:rsidR="0050454B" w:rsidRDefault="0050454B" w:rsidP="0050454B">
      <w:pPr>
        <w:spacing w:after="30"/>
        <w:jc w:val="both"/>
        <w:rPr>
          <w:rFonts w:ascii="Times New Roman" w:hAnsi="Times New Roman" w:cs="Times New Roman"/>
          <w:color w:val="000000"/>
          <w:sz w:val="24"/>
          <w:szCs w:val="24"/>
        </w:rPr>
      </w:pPr>
    </w:p>
    <w:p w14:paraId="428E392B" w14:textId="77777777" w:rsidR="0050454B" w:rsidRDefault="0050454B" w:rsidP="0050454B">
      <w:pPr>
        <w:spacing w:after="30"/>
        <w:jc w:val="both"/>
        <w:rPr>
          <w:rFonts w:ascii="Times New Roman" w:hAnsi="Times New Roman" w:cs="Times New Roman"/>
          <w:b/>
          <w:color w:val="000000"/>
          <w:sz w:val="28"/>
          <w:szCs w:val="28"/>
          <w:u w:val="single"/>
        </w:rPr>
      </w:pPr>
      <w:r>
        <w:rPr>
          <w:rFonts w:ascii="Times New Roman" w:eastAsia="Times New Roman" w:hAnsi="Times New Roman" w:cs="Times New Roman"/>
          <w:b/>
          <w:bCs/>
          <w:color w:val="000000" w:themeColor="text1"/>
          <w:sz w:val="28"/>
          <w:szCs w:val="28"/>
          <w:u w:val="single"/>
        </w:rPr>
        <w:t>Montando o Hardware</w:t>
      </w:r>
    </w:p>
    <w:p w14:paraId="6533F8F7" w14:textId="77777777" w:rsidR="0050454B" w:rsidRPr="00400643" w:rsidRDefault="0050454B" w:rsidP="00400643">
      <w:pPr>
        <w:spacing w:after="30"/>
        <w:jc w:val="both"/>
        <w:rPr>
          <w:rFonts w:ascii="Times New Roman" w:hAnsi="Times New Roman" w:cs="Times New Roman"/>
          <w:color w:val="000000"/>
          <w:sz w:val="24"/>
          <w:szCs w:val="24"/>
        </w:rPr>
      </w:pPr>
    </w:p>
    <w:p w14:paraId="15E30D79" w14:textId="77777777" w:rsidR="0050454B" w:rsidRDefault="0050454B" w:rsidP="0050454B">
      <w:pPr>
        <w:pStyle w:val="NormalWeb"/>
        <w:shd w:val="clear" w:color="auto" w:fill="FFFFFF" w:themeFill="background1"/>
        <w:spacing w:before="0" w:beforeAutospacing="0" w:after="30" w:afterAutospacing="0"/>
        <w:rPr>
          <w:color w:val="000000"/>
        </w:rPr>
      </w:pPr>
      <w:r>
        <w:rPr>
          <w:color w:val="000000"/>
        </w:rPr>
        <w:tab/>
        <w:t>Com o Arduino desconectado, monte o circuito abaixo:</w:t>
      </w:r>
    </w:p>
    <w:p w14:paraId="4288AA75" w14:textId="07458B48" w:rsidR="0050454B" w:rsidRDefault="0050454B" w:rsidP="00935953">
      <w:pPr>
        <w:spacing w:after="30"/>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eastAsia="pt-BR"/>
        </w:rPr>
        <w:lastRenderedPageBreak/>
        <w:drawing>
          <wp:inline distT="0" distB="0" distL="0" distR="0" wp14:anchorId="672266D9" wp14:editId="1B362566">
            <wp:extent cx="5386705" cy="4371975"/>
            <wp:effectExtent l="0" t="0" r="4445" b="9525"/>
            <wp:docPr id="79"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inho utilizando L293D e motores CC_bb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86705" cy="4371975"/>
                    </a:xfrm>
                    <a:prstGeom prst="rect">
                      <a:avLst/>
                    </a:prstGeom>
                    <a:noFill/>
                    <a:ln>
                      <a:noFill/>
                    </a:ln>
                  </pic:spPr>
                </pic:pic>
              </a:graphicData>
            </a:graphic>
          </wp:inline>
        </w:drawing>
      </w:r>
    </w:p>
    <w:p w14:paraId="100019A2" w14:textId="77777777" w:rsidR="0050454B" w:rsidRDefault="0050454B" w:rsidP="0050454B">
      <w:pPr>
        <w:jc w:val="both"/>
        <w:rPr>
          <w:rFonts w:ascii="Times New Roman" w:hAnsi="Times New Roman" w:cs="Times New Roman"/>
          <w:sz w:val="24"/>
          <w:szCs w:val="24"/>
        </w:rPr>
      </w:pPr>
    </w:p>
    <w:p w14:paraId="6EE40822" w14:textId="77777777" w:rsidR="0050454B" w:rsidRDefault="0050454B" w:rsidP="0050454B">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eastAsia="Times New Roman" w:hAnsi="Times New Roman" w:cs="Times New Roman"/>
          <w:b/>
          <w:bCs/>
          <w:sz w:val="24"/>
          <w:szCs w:val="24"/>
        </w:rPr>
        <w:t>Nota</w:t>
      </w:r>
      <w:r>
        <w:rPr>
          <w:rFonts w:ascii="Times New Roman" w:eastAsia="Times New Roman" w:hAnsi="Times New Roman" w:cs="Times New Roman"/>
          <w:b/>
          <w:bCs/>
          <w:sz w:val="24"/>
          <w:szCs w:val="24"/>
          <w:vertAlign w:val="subscript"/>
        </w:rPr>
        <w:t>1</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Monte o circuito com a fonte externa de energia desconectada, conectando-a apenas ao término.</w:t>
      </w:r>
    </w:p>
    <w:p w14:paraId="3D18E79A" w14:textId="58074DFF" w:rsidR="0050454B" w:rsidRDefault="0050454B" w:rsidP="0050454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b/>
          <w:bCs/>
          <w:sz w:val="24"/>
          <w:szCs w:val="24"/>
        </w:rPr>
        <w:t>Nota</w:t>
      </w:r>
      <w:r>
        <w:rPr>
          <w:rFonts w:ascii="Times New Roman" w:eastAsia="Times New Roman" w:hAnsi="Times New Roman" w:cs="Times New Roman"/>
          <w:b/>
          <w:bCs/>
          <w:sz w:val="24"/>
          <w:szCs w:val="24"/>
          <w:vertAlign w:val="subscript"/>
        </w:rPr>
        <w:t>2</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Os motores não possuem polaridade definida, </w:t>
      </w:r>
      <w:r w:rsidR="005E26E9">
        <w:rPr>
          <w:rFonts w:ascii="Times New Roman" w:eastAsia="Times New Roman" w:hAnsi="Times New Roman" w:cs="Times New Roman"/>
          <w:sz w:val="24"/>
          <w:szCs w:val="24"/>
        </w:rPr>
        <w:t>sendo que sua inversão apenas inverte o sentido de rotação.</w:t>
      </w:r>
    </w:p>
    <w:p w14:paraId="7F79E478" w14:textId="77777777" w:rsidR="0050454B" w:rsidRDefault="0050454B" w:rsidP="0050454B">
      <w:pPr>
        <w:jc w:val="both"/>
        <w:rPr>
          <w:rFonts w:ascii="Times New Roman" w:hAnsi="Times New Roman" w:cs="Times New Roman"/>
          <w:sz w:val="24"/>
          <w:szCs w:val="24"/>
        </w:rPr>
      </w:pPr>
    </w:p>
    <w:p w14:paraId="5C89358D" w14:textId="77777777" w:rsidR="00935953" w:rsidRDefault="00935953" w:rsidP="0050454B">
      <w:pPr>
        <w:jc w:val="both"/>
        <w:rPr>
          <w:rFonts w:ascii="Times New Roman" w:hAnsi="Times New Roman" w:cs="Times New Roman"/>
          <w:sz w:val="24"/>
          <w:szCs w:val="24"/>
        </w:rPr>
      </w:pPr>
    </w:p>
    <w:p w14:paraId="023ED485" w14:textId="77777777" w:rsidR="0050454B" w:rsidRDefault="0050454B" w:rsidP="0050454B">
      <w:pPr>
        <w:pStyle w:val="NormalWeb"/>
        <w:shd w:val="clear" w:color="auto" w:fill="FFFFFF" w:themeFill="background1"/>
        <w:spacing w:before="0" w:beforeAutospacing="0" w:after="30" w:afterAutospacing="0"/>
        <w:jc w:val="both"/>
        <w:rPr>
          <w:b/>
          <w:color w:val="000000"/>
          <w:sz w:val="28"/>
          <w:szCs w:val="28"/>
          <w:u w:val="single"/>
        </w:rPr>
      </w:pPr>
      <w:r>
        <w:rPr>
          <w:b/>
          <w:bCs/>
          <w:color w:val="000000" w:themeColor="text1"/>
          <w:sz w:val="28"/>
          <w:szCs w:val="28"/>
          <w:u w:val="single"/>
        </w:rPr>
        <w:t>Analisando o Hardware</w:t>
      </w:r>
    </w:p>
    <w:p w14:paraId="3F6BAEC9" w14:textId="77777777" w:rsidR="0050454B" w:rsidRDefault="0050454B" w:rsidP="0050454B">
      <w:pPr>
        <w:jc w:val="both"/>
        <w:rPr>
          <w:rFonts w:ascii="Times New Roman" w:hAnsi="Times New Roman" w:cs="Times New Roman"/>
          <w:sz w:val="24"/>
          <w:szCs w:val="24"/>
        </w:rPr>
      </w:pPr>
    </w:p>
    <w:p w14:paraId="211D1EE7" w14:textId="77777777" w:rsidR="0050454B" w:rsidRDefault="0050454B" w:rsidP="0050454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sz w:val="24"/>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w:t>
      </w:r>
      <w:proofErr w:type="gramStart"/>
      <w:r>
        <w:rPr>
          <w:rFonts w:ascii="Times New Roman" w:eastAsia="Times New Roman" w:hAnsi="Times New Roman" w:cs="Times New Roman"/>
          <w:sz w:val="24"/>
          <w:szCs w:val="24"/>
        </w:rPr>
        <w:t>V(</w:t>
      </w:r>
      <w:proofErr w:type="gramEnd"/>
      <w:r>
        <w:rPr>
          <w:rFonts w:ascii="Times New Roman" w:eastAsia="Times New Roman" w:hAnsi="Times New Roman" w:cs="Times New Roman"/>
          <w:sz w:val="24"/>
          <w:szCs w:val="24"/>
        </w:rPr>
        <w:t>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14:paraId="75375224" w14:textId="77777777" w:rsidR="0050454B" w:rsidRDefault="0050454B" w:rsidP="0050454B">
      <w:pPr>
        <w:jc w:val="both"/>
        <w:rPr>
          <w:rFonts w:ascii="Times New Roman" w:hAnsi="Times New Roman" w:cs="Times New Roman"/>
          <w:sz w:val="24"/>
          <w:szCs w:val="24"/>
        </w:rPr>
      </w:pPr>
    </w:p>
    <w:p w14:paraId="66572131" w14:textId="77777777" w:rsidR="0050454B" w:rsidRDefault="0050454B" w:rsidP="0050454B">
      <w:pPr>
        <w:pStyle w:val="NormalWeb"/>
        <w:shd w:val="clear" w:color="auto" w:fill="FFFFFF" w:themeFill="background1"/>
        <w:spacing w:before="0" w:beforeAutospacing="0" w:after="30" w:afterAutospacing="0"/>
        <w:jc w:val="both"/>
        <w:rPr>
          <w:ins w:id="139" w:author="Mateus Berardo de Souza Terra" w:date="2016-02-09T11:44:00Z"/>
          <w:b/>
          <w:sz w:val="28"/>
          <w:szCs w:val="28"/>
          <w:u w:val="single"/>
        </w:rPr>
      </w:pPr>
      <w:ins w:id="140" w:author="Mateus Berardo de Souza Terra" w:date="2016-02-09T11:44:00Z">
        <w:r>
          <w:rPr>
            <w:b/>
            <w:bCs/>
            <w:sz w:val="28"/>
            <w:szCs w:val="28"/>
            <w:u w:val="single"/>
          </w:rPr>
          <w:lastRenderedPageBreak/>
          <w:t>O Código</w:t>
        </w:r>
      </w:ins>
    </w:p>
    <w:p w14:paraId="37A14738" w14:textId="77777777" w:rsidR="0050454B" w:rsidRDefault="0050454B" w:rsidP="0050454B">
      <w:pPr>
        <w:pStyle w:val="NormalWeb"/>
        <w:shd w:val="clear" w:color="auto" w:fill="FFFFFF"/>
        <w:spacing w:before="0" w:beforeAutospacing="0" w:after="30" w:afterAutospacing="0"/>
        <w:ind w:firstLine="720"/>
        <w:jc w:val="both"/>
        <w:rPr>
          <w:color w:val="000000"/>
        </w:rPr>
      </w:pPr>
    </w:p>
    <w:p w14:paraId="4135F0D5" w14:textId="77777777" w:rsidR="0050454B" w:rsidRDefault="0050454B">
      <w:pPr>
        <w:pStyle w:val="NormalWeb"/>
        <w:shd w:val="clear" w:color="auto" w:fill="FFFFFF" w:themeFill="background1"/>
        <w:spacing w:after="30"/>
        <w:ind w:firstLine="720"/>
        <w:jc w:val="both"/>
        <w:rPr>
          <w:color w:val="000000"/>
        </w:rPr>
        <w:pPrChange w:id="141" w:author="Mateus Berardo de Souza Terra" w:date="2016-02-09T11:45:00Z">
          <w:pPr>
            <w:pStyle w:val="NormalWeb"/>
            <w:shd w:val="clear" w:color="auto" w:fill="FFFFFF"/>
            <w:jc w:val="both"/>
          </w:pPr>
        </w:pPrChange>
      </w:pPr>
      <w:ins w:id="142" w:author="Mateus Berardo de Souza Terra" w:date="2016-02-09T11:44:00Z">
        <w:r>
          <w:rPr>
            <w:color w:val="000000"/>
          </w:rPr>
          <w:t>Abra a IDE do Brino e digite o código abaixo ou baixe</w:t>
        </w:r>
      </w:ins>
      <w:r>
        <w:rPr>
          <w:color w:val="000000"/>
        </w:rPr>
        <w:t>-o</w:t>
      </w:r>
      <w:ins w:id="143" w:author="Mateus Berardo de Souza Terra" w:date="2016-02-09T11:44:00Z">
        <w:r>
          <w:rPr>
            <w:color w:val="000000"/>
          </w:rPr>
          <w:t xml:space="preserve"> da página do </w:t>
        </w:r>
      </w:ins>
      <w:proofErr w:type="spellStart"/>
      <w:r>
        <w:rPr>
          <w:color w:val="000000"/>
        </w:rPr>
        <w:t>G</w:t>
      </w:r>
      <w:ins w:id="144" w:author="Mateus Berardo de Souza Terra" w:date="2016-02-09T11:44:00Z">
        <w:r>
          <w:rPr>
            <w:color w:val="000000"/>
          </w:rPr>
          <w:t>ithub</w:t>
        </w:r>
        <w:proofErr w:type="spellEnd"/>
        <w:r>
          <w:rPr>
            <w:color w:val="000000"/>
          </w:rPr>
          <w:t xml:space="preserve"> da apostila</w:t>
        </w:r>
      </w:ins>
      <w:ins w:id="145" w:author="Mateus Berardo de Souza Terra" w:date="2016-02-09T11:45:00Z">
        <w:r>
          <w:rPr>
            <w:color w:val="000000"/>
          </w:rPr>
          <w:t>.</w:t>
        </w:r>
      </w:ins>
    </w:p>
    <w:p w14:paraId="4D64EBC7" w14:textId="77777777" w:rsidR="0050454B" w:rsidRDefault="0050454B" w:rsidP="0050454B">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50454B" w14:paraId="720C6FFC" w14:textId="77777777" w:rsidTr="0050454B">
        <w:tc>
          <w:tcPr>
            <w:tcW w:w="0" w:type="auto"/>
            <w:tcBorders>
              <w:top w:val="single" w:sz="4" w:space="0" w:color="auto"/>
              <w:left w:val="single" w:sz="4" w:space="0" w:color="auto"/>
              <w:bottom w:val="single" w:sz="4" w:space="0" w:color="auto"/>
              <w:right w:val="single" w:sz="4" w:space="0" w:color="auto"/>
            </w:tcBorders>
          </w:tcPr>
          <w:p w14:paraId="33B60750" w14:textId="77777777" w:rsidR="0050454B" w:rsidRDefault="0050454B">
            <w:pPr>
              <w:pStyle w:val="NormalWeb"/>
              <w:jc w:val="both"/>
              <w:rPr>
                <w:color w:val="000000"/>
              </w:rPr>
            </w:pPr>
            <w:r>
              <w:rPr>
                <w:color w:val="000000" w:themeColor="text1"/>
              </w:rPr>
              <w:t>// Projeto 8 Carrinho utilizando L293D e motores CC</w:t>
            </w:r>
          </w:p>
          <w:p w14:paraId="69434F9E" w14:textId="77777777" w:rsidR="0050454B" w:rsidRDefault="0050454B">
            <w:pPr>
              <w:pStyle w:val="NormalWeb"/>
              <w:jc w:val="both"/>
              <w:rPr>
                <w:color w:val="000000"/>
              </w:rPr>
            </w:pPr>
            <w:r>
              <w:rPr>
                <w:color w:val="000000" w:themeColor="text1"/>
              </w:rPr>
              <w:t>// A seguir vamos declarar as portas dos motores</w:t>
            </w:r>
          </w:p>
          <w:p w14:paraId="56524C25"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w:t>
            </w:r>
            <w:proofErr w:type="spellStart"/>
            <w:r>
              <w:rPr>
                <w:color w:val="000000" w:themeColor="text1"/>
              </w:rPr>
              <w:t>pinoVelocidadeE</w:t>
            </w:r>
            <w:proofErr w:type="spellEnd"/>
            <w:r>
              <w:rPr>
                <w:color w:val="000000" w:themeColor="text1"/>
              </w:rPr>
              <w:t xml:space="preserve"> = 10;</w:t>
            </w:r>
          </w:p>
          <w:p w14:paraId="2E4008ED"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w:t>
            </w:r>
            <w:proofErr w:type="spellStart"/>
            <w:r>
              <w:rPr>
                <w:color w:val="000000" w:themeColor="text1"/>
              </w:rPr>
              <w:t>pinoVelocidadeD</w:t>
            </w:r>
            <w:proofErr w:type="spellEnd"/>
            <w:r>
              <w:rPr>
                <w:color w:val="000000" w:themeColor="text1"/>
              </w:rPr>
              <w:t xml:space="preserve"> = 9;</w:t>
            </w:r>
          </w:p>
          <w:p w14:paraId="69A32BA2"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motorE1 = 4;</w:t>
            </w:r>
          </w:p>
          <w:p w14:paraId="33CDE741"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motorE2 = 5;</w:t>
            </w:r>
          </w:p>
          <w:p w14:paraId="7D2D76AF"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motorD1 = 6;</w:t>
            </w:r>
          </w:p>
          <w:p w14:paraId="542F221E"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motorD2 = 7;</w:t>
            </w:r>
          </w:p>
          <w:p w14:paraId="2F3CAD32" w14:textId="77777777" w:rsidR="0050454B" w:rsidRDefault="0050454B">
            <w:pPr>
              <w:pStyle w:val="NormalWeb"/>
              <w:jc w:val="both"/>
              <w:rPr>
                <w:color w:val="000000"/>
              </w:rPr>
            </w:pPr>
          </w:p>
          <w:p w14:paraId="45CD17E7" w14:textId="77777777" w:rsidR="0050454B" w:rsidRDefault="0050454B">
            <w:pPr>
              <w:pStyle w:val="NormalWeb"/>
              <w:jc w:val="both"/>
              <w:rPr>
                <w:color w:val="000000"/>
              </w:rPr>
            </w:pPr>
            <w:proofErr w:type="gramStart"/>
            <w:r>
              <w:rPr>
                <w:color w:val="000000" w:themeColor="text1"/>
              </w:rPr>
              <w:t>Principal(</w:t>
            </w:r>
            <w:proofErr w:type="gramEnd"/>
            <w:r>
              <w:rPr>
                <w:color w:val="000000" w:themeColor="text1"/>
              </w:rPr>
              <w:t>){</w:t>
            </w:r>
          </w:p>
          <w:p w14:paraId="681AD05B" w14:textId="77777777" w:rsidR="0050454B" w:rsidRDefault="0050454B">
            <w:pPr>
              <w:pStyle w:val="NormalWeb"/>
              <w:jc w:val="both"/>
              <w:rPr>
                <w:color w:val="000000"/>
              </w:rPr>
            </w:pPr>
            <w:r>
              <w:rPr>
                <w:color w:val="000000" w:themeColor="text1"/>
              </w:rPr>
              <w:t xml:space="preserve">// Aqui e a parte onde </w:t>
            </w:r>
            <w:proofErr w:type="spellStart"/>
            <w:r>
              <w:rPr>
                <w:color w:val="000000" w:themeColor="text1"/>
              </w:rPr>
              <w:t>voce</w:t>
            </w:r>
            <w:proofErr w:type="spellEnd"/>
            <w:r>
              <w:rPr>
                <w:color w:val="000000" w:themeColor="text1"/>
              </w:rPr>
              <w:t xml:space="preserve"> brinca com o </w:t>
            </w:r>
            <w:proofErr w:type="spellStart"/>
            <w:r>
              <w:rPr>
                <w:color w:val="000000" w:themeColor="text1"/>
              </w:rPr>
              <w:t>codigo</w:t>
            </w:r>
            <w:proofErr w:type="spellEnd"/>
            <w:r>
              <w:rPr>
                <w:color w:val="000000" w:themeColor="text1"/>
              </w:rPr>
              <w:t>!!</w:t>
            </w:r>
          </w:p>
          <w:p w14:paraId="67B83249" w14:textId="77777777" w:rsidR="0050454B" w:rsidRDefault="0050454B">
            <w:pPr>
              <w:pStyle w:val="NormalWeb"/>
              <w:jc w:val="both"/>
              <w:rPr>
                <w:color w:val="000000"/>
              </w:rPr>
            </w:pPr>
            <w:r>
              <w:rPr>
                <w:color w:val="000000" w:themeColor="text1"/>
              </w:rPr>
              <w:t>// Mude e veja o que acontece!</w:t>
            </w:r>
          </w:p>
          <w:p w14:paraId="206E04B2" w14:textId="77777777" w:rsidR="0050454B" w:rsidRDefault="0050454B">
            <w:pPr>
              <w:pStyle w:val="NormalWeb"/>
              <w:jc w:val="both"/>
              <w:rPr>
                <w:color w:val="000000" w:themeColor="text1"/>
              </w:rPr>
            </w:pPr>
            <w:proofErr w:type="spellStart"/>
            <w:proofErr w:type="gramStart"/>
            <w:r>
              <w:rPr>
                <w:color w:val="000000" w:themeColor="text1"/>
              </w:rPr>
              <w:t>andarFrente</w:t>
            </w:r>
            <w:proofErr w:type="spellEnd"/>
            <w:r>
              <w:rPr>
                <w:color w:val="000000" w:themeColor="text1"/>
              </w:rPr>
              <w:t>(</w:t>
            </w:r>
            <w:proofErr w:type="gramEnd"/>
            <w:r>
              <w:rPr>
                <w:color w:val="000000" w:themeColor="text1"/>
              </w:rPr>
              <w:t>);</w:t>
            </w:r>
          </w:p>
          <w:p w14:paraId="37B6E2E7" w14:textId="77777777" w:rsidR="0050454B" w:rsidRDefault="0050454B">
            <w:pPr>
              <w:pStyle w:val="NormalWeb"/>
              <w:jc w:val="both"/>
              <w:rPr>
                <w:color w:val="000000"/>
              </w:rPr>
            </w:pPr>
            <w:r>
              <w:rPr>
                <w:color w:val="000000" w:themeColor="text1"/>
              </w:rPr>
              <w:t>}</w:t>
            </w:r>
          </w:p>
          <w:p w14:paraId="7E2B8145" w14:textId="77777777" w:rsidR="0050454B" w:rsidRDefault="0050454B">
            <w:pPr>
              <w:pStyle w:val="NormalWeb"/>
              <w:jc w:val="both"/>
              <w:rPr>
                <w:color w:val="000000"/>
              </w:rPr>
            </w:pPr>
          </w:p>
          <w:p w14:paraId="660B2D99" w14:textId="77777777" w:rsidR="0050454B" w:rsidRDefault="0050454B">
            <w:pPr>
              <w:pStyle w:val="NormalWeb"/>
              <w:jc w:val="both"/>
              <w:rPr>
                <w:color w:val="000000"/>
              </w:rPr>
            </w:pPr>
            <w:proofErr w:type="spellStart"/>
            <w:proofErr w:type="gramStart"/>
            <w:r>
              <w:rPr>
                <w:color w:val="000000" w:themeColor="text1"/>
              </w:rPr>
              <w:t>Configuracao</w:t>
            </w:r>
            <w:proofErr w:type="spellEnd"/>
            <w:r>
              <w:rPr>
                <w:color w:val="000000" w:themeColor="text1"/>
              </w:rPr>
              <w:t>(</w:t>
            </w:r>
            <w:proofErr w:type="gramEnd"/>
            <w:r>
              <w:rPr>
                <w:color w:val="000000" w:themeColor="text1"/>
              </w:rPr>
              <w:t>) {</w:t>
            </w:r>
          </w:p>
          <w:p w14:paraId="55E13866" w14:textId="77777777" w:rsidR="0050454B" w:rsidRDefault="0050454B">
            <w:pPr>
              <w:pStyle w:val="NormalWeb"/>
              <w:jc w:val="both"/>
              <w:rPr>
                <w:color w:val="000000"/>
              </w:rPr>
            </w:pPr>
            <w:r>
              <w:rPr>
                <w:color w:val="000000" w:themeColor="text1"/>
              </w:rPr>
              <w:t xml:space="preserve">// O comando abaixo inicia uma conversa com o computador, para que se possa ler o que o </w:t>
            </w:r>
            <w:proofErr w:type="spellStart"/>
            <w:r>
              <w:rPr>
                <w:color w:val="000000" w:themeColor="text1"/>
              </w:rPr>
              <w:t>robo</w:t>
            </w:r>
            <w:proofErr w:type="spellEnd"/>
            <w:r>
              <w:rPr>
                <w:color w:val="000000" w:themeColor="text1"/>
              </w:rPr>
              <w:t xml:space="preserve"> </w:t>
            </w:r>
            <w:proofErr w:type="spellStart"/>
            <w:r>
              <w:rPr>
                <w:color w:val="000000" w:themeColor="text1"/>
              </w:rPr>
              <w:t>esta</w:t>
            </w:r>
            <w:proofErr w:type="spellEnd"/>
            <w:r>
              <w:rPr>
                <w:color w:val="000000" w:themeColor="text1"/>
              </w:rPr>
              <w:t xml:space="preserve"> fazendo utilizando o monitor serial</w:t>
            </w:r>
          </w:p>
          <w:p w14:paraId="3C3D7786" w14:textId="77777777" w:rsidR="0050454B" w:rsidRDefault="0050454B">
            <w:pPr>
              <w:pStyle w:val="NormalWeb"/>
              <w:jc w:val="both"/>
              <w:rPr>
                <w:color w:val="000000"/>
              </w:rPr>
            </w:pPr>
            <w:proofErr w:type="spellStart"/>
            <w:r>
              <w:rPr>
                <w:color w:val="000000"/>
              </w:rPr>
              <w:t>USB.conectar</w:t>
            </w:r>
            <w:proofErr w:type="spellEnd"/>
            <w:r>
              <w:rPr>
                <w:color w:val="000000"/>
              </w:rPr>
              <w:t>(9600);</w:t>
            </w:r>
          </w:p>
          <w:p w14:paraId="1D1F1AAF" w14:textId="77777777" w:rsidR="0050454B" w:rsidRDefault="0050454B">
            <w:pPr>
              <w:pStyle w:val="NormalWeb"/>
              <w:jc w:val="both"/>
              <w:rPr>
                <w:color w:val="000000"/>
              </w:rPr>
            </w:pPr>
            <w:r>
              <w:rPr>
                <w:color w:val="000000" w:themeColor="text1"/>
              </w:rPr>
              <w:t>// Agora iremos declarar o comportamento de cada porta</w:t>
            </w:r>
          </w:p>
          <w:p w14:paraId="4D4F7E98" w14:textId="77777777" w:rsidR="0050454B" w:rsidRDefault="0050454B">
            <w:pPr>
              <w:pStyle w:val="NormalWeb"/>
              <w:jc w:val="both"/>
              <w:rPr>
                <w:color w:val="000000"/>
              </w:rPr>
            </w:pPr>
            <w:proofErr w:type="spellStart"/>
            <w:r>
              <w:rPr>
                <w:color w:val="000000" w:themeColor="text1"/>
              </w:rPr>
              <w:lastRenderedPageBreak/>
              <w:t>Pino.definirModo</w:t>
            </w:r>
            <w:proofErr w:type="spellEnd"/>
            <w:r>
              <w:rPr>
                <w:color w:val="000000" w:themeColor="text1"/>
              </w:rPr>
              <w:t>(</w:t>
            </w:r>
            <w:proofErr w:type="spellStart"/>
            <w:r>
              <w:rPr>
                <w:color w:val="000000" w:themeColor="text1"/>
              </w:rPr>
              <w:t>pinoVelocidadeE</w:t>
            </w:r>
            <w:proofErr w:type="spellEnd"/>
            <w:r>
              <w:rPr>
                <w:color w:val="000000" w:themeColor="text1"/>
              </w:rPr>
              <w:t xml:space="preserve">, </w:t>
            </w:r>
            <w:proofErr w:type="spellStart"/>
            <w:r>
              <w:rPr>
                <w:color w:val="000000" w:themeColor="text1"/>
              </w:rPr>
              <w:t>Saida</w:t>
            </w:r>
            <w:proofErr w:type="spellEnd"/>
            <w:r>
              <w:rPr>
                <w:color w:val="000000" w:themeColor="text1"/>
              </w:rPr>
              <w:t>);</w:t>
            </w:r>
          </w:p>
          <w:p w14:paraId="7DB870F2"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w:t>
            </w:r>
            <w:proofErr w:type="spellStart"/>
            <w:r>
              <w:rPr>
                <w:color w:val="000000" w:themeColor="text1"/>
              </w:rPr>
              <w:t>pinoVelocidadeD</w:t>
            </w:r>
            <w:proofErr w:type="spellEnd"/>
            <w:r>
              <w:rPr>
                <w:color w:val="000000" w:themeColor="text1"/>
              </w:rPr>
              <w:t xml:space="preserve">, </w:t>
            </w:r>
            <w:proofErr w:type="spellStart"/>
            <w:r>
              <w:rPr>
                <w:color w:val="000000" w:themeColor="text1"/>
              </w:rPr>
              <w:t>Saida</w:t>
            </w:r>
            <w:proofErr w:type="spellEnd"/>
            <w:r>
              <w:rPr>
                <w:color w:val="000000" w:themeColor="text1"/>
              </w:rPr>
              <w:t>);</w:t>
            </w:r>
          </w:p>
          <w:p w14:paraId="27D1EB0D"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(motorE1, </w:t>
            </w:r>
            <w:proofErr w:type="spellStart"/>
            <w:r>
              <w:rPr>
                <w:color w:val="000000" w:themeColor="text1"/>
              </w:rPr>
              <w:t>Saida</w:t>
            </w:r>
            <w:proofErr w:type="spellEnd"/>
            <w:r>
              <w:rPr>
                <w:color w:val="000000" w:themeColor="text1"/>
              </w:rPr>
              <w:t>);</w:t>
            </w:r>
          </w:p>
          <w:p w14:paraId="3B33245F"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(motorE2, </w:t>
            </w:r>
            <w:proofErr w:type="spellStart"/>
            <w:r>
              <w:rPr>
                <w:color w:val="000000" w:themeColor="text1"/>
              </w:rPr>
              <w:t>Saida</w:t>
            </w:r>
            <w:proofErr w:type="spellEnd"/>
            <w:r>
              <w:rPr>
                <w:color w:val="000000" w:themeColor="text1"/>
              </w:rPr>
              <w:t>);</w:t>
            </w:r>
          </w:p>
          <w:p w14:paraId="34071167"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(motorD1, </w:t>
            </w:r>
            <w:proofErr w:type="spellStart"/>
            <w:r>
              <w:rPr>
                <w:color w:val="000000" w:themeColor="text1"/>
              </w:rPr>
              <w:t>Saida</w:t>
            </w:r>
            <w:proofErr w:type="spellEnd"/>
            <w:r>
              <w:rPr>
                <w:color w:val="000000" w:themeColor="text1"/>
              </w:rPr>
              <w:t>);</w:t>
            </w:r>
          </w:p>
          <w:p w14:paraId="0E335B70"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(motorD2, </w:t>
            </w:r>
            <w:proofErr w:type="spellStart"/>
            <w:r>
              <w:rPr>
                <w:color w:val="000000" w:themeColor="text1"/>
              </w:rPr>
              <w:t>Saida</w:t>
            </w:r>
            <w:proofErr w:type="spellEnd"/>
            <w:r>
              <w:rPr>
                <w:color w:val="000000" w:themeColor="text1"/>
              </w:rPr>
              <w:t>);</w:t>
            </w:r>
          </w:p>
          <w:p w14:paraId="634781F2" w14:textId="77777777" w:rsidR="0050454B" w:rsidRDefault="0050454B">
            <w:pPr>
              <w:pStyle w:val="NormalWeb"/>
              <w:jc w:val="both"/>
              <w:rPr>
                <w:color w:val="000000" w:themeColor="text1"/>
              </w:rPr>
            </w:pPr>
            <w:r>
              <w:rPr>
                <w:color w:val="000000" w:themeColor="text1"/>
              </w:rPr>
              <w:t>}</w:t>
            </w:r>
          </w:p>
          <w:p w14:paraId="49510BD6" w14:textId="77777777" w:rsidR="0050454B" w:rsidRDefault="0050454B">
            <w:pPr>
              <w:pStyle w:val="NormalWeb"/>
              <w:jc w:val="both"/>
              <w:rPr>
                <w:color w:val="000000"/>
              </w:rPr>
            </w:pPr>
          </w:p>
          <w:p w14:paraId="453FF24D" w14:textId="77777777" w:rsidR="0050454B" w:rsidRDefault="0050454B">
            <w:pPr>
              <w:pStyle w:val="NormalWeb"/>
              <w:jc w:val="both"/>
              <w:rPr>
                <w:color w:val="000000"/>
              </w:rPr>
            </w:pPr>
            <w:r>
              <w:rPr>
                <w:color w:val="000000" w:themeColor="text1"/>
              </w:rPr>
              <w:t xml:space="preserve">// E por </w:t>
            </w:r>
            <w:proofErr w:type="spellStart"/>
            <w:r>
              <w:rPr>
                <w:color w:val="000000" w:themeColor="text1"/>
              </w:rPr>
              <w:t>ultimo</w:t>
            </w:r>
            <w:proofErr w:type="spellEnd"/>
            <w:r>
              <w:rPr>
                <w:color w:val="000000" w:themeColor="text1"/>
              </w:rPr>
              <w:t xml:space="preserve">, vamos criar as </w:t>
            </w:r>
            <w:proofErr w:type="spellStart"/>
            <w:r>
              <w:rPr>
                <w:color w:val="000000" w:themeColor="text1"/>
              </w:rPr>
              <w:t>funcoes</w:t>
            </w:r>
            <w:proofErr w:type="spellEnd"/>
            <w:r>
              <w:rPr>
                <w:color w:val="000000" w:themeColor="text1"/>
              </w:rPr>
              <w:t xml:space="preserve"> para o controle do </w:t>
            </w:r>
            <w:proofErr w:type="spellStart"/>
            <w:r>
              <w:rPr>
                <w:color w:val="000000" w:themeColor="text1"/>
              </w:rPr>
              <w:t>robo</w:t>
            </w:r>
            <w:proofErr w:type="spellEnd"/>
            <w:r>
              <w:rPr>
                <w:color w:val="000000" w:themeColor="text1"/>
              </w:rPr>
              <w:t xml:space="preserve"> que poderemos chamar</w:t>
            </w:r>
          </w:p>
          <w:p w14:paraId="413F3A7B" w14:textId="77777777" w:rsidR="0050454B" w:rsidRDefault="0050454B">
            <w:pPr>
              <w:pStyle w:val="NormalWeb"/>
              <w:jc w:val="both"/>
              <w:rPr>
                <w:color w:val="000000"/>
              </w:rPr>
            </w:pPr>
            <w:r>
              <w:rPr>
                <w:color w:val="000000" w:themeColor="text1"/>
              </w:rPr>
              <w:t xml:space="preserve">// na parte </w:t>
            </w:r>
            <w:proofErr w:type="gramStart"/>
            <w:r>
              <w:rPr>
                <w:color w:val="000000" w:themeColor="text1"/>
              </w:rPr>
              <w:t>Principal  do</w:t>
            </w:r>
            <w:proofErr w:type="gramEnd"/>
            <w:r>
              <w:rPr>
                <w:color w:val="000000" w:themeColor="text1"/>
              </w:rPr>
              <w:t xml:space="preserve"> </w:t>
            </w:r>
            <w:proofErr w:type="spellStart"/>
            <w:r>
              <w:rPr>
                <w:color w:val="000000" w:themeColor="text1"/>
              </w:rPr>
              <w:t>codigo</w:t>
            </w:r>
            <w:proofErr w:type="spellEnd"/>
            <w:r>
              <w:rPr>
                <w:color w:val="000000" w:themeColor="text1"/>
              </w:rPr>
              <w:t>.</w:t>
            </w:r>
          </w:p>
          <w:p w14:paraId="31B3579A" w14:textId="77777777" w:rsidR="0050454B" w:rsidRDefault="0050454B">
            <w:pPr>
              <w:pStyle w:val="NormalWeb"/>
              <w:jc w:val="both"/>
              <w:rPr>
                <w:color w:val="000000"/>
              </w:rPr>
            </w:pPr>
            <w:r>
              <w:rPr>
                <w:color w:val="000000" w:themeColor="text1"/>
              </w:rPr>
              <w:t xml:space="preserve">// Repare que algumas partes </w:t>
            </w:r>
            <w:proofErr w:type="spellStart"/>
            <w:r>
              <w:rPr>
                <w:color w:val="000000" w:themeColor="text1"/>
              </w:rPr>
              <w:t>estao</w:t>
            </w:r>
            <w:proofErr w:type="spellEnd"/>
            <w:r>
              <w:rPr>
                <w:color w:val="000000" w:themeColor="text1"/>
              </w:rPr>
              <w:t xml:space="preserve"> em branco tente completa-las</w:t>
            </w:r>
          </w:p>
          <w:p w14:paraId="48347D65"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andarFrente</w:t>
            </w:r>
            <w:proofErr w:type="spellEnd"/>
            <w:r>
              <w:rPr>
                <w:color w:val="000000" w:themeColor="text1"/>
              </w:rPr>
              <w:t>(</w:t>
            </w:r>
            <w:proofErr w:type="gramEnd"/>
            <w:r>
              <w:rPr>
                <w:color w:val="000000" w:themeColor="text1"/>
              </w:rPr>
              <w:t>){</w:t>
            </w:r>
          </w:p>
          <w:p w14:paraId="20BB6C5A"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("andando para frente");</w:t>
            </w:r>
          </w:p>
          <w:p w14:paraId="5138784F" w14:textId="77777777" w:rsidR="0050454B" w:rsidRDefault="0050454B">
            <w:pPr>
              <w:pStyle w:val="NormalWeb"/>
              <w:jc w:val="both"/>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APD.pinoVelocidadeE</w:t>
            </w:r>
            <w:proofErr w:type="spellEnd"/>
            <w:r>
              <w:rPr>
                <w:color w:val="000000"/>
              </w:rPr>
              <w:t>, 250);</w:t>
            </w:r>
          </w:p>
          <w:p w14:paraId="7E6C50B4" w14:textId="77777777" w:rsidR="0050454B" w:rsidRDefault="0050454B">
            <w:pPr>
              <w:pStyle w:val="NormalWeb"/>
              <w:jc w:val="both"/>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APD.pinoVelocidadeD</w:t>
            </w:r>
            <w:proofErr w:type="spellEnd"/>
            <w:r>
              <w:rPr>
                <w:color w:val="000000"/>
              </w:rPr>
              <w:t>, 250);</w:t>
            </w:r>
          </w:p>
          <w:p w14:paraId="1C60F9B6" w14:textId="77777777" w:rsidR="0050454B" w:rsidRDefault="0050454B">
            <w:pPr>
              <w:pStyle w:val="NormalWeb"/>
              <w:jc w:val="both"/>
              <w:rPr>
                <w:color w:val="000000"/>
              </w:rPr>
            </w:pPr>
            <w:r>
              <w:rPr>
                <w:color w:val="000000"/>
              </w:rPr>
              <w:tab/>
            </w:r>
            <w:r>
              <w:rPr>
                <w:color w:val="000000"/>
              </w:rPr>
              <w:tab/>
            </w:r>
            <w:proofErr w:type="spellStart"/>
            <w:r>
              <w:rPr>
                <w:color w:val="000000"/>
              </w:rPr>
              <w:t>Pino.ligar</w:t>
            </w:r>
            <w:proofErr w:type="spellEnd"/>
            <w:r>
              <w:rPr>
                <w:color w:val="000000"/>
              </w:rPr>
              <w:t>(Digital.motorE1);</w:t>
            </w:r>
          </w:p>
          <w:p w14:paraId="4F587962" w14:textId="77777777" w:rsidR="0050454B" w:rsidRDefault="0050454B">
            <w:pPr>
              <w:pStyle w:val="NormalWeb"/>
              <w:jc w:val="both"/>
              <w:rPr>
                <w:color w:val="000000"/>
              </w:rPr>
            </w:pPr>
            <w:r>
              <w:rPr>
                <w:color w:val="000000"/>
              </w:rPr>
              <w:tab/>
            </w:r>
            <w:r>
              <w:rPr>
                <w:color w:val="000000"/>
              </w:rPr>
              <w:tab/>
            </w:r>
            <w:proofErr w:type="spellStart"/>
            <w:r>
              <w:rPr>
                <w:color w:val="000000"/>
              </w:rPr>
              <w:t>Pino.desligar</w:t>
            </w:r>
            <w:proofErr w:type="spellEnd"/>
            <w:r>
              <w:rPr>
                <w:color w:val="000000"/>
              </w:rPr>
              <w:t>(Digital.motorE2);</w:t>
            </w:r>
          </w:p>
          <w:p w14:paraId="10357C45" w14:textId="77777777" w:rsidR="0050454B" w:rsidRDefault="0050454B">
            <w:pPr>
              <w:pStyle w:val="NormalWeb"/>
              <w:jc w:val="both"/>
              <w:rPr>
                <w:color w:val="000000"/>
              </w:rPr>
            </w:pPr>
            <w:r>
              <w:rPr>
                <w:color w:val="000000"/>
              </w:rPr>
              <w:tab/>
            </w:r>
            <w:r>
              <w:rPr>
                <w:color w:val="000000"/>
              </w:rPr>
              <w:tab/>
            </w:r>
            <w:proofErr w:type="spellStart"/>
            <w:r>
              <w:rPr>
                <w:color w:val="000000"/>
              </w:rPr>
              <w:t>Pino.ligar</w:t>
            </w:r>
            <w:proofErr w:type="spellEnd"/>
            <w:r>
              <w:rPr>
                <w:color w:val="000000"/>
              </w:rPr>
              <w:t>(Digital.motorD1);</w:t>
            </w:r>
          </w:p>
          <w:p w14:paraId="6EED2A78" w14:textId="77777777" w:rsidR="0050454B" w:rsidRDefault="0050454B">
            <w:pPr>
              <w:pStyle w:val="NormalWeb"/>
              <w:jc w:val="both"/>
              <w:rPr>
                <w:color w:val="000000"/>
              </w:rPr>
            </w:pPr>
            <w:r>
              <w:rPr>
                <w:color w:val="000000"/>
              </w:rPr>
              <w:tab/>
            </w:r>
            <w:r>
              <w:rPr>
                <w:color w:val="000000"/>
              </w:rPr>
              <w:tab/>
            </w:r>
            <w:proofErr w:type="spellStart"/>
            <w:r>
              <w:rPr>
                <w:color w:val="000000"/>
              </w:rPr>
              <w:t>Pino.desligar</w:t>
            </w:r>
            <w:proofErr w:type="spellEnd"/>
            <w:r>
              <w:rPr>
                <w:color w:val="000000"/>
              </w:rPr>
              <w:t>(Digital.motorD2);</w:t>
            </w:r>
          </w:p>
          <w:p w14:paraId="1B8341C5" w14:textId="77777777" w:rsidR="0050454B" w:rsidRDefault="0050454B">
            <w:pPr>
              <w:pStyle w:val="NormalWeb"/>
              <w:jc w:val="both"/>
              <w:rPr>
                <w:color w:val="000000"/>
              </w:rPr>
            </w:pPr>
            <w:r>
              <w:rPr>
                <w:color w:val="000000" w:themeColor="text1"/>
              </w:rPr>
              <w:t>}</w:t>
            </w:r>
          </w:p>
          <w:p w14:paraId="157EE5EE"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gramStart"/>
            <w:r>
              <w:rPr>
                <w:color w:val="000000" w:themeColor="text1"/>
              </w:rPr>
              <w:t>parar(</w:t>
            </w:r>
            <w:proofErr w:type="gramEnd"/>
            <w:r>
              <w:rPr>
                <w:color w:val="000000" w:themeColor="text1"/>
              </w:rPr>
              <w:t>){</w:t>
            </w:r>
          </w:p>
          <w:p w14:paraId="40479A40"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("parado");</w:t>
            </w:r>
          </w:p>
          <w:p w14:paraId="15F56B56" w14:textId="77777777" w:rsidR="0050454B" w:rsidRDefault="0050454B">
            <w:pPr>
              <w:pStyle w:val="NormalWeb"/>
              <w:jc w:val="both"/>
              <w:rPr>
                <w:color w:val="000000"/>
              </w:rPr>
            </w:pPr>
            <w:r>
              <w:rPr>
                <w:color w:val="000000" w:themeColor="text1"/>
              </w:rPr>
              <w:t>}</w:t>
            </w:r>
          </w:p>
          <w:p w14:paraId="03236CCE" w14:textId="77777777" w:rsidR="0050454B" w:rsidRDefault="0050454B">
            <w:pPr>
              <w:pStyle w:val="NormalWeb"/>
              <w:jc w:val="both"/>
              <w:rPr>
                <w:color w:val="000000"/>
              </w:rPr>
            </w:pPr>
            <w:proofErr w:type="spellStart"/>
            <w:r>
              <w:rPr>
                <w:color w:val="000000" w:themeColor="text1"/>
              </w:rPr>
              <w:lastRenderedPageBreak/>
              <w:t>SemRetorno</w:t>
            </w:r>
            <w:proofErr w:type="spellEnd"/>
            <w:r>
              <w:rPr>
                <w:color w:val="000000" w:themeColor="text1"/>
              </w:rPr>
              <w:t xml:space="preserve"> </w:t>
            </w:r>
            <w:proofErr w:type="spellStart"/>
            <w:proofErr w:type="gramStart"/>
            <w:r>
              <w:rPr>
                <w:color w:val="000000" w:themeColor="text1"/>
              </w:rPr>
              <w:t>andarDireita</w:t>
            </w:r>
            <w:proofErr w:type="spellEnd"/>
            <w:r>
              <w:rPr>
                <w:color w:val="000000" w:themeColor="text1"/>
              </w:rPr>
              <w:t>(</w:t>
            </w:r>
            <w:proofErr w:type="gramEnd"/>
            <w:r>
              <w:rPr>
                <w:color w:val="000000" w:themeColor="text1"/>
              </w:rPr>
              <w:t>){</w:t>
            </w:r>
          </w:p>
          <w:p w14:paraId="0111D4E9"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("andando para direita");</w:t>
            </w:r>
          </w:p>
          <w:p w14:paraId="2421995C" w14:textId="77777777" w:rsidR="0050454B" w:rsidRDefault="0050454B">
            <w:pPr>
              <w:pStyle w:val="NormalWeb"/>
              <w:jc w:val="both"/>
              <w:rPr>
                <w:color w:val="000000"/>
              </w:rPr>
            </w:pPr>
            <w:r>
              <w:rPr>
                <w:color w:val="000000" w:themeColor="text1"/>
              </w:rPr>
              <w:t>}</w:t>
            </w:r>
          </w:p>
          <w:p w14:paraId="38051710"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andarEsquerda</w:t>
            </w:r>
            <w:proofErr w:type="spellEnd"/>
            <w:r>
              <w:rPr>
                <w:color w:val="000000" w:themeColor="text1"/>
              </w:rPr>
              <w:t>(</w:t>
            </w:r>
            <w:proofErr w:type="gramEnd"/>
            <w:r>
              <w:rPr>
                <w:color w:val="000000" w:themeColor="text1"/>
              </w:rPr>
              <w:t>){</w:t>
            </w:r>
          </w:p>
          <w:p w14:paraId="365293CC"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("andando para esquerda");</w:t>
            </w:r>
          </w:p>
          <w:p w14:paraId="18FCC623" w14:textId="77777777" w:rsidR="0050454B" w:rsidRDefault="0050454B">
            <w:pPr>
              <w:pStyle w:val="NormalWeb"/>
              <w:jc w:val="both"/>
              <w:rPr>
                <w:color w:val="000000"/>
              </w:rPr>
            </w:pPr>
            <w:r>
              <w:rPr>
                <w:color w:val="000000" w:themeColor="text1"/>
              </w:rPr>
              <w:t>}</w:t>
            </w:r>
          </w:p>
          <w:p w14:paraId="3449FC11"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andarTras</w:t>
            </w:r>
            <w:proofErr w:type="spellEnd"/>
            <w:r>
              <w:rPr>
                <w:color w:val="000000" w:themeColor="text1"/>
              </w:rPr>
              <w:t>(</w:t>
            </w:r>
            <w:proofErr w:type="gramEnd"/>
            <w:r>
              <w:rPr>
                <w:color w:val="000000" w:themeColor="text1"/>
              </w:rPr>
              <w:t>){</w:t>
            </w:r>
          </w:p>
          <w:p w14:paraId="1557D95E"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 xml:space="preserve">("andando para </w:t>
            </w:r>
            <w:proofErr w:type="spellStart"/>
            <w:r>
              <w:rPr>
                <w:color w:val="000000"/>
              </w:rPr>
              <w:t>tras</w:t>
            </w:r>
            <w:proofErr w:type="spellEnd"/>
            <w:r>
              <w:rPr>
                <w:color w:val="000000"/>
              </w:rPr>
              <w:t>");</w:t>
            </w:r>
          </w:p>
          <w:p w14:paraId="663A9FAC" w14:textId="77777777" w:rsidR="0050454B" w:rsidRDefault="0050454B">
            <w:pPr>
              <w:pStyle w:val="NormalWeb"/>
              <w:spacing w:before="0" w:beforeAutospacing="0" w:after="30" w:afterAutospacing="0"/>
              <w:jc w:val="both"/>
              <w:rPr>
                <w:color w:val="000000"/>
              </w:rPr>
            </w:pPr>
            <w:r>
              <w:rPr>
                <w:color w:val="000000" w:themeColor="text1"/>
              </w:rPr>
              <w:t>}</w:t>
            </w:r>
          </w:p>
        </w:tc>
      </w:tr>
    </w:tbl>
    <w:p w14:paraId="623102F7" w14:textId="77777777" w:rsidR="0050454B" w:rsidRPr="005E26E9" w:rsidRDefault="0050454B" w:rsidP="0050454B">
      <w:pPr>
        <w:ind w:firstLine="708"/>
        <w:jc w:val="both"/>
        <w:rPr>
          <w:rFonts w:ascii="Times New Roman" w:hAnsi="Times New Roman" w:cs="Times New Roman"/>
        </w:rPr>
      </w:pPr>
    </w:p>
    <w:p w14:paraId="0D4BB7A4" w14:textId="77777777" w:rsidR="0050454B" w:rsidRPr="005E26E9" w:rsidRDefault="0050454B" w:rsidP="0050454B">
      <w:pPr>
        <w:ind w:firstLine="708"/>
        <w:jc w:val="both"/>
        <w:rPr>
          <w:rFonts w:ascii="Times New Roman" w:hAnsi="Times New Roman" w:cs="Times New Roman"/>
          <w:color w:val="000000"/>
          <w:sz w:val="24"/>
          <w:szCs w:val="24"/>
        </w:rPr>
      </w:pPr>
      <w:r w:rsidRPr="005E26E9">
        <w:rPr>
          <w:rFonts w:ascii="Times New Roman" w:hAnsi="Times New Roman" w:cs="Times New Roman"/>
          <w:color w:val="000000" w:themeColor="text1"/>
          <w:sz w:val="24"/>
          <w:szCs w:val="24"/>
        </w:rPr>
        <w:t>Para enviar o código conecte seu Arduino ao computador e verifique a porta serial que ele está conectado. Abra as ferramentas do IDE e selecione a porta e a placa que você está utilizando. Uma vez selecionado, clique em Verificar e Carregar.</w:t>
      </w:r>
    </w:p>
    <w:p w14:paraId="2CD0D65C" w14:textId="5D864947" w:rsidR="0050454B" w:rsidRPr="005E26E9" w:rsidRDefault="0050454B" w:rsidP="0050454B">
      <w:pPr>
        <w:ind w:firstLine="708"/>
        <w:jc w:val="both"/>
        <w:rPr>
          <w:rFonts w:ascii="Times New Roman" w:hAnsi="Times New Roman" w:cs="Times New Roman"/>
          <w:color w:val="000000"/>
          <w:sz w:val="24"/>
          <w:szCs w:val="24"/>
        </w:rPr>
      </w:pPr>
      <w:r w:rsidRPr="005E26E9">
        <w:rPr>
          <w:rFonts w:ascii="Times New Roman" w:hAnsi="Times New Roman" w:cs="Times New Roman"/>
          <w:b/>
          <w:bCs/>
          <w:color w:val="000000" w:themeColor="text1"/>
          <w:sz w:val="24"/>
          <w:szCs w:val="24"/>
        </w:rPr>
        <w:t xml:space="preserve">Cuidado: </w:t>
      </w:r>
      <w:r w:rsidRPr="005E26E9">
        <w:rPr>
          <w:rFonts w:ascii="Times New Roman" w:hAnsi="Times New Roman" w:cs="Times New Roman"/>
          <w:color w:val="000000" w:themeColor="text1"/>
          <w:sz w:val="24"/>
          <w:szCs w:val="24"/>
        </w:rPr>
        <w:t xml:space="preserve">Ao enviar esse código o robô pode começar a andar inesperadamente! Cuidado para que ele não caia da mesa ou sofra qualquer </w:t>
      </w:r>
      <w:r w:rsidR="00165BCF">
        <w:rPr>
          <w:rFonts w:ascii="Times New Roman" w:hAnsi="Times New Roman" w:cs="Times New Roman"/>
          <w:color w:val="000000" w:themeColor="text1"/>
          <w:sz w:val="24"/>
          <w:szCs w:val="24"/>
        </w:rPr>
        <w:t xml:space="preserve">outro </w:t>
      </w:r>
      <w:r w:rsidRPr="005E26E9">
        <w:rPr>
          <w:rFonts w:ascii="Times New Roman" w:hAnsi="Times New Roman" w:cs="Times New Roman"/>
          <w:color w:val="000000" w:themeColor="text1"/>
          <w:sz w:val="24"/>
          <w:szCs w:val="24"/>
        </w:rPr>
        <w:t>acidente!</w:t>
      </w:r>
    </w:p>
    <w:p w14:paraId="62BC61B5" w14:textId="77777777" w:rsidR="0050454B" w:rsidRPr="00935953" w:rsidRDefault="0050454B" w:rsidP="0050454B">
      <w:pPr>
        <w:ind w:firstLine="708"/>
        <w:jc w:val="both"/>
        <w:rPr>
          <w:rFonts w:ascii="Times New Roman" w:hAnsi="Times New Roman" w:cs="Times New Roman"/>
          <w:color w:val="000000"/>
          <w:sz w:val="24"/>
        </w:rPr>
      </w:pPr>
    </w:p>
    <w:p w14:paraId="6FFD583C" w14:textId="77777777" w:rsidR="0050454B" w:rsidRDefault="0050454B" w:rsidP="0050454B">
      <w:pPr>
        <w:pStyle w:val="NormalWeb"/>
        <w:shd w:val="clear" w:color="auto" w:fill="FFFFFF" w:themeFill="background1"/>
        <w:spacing w:before="0" w:beforeAutospacing="0" w:after="30" w:afterAutospacing="0"/>
        <w:jc w:val="both"/>
        <w:rPr>
          <w:b/>
          <w:color w:val="000000"/>
          <w:sz w:val="28"/>
          <w:szCs w:val="28"/>
          <w:u w:val="single"/>
        </w:rPr>
      </w:pPr>
      <w:r>
        <w:rPr>
          <w:b/>
          <w:bCs/>
          <w:color w:val="000000" w:themeColor="text1"/>
          <w:sz w:val="28"/>
          <w:szCs w:val="28"/>
          <w:u w:val="single"/>
        </w:rPr>
        <w:t>Analisando o código</w:t>
      </w:r>
    </w:p>
    <w:p w14:paraId="652EDCD2" w14:textId="77777777" w:rsidR="0050454B" w:rsidRDefault="0050454B" w:rsidP="0050454B">
      <w:pPr>
        <w:jc w:val="both"/>
        <w:rPr>
          <w:rFonts w:ascii="Times New Roman" w:hAnsi="Times New Roman" w:cs="Times New Roman"/>
          <w:sz w:val="24"/>
          <w:szCs w:val="24"/>
        </w:rPr>
      </w:pPr>
    </w:p>
    <w:p w14:paraId="51DA5B33"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14:paraId="40E9977B"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 xml:space="preserve">Uma das partes interessantes desse programa é que a função </w:t>
      </w:r>
      <w:proofErr w:type="gramStart"/>
      <w:r>
        <w:rPr>
          <w:rFonts w:ascii="Times New Roman" w:eastAsia="Times New Roman" w:hAnsi="Times New Roman" w:cs="Times New Roman"/>
          <w:i/>
          <w:iCs/>
          <w:sz w:val="24"/>
          <w:szCs w:val="24"/>
        </w:rPr>
        <w:t>Principal</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está quase vazia, ou seja, você deverá preenchê-la! Para isso criamos algumas funções no final do código que podem ser chamadas no código principal. </w:t>
      </w:r>
      <w:proofErr w:type="spellStart"/>
      <w:r>
        <w:rPr>
          <w:rFonts w:ascii="Times New Roman" w:eastAsia="Times New Roman" w:hAnsi="Times New Roman" w:cs="Times New Roman"/>
          <w:sz w:val="24"/>
          <w:szCs w:val="24"/>
        </w:rPr>
        <w:t>Aprofundaremos-nos</w:t>
      </w:r>
      <w:proofErr w:type="spellEnd"/>
      <w:r>
        <w:rPr>
          <w:rFonts w:ascii="Times New Roman" w:eastAsia="Times New Roman" w:hAnsi="Times New Roman" w:cs="Times New Roman"/>
          <w:sz w:val="24"/>
          <w:szCs w:val="24"/>
        </w:rPr>
        <w:t xml:space="preserve"> nesse assunto mais adiante.</w:t>
      </w:r>
    </w:p>
    <w:p w14:paraId="5C652F5C"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 xml:space="preserve">Outro ponto interessante é a função </w:t>
      </w:r>
      <w:proofErr w:type="spellStart"/>
      <w:proofErr w:type="gramStart"/>
      <w:r>
        <w:rPr>
          <w:rFonts w:ascii="Times New Roman" w:eastAsia="Times New Roman" w:hAnsi="Times New Roman" w:cs="Times New Roman"/>
          <w:i/>
          <w:iCs/>
          <w:sz w:val="24"/>
          <w:szCs w:val="24"/>
        </w:rPr>
        <w:t>Configuracao</w:t>
      </w:r>
      <w:proofErr w:type="spellEnd"/>
      <w:r>
        <w:rPr>
          <w:rFonts w:ascii="Times New Roman" w:eastAsia="Times New Roman" w:hAnsi="Times New Roman" w:cs="Times New Roman"/>
          <w:i/>
          <w:iCs/>
          <w:sz w:val="24"/>
          <w:szCs w:val="24"/>
        </w:rPr>
        <w:t>(</w:t>
      </w:r>
      <w:proofErr w:type="gram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vir depois da </w:t>
      </w:r>
      <w:r>
        <w:rPr>
          <w:rFonts w:ascii="Times New Roman" w:eastAsia="Times New Roman" w:hAnsi="Times New Roman" w:cs="Times New Roman"/>
          <w:i/>
          <w:iCs/>
          <w:sz w:val="24"/>
          <w:szCs w:val="24"/>
        </w:rPr>
        <w:t>Principal(</w:t>
      </w:r>
      <w:r>
        <w:rPr>
          <w:rFonts w:ascii="Times New Roman" w:eastAsia="Times New Roman" w:hAnsi="Times New Roman" w:cs="Times New Roman"/>
          <w:sz w:val="24"/>
          <w:szCs w:val="24"/>
        </w:rPr>
        <w:t>), ao contrário do que aconteceu nos códigos anteriores. Isso foi feito propositalmente pois ela é uma das partes do código que queremos que você mexa para comandar os movimentos do robô, sem nunca se esquecer de usar a função "</w:t>
      </w:r>
      <w:r>
        <w:rPr>
          <w:rFonts w:ascii="Times New Roman" w:eastAsia="Times New Roman" w:hAnsi="Times New Roman" w:cs="Times New Roman"/>
          <w:i/>
          <w:iCs/>
          <w:sz w:val="24"/>
          <w:szCs w:val="24"/>
        </w:rPr>
        <w:t>esperar</w:t>
      </w:r>
      <w:r>
        <w:rPr>
          <w:rFonts w:ascii="Times New Roman" w:eastAsia="Times New Roman" w:hAnsi="Times New Roman" w:cs="Times New Roman"/>
          <w:sz w:val="24"/>
          <w:szCs w:val="24"/>
        </w:rPr>
        <w:t>" para que o arduino tenha tempo de reagir aos comandos!</w:t>
      </w:r>
    </w:p>
    <w:p w14:paraId="191DD48C" w14:textId="77777777" w:rsidR="0050454B" w:rsidRDefault="0050454B" w:rsidP="0050454B">
      <w:pPr>
        <w:spacing w:after="30"/>
        <w:ind w:left="568"/>
        <w:jc w:val="both"/>
        <w:rPr>
          <w:rFonts w:ascii="Times New Roman" w:hAnsi="Times New Roman" w:cs="Times New Roman"/>
          <w:sz w:val="24"/>
          <w:szCs w:val="24"/>
        </w:rPr>
      </w:pPr>
    </w:p>
    <w:p w14:paraId="16D84FB2" w14:textId="77777777" w:rsidR="00935953" w:rsidRPr="00400643" w:rsidRDefault="00935953" w:rsidP="00400643">
      <w:pPr>
        <w:spacing w:after="30"/>
        <w:jc w:val="both"/>
        <w:rPr>
          <w:rFonts w:ascii="Times New Roman" w:hAnsi="Times New Roman" w:cs="Times New Roman"/>
          <w:sz w:val="24"/>
          <w:szCs w:val="24"/>
        </w:rPr>
      </w:pPr>
    </w:p>
    <w:p w14:paraId="7B76EDF7" w14:textId="41C64718" w:rsidR="0068627D" w:rsidRPr="00400643" w:rsidRDefault="0068627D" w:rsidP="00400643">
      <w:pPr>
        <w:pStyle w:val="PargrafodaLista"/>
        <w:numPr>
          <w:ilvl w:val="0"/>
          <w:numId w:val="115"/>
        </w:numPr>
        <w:spacing w:after="30"/>
        <w:jc w:val="both"/>
        <w:rPr>
          <w:rFonts w:ascii="Times New Roman" w:hAnsi="Times New Roman" w:cs="Times New Roman"/>
          <w:b/>
          <w:sz w:val="32"/>
          <w:szCs w:val="32"/>
          <w:u w:val="single"/>
        </w:rPr>
      </w:pPr>
      <w:r w:rsidRPr="00400643">
        <w:rPr>
          <w:rFonts w:ascii="Times New Roman" w:hAnsi="Times New Roman" w:cs="Times New Roman"/>
          <w:b/>
          <w:sz w:val="32"/>
          <w:szCs w:val="32"/>
          <w:u w:val="single"/>
        </w:rPr>
        <w:t>Despedida</w:t>
      </w:r>
    </w:p>
    <w:p w14:paraId="1C941DFC" w14:textId="77777777" w:rsidR="0068627D" w:rsidRPr="00935953" w:rsidRDefault="0068627D" w:rsidP="00935953">
      <w:pPr>
        <w:spacing w:after="30"/>
        <w:jc w:val="both"/>
        <w:rPr>
          <w:rFonts w:ascii="Times New Roman" w:hAnsi="Times New Roman" w:cs="Times New Roman"/>
          <w:sz w:val="24"/>
          <w:szCs w:val="32"/>
        </w:rPr>
      </w:pPr>
    </w:p>
    <w:p w14:paraId="794F0CC2"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Esse foi o último projeto de nosso livro. Esperamos que tenha sido possível ensinar-lhe o básico da linguagem Brino, que desenvolvemos, e da eletrônica e que você não pare por aqui. O potencial de crescimento do mercado da engenharia mecatrônica, elétrica, computação e várias outras que tiram proveito das habilidades descritas neste livro é enorme. Esse material não é capaz de te tornar um especialista, mas acreditamos que pode despertar a paixão necessária para tal, além de fornecer conceitos importantes. </w:t>
      </w:r>
    </w:p>
    <w:p w14:paraId="68A961DD"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O desenvolvimento do Brino e deste material tem como principal motivação a difusão da robótica nas escolas. Acreditamos que a robótica educacional tem um poder transformador muito grande. Por meio dela é possível despertar o gosto pela ciência e pela tecnologia em estudantes do ensino fundamental e médio, transformando jovens em potenciais pesquisadores. Não apenas isto, a robótica também auxilia o desenvolvimento de diversas habilidades importantíssimas no mercado de trabalho do mundo globalizado, como por exemplo, programação, solução de problemas complexos e gestão de equipes.</w:t>
      </w:r>
    </w:p>
    <w:p w14:paraId="451C50F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Além do desenvolvimento de habilidades específicas, a robótica pode auxiliar também no ensino de física em diversos níveis, em especial relacionando-se à eletrodinâmica, lecionada ao terceiro ano na grade curricular do Distrito Federal e no ensino médio no Brasil como um todo. Não apenas na área de física é possível se tirar proveito da robótica no ensino, a matemática também utiliza muito da lógica de programação, além da química e outras matérias no campo das exatas em geral.</w:t>
      </w:r>
    </w:p>
    <w:p w14:paraId="6A5C2E2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Tendo em vista os enormes benefícios do ensino da robótica, além da diversão proporcionada por ela, nós cinco nos unimos para desenvolver o Brino e esta apostila para contribuir com a difusão do seu ensino nas escolas pelo país de forma mais acessível. Esse material é todo disponibilizado na internet, assim como o Brino, pois nós buscamos a democratização da robótica para causar o maior impacto positivo possível. Além disso, acreditamos na filosofia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w:t>
      </w:r>
    </w:p>
    <w:p w14:paraId="6D64C253"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Por fim, desejamos boa sorte para você em seus futuros projetos com o Arduino. Compartilhe seus projetos conosco e com a comunidade Brino em facebook.com/</w:t>
      </w:r>
      <w:proofErr w:type="spellStart"/>
      <w:r>
        <w:rPr>
          <w:rFonts w:ascii="Times New Roman" w:hAnsi="Times New Roman" w:cs="Times New Roman"/>
          <w:sz w:val="24"/>
          <w:szCs w:val="24"/>
        </w:rPr>
        <w:t>BrinoIDE</w:t>
      </w:r>
      <w:proofErr w:type="spellEnd"/>
      <w:r>
        <w:rPr>
          <w:rFonts w:ascii="Times New Roman" w:hAnsi="Times New Roman" w:cs="Times New Roman"/>
          <w:sz w:val="24"/>
          <w:szCs w:val="24"/>
        </w:rPr>
        <w:t>. E conte com o nosso apoio para o desenvolvimento deles!</w:t>
      </w:r>
    </w:p>
    <w:p w14:paraId="4D7FD0A7" w14:textId="77777777" w:rsidR="0068627D" w:rsidRDefault="0068627D" w:rsidP="0068627D">
      <w:pPr>
        <w:spacing w:after="30"/>
        <w:ind w:firstLine="720"/>
        <w:jc w:val="both"/>
        <w:rPr>
          <w:rFonts w:ascii="Times New Roman" w:hAnsi="Times New Roman" w:cs="Times New Roman"/>
          <w:sz w:val="24"/>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46" w:author="Mateus Berardo de Souza Terra" w:date="2016-02-08T22:22:00Z"/>
          <w:color w:val="000000"/>
        </w:rPr>
        <w:pPrChange w:id="147" w:author="Mateus Berardo de Souza Terra" w:date="2016-02-08T22:22:00Z">
          <w:pPr>
            <w:pStyle w:val="NormalWeb"/>
            <w:shd w:val="clear" w:color="auto" w:fill="FFFFFF"/>
            <w:spacing w:before="0" w:beforeAutospacing="0" w:after="160" w:afterAutospacing="0"/>
            <w:jc w:val="both"/>
          </w:pPr>
        </w:pPrChange>
      </w:pPr>
      <w:r>
        <w:t>Equipe Brino</w:t>
      </w:r>
    </w:p>
    <w:p w14:paraId="042C2BD5" w14:textId="4C672A35" w:rsidR="005545FA" w:rsidRPr="00126321" w:rsidRDefault="005545FA" w:rsidP="00126321">
      <w:pPr>
        <w:shd w:val="clear" w:color="auto" w:fill="FFFFFF"/>
        <w:spacing w:after="30" w:line="240" w:lineRule="auto"/>
        <w:jc w:val="both"/>
        <w:rPr>
          <w:rFonts w:ascii="Times New Roman" w:hAnsi="Times New Roman" w:cs="Times New Roman"/>
          <w:sz w:val="24"/>
          <w:szCs w:val="24"/>
        </w:rPr>
      </w:pPr>
    </w:p>
    <w:p w14:paraId="74504534" w14:textId="77777777" w:rsidR="000A6C2B" w:rsidRPr="00935953" w:rsidRDefault="000A6C2B" w:rsidP="00126321">
      <w:pPr>
        <w:pStyle w:val="NormalWeb"/>
        <w:shd w:val="clear" w:color="auto" w:fill="FFFFFF"/>
        <w:spacing w:before="0" w:beforeAutospacing="0" w:after="30" w:afterAutospacing="0"/>
        <w:jc w:val="both"/>
        <w:rPr>
          <w:szCs w:val="36"/>
        </w:rPr>
      </w:pPr>
    </w:p>
    <w:p w14:paraId="181FE4E4" w14:textId="5AA31BE1" w:rsidR="002A01B2" w:rsidRPr="003636D9" w:rsidRDefault="0068627D" w:rsidP="00400643">
      <w:pPr>
        <w:pStyle w:val="NormalWeb"/>
        <w:numPr>
          <w:ilvl w:val="0"/>
          <w:numId w:val="115"/>
        </w:numPr>
        <w:shd w:val="clear" w:color="auto" w:fill="FFFFFF"/>
        <w:spacing w:before="0" w:beforeAutospacing="0" w:after="30" w:afterAutospacing="0"/>
        <w:jc w:val="both"/>
        <w:rPr>
          <w:ins w:id="148" w:author="Mateus Berardo de Souza Terra" w:date="2016-02-08T22:28:00Z"/>
          <w:b/>
          <w:sz w:val="36"/>
          <w:szCs w:val="36"/>
          <w:u w:val="single"/>
        </w:rPr>
      </w:pP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jc w:val="both"/>
      </w:pPr>
    </w:p>
    <w:p w14:paraId="0F8735DE" w14:textId="3E717569" w:rsidR="0068627D" w:rsidRDefault="0068627D" w:rsidP="00400643">
      <w:pPr>
        <w:pStyle w:val="NormalWeb"/>
        <w:numPr>
          <w:ilvl w:val="1"/>
          <w:numId w:val="125"/>
        </w:numPr>
        <w:shd w:val="clear" w:color="auto" w:fill="FFFFFF"/>
        <w:spacing w:before="0" w:beforeAutospacing="0" w:after="30" w:afterAutospacing="0"/>
        <w:jc w:val="both"/>
        <w:rPr>
          <w:b/>
          <w:sz w:val="32"/>
          <w:szCs w:val="32"/>
        </w:rPr>
      </w:pPr>
      <w:r>
        <w:rPr>
          <w:b/>
          <w:sz w:val="32"/>
          <w:szCs w:val="32"/>
        </w:rPr>
        <w:t>Materiais Importantes</w:t>
      </w:r>
    </w:p>
    <w:p w14:paraId="0477C19F" w14:textId="5E2F4A81" w:rsidR="0068627D" w:rsidRPr="00935953" w:rsidRDefault="0068627D" w:rsidP="003636D9">
      <w:pPr>
        <w:pStyle w:val="NormalWeb"/>
        <w:shd w:val="clear" w:color="auto" w:fill="FFFFFF"/>
        <w:spacing w:before="0" w:beforeAutospacing="0" w:after="30" w:afterAutospacing="0"/>
        <w:ind w:firstLine="720"/>
        <w:jc w:val="both"/>
        <w:rPr>
          <w:szCs w:val="28"/>
        </w:rPr>
      </w:pPr>
    </w:p>
    <w:p w14:paraId="594D81D6" w14:textId="6AB0F268" w:rsidR="001C7BBA" w:rsidRDefault="001C7BBA" w:rsidP="002E7C9A">
      <w:pPr>
        <w:pStyle w:val="NormalWeb"/>
        <w:numPr>
          <w:ilvl w:val="2"/>
          <w:numId w:val="125"/>
        </w:numPr>
        <w:shd w:val="clear" w:color="auto" w:fill="FFFFFF"/>
        <w:spacing w:before="0" w:beforeAutospacing="0" w:after="30" w:afterAutospacing="0"/>
        <w:jc w:val="both"/>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jc w:val="both"/>
        <w:rPr>
          <w:sz w:val="28"/>
          <w:szCs w:val="28"/>
        </w:rPr>
      </w:pPr>
    </w:p>
    <w:p w14:paraId="1B0ED14D" w14:textId="1144F4DF" w:rsidR="001C7BBA" w:rsidRDefault="001C7BBA" w:rsidP="003636D9">
      <w:pPr>
        <w:pStyle w:val="NormalWeb"/>
        <w:shd w:val="clear" w:color="auto" w:fill="FFFFFF"/>
        <w:spacing w:before="0" w:beforeAutospacing="0" w:after="30" w:afterAutospacing="0"/>
        <w:jc w:val="both"/>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 maneira simples e eficaz de se realizar simulações de circuitos sem o uso de soldas,</w:t>
      </w:r>
      <w:r w:rsidR="00D07FB9" w:rsidRPr="003636D9">
        <w:t xml:space="preserve"> altamente</w:t>
      </w:r>
      <w:r w:rsidRPr="003636D9">
        <w:t xml:space="preserve"> recomendada para prototipagem. </w:t>
      </w:r>
      <w:r w:rsidRPr="003636D9">
        <w:lastRenderedPageBreak/>
        <w:t xml:space="preserve">Caracteriza-se como uma placa de plástico </w:t>
      </w:r>
      <w:r w:rsidR="00100F3D" w:rsidRPr="003636D9">
        <w:t>repleta de entradas</w:t>
      </w:r>
      <w:r w:rsidRPr="003636D9">
        <w:t xml:space="preserve">, </w:t>
      </w:r>
      <w:r w:rsidR="00100F3D" w:rsidRPr="003636D9">
        <w:t>ligados por</w:t>
      </w:r>
      <w:r w:rsidRPr="003636D9">
        <w:t xml:space="preserve"> uma malha metálica </w:t>
      </w:r>
      <w:r w:rsidR="00100F3D" w:rsidRPr="003636D9">
        <w:t xml:space="preserve">como está </w:t>
      </w:r>
      <w:r w:rsidRPr="003636D9">
        <w:t>indicado no diagrama abaixo</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jc w:val="both"/>
      </w:pPr>
    </w:p>
    <w:p w14:paraId="7B5F163D" w14:textId="19D5A411" w:rsidR="00887086" w:rsidRPr="003636D9" w:rsidRDefault="00887086" w:rsidP="00935953">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574A15CC" wp14:editId="7C4D7CE7">
            <wp:extent cx="1799590" cy="1327150"/>
            <wp:effectExtent l="0" t="0" r="0" b="6350"/>
            <wp:docPr id="4" name="Imagem 4" descr="http://artefactos.leame.com/wp-content/uploads/2014/10/esquema_proto.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inline>
        </w:drawing>
      </w:r>
      <w:r w:rsidR="00935953" w:rsidRPr="003636D9">
        <w:rPr>
          <w:noProof/>
          <w:color w:val="0000FF"/>
          <w:sz w:val="27"/>
          <w:szCs w:val="27"/>
          <w:lang w:eastAsia="pt-BR"/>
        </w:rPr>
        <w:drawing>
          <wp:inline distT="0" distB="0" distL="0" distR="0" wp14:anchorId="3403DA79" wp14:editId="12E11393">
            <wp:extent cx="1924562" cy="1364226"/>
            <wp:effectExtent l="0" t="0" r="0" b="7620"/>
            <wp:docPr id="5" name="Imagem 5" descr="http://mlb-s2-p.mlstatic.com/protoboard-400-pontos-14068-MLB3606792313_122012-F.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12"/>
                    </pic:cNvPr>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inline>
        </w:drawing>
      </w:r>
    </w:p>
    <w:p w14:paraId="45C06DC3" w14:textId="10DF0543" w:rsidR="00887086" w:rsidRDefault="00887086" w:rsidP="003636D9">
      <w:pPr>
        <w:pStyle w:val="NormalWeb"/>
        <w:shd w:val="clear" w:color="auto" w:fill="FFFFFF"/>
        <w:spacing w:before="0" w:beforeAutospacing="0" w:after="30" w:afterAutospacing="0"/>
        <w:jc w:val="both"/>
      </w:pPr>
    </w:p>
    <w:p w14:paraId="5FB8AA0B" w14:textId="77777777" w:rsidR="00935953" w:rsidRPr="003636D9" w:rsidRDefault="00935953" w:rsidP="003636D9">
      <w:pPr>
        <w:pStyle w:val="NormalWeb"/>
        <w:shd w:val="clear" w:color="auto" w:fill="FFFFFF"/>
        <w:spacing w:before="0" w:beforeAutospacing="0" w:after="30" w:afterAutospacing="0"/>
        <w:jc w:val="both"/>
      </w:pPr>
    </w:p>
    <w:p w14:paraId="722416B7" w14:textId="1B30FF5A" w:rsidR="00F53875" w:rsidRDefault="00F53875"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Jumpers:</w:t>
      </w:r>
    </w:p>
    <w:p w14:paraId="3A48F021" w14:textId="77777777" w:rsidR="0068627D" w:rsidRPr="00935953" w:rsidRDefault="0068627D" w:rsidP="00935953">
      <w:pPr>
        <w:pStyle w:val="NormalWeb"/>
        <w:shd w:val="clear" w:color="auto" w:fill="FFFFFF"/>
        <w:spacing w:before="0" w:beforeAutospacing="0" w:after="30" w:afterAutospacing="0"/>
        <w:jc w:val="both"/>
        <w:rPr>
          <w:szCs w:val="28"/>
        </w:rPr>
      </w:pPr>
    </w:p>
    <w:p w14:paraId="6D886C41" w14:textId="3126F898" w:rsidR="00F53875" w:rsidRDefault="00F53875" w:rsidP="003636D9">
      <w:pPr>
        <w:pStyle w:val="NormalWeb"/>
        <w:shd w:val="clear" w:color="auto" w:fill="FFFFFF"/>
        <w:spacing w:before="0" w:beforeAutospacing="0" w:after="30" w:afterAutospacing="0"/>
        <w:ind w:firstLine="720"/>
        <w:jc w:val="both"/>
      </w:pPr>
      <w:r w:rsidRPr="003636D9">
        <w:t xml:space="preserve">Jumpers são fios usados para fazer ligações, como as realizadas na </w:t>
      </w:r>
      <w:proofErr w:type="spellStart"/>
      <w:r w:rsidRPr="003636D9">
        <w:t>protoboard</w:t>
      </w:r>
      <w:proofErr w:type="spellEnd"/>
      <w:r w:rsidRPr="003636D9">
        <w:t xml:space="preserve">. Caracterizados como fios convencionais com segmentos de fios rígidos em suas extremidades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jc w:val="both"/>
      </w:pPr>
    </w:p>
    <w:p w14:paraId="25ADEA88" w14:textId="160A524A" w:rsidR="00F53875" w:rsidRDefault="00F53875" w:rsidP="003636D9">
      <w:pPr>
        <w:pStyle w:val="NormalWeb"/>
        <w:shd w:val="clear" w:color="auto" w:fill="FFFFFF"/>
        <w:spacing w:before="0" w:beforeAutospacing="0" w:after="30" w:afterAutospacing="0"/>
        <w:ind w:firstLine="720"/>
        <w:jc w:val="both"/>
      </w:pPr>
      <w:r w:rsidRPr="003636D9">
        <w:rPr>
          <w:b/>
        </w:rPr>
        <w:t>Nota:</w:t>
      </w:r>
      <w:r w:rsidRPr="003636D9">
        <w:t xml:space="preserve"> Eles </w:t>
      </w:r>
      <w:r w:rsidR="00100F3D" w:rsidRPr="003636D9">
        <w:t>geralmente representam as linhas</w:t>
      </w:r>
      <w:r w:rsidRPr="003636D9">
        <w:t xml:space="preserve"> que fazem as ligações em esquemáticos!!!</w:t>
      </w:r>
    </w:p>
    <w:p w14:paraId="6D28D99D" w14:textId="77777777" w:rsidR="00935953" w:rsidRPr="003636D9" w:rsidRDefault="00935953" w:rsidP="003636D9">
      <w:pPr>
        <w:pStyle w:val="NormalWeb"/>
        <w:shd w:val="clear" w:color="auto" w:fill="FFFFFF"/>
        <w:spacing w:before="0" w:beforeAutospacing="0" w:after="30" w:afterAutospacing="0"/>
        <w:ind w:firstLine="720"/>
        <w:jc w:val="both"/>
      </w:pPr>
    </w:p>
    <w:p w14:paraId="38D8D9B0" w14:textId="146D7E1F" w:rsidR="00F53875" w:rsidRDefault="0068627D" w:rsidP="00F13774">
      <w:pPr>
        <w:pStyle w:val="NormalWeb"/>
        <w:shd w:val="clear" w:color="auto" w:fill="FFFFFF"/>
        <w:spacing w:before="0" w:beforeAutospacing="0" w:after="30" w:afterAutospacing="0"/>
        <w:ind w:firstLine="720"/>
        <w:jc w:val="center"/>
      </w:pPr>
      <w:r w:rsidRPr="003636D9">
        <w:rPr>
          <w:noProof/>
          <w:color w:val="0033BB"/>
          <w:sz w:val="20"/>
          <w:szCs w:val="20"/>
          <w:lang w:eastAsia="pt-BR"/>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4A605850" w14:textId="77777777" w:rsidR="00935953" w:rsidRDefault="00935953" w:rsidP="00F13774">
      <w:pPr>
        <w:pStyle w:val="NormalWeb"/>
        <w:shd w:val="clear" w:color="auto" w:fill="FFFFFF"/>
        <w:spacing w:before="0" w:beforeAutospacing="0" w:after="30" w:afterAutospacing="0"/>
        <w:ind w:firstLine="720"/>
        <w:jc w:val="center"/>
      </w:pPr>
    </w:p>
    <w:p w14:paraId="7F93CA5A" w14:textId="77777777" w:rsidR="00AB7CD3" w:rsidRDefault="00AB7CD3" w:rsidP="00F13774">
      <w:pPr>
        <w:pStyle w:val="NormalWeb"/>
        <w:shd w:val="clear" w:color="auto" w:fill="FFFFFF"/>
        <w:spacing w:before="0" w:beforeAutospacing="0" w:after="30" w:afterAutospacing="0"/>
        <w:ind w:firstLine="720"/>
        <w:jc w:val="center"/>
      </w:pPr>
    </w:p>
    <w:p w14:paraId="321CF19D" w14:textId="77777777" w:rsidR="002B4EFC" w:rsidRDefault="002B4EFC" w:rsidP="002B4EFC">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14:paraId="1B6DF106" w14:textId="71F7F499" w:rsidR="002B4EFC" w:rsidRDefault="002B4EFC" w:rsidP="002B4EFC">
      <w:pPr>
        <w:pStyle w:val="Standard"/>
        <w:jc w:val="both"/>
        <w:rPr>
          <w:rFonts w:ascii="Times New Roman" w:hAnsi="Times New Roman"/>
        </w:rPr>
      </w:pPr>
      <w:r>
        <w:rPr>
          <w:rFonts w:ascii="Times New Roman" w:hAnsi="Times New Roman"/>
        </w:rPr>
        <w:tab/>
        <w:t xml:space="preserve"> </w:t>
      </w:r>
      <w:r w:rsidR="00AB7CD3" w:rsidRPr="6E49B908">
        <w:rPr>
          <w:rFonts w:ascii="Times New Roman" w:eastAsia="Times New Roman" w:hAnsi="Times New Roman" w:cs="Times New Roman"/>
        </w:rPr>
        <w:t>O código de cores é um padrão para as cores dos fios a serem utilizados para cada função em seu projeto</w:t>
      </w:r>
      <w:r w:rsidR="00AB7CD3" w:rsidRPr="6E49B908">
        <w:rPr>
          <w:rFonts w:ascii="Times New Roman" w:eastAsia="Times New Roman" w:hAnsi="Times New Roman" w:cs="Times New Roman"/>
          <w:strike/>
          <w:color w:val="FF0000"/>
        </w:rPr>
        <w:t>,</w:t>
      </w:r>
      <w:r w:rsidR="00AB7CD3" w:rsidRPr="6E49B908">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14:paraId="392FD382" w14:textId="77777777" w:rsidR="002B4EFC" w:rsidRDefault="002B4EFC" w:rsidP="002B4EFC">
      <w:pPr>
        <w:pStyle w:val="Standard"/>
        <w:rPr>
          <w:rFonts w:ascii="Times New Roman" w:hAnsi="Times New Roman"/>
        </w:rPr>
      </w:pPr>
    </w:p>
    <w:tbl>
      <w:tblPr>
        <w:tblW w:w="9360" w:type="dxa"/>
        <w:tblLayout w:type="fixed"/>
        <w:tblCellMar>
          <w:left w:w="10" w:type="dxa"/>
          <w:right w:w="10" w:type="dxa"/>
        </w:tblCellMar>
        <w:tblLook w:val="04A0" w:firstRow="1" w:lastRow="0" w:firstColumn="1" w:lastColumn="0" w:noHBand="0" w:noVBand="1"/>
      </w:tblPr>
      <w:tblGrid>
        <w:gridCol w:w="4680"/>
        <w:gridCol w:w="4680"/>
      </w:tblGrid>
      <w:tr w:rsidR="002B4EFC" w14:paraId="5B4F097D" w14:textId="77777777" w:rsidTr="002B4EFC">
        <w:tc>
          <w:tcPr>
            <w:tcW w:w="46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3C4369D"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Positivo</w:t>
            </w:r>
            <w:proofErr w:type="spellEnd"/>
            <w:r>
              <w:rPr>
                <w:rFonts w:ascii="Times New Roman" w:hAnsi="Times New Roman"/>
                <w:sz w:val="24"/>
                <w:szCs w:val="24"/>
              </w:rPr>
              <w:t xml:space="preserve"> (+)</w:t>
            </w:r>
          </w:p>
        </w:tc>
        <w:tc>
          <w:tcPr>
            <w:tcW w:w="46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79701127"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vermelho</w:t>
            </w:r>
            <w:proofErr w:type="spellEnd"/>
          </w:p>
        </w:tc>
      </w:tr>
      <w:tr w:rsidR="002B4EFC" w14:paraId="4E299D64"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022BF839"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Negativo</w:t>
            </w:r>
            <w:proofErr w:type="spellEnd"/>
            <w:r>
              <w:rPr>
                <w:rFonts w:ascii="Times New Roman" w:hAnsi="Times New Roman"/>
                <w:sz w:val="24"/>
                <w:szCs w:val="24"/>
              </w:rPr>
              <w:t xml:space="preserve"> (-)</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BDE6730"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preto</w:t>
            </w:r>
            <w:proofErr w:type="spellEnd"/>
          </w:p>
        </w:tc>
      </w:tr>
      <w:tr w:rsidR="002B4EFC" w14:paraId="09F58945"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2D87E6F6"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lastRenderedPageBreak/>
              <w:t>Sinal</w:t>
            </w:r>
            <w:proofErr w:type="spellEnd"/>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B438D8" w14:textId="1ABBA335" w:rsidR="002B4EFC" w:rsidRDefault="002B4EFC">
            <w:pPr>
              <w:pStyle w:val="TableContents"/>
              <w:rPr>
                <w:rFonts w:ascii="Times New Roman" w:hAnsi="Times New Roman"/>
                <w:sz w:val="24"/>
                <w:szCs w:val="24"/>
              </w:rPr>
            </w:pPr>
            <w:proofErr w:type="spellStart"/>
            <w:r>
              <w:rPr>
                <w:rFonts w:ascii="Times New Roman" w:hAnsi="Times New Roman"/>
                <w:sz w:val="24"/>
                <w:szCs w:val="24"/>
              </w:rPr>
              <w:t>Amarelo</w:t>
            </w:r>
            <w:proofErr w:type="spellEnd"/>
            <w:r>
              <w:rPr>
                <w:rFonts w:ascii="Times New Roman" w:hAnsi="Times New Roman"/>
                <w:sz w:val="24"/>
                <w:szCs w:val="24"/>
              </w:rPr>
              <w:t xml:space="preserve">, </w:t>
            </w:r>
            <w:proofErr w:type="spellStart"/>
            <w:r>
              <w:rPr>
                <w:rFonts w:ascii="Times New Roman" w:hAnsi="Times New Roman"/>
                <w:sz w:val="24"/>
                <w:szCs w:val="24"/>
              </w:rPr>
              <w:t>azul</w:t>
            </w:r>
            <w:proofErr w:type="spellEnd"/>
            <w:r>
              <w:rPr>
                <w:rFonts w:ascii="Times New Roman" w:hAnsi="Times New Roman"/>
                <w:sz w:val="24"/>
                <w:szCs w:val="24"/>
              </w:rPr>
              <w:t xml:space="preserve">, </w:t>
            </w:r>
            <w:proofErr w:type="spellStart"/>
            <w:r>
              <w:rPr>
                <w:rFonts w:ascii="Times New Roman" w:hAnsi="Times New Roman"/>
                <w:sz w:val="24"/>
                <w:szCs w:val="24"/>
              </w:rPr>
              <w:t>laranja</w:t>
            </w:r>
            <w:proofErr w:type="spellEnd"/>
            <w:r w:rsidR="00F52549">
              <w:rPr>
                <w:rFonts w:ascii="Times New Roman" w:hAnsi="Times New Roman"/>
                <w:sz w:val="24"/>
                <w:szCs w:val="24"/>
              </w:rPr>
              <w:t xml:space="preserve">, </w:t>
            </w:r>
            <w:proofErr w:type="spellStart"/>
            <w:r w:rsidR="00F52549">
              <w:rPr>
                <w:rFonts w:ascii="Times New Roman" w:hAnsi="Times New Roman"/>
                <w:sz w:val="24"/>
                <w:szCs w:val="24"/>
              </w:rPr>
              <w:t>etc</w:t>
            </w:r>
            <w:proofErr w:type="spellEnd"/>
          </w:p>
        </w:tc>
      </w:tr>
    </w:tbl>
    <w:p w14:paraId="2B434C2E" w14:textId="77777777" w:rsidR="002B4EFC" w:rsidRDefault="002B4EFC" w:rsidP="002B4EFC">
      <w:pPr>
        <w:pStyle w:val="Standard"/>
        <w:rPr>
          <w:rFonts w:ascii="Times New Roman" w:hAnsi="Times New Roman"/>
        </w:rPr>
      </w:pPr>
      <w:r>
        <w:rPr>
          <w:rFonts w:ascii="Times New Roman" w:hAnsi="Times New Roman"/>
        </w:rPr>
        <w:tab/>
      </w:r>
    </w:p>
    <w:p w14:paraId="2B9FC487" w14:textId="12FF0265" w:rsidR="002B4EFC" w:rsidRPr="002B4EFC" w:rsidRDefault="002B4EFC" w:rsidP="002B4EFC">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14:paraId="7A5CD028" w14:textId="77777777" w:rsidR="002B4EFC" w:rsidRDefault="002B4EFC" w:rsidP="00F13774">
      <w:pPr>
        <w:pStyle w:val="NormalWeb"/>
        <w:shd w:val="clear" w:color="auto" w:fill="FFFFFF"/>
        <w:spacing w:before="0" w:beforeAutospacing="0" w:after="30" w:afterAutospacing="0"/>
        <w:ind w:firstLine="720"/>
        <w:jc w:val="center"/>
      </w:pPr>
    </w:p>
    <w:p w14:paraId="53315318" w14:textId="77777777" w:rsidR="00935953" w:rsidRPr="003636D9" w:rsidRDefault="00935953" w:rsidP="00F13774">
      <w:pPr>
        <w:pStyle w:val="NormalWeb"/>
        <w:shd w:val="clear" w:color="auto" w:fill="FFFFFF"/>
        <w:spacing w:before="0" w:beforeAutospacing="0" w:after="30" w:afterAutospacing="0"/>
        <w:ind w:firstLine="720"/>
        <w:jc w:val="center"/>
        <w:rPr>
          <w:rPrChange w:id="149" w:author="Mateus Berardo de Souza Terra" w:date="2016-02-08T20:05:00Z">
            <w:rPr>
              <w:sz w:val="32"/>
              <w:szCs w:val="32"/>
            </w:rPr>
          </w:rPrChange>
        </w:rPr>
      </w:pPr>
    </w:p>
    <w:p w14:paraId="3F0E1885" w14:textId="662DA2B3" w:rsidR="001C7BBA" w:rsidRDefault="001C7BBA">
      <w:pPr>
        <w:pStyle w:val="NormalWeb"/>
        <w:numPr>
          <w:ilvl w:val="2"/>
          <w:numId w:val="125"/>
        </w:numPr>
        <w:shd w:val="clear" w:color="auto" w:fill="FFFFFF"/>
        <w:spacing w:before="0" w:beforeAutospacing="0" w:after="30" w:afterAutospacing="0"/>
        <w:jc w:val="both"/>
        <w:rPr>
          <w:b/>
          <w:sz w:val="28"/>
          <w:szCs w:val="28"/>
        </w:rPr>
        <w:pPrChange w:id="150" w:author="Mateus Berardo de Souza Terra" w:date="2016-02-08T22:29:00Z">
          <w:pPr>
            <w:pStyle w:val="NormalWeb"/>
            <w:shd w:val="clear" w:color="auto" w:fill="FFFFFF"/>
            <w:spacing w:before="0" w:beforeAutospacing="0" w:after="160" w:afterAutospacing="0"/>
            <w:jc w:val="both"/>
          </w:pPr>
        </w:pPrChange>
      </w:pPr>
      <w:r w:rsidRPr="0068627D">
        <w:rPr>
          <w:b/>
          <w:sz w:val="28"/>
          <w:szCs w:val="28"/>
          <w:rPrChange w:id="151"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935953" w:rsidRDefault="0068627D" w:rsidP="0068627D">
      <w:pPr>
        <w:pStyle w:val="NormalWeb"/>
        <w:shd w:val="clear" w:color="auto" w:fill="FFFFFF"/>
        <w:spacing w:before="0" w:beforeAutospacing="0" w:after="30" w:afterAutospacing="0"/>
        <w:ind w:left="1890"/>
        <w:jc w:val="both"/>
        <w:rPr>
          <w:szCs w:val="28"/>
          <w:rPrChange w:id="152" w:author="Mateus Berardo de Souza Terra" w:date="2016-02-08T20:05:00Z">
            <w:rPr>
              <w:sz w:val="32"/>
              <w:szCs w:val="32"/>
            </w:rPr>
          </w:rPrChange>
        </w:rPr>
      </w:pPr>
    </w:p>
    <w:p w14:paraId="6579AD0F" w14:textId="09F11196" w:rsidR="00887086" w:rsidRPr="003636D9" w:rsidRDefault="00887086">
      <w:pPr>
        <w:pStyle w:val="NormalWeb"/>
        <w:shd w:val="clear" w:color="auto" w:fill="FFFFFF"/>
        <w:spacing w:before="0" w:beforeAutospacing="0" w:after="30" w:afterAutospacing="0"/>
        <w:ind w:firstLine="720"/>
        <w:jc w:val="both"/>
        <w:pPrChange w:id="153" w:author="granix pacheco" w:date="2016-02-08T12:33:00Z">
          <w:pPr>
            <w:pStyle w:val="NormalWeb"/>
            <w:shd w:val="clear" w:color="auto" w:fill="FFFFFF"/>
            <w:spacing w:before="0" w:beforeAutospacing="0" w:after="160" w:afterAutospacing="0"/>
            <w:jc w:val="both"/>
          </w:pPr>
        </w:pPrChange>
      </w:pPr>
      <w:r w:rsidRPr="003636D9">
        <w:rPr>
          <w:rPrChange w:id="154" w:author="Mateus Berardo de Souza Terra" w:date="2016-02-08T20:05:00Z">
            <w:rPr>
              <w:sz w:val="32"/>
              <w:szCs w:val="32"/>
            </w:rPr>
          </w:rPrChange>
        </w:rPr>
        <w:t>É um ap</w:t>
      </w:r>
      <w:r w:rsidRPr="003636D9">
        <w:t>arelho</w:t>
      </w:r>
      <w:r w:rsidRPr="003636D9">
        <w:rPr>
          <w:rPrChange w:id="155"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jc w:val="both"/>
        <w:rPr>
          <w:rPrChange w:id="156" w:author="Mateus Berardo de Souza Terra" w:date="2016-02-08T20:05:00Z">
            <w:rPr>
              <w:sz w:val="32"/>
              <w:szCs w:val="32"/>
            </w:rPr>
          </w:rPrChange>
        </w:rPr>
        <w:pPrChange w:id="157" w:author="granix pacheco" w:date="2016-02-08T12:33:00Z">
          <w:pPr>
            <w:pStyle w:val="NormalWeb"/>
            <w:shd w:val="clear" w:color="auto" w:fill="FFFFFF"/>
            <w:spacing w:before="0" w:beforeAutospacing="0" w:after="160" w:afterAutospacing="0"/>
            <w:jc w:val="both"/>
          </w:pPr>
        </w:pPrChange>
      </w:pPr>
    </w:p>
    <w:p w14:paraId="4697EE6F" w14:textId="3BFCEF06" w:rsidR="001C7BBA" w:rsidRPr="003636D9" w:rsidRDefault="00935953" w:rsidP="00935953">
      <w:pPr>
        <w:pStyle w:val="NormalWeb"/>
        <w:shd w:val="clear" w:color="auto" w:fill="FFFFFF"/>
        <w:spacing w:before="0" w:beforeAutospacing="0" w:after="30" w:afterAutospacing="0"/>
        <w:jc w:val="center"/>
        <w:rPr>
          <w:sz w:val="32"/>
          <w:szCs w:val="32"/>
          <w:rPrChange w:id="158" w:author="Mateus Berardo de Souza Terra" w:date="2016-02-08T20:05:00Z">
            <w:rPr>
              <w:b/>
              <w:sz w:val="36"/>
              <w:szCs w:val="36"/>
              <w:u w:val="single"/>
            </w:rPr>
          </w:rPrChange>
        </w:rPr>
      </w:pPr>
      <w:r w:rsidRPr="003636D9">
        <w:rPr>
          <w:noProof/>
          <w:color w:val="0000FF"/>
          <w:sz w:val="27"/>
          <w:szCs w:val="27"/>
          <w:lang w:eastAsia="pt-BR"/>
          <w:rPrChange w:id="159" w:author="Unknown">
            <w:rPr>
              <w:noProof/>
              <w:lang w:eastAsia="pt-BR"/>
            </w:rPr>
          </w:rPrChange>
        </w:rPr>
        <w:drawing>
          <wp:inline distT="0" distB="0" distL="0" distR="0" wp14:anchorId="07A3FC8D" wp14:editId="391C698A">
            <wp:extent cx="2160639" cy="1438855"/>
            <wp:effectExtent l="0" t="0" r="0" b="9525"/>
            <wp:docPr id="6" name="Imagem 6" descr="http://www.eletrodex.com.br/media/catalog/product/f/o/fonte-alimentacao-hk3003d.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6"/>
                    </pic:cNvPr>
                    <pic:cNvPicPr>
                      <a:picLocks noChangeAspect="1" noChangeArrowheads="1"/>
                    </pic:cNvPicPr>
                  </pic:nvPicPr>
                  <pic:blipFill rotWithShape="1">
                    <a:blip r:embed="rId117">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inline>
        </w:drawing>
      </w:r>
    </w:p>
    <w:p w14:paraId="218D145E" w14:textId="77777777" w:rsidR="00895C46" w:rsidRDefault="00895C46" w:rsidP="00935953">
      <w:pPr>
        <w:pStyle w:val="NormalWeb"/>
        <w:shd w:val="clear" w:color="auto" w:fill="FFFFFF"/>
        <w:spacing w:before="0" w:beforeAutospacing="0" w:after="30" w:afterAutospacing="0"/>
        <w:jc w:val="both"/>
        <w:rPr>
          <w:szCs w:val="36"/>
        </w:rPr>
      </w:pPr>
    </w:p>
    <w:p w14:paraId="1209B571" w14:textId="77777777" w:rsidR="00935953" w:rsidRPr="00935953" w:rsidRDefault="00935953">
      <w:pPr>
        <w:pStyle w:val="NormalWeb"/>
        <w:shd w:val="clear" w:color="auto" w:fill="FFFFFF"/>
        <w:spacing w:before="0" w:beforeAutospacing="0" w:after="30" w:afterAutospacing="0"/>
        <w:jc w:val="both"/>
        <w:rPr>
          <w:szCs w:val="36"/>
        </w:rPr>
        <w:pPrChange w:id="160" w:author="granix pacheco" w:date="2016-02-08T08:28:00Z">
          <w:pPr>
            <w:pStyle w:val="NormalWeb"/>
            <w:shd w:val="clear" w:color="auto" w:fill="FFFFFF"/>
            <w:spacing w:before="0" w:beforeAutospacing="0" w:after="160" w:afterAutospacing="0"/>
            <w:jc w:val="both"/>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jc w:val="both"/>
        <w:rPr>
          <w:b/>
          <w:sz w:val="32"/>
          <w:szCs w:val="32"/>
        </w:rPr>
      </w:pPr>
      <w:r w:rsidRPr="0068627D">
        <w:rPr>
          <w:b/>
          <w:sz w:val="32"/>
          <w:szCs w:val="32"/>
        </w:rPr>
        <w:t>Tabelas importantes</w:t>
      </w:r>
    </w:p>
    <w:p w14:paraId="18193DCA" w14:textId="77777777" w:rsidR="005A71A9" w:rsidRPr="00935953" w:rsidRDefault="005A71A9" w:rsidP="003636D9">
      <w:pPr>
        <w:pStyle w:val="NormalWeb"/>
        <w:shd w:val="clear" w:color="auto" w:fill="FFFFFF"/>
        <w:spacing w:before="0" w:beforeAutospacing="0" w:after="30" w:afterAutospacing="0"/>
        <w:ind w:left="720"/>
        <w:jc w:val="both"/>
        <w:rPr>
          <w:ins w:id="161" w:author="granix pacheco" w:date="2016-02-08T08:37:00Z"/>
          <w:szCs w:val="36"/>
        </w:rPr>
      </w:pPr>
    </w:p>
    <w:p w14:paraId="3A39D3C4" w14:textId="21C68FBA" w:rsidR="00A06F35" w:rsidRDefault="002146AC">
      <w:pPr>
        <w:pStyle w:val="NormalWeb"/>
        <w:numPr>
          <w:ilvl w:val="2"/>
          <w:numId w:val="125"/>
        </w:numPr>
        <w:shd w:val="clear" w:color="auto" w:fill="FFFFFF"/>
        <w:spacing w:before="0" w:beforeAutospacing="0" w:after="30" w:afterAutospacing="0"/>
        <w:jc w:val="both"/>
        <w:rPr>
          <w:b/>
          <w:sz w:val="28"/>
          <w:szCs w:val="28"/>
        </w:rPr>
        <w:pPrChange w:id="162" w:author="Mateus Berardo de Souza Terra" w:date="2016-02-08T22:30:00Z">
          <w:pPr>
            <w:pStyle w:val="NormalWeb"/>
            <w:shd w:val="clear" w:color="auto" w:fill="FFFFFF"/>
            <w:spacing w:before="0" w:beforeAutospacing="0" w:after="160" w:afterAutospacing="0"/>
            <w:jc w:val="both"/>
          </w:pPr>
        </w:pPrChange>
      </w:pPr>
      <w:ins w:id="163" w:author="granix pacheco" w:date="2016-02-08T08:59:00Z">
        <w:r w:rsidRPr="0068627D">
          <w:rPr>
            <w:b/>
            <w:sz w:val="28"/>
            <w:szCs w:val="28"/>
            <w:rPrChange w:id="164" w:author="Mateus Berardo de Souza Terra" w:date="2016-02-08T20:05:00Z">
              <w:rPr>
                <w:b/>
                <w:sz w:val="36"/>
                <w:szCs w:val="36"/>
                <w:u w:val="single"/>
              </w:rPr>
            </w:rPrChange>
          </w:rPr>
          <w:t xml:space="preserve">Valor </w:t>
        </w:r>
      </w:ins>
      <w:ins w:id="165" w:author="granix pacheco" w:date="2016-02-08T11:31:00Z">
        <w:r w:rsidR="0017119E" w:rsidRPr="0068627D">
          <w:rPr>
            <w:b/>
            <w:sz w:val="28"/>
            <w:szCs w:val="28"/>
            <w:rPrChange w:id="166" w:author="Mateus Berardo de Souza Terra" w:date="2016-02-08T20:05:00Z">
              <w:rPr>
                <w:b/>
                <w:sz w:val="32"/>
                <w:szCs w:val="32"/>
                <w:u w:val="single"/>
              </w:rPr>
            </w:rPrChange>
          </w:rPr>
          <w:t xml:space="preserve">de </w:t>
        </w:r>
      </w:ins>
      <w:ins w:id="167" w:author="granix pacheco" w:date="2016-02-08T08:59:00Z">
        <w:r w:rsidRPr="0068627D">
          <w:rPr>
            <w:b/>
            <w:sz w:val="28"/>
            <w:szCs w:val="28"/>
            <w:rPrChange w:id="168" w:author="Mateus Berardo de Souza Terra" w:date="2016-02-08T20:05:00Z">
              <w:rPr>
                <w:b/>
                <w:sz w:val="36"/>
                <w:szCs w:val="36"/>
                <w:u w:val="single"/>
              </w:rPr>
            </w:rPrChange>
          </w:rPr>
          <w:t>resistores:</w:t>
        </w:r>
      </w:ins>
    </w:p>
    <w:p w14:paraId="3FC2731A" w14:textId="77777777" w:rsidR="0068627D" w:rsidRPr="00935953" w:rsidRDefault="0068627D" w:rsidP="0068627D">
      <w:pPr>
        <w:pStyle w:val="NormalWeb"/>
        <w:shd w:val="clear" w:color="auto" w:fill="FFFFFF"/>
        <w:spacing w:before="0" w:beforeAutospacing="0" w:after="30" w:afterAutospacing="0"/>
        <w:ind w:left="1890"/>
        <w:jc w:val="both"/>
        <w:rPr>
          <w:ins w:id="169" w:author="granix pacheco" w:date="2016-02-08T08:59:00Z"/>
          <w:szCs w:val="28"/>
          <w:rPrChange w:id="170" w:author="Mateus Berardo de Souza Terra" w:date="2016-02-08T20:05:00Z">
            <w:rPr>
              <w:ins w:id="171" w:author="granix pacheco" w:date="2016-02-08T08:59:00Z"/>
              <w:b/>
              <w:sz w:val="36"/>
              <w:szCs w:val="36"/>
              <w:u w:val="single"/>
            </w:rPr>
          </w:rPrChange>
        </w:rPr>
      </w:pPr>
    </w:p>
    <w:p w14:paraId="59849FE5" w14:textId="7F4CB3A5" w:rsidR="0068627D" w:rsidRDefault="00F03805" w:rsidP="00126321">
      <w:pPr>
        <w:pStyle w:val="NormalWeb"/>
        <w:shd w:val="clear" w:color="auto" w:fill="FFFFFF"/>
        <w:spacing w:before="0" w:beforeAutospacing="0" w:after="30" w:afterAutospacing="0"/>
        <w:ind w:firstLine="720"/>
        <w:jc w:val="both"/>
      </w:pPr>
      <w:ins w:id="172" w:author="granix pacheco" w:date="2016-02-08T09:51:00Z">
        <w:r w:rsidRPr="003636D9">
          <w:t>A unidade de medida de resistência é o ohm</w:t>
        </w:r>
      </w:ins>
      <w:ins w:id="173" w:author="granix pacheco" w:date="2016-02-08T09:53:00Z">
        <w:r w:rsidR="0070445C" w:rsidRPr="003636D9">
          <w:t>, representado pelo símbolo grego Ômega</w:t>
        </w:r>
      </w:ins>
      <w:ins w:id="174" w:author="granix pacheco" w:date="2016-02-08T09:51:00Z">
        <w:r w:rsidRPr="003636D9">
          <w:t>.</w:t>
        </w:r>
      </w:ins>
      <w:ins w:id="175" w:author="granix pacheco" w:date="2016-02-08T09:52:00Z">
        <w:r w:rsidRPr="003636D9">
          <w:t xml:space="preserve"> Para saber a resistência de um resistor basta </w:t>
        </w:r>
      </w:ins>
      <w:ins w:id="176" w:author="granix pacheco" w:date="2016-02-08T09:54:00Z">
        <w:r w:rsidR="0070445C" w:rsidRPr="003636D9">
          <w:t>ler as duas primeiras faixas e multiplicar esse valor pela terceira. A quarta mostra a tolerância do resistor</w:t>
        </w:r>
      </w:ins>
      <w:r w:rsidR="0068627D">
        <w:t>,</w:t>
      </w:r>
      <w:ins w:id="177" w:author="granix pacheco" w:date="2016-02-08T10:05:00Z">
        <w:r w:rsidR="00FA772E" w:rsidRPr="003636D9">
          <w:t xml:space="preserve"> que </w:t>
        </w:r>
      </w:ins>
      <w:ins w:id="178" w:author="granix pacheco" w:date="2016-02-08T10:06:00Z">
        <w:r w:rsidR="00FA772E" w:rsidRPr="003636D9">
          <w:t>é o valor de sua variação em relação ao valor nominal</w:t>
        </w:r>
      </w:ins>
      <w:ins w:id="179" w:author="granix pacheco" w:date="2016-02-08T09:54:00Z">
        <w:r w:rsidR="0070445C" w:rsidRPr="003636D9">
          <w:t>.</w:t>
        </w:r>
      </w:ins>
      <w:ins w:id="180" w:author="granix pacheco" w:date="2016-02-08T12:24:00Z">
        <w:r w:rsidR="001C7BBA" w:rsidRPr="003636D9">
          <w:t xml:space="preserve"> Alguns resistores </w:t>
        </w:r>
      </w:ins>
      <w:ins w:id="181" w:author="granix pacheco" w:date="2016-02-08T12:25:00Z">
        <w:r w:rsidR="001C7BBA" w:rsidRPr="003636D9">
          <w:t>possuem 5 cores, sendo a quarta o multiplicador e a quinta a tolerância.</w:t>
        </w:r>
      </w:ins>
    </w:p>
    <w:p w14:paraId="3996EDEE" w14:textId="77777777" w:rsidR="0068627D" w:rsidRPr="003636D9" w:rsidRDefault="0068627D" w:rsidP="0068627D">
      <w:pPr>
        <w:pStyle w:val="NormalWeb"/>
        <w:shd w:val="clear" w:color="auto" w:fill="FFFFFF"/>
        <w:spacing w:before="0" w:beforeAutospacing="0" w:after="30" w:afterAutospacing="0"/>
        <w:ind w:firstLine="720"/>
        <w:jc w:val="both"/>
        <w:rPr>
          <w:ins w:id="182"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ind w:left="720"/>
        <w:jc w:val="both"/>
        <w:pPrChange w:id="183" w:author="granix pacheco" w:date="2016-02-08T09:51:00Z">
          <w:pPr>
            <w:pStyle w:val="NormalWeb"/>
            <w:shd w:val="clear" w:color="auto" w:fill="FFFFFF"/>
            <w:spacing w:before="0" w:beforeAutospacing="0" w:after="160" w:afterAutospacing="0"/>
            <w:jc w:val="both"/>
          </w:pPr>
        </w:pPrChange>
      </w:pPr>
      <w:ins w:id="184" w:author="granix pacheco" w:date="2016-02-08T09:55:00Z">
        <w:r w:rsidRPr="003636D9">
          <w:rPr>
            <w:noProof/>
            <w:lang w:eastAsia="pt-BR"/>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3921BE" w14:textId="1D3855D3" w:rsidR="00734E21" w:rsidRDefault="00734E21" w:rsidP="003636D9">
      <w:pPr>
        <w:pStyle w:val="NormalWeb"/>
        <w:shd w:val="clear" w:color="auto" w:fill="FFFFFF"/>
        <w:spacing w:before="0" w:beforeAutospacing="0" w:after="30" w:afterAutospacing="0"/>
        <w:ind w:left="720"/>
        <w:jc w:val="both"/>
      </w:pPr>
    </w:p>
    <w:p w14:paraId="154148C9" w14:textId="77777777" w:rsidR="00734E21" w:rsidRPr="003636D9" w:rsidRDefault="00734E21" w:rsidP="003636D9">
      <w:pPr>
        <w:pStyle w:val="NormalWeb"/>
        <w:shd w:val="clear" w:color="auto" w:fill="FFFFFF"/>
        <w:spacing w:before="0" w:beforeAutospacing="0" w:after="30" w:afterAutospacing="0"/>
        <w:ind w:left="720"/>
        <w:jc w:val="both"/>
        <w:rPr>
          <w:ins w:id="185"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186" w:author="granix pacheco" w:date="2016-02-08T09:56:00Z"/>
        </w:trPr>
        <w:tc>
          <w:tcPr>
            <w:tcW w:w="0" w:type="auto"/>
          </w:tcPr>
          <w:p w14:paraId="6D3AD77F" w14:textId="2C060379" w:rsidR="0070445C" w:rsidRPr="0010474F" w:rsidRDefault="0070445C">
            <w:pPr>
              <w:pStyle w:val="NormalWeb"/>
              <w:spacing w:before="0" w:beforeAutospacing="0" w:after="30" w:afterAutospacing="0"/>
              <w:jc w:val="both"/>
              <w:rPr>
                <w:ins w:id="187" w:author="granix pacheco" w:date="2016-02-08T09:56:00Z"/>
                <w:sz w:val="28"/>
                <w:szCs w:val="28"/>
              </w:rPr>
              <w:pPrChange w:id="188" w:author="Mateus Berardo de Souza Terra" w:date="2016-02-08T22:31:00Z">
                <w:pPr>
                  <w:pStyle w:val="NormalWeb"/>
                  <w:spacing w:before="0" w:beforeAutospacing="0" w:after="160" w:afterAutospacing="0"/>
                  <w:jc w:val="both"/>
                </w:pPr>
              </w:pPrChange>
            </w:pPr>
            <w:ins w:id="189"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jc w:val="both"/>
              <w:rPr>
                <w:ins w:id="190" w:author="granix pacheco" w:date="2016-02-08T09:56:00Z"/>
                <w:sz w:val="28"/>
                <w:szCs w:val="28"/>
              </w:rPr>
              <w:pPrChange w:id="191" w:author="Mateus Berardo de Souza Terra" w:date="2016-02-08T22:31:00Z">
                <w:pPr>
                  <w:pStyle w:val="NormalWeb"/>
                  <w:spacing w:before="0" w:beforeAutospacing="0" w:after="160" w:afterAutospacing="0"/>
                  <w:jc w:val="both"/>
                </w:pPr>
              </w:pPrChange>
            </w:pPr>
            <w:ins w:id="192"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jc w:val="both"/>
              <w:rPr>
                <w:ins w:id="193" w:author="granix pacheco" w:date="2016-02-08T09:56:00Z"/>
                <w:sz w:val="28"/>
                <w:szCs w:val="28"/>
              </w:rPr>
              <w:pPrChange w:id="194" w:author="Mateus Berardo de Souza Terra" w:date="2016-02-08T22:31:00Z">
                <w:pPr>
                  <w:pStyle w:val="NormalWeb"/>
                  <w:spacing w:before="0" w:beforeAutospacing="0" w:after="160" w:afterAutospacing="0"/>
                  <w:jc w:val="both"/>
                </w:pPr>
              </w:pPrChange>
            </w:pPr>
            <w:ins w:id="195"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jc w:val="both"/>
              <w:rPr>
                <w:ins w:id="196" w:author="granix pacheco" w:date="2016-02-08T10:01:00Z"/>
                <w:sz w:val="28"/>
                <w:szCs w:val="28"/>
              </w:rPr>
              <w:pPrChange w:id="197" w:author="Mateus Berardo de Souza Terra" w:date="2016-02-08T22:31:00Z">
                <w:pPr>
                  <w:pStyle w:val="NormalWeb"/>
                  <w:spacing w:before="0" w:beforeAutospacing="0" w:after="160" w:afterAutospacing="0"/>
                  <w:jc w:val="both"/>
                </w:pPr>
              </w:pPrChange>
            </w:pPr>
            <w:ins w:id="198"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jc w:val="both"/>
              <w:rPr>
                <w:ins w:id="199" w:author="granix pacheco" w:date="2016-02-08T09:56:00Z"/>
                <w:sz w:val="28"/>
                <w:szCs w:val="28"/>
              </w:rPr>
              <w:pPrChange w:id="200" w:author="Mateus Berardo de Souza Terra" w:date="2016-02-08T22:31:00Z">
                <w:pPr>
                  <w:pStyle w:val="NormalWeb"/>
                  <w:spacing w:before="0" w:beforeAutospacing="0" w:after="160" w:afterAutospacing="0"/>
                  <w:jc w:val="both"/>
                </w:pPr>
              </w:pPrChange>
            </w:pPr>
            <w:ins w:id="201" w:author="granix pacheco" w:date="2016-02-08T09:56:00Z">
              <w:r w:rsidRPr="0010474F">
                <w:rPr>
                  <w:sz w:val="28"/>
                  <w:szCs w:val="28"/>
                </w:rPr>
                <w:t>Tolerância</w:t>
              </w:r>
            </w:ins>
          </w:p>
        </w:tc>
      </w:tr>
      <w:tr w:rsidR="0070445C" w:rsidRPr="0010474F" w14:paraId="155231DB" w14:textId="77777777" w:rsidTr="0010474F">
        <w:trPr>
          <w:jc w:val="center"/>
          <w:ins w:id="202" w:author="granix pacheco" w:date="2016-02-08T10:01:00Z"/>
        </w:trPr>
        <w:tc>
          <w:tcPr>
            <w:tcW w:w="0" w:type="auto"/>
          </w:tcPr>
          <w:p w14:paraId="515A5B56" w14:textId="0DA04DEE" w:rsidR="0070445C" w:rsidRPr="0010474F" w:rsidRDefault="0070445C">
            <w:pPr>
              <w:pStyle w:val="NormalWeb"/>
              <w:spacing w:before="0" w:beforeAutospacing="0" w:after="30" w:afterAutospacing="0"/>
              <w:jc w:val="both"/>
              <w:rPr>
                <w:ins w:id="203" w:author="granix pacheco" w:date="2016-02-08T10:01:00Z"/>
                <w:sz w:val="28"/>
                <w:szCs w:val="28"/>
              </w:rPr>
              <w:pPrChange w:id="204" w:author="Mateus Berardo de Souza Terra" w:date="2016-02-08T22:31:00Z">
                <w:pPr>
                  <w:pStyle w:val="NormalWeb"/>
                  <w:spacing w:before="0" w:beforeAutospacing="0" w:after="160" w:afterAutospacing="0"/>
                  <w:jc w:val="both"/>
                </w:pPr>
              </w:pPrChange>
            </w:pPr>
            <w:ins w:id="205"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jc w:val="both"/>
              <w:rPr>
                <w:ins w:id="206" w:author="granix pacheco" w:date="2016-02-08T10:01:00Z"/>
                <w:sz w:val="28"/>
                <w:szCs w:val="28"/>
              </w:rPr>
              <w:pPrChange w:id="207" w:author="Mateus Berardo de Souza Terra" w:date="2016-02-08T22:31:00Z">
                <w:pPr>
                  <w:pStyle w:val="NormalWeb"/>
                  <w:spacing w:before="0" w:beforeAutospacing="0" w:after="160" w:afterAutospacing="0"/>
                  <w:jc w:val="both"/>
                </w:pPr>
              </w:pPrChange>
            </w:pPr>
            <w:ins w:id="208"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jc w:val="both"/>
              <w:rPr>
                <w:ins w:id="209" w:author="granix pacheco" w:date="2016-02-08T10:01:00Z"/>
                <w:sz w:val="28"/>
                <w:szCs w:val="28"/>
              </w:rPr>
              <w:pPrChange w:id="210" w:author="Mateus Berardo de Souza Terra" w:date="2016-02-08T22:31:00Z">
                <w:pPr>
                  <w:pStyle w:val="NormalWeb"/>
                  <w:spacing w:before="0" w:beforeAutospacing="0" w:after="160" w:afterAutospacing="0"/>
                  <w:jc w:val="both"/>
                </w:pPr>
              </w:pPrChange>
            </w:pPr>
            <w:ins w:id="211"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jc w:val="both"/>
              <w:rPr>
                <w:ins w:id="212" w:author="granix pacheco" w:date="2016-02-08T10:01:00Z"/>
                <w:sz w:val="28"/>
                <w:szCs w:val="28"/>
              </w:rPr>
              <w:pPrChange w:id="213" w:author="Mateus Berardo de Souza Terra" w:date="2016-02-08T22:31:00Z">
                <w:pPr>
                  <w:pStyle w:val="NormalWeb"/>
                  <w:spacing w:before="0" w:beforeAutospacing="0" w:after="160" w:afterAutospacing="0"/>
                  <w:jc w:val="both"/>
                </w:pPr>
              </w:pPrChange>
            </w:pPr>
            <w:ins w:id="214"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jc w:val="both"/>
              <w:rPr>
                <w:ins w:id="215" w:author="granix pacheco" w:date="2016-02-08T10:01:00Z"/>
                <w:sz w:val="28"/>
                <w:szCs w:val="28"/>
              </w:rPr>
              <w:pPrChange w:id="216" w:author="Mateus Berardo de Souza Terra" w:date="2016-02-08T22:31:00Z">
                <w:pPr>
                  <w:pStyle w:val="NormalWeb"/>
                  <w:spacing w:before="0" w:beforeAutospacing="0" w:after="160" w:afterAutospacing="0"/>
                  <w:jc w:val="both"/>
                </w:pPr>
              </w:pPrChange>
            </w:pPr>
            <w:ins w:id="217" w:author="granix pacheco" w:date="2016-02-08T10:04:00Z">
              <w:r w:rsidRPr="0010474F">
                <w:rPr>
                  <w:sz w:val="28"/>
                  <w:szCs w:val="28"/>
                </w:rPr>
                <w:t>10%</w:t>
              </w:r>
            </w:ins>
          </w:p>
        </w:tc>
      </w:tr>
      <w:tr w:rsidR="0070445C" w:rsidRPr="0010474F" w14:paraId="48118C94" w14:textId="77777777" w:rsidTr="0010474F">
        <w:trPr>
          <w:jc w:val="center"/>
          <w:ins w:id="218" w:author="granix pacheco" w:date="2016-02-08T09:56:00Z"/>
        </w:trPr>
        <w:tc>
          <w:tcPr>
            <w:tcW w:w="0" w:type="auto"/>
          </w:tcPr>
          <w:p w14:paraId="6EBA959A" w14:textId="1FF243F8" w:rsidR="0070445C" w:rsidRPr="0010474F" w:rsidRDefault="0070445C">
            <w:pPr>
              <w:pStyle w:val="NormalWeb"/>
              <w:spacing w:before="0" w:beforeAutospacing="0" w:after="30" w:afterAutospacing="0"/>
              <w:jc w:val="both"/>
              <w:rPr>
                <w:ins w:id="219" w:author="granix pacheco" w:date="2016-02-08T09:56:00Z"/>
                <w:sz w:val="28"/>
                <w:szCs w:val="28"/>
              </w:rPr>
              <w:pPrChange w:id="220" w:author="Mateus Berardo de Souza Terra" w:date="2016-02-08T22:31:00Z">
                <w:pPr>
                  <w:pStyle w:val="NormalWeb"/>
                  <w:spacing w:before="0" w:beforeAutospacing="0" w:after="160" w:afterAutospacing="0"/>
                  <w:jc w:val="both"/>
                </w:pPr>
              </w:pPrChange>
            </w:pPr>
            <w:ins w:id="221"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jc w:val="both"/>
              <w:rPr>
                <w:ins w:id="222" w:author="granix pacheco" w:date="2016-02-08T09:56:00Z"/>
                <w:sz w:val="28"/>
                <w:szCs w:val="28"/>
              </w:rPr>
              <w:pPrChange w:id="223" w:author="Mateus Berardo de Souza Terra" w:date="2016-02-08T22:31:00Z">
                <w:pPr>
                  <w:pStyle w:val="NormalWeb"/>
                  <w:spacing w:before="0" w:beforeAutospacing="0" w:after="160" w:afterAutospacing="0"/>
                  <w:jc w:val="both"/>
                </w:pPr>
              </w:pPrChange>
            </w:pPr>
            <w:ins w:id="224"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jc w:val="both"/>
              <w:rPr>
                <w:ins w:id="225" w:author="granix pacheco" w:date="2016-02-08T09:56:00Z"/>
                <w:sz w:val="28"/>
                <w:szCs w:val="28"/>
              </w:rPr>
              <w:pPrChange w:id="226" w:author="Mateus Berardo de Souza Terra" w:date="2016-02-08T22:31:00Z">
                <w:pPr>
                  <w:pStyle w:val="NormalWeb"/>
                  <w:spacing w:before="0" w:beforeAutospacing="0" w:after="160" w:afterAutospacing="0"/>
                  <w:jc w:val="both"/>
                </w:pPr>
              </w:pPrChange>
            </w:pPr>
            <w:ins w:id="227"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jc w:val="both"/>
              <w:rPr>
                <w:ins w:id="228" w:author="granix pacheco" w:date="2016-02-08T10:01:00Z"/>
                <w:sz w:val="28"/>
                <w:szCs w:val="28"/>
              </w:rPr>
              <w:pPrChange w:id="229" w:author="Mateus Berardo de Souza Terra" w:date="2016-02-08T22:31:00Z">
                <w:pPr>
                  <w:pStyle w:val="NormalWeb"/>
                  <w:spacing w:before="0" w:beforeAutospacing="0" w:after="160" w:afterAutospacing="0"/>
                  <w:jc w:val="both"/>
                </w:pPr>
              </w:pPrChange>
            </w:pPr>
            <w:ins w:id="230"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jc w:val="both"/>
              <w:rPr>
                <w:ins w:id="231" w:author="granix pacheco" w:date="2016-02-08T09:56:00Z"/>
                <w:sz w:val="28"/>
                <w:szCs w:val="28"/>
              </w:rPr>
              <w:pPrChange w:id="232" w:author="Mateus Berardo de Souza Terra" w:date="2016-02-08T22:31:00Z">
                <w:pPr>
                  <w:pStyle w:val="NormalWeb"/>
                  <w:spacing w:before="0" w:beforeAutospacing="0" w:after="160" w:afterAutospacing="0"/>
                  <w:jc w:val="both"/>
                </w:pPr>
              </w:pPrChange>
            </w:pPr>
            <w:ins w:id="233" w:author="granix pacheco" w:date="2016-02-08T10:04:00Z">
              <w:r w:rsidRPr="0010474F">
                <w:rPr>
                  <w:sz w:val="28"/>
                  <w:szCs w:val="28"/>
                </w:rPr>
                <w:t>5%</w:t>
              </w:r>
            </w:ins>
          </w:p>
        </w:tc>
      </w:tr>
      <w:tr w:rsidR="0070445C" w:rsidRPr="0010474F" w14:paraId="163158D9" w14:textId="77777777" w:rsidTr="0010474F">
        <w:trPr>
          <w:jc w:val="center"/>
          <w:ins w:id="234" w:author="granix pacheco" w:date="2016-02-08T09:56:00Z"/>
        </w:trPr>
        <w:tc>
          <w:tcPr>
            <w:tcW w:w="0" w:type="auto"/>
          </w:tcPr>
          <w:p w14:paraId="644AE6F9" w14:textId="2C263B51" w:rsidR="0070445C" w:rsidRPr="0010474F" w:rsidRDefault="0070445C">
            <w:pPr>
              <w:pStyle w:val="NormalWeb"/>
              <w:spacing w:before="0" w:beforeAutospacing="0" w:after="30" w:afterAutospacing="0"/>
              <w:jc w:val="both"/>
              <w:rPr>
                <w:ins w:id="235" w:author="granix pacheco" w:date="2016-02-08T09:56:00Z"/>
                <w:sz w:val="28"/>
                <w:szCs w:val="28"/>
              </w:rPr>
              <w:pPrChange w:id="236" w:author="Mateus Berardo de Souza Terra" w:date="2016-02-08T22:31:00Z">
                <w:pPr>
                  <w:pStyle w:val="NormalWeb"/>
                  <w:spacing w:before="0" w:beforeAutospacing="0" w:after="160" w:afterAutospacing="0"/>
                  <w:jc w:val="both"/>
                </w:pPr>
              </w:pPrChange>
            </w:pPr>
            <w:ins w:id="237"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jc w:val="both"/>
              <w:rPr>
                <w:ins w:id="238" w:author="granix pacheco" w:date="2016-02-08T09:56:00Z"/>
                <w:sz w:val="28"/>
                <w:szCs w:val="28"/>
              </w:rPr>
              <w:pPrChange w:id="239" w:author="Mateus Berardo de Souza Terra" w:date="2016-02-08T22:31:00Z">
                <w:pPr>
                  <w:pStyle w:val="NormalWeb"/>
                  <w:spacing w:before="0" w:beforeAutospacing="0" w:after="160" w:afterAutospacing="0"/>
                  <w:jc w:val="both"/>
                </w:pPr>
              </w:pPrChange>
            </w:pPr>
            <w:ins w:id="240"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jc w:val="both"/>
              <w:rPr>
                <w:ins w:id="241" w:author="granix pacheco" w:date="2016-02-08T09:56:00Z"/>
                <w:sz w:val="28"/>
                <w:szCs w:val="28"/>
              </w:rPr>
              <w:pPrChange w:id="242" w:author="Mateus Berardo de Souza Terra" w:date="2016-02-08T22:31:00Z">
                <w:pPr>
                  <w:pStyle w:val="NormalWeb"/>
                  <w:spacing w:before="0" w:beforeAutospacing="0" w:after="160" w:afterAutospacing="0"/>
                  <w:jc w:val="both"/>
                </w:pPr>
              </w:pPrChange>
            </w:pPr>
            <w:ins w:id="243"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jc w:val="both"/>
              <w:rPr>
                <w:ins w:id="244" w:author="granix pacheco" w:date="2016-02-08T10:01:00Z"/>
                <w:sz w:val="28"/>
                <w:szCs w:val="28"/>
              </w:rPr>
              <w:pPrChange w:id="245" w:author="Mateus Berardo de Souza Terra" w:date="2016-02-08T22:31:00Z">
                <w:pPr>
                  <w:pStyle w:val="NormalWeb"/>
                  <w:spacing w:before="0" w:beforeAutospacing="0" w:after="160" w:afterAutospacing="0"/>
                  <w:jc w:val="both"/>
                </w:pPr>
              </w:pPrChange>
            </w:pPr>
            <w:ins w:id="246"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jc w:val="both"/>
              <w:rPr>
                <w:ins w:id="247" w:author="granix pacheco" w:date="2016-02-08T09:56:00Z"/>
                <w:sz w:val="28"/>
                <w:szCs w:val="28"/>
              </w:rPr>
              <w:pPrChange w:id="248" w:author="Mateus Berardo de Souza Terra" w:date="2016-02-08T22:31:00Z">
                <w:pPr>
                  <w:pStyle w:val="NormalWeb"/>
                  <w:spacing w:before="0" w:beforeAutospacing="0" w:after="160" w:afterAutospacing="0"/>
                  <w:jc w:val="both"/>
                </w:pPr>
              </w:pPrChange>
            </w:pPr>
            <w:ins w:id="249" w:author="granix pacheco" w:date="2016-02-08T10:04:00Z">
              <w:r w:rsidRPr="0010474F">
                <w:rPr>
                  <w:sz w:val="28"/>
                  <w:szCs w:val="28"/>
                </w:rPr>
                <w:t>4%</w:t>
              </w:r>
            </w:ins>
          </w:p>
        </w:tc>
      </w:tr>
      <w:tr w:rsidR="0070445C" w:rsidRPr="0010474F" w14:paraId="46EC4489" w14:textId="77777777" w:rsidTr="0010474F">
        <w:trPr>
          <w:jc w:val="center"/>
          <w:ins w:id="250" w:author="granix pacheco" w:date="2016-02-08T09:56:00Z"/>
        </w:trPr>
        <w:tc>
          <w:tcPr>
            <w:tcW w:w="0" w:type="auto"/>
          </w:tcPr>
          <w:p w14:paraId="7E2A4249" w14:textId="51BE4B12" w:rsidR="0070445C" w:rsidRPr="0010474F" w:rsidRDefault="0070445C">
            <w:pPr>
              <w:pStyle w:val="NormalWeb"/>
              <w:spacing w:before="0" w:beforeAutospacing="0" w:after="30" w:afterAutospacing="0"/>
              <w:jc w:val="both"/>
              <w:rPr>
                <w:ins w:id="251" w:author="granix pacheco" w:date="2016-02-08T09:56:00Z"/>
                <w:sz w:val="28"/>
                <w:szCs w:val="28"/>
              </w:rPr>
              <w:pPrChange w:id="252" w:author="Mateus Berardo de Souza Terra" w:date="2016-02-08T22:31:00Z">
                <w:pPr>
                  <w:pStyle w:val="NormalWeb"/>
                  <w:spacing w:before="0" w:beforeAutospacing="0" w:after="160" w:afterAutospacing="0"/>
                  <w:jc w:val="both"/>
                </w:pPr>
              </w:pPrChange>
            </w:pPr>
            <w:ins w:id="253"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jc w:val="both"/>
              <w:rPr>
                <w:ins w:id="254" w:author="granix pacheco" w:date="2016-02-08T09:56:00Z"/>
                <w:sz w:val="28"/>
                <w:szCs w:val="28"/>
              </w:rPr>
              <w:pPrChange w:id="255" w:author="Mateus Berardo de Souza Terra" w:date="2016-02-08T22:31:00Z">
                <w:pPr>
                  <w:pStyle w:val="NormalWeb"/>
                  <w:spacing w:before="0" w:beforeAutospacing="0" w:after="160" w:afterAutospacing="0"/>
                  <w:jc w:val="both"/>
                </w:pPr>
              </w:pPrChange>
            </w:pPr>
            <w:ins w:id="256"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jc w:val="both"/>
              <w:rPr>
                <w:ins w:id="257" w:author="granix pacheco" w:date="2016-02-08T09:56:00Z"/>
                <w:sz w:val="28"/>
                <w:szCs w:val="28"/>
              </w:rPr>
              <w:pPrChange w:id="258" w:author="Mateus Berardo de Souza Terra" w:date="2016-02-08T22:31:00Z">
                <w:pPr>
                  <w:pStyle w:val="NormalWeb"/>
                  <w:spacing w:before="0" w:beforeAutospacing="0" w:after="160" w:afterAutospacing="0"/>
                  <w:jc w:val="both"/>
                </w:pPr>
              </w:pPrChange>
            </w:pPr>
            <w:ins w:id="259"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jc w:val="both"/>
              <w:rPr>
                <w:ins w:id="260" w:author="granix pacheco" w:date="2016-02-08T10:01:00Z"/>
                <w:sz w:val="28"/>
                <w:szCs w:val="28"/>
              </w:rPr>
              <w:pPrChange w:id="261" w:author="Mateus Berardo de Souza Terra" w:date="2016-02-08T22:31:00Z">
                <w:pPr>
                  <w:pStyle w:val="NormalWeb"/>
                  <w:spacing w:before="0" w:beforeAutospacing="0" w:after="160" w:afterAutospacing="0"/>
                  <w:jc w:val="both"/>
                </w:pPr>
              </w:pPrChange>
            </w:pPr>
            <w:ins w:id="262"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jc w:val="both"/>
              <w:rPr>
                <w:ins w:id="263" w:author="granix pacheco" w:date="2016-02-08T09:56:00Z"/>
                <w:sz w:val="28"/>
                <w:szCs w:val="28"/>
              </w:rPr>
              <w:pPrChange w:id="264" w:author="Mateus Berardo de Souza Terra" w:date="2016-02-08T22:31:00Z">
                <w:pPr>
                  <w:pStyle w:val="NormalWeb"/>
                  <w:spacing w:before="0" w:beforeAutospacing="0" w:after="160" w:afterAutospacing="0"/>
                  <w:jc w:val="both"/>
                </w:pPr>
              </w:pPrChange>
            </w:pPr>
            <w:ins w:id="265" w:author="granix pacheco" w:date="2016-02-08T10:04:00Z">
              <w:r w:rsidRPr="0010474F">
                <w:rPr>
                  <w:sz w:val="28"/>
                  <w:szCs w:val="28"/>
                </w:rPr>
                <w:t>3%</w:t>
              </w:r>
            </w:ins>
          </w:p>
        </w:tc>
      </w:tr>
      <w:tr w:rsidR="0070445C" w:rsidRPr="0010474F" w14:paraId="3EA9F942" w14:textId="77777777" w:rsidTr="0010474F">
        <w:trPr>
          <w:jc w:val="center"/>
          <w:ins w:id="266" w:author="granix pacheco" w:date="2016-02-08T09:56:00Z"/>
        </w:trPr>
        <w:tc>
          <w:tcPr>
            <w:tcW w:w="0" w:type="auto"/>
          </w:tcPr>
          <w:p w14:paraId="710E2318" w14:textId="0C52D7AB" w:rsidR="0070445C" w:rsidRPr="0010474F" w:rsidRDefault="0070445C">
            <w:pPr>
              <w:pStyle w:val="NormalWeb"/>
              <w:spacing w:before="0" w:beforeAutospacing="0" w:after="30" w:afterAutospacing="0"/>
              <w:jc w:val="both"/>
              <w:rPr>
                <w:ins w:id="267" w:author="granix pacheco" w:date="2016-02-08T09:56:00Z"/>
                <w:sz w:val="28"/>
                <w:szCs w:val="28"/>
              </w:rPr>
              <w:pPrChange w:id="268" w:author="Mateus Berardo de Souza Terra" w:date="2016-02-08T22:31:00Z">
                <w:pPr>
                  <w:pStyle w:val="NormalWeb"/>
                  <w:spacing w:before="0" w:beforeAutospacing="0" w:after="160" w:afterAutospacing="0"/>
                  <w:jc w:val="both"/>
                </w:pPr>
              </w:pPrChange>
            </w:pPr>
            <w:ins w:id="269"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jc w:val="both"/>
              <w:rPr>
                <w:ins w:id="270" w:author="granix pacheco" w:date="2016-02-08T09:56:00Z"/>
                <w:sz w:val="28"/>
                <w:szCs w:val="28"/>
              </w:rPr>
              <w:pPrChange w:id="271" w:author="Mateus Berardo de Souza Terra" w:date="2016-02-08T22:31:00Z">
                <w:pPr>
                  <w:pStyle w:val="NormalWeb"/>
                  <w:spacing w:before="0" w:beforeAutospacing="0" w:after="160" w:afterAutospacing="0"/>
                  <w:jc w:val="both"/>
                </w:pPr>
              </w:pPrChange>
            </w:pPr>
            <w:ins w:id="272"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jc w:val="both"/>
              <w:rPr>
                <w:ins w:id="273" w:author="granix pacheco" w:date="2016-02-08T09:56:00Z"/>
                <w:sz w:val="28"/>
                <w:szCs w:val="28"/>
              </w:rPr>
              <w:pPrChange w:id="274" w:author="Mateus Berardo de Souza Terra" w:date="2016-02-08T22:31:00Z">
                <w:pPr>
                  <w:pStyle w:val="NormalWeb"/>
                  <w:spacing w:before="0" w:beforeAutospacing="0" w:after="160" w:afterAutospacing="0"/>
                  <w:jc w:val="both"/>
                </w:pPr>
              </w:pPrChange>
            </w:pPr>
            <w:ins w:id="275" w:author="granix pacheco" w:date="2016-02-08T10:02:00Z">
              <w:r w:rsidRPr="0010474F">
                <w:rPr>
                  <w:sz w:val="28"/>
                  <w:szCs w:val="28"/>
                </w:rPr>
                <w:t>1</w:t>
              </w:r>
            </w:ins>
            <w:ins w:id="276" w:author="granix pacheco" w:date="2016-02-08T10:03:00Z">
              <w:r w:rsidR="00892EE5" w:rsidRPr="0010474F">
                <w:rPr>
                  <w:sz w:val="28"/>
                  <w:szCs w:val="28"/>
                </w:rPr>
                <w:t>.</w:t>
              </w:r>
            </w:ins>
            <w:ins w:id="277"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jc w:val="both"/>
              <w:rPr>
                <w:ins w:id="278" w:author="granix pacheco" w:date="2016-02-08T10:01:00Z"/>
                <w:sz w:val="28"/>
                <w:szCs w:val="28"/>
              </w:rPr>
              <w:pPrChange w:id="279" w:author="Mateus Berardo de Souza Terra" w:date="2016-02-08T22:31:00Z">
                <w:pPr>
                  <w:pStyle w:val="NormalWeb"/>
                  <w:spacing w:before="0" w:beforeAutospacing="0" w:after="160" w:afterAutospacing="0"/>
                  <w:jc w:val="both"/>
                </w:pPr>
              </w:pPrChange>
            </w:pPr>
            <w:ins w:id="280"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jc w:val="both"/>
              <w:rPr>
                <w:ins w:id="281" w:author="granix pacheco" w:date="2016-02-08T09:56:00Z"/>
                <w:sz w:val="28"/>
                <w:szCs w:val="28"/>
              </w:rPr>
              <w:pPrChange w:id="282" w:author="Mateus Berardo de Souza Terra" w:date="2016-02-08T22:31:00Z">
                <w:pPr>
                  <w:pStyle w:val="NormalWeb"/>
                  <w:spacing w:before="0" w:beforeAutospacing="0" w:after="160" w:afterAutospacing="0"/>
                  <w:jc w:val="both"/>
                </w:pPr>
              </w:pPrChange>
            </w:pPr>
            <w:ins w:id="283" w:author="granix pacheco" w:date="2016-02-08T10:04:00Z">
              <w:r w:rsidRPr="0010474F">
                <w:rPr>
                  <w:sz w:val="28"/>
                  <w:szCs w:val="28"/>
                </w:rPr>
                <w:t>2%</w:t>
              </w:r>
            </w:ins>
          </w:p>
        </w:tc>
      </w:tr>
      <w:tr w:rsidR="0070445C" w:rsidRPr="0010474F" w14:paraId="70D378A2" w14:textId="77777777" w:rsidTr="0010474F">
        <w:trPr>
          <w:jc w:val="center"/>
          <w:ins w:id="284" w:author="granix pacheco" w:date="2016-02-08T09:56:00Z"/>
        </w:trPr>
        <w:tc>
          <w:tcPr>
            <w:tcW w:w="0" w:type="auto"/>
          </w:tcPr>
          <w:p w14:paraId="19CC3212" w14:textId="612884B3" w:rsidR="0070445C" w:rsidRPr="0010474F" w:rsidRDefault="0070445C">
            <w:pPr>
              <w:pStyle w:val="NormalWeb"/>
              <w:spacing w:before="0" w:beforeAutospacing="0" w:after="30" w:afterAutospacing="0"/>
              <w:jc w:val="both"/>
              <w:rPr>
                <w:ins w:id="285" w:author="granix pacheco" w:date="2016-02-08T09:56:00Z"/>
                <w:sz w:val="28"/>
                <w:szCs w:val="28"/>
              </w:rPr>
              <w:pPrChange w:id="286" w:author="Mateus Berardo de Souza Terra" w:date="2016-02-08T22:31:00Z">
                <w:pPr>
                  <w:pStyle w:val="NormalWeb"/>
                  <w:spacing w:before="0" w:beforeAutospacing="0" w:after="160" w:afterAutospacing="0"/>
                  <w:jc w:val="both"/>
                </w:pPr>
              </w:pPrChange>
            </w:pPr>
            <w:ins w:id="287"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jc w:val="both"/>
              <w:rPr>
                <w:ins w:id="288" w:author="granix pacheco" w:date="2016-02-08T09:56:00Z"/>
                <w:sz w:val="28"/>
                <w:szCs w:val="28"/>
              </w:rPr>
              <w:pPrChange w:id="289" w:author="Mateus Berardo de Souza Terra" w:date="2016-02-08T22:31:00Z">
                <w:pPr>
                  <w:pStyle w:val="NormalWeb"/>
                  <w:spacing w:before="0" w:beforeAutospacing="0" w:after="160" w:afterAutospacing="0"/>
                  <w:jc w:val="both"/>
                </w:pPr>
              </w:pPrChange>
            </w:pPr>
            <w:ins w:id="290"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jc w:val="both"/>
              <w:rPr>
                <w:ins w:id="291" w:author="granix pacheco" w:date="2016-02-08T09:56:00Z"/>
                <w:sz w:val="28"/>
                <w:szCs w:val="28"/>
              </w:rPr>
              <w:pPrChange w:id="292" w:author="Mateus Berardo de Souza Terra" w:date="2016-02-08T22:31:00Z">
                <w:pPr>
                  <w:pStyle w:val="NormalWeb"/>
                  <w:spacing w:before="0" w:beforeAutospacing="0" w:after="160" w:afterAutospacing="0"/>
                  <w:jc w:val="both"/>
                </w:pPr>
              </w:pPrChange>
            </w:pPr>
            <w:ins w:id="293" w:author="granix pacheco" w:date="2016-02-08T10:02:00Z">
              <w:r w:rsidRPr="0010474F">
                <w:rPr>
                  <w:sz w:val="28"/>
                  <w:szCs w:val="28"/>
                </w:rPr>
                <w:t>10</w:t>
              </w:r>
            </w:ins>
            <w:ins w:id="294" w:author="granix pacheco" w:date="2016-02-08T10:03:00Z">
              <w:r w:rsidR="00892EE5" w:rsidRPr="0010474F">
                <w:rPr>
                  <w:sz w:val="28"/>
                  <w:szCs w:val="28"/>
                </w:rPr>
                <w:t>.</w:t>
              </w:r>
            </w:ins>
            <w:ins w:id="295"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jc w:val="both"/>
              <w:rPr>
                <w:ins w:id="296" w:author="granix pacheco" w:date="2016-02-08T10:01:00Z"/>
                <w:sz w:val="28"/>
                <w:szCs w:val="28"/>
              </w:rPr>
              <w:pPrChange w:id="297" w:author="Mateus Berardo de Souza Terra" w:date="2016-02-08T22:31:00Z">
                <w:pPr>
                  <w:pStyle w:val="NormalWeb"/>
                  <w:spacing w:before="0" w:beforeAutospacing="0" w:after="160" w:afterAutospacing="0"/>
                  <w:jc w:val="both"/>
                </w:pPr>
              </w:pPrChange>
            </w:pPr>
            <w:ins w:id="298"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jc w:val="both"/>
              <w:rPr>
                <w:ins w:id="299" w:author="granix pacheco" w:date="2016-02-08T09:56:00Z"/>
                <w:sz w:val="28"/>
                <w:szCs w:val="28"/>
              </w:rPr>
              <w:pPrChange w:id="300" w:author="Mateus Berardo de Souza Terra" w:date="2016-02-08T22:31:00Z">
                <w:pPr>
                  <w:pStyle w:val="NormalWeb"/>
                  <w:spacing w:before="0" w:beforeAutospacing="0" w:after="160" w:afterAutospacing="0"/>
                  <w:jc w:val="both"/>
                </w:pPr>
              </w:pPrChange>
            </w:pPr>
            <w:ins w:id="301" w:author="granix pacheco" w:date="2016-02-08T10:04:00Z">
              <w:r w:rsidRPr="0010474F">
                <w:rPr>
                  <w:sz w:val="28"/>
                  <w:szCs w:val="28"/>
                </w:rPr>
                <w:t>1%</w:t>
              </w:r>
            </w:ins>
          </w:p>
        </w:tc>
      </w:tr>
      <w:tr w:rsidR="0070445C" w:rsidRPr="0010474F" w14:paraId="6B57D16F" w14:textId="77777777" w:rsidTr="0010474F">
        <w:trPr>
          <w:jc w:val="center"/>
          <w:ins w:id="302" w:author="granix pacheco" w:date="2016-02-08T09:56:00Z"/>
        </w:trPr>
        <w:tc>
          <w:tcPr>
            <w:tcW w:w="0" w:type="auto"/>
          </w:tcPr>
          <w:p w14:paraId="7BC7DF80" w14:textId="6A77AF1A" w:rsidR="0070445C" w:rsidRPr="0010474F" w:rsidRDefault="0070445C">
            <w:pPr>
              <w:pStyle w:val="NormalWeb"/>
              <w:spacing w:before="0" w:beforeAutospacing="0" w:after="30" w:afterAutospacing="0"/>
              <w:jc w:val="both"/>
              <w:rPr>
                <w:ins w:id="303" w:author="granix pacheco" w:date="2016-02-08T09:56:00Z"/>
                <w:sz w:val="28"/>
                <w:szCs w:val="28"/>
              </w:rPr>
              <w:pPrChange w:id="304" w:author="Mateus Berardo de Souza Terra" w:date="2016-02-08T22:31:00Z">
                <w:pPr>
                  <w:pStyle w:val="NormalWeb"/>
                  <w:spacing w:before="0" w:beforeAutospacing="0" w:after="160" w:afterAutospacing="0"/>
                  <w:jc w:val="both"/>
                </w:pPr>
              </w:pPrChange>
            </w:pPr>
            <w:ins w:id="305"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jc w:val="both"/>
              <w:rPr>
                <w:ins w:id="306" w:author="granix pacheco" w:date="2016-02-08T09:56:00Z"/>
                <w:sz w:val="28"/>
                <w:szCs w:val="28"/>
              </w:rPr>
              <w:pPrChange w:id="307" w:author="Mateus Berardo de Souza Terra" w:date="2016-02-08T22:31:00Z">
                <w:pPr>
                  <w:pStyle w:val="NormalWeb"/>
                  <w:spacing w:before="0" w:beforeAutospacing="0" w:after="160" w:afterAutospacing="0"/>
                  <w:jc w:val="both"/>
                </w:pPr>
              </w:pPrChange>
            </w:pPr>
            <w:ins w:id="308"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jc w:val="both"/>
              <w:rPr>
                <w:ins w:id="309" w:author="granix pacheco" w:date="2016-02-08T09:56:00Z"/>
                <w:sz w:val="28"/>
                <w:szCs w:val="28"/>
              </w:rPr>
              <w:pPrChange w:id="310" w:author="Mateus Berardo de Souza Terra" w:date="2016-02-08T22:31:00Z">
                <w:pPr>
                  <w:pStyle w:val="NormalWeb"/>
                  <w:spacing w:before="0" w:beforeAutospacing="0" w:after="160" w:afterAutospacing="0"/>
                  <w:jc w:val="both"/>
                </w:pPr>
              </w:pPrChange>
            </w:pPr>
            <w:ins w:id="311"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jc w:val="both"/>
              <w:rPr>
                <w:ins w:id="312" w:author="granix pacheco" w:date="2016-02-08T10:01:00Z"/>
                <w:sz w:val="28"/>
                <w:szCs w:val="28"/>
              </w:rPr>
              <w:pPrChange w:id="313" w:author="Mateus Berardo de Souza Terra" w:date="2016-02-08T22:31:00Z">
                <w:pPr>
                  <w:pStyle w:val="NormalWeb"/>
                  <w:spacing w:before="0" w:beforeAutospacing="0" w:after="160" w:afterAutospacing="0"/>
                  <w:jc w:val="both"/>
                </w:pPr>
              </w:pPrChange>
            </w:pPr>
            <w:ins w:id="314"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jc w:val="both"/>
              <w:rPr>
                <w:ins w:id="315" w:author="granix pacheco" w:date="2016-02-08T09:56:00Z"/>
                <w:sz w:val="28"/>
                <w:szCs w:val="28"/>
              </w:rPr>
              <w:pPrChange w:id="316" w:author="Mateus Berardo de Souza Terra" w:date="2016-02-08T22:31:00Z">
                <w:pPr>
                  <w:pStyle w:val="NormalWeb"/>
                  <w:spacing w:before="0" w:beforeAutospacing="0" w:after="160" w:afterAutospacing="0"/>
                  <w:jc w:val="both"/>
                </w:pPr>
              </w:pPrChange>
            </w:pPr>
            <w:ins w:id="317" w:author="granix pacheco" w:date="2016-02-08T10:07:00Z">
              <w:r w:rsidRPr="0010474F">
                <w:rPr>
                  <w:sz w:val="28"/>
                  <w:szCs w:val="28"/>
                </w:rPr>
                <w:t>-</w:t>
              </w:r>
            </w:ins>
          </w:p>
        </w:tc>
      </w:tr>
      <w:tr w:rsidR="0070445C" w:rsidRPr="0010474F" w14:paraId="0A6C8C92" w14:textId="77777777" w:rsidTr="0010474F">
        <w:trPr>
          <w:jc w:val="center"/>
          <w:ins w:id="318" w:author="granix pacheco" w:date="2016-02-08T09:56:00Z"/>
        </w:trPr>
        <w:tc>
          <w:tcPr>
            <w:tcW w:w="0" w:type="auto"/>
          </w:tcPr>
          <w:p w14:paraId="230A75FA" w14:textId="0C855DC0" w:rsidR="0070445C" w:rsidRPr="0010474F" w:rsidRDefault="0070445C">
            <w:pPr>
              <w:pStyle w:val="NormalWeb"/>
              <w:spacing w:before="0" w:beforeAutospacing="0" w:after="30" w:afterAutospacing="0"/>
              <w:jc w:val="both"/>
              <w:rPr>
                <w:ins w:id="319" w:author="granix pacheco" w:date="2016-02-08T09:56:00Z"/>
                <w:sz w:val="28"/>
                <w:szCs w:val="28"/>
              </w:rPr>
              <w:pPrChange w:id="320" w:author="Mateus Berardo de Souza Terra" w:date="2016-02-08T22:31:00Z">
                <w:pPr>
                  <w:pStyle w:val="NormalWeb"/>
                  <w:spacing w:before="0" w:beforeAutospacing="0" w:after="160" w:afterAutospacing="0"/>
                  <w:jc w:val="both"/>
                </w:pPr>
              </w:pPrChange>
            </w:pPr>
            <w:ins w:id="321"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jc w:val="both"/>
              <w:rPr>
                <w:ins w:id="322" w:author="granix pacheco" w:date="2016-02-08T09:56:00Z"/>
                <w:sz w:val="28"/>
                <w:szCs w:val="28"/>
              </w:rPr>
              <w:pPrChange w:id="323" w:author="Mateus Berardo de Souza Terra" w:date="2016-02-08T22:31:00Z">
                <w:pPr>
                  <w:pStyle w:val="NormalWeb"/>
                  <w:spacing w:before="0" w:beforeAutospacing="0" w:after="160" w:afterAutospacing="0"/>
                  <w:jc w:val="both"/>
                </w:pPr>
              </w:pPrChange>
            </w:pPr>
            <w:ins w:id="324"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jc w:val="both"/>
              <w:rPr>
                <w:ins w:id="325" w:author="granix pacheco" w:date="2016-02-08T09:56:00Z"/>
                <w:sz w:val="28"/>
                <w:szCs w:val="28"/>
              </w:rPr>
              <w:pPrChange w:id="326" w:author="Mateus Berardo de Souza Terra" w:date="2016-02-08T22:31:00Z">
                <w:pPr>
                  <w:pStyle w:val="NormalWeb"/>
                  <w:spacing w:before="0" w:beforeAutospacing="0" w:after="160" w:afterAutospacing="0"/>
                  <w:jc w:val="both"/>
                </w:pPr>
              </w:pPrChange>
            </w:pPr>
            <w:ins w:id="327" w:author="granix pacheco" w:date="2016-02-08T10:02:00Z">
              <w:r w:rsidRPr="0010474F">
                <w:rPr>
                  <w:sz w:val="28"/>
                  <w:szCs w:val="28"/>
                </w:rPr>
                <w:t>1000</w:t>
              </w:r>
            </w:ins>
            <w:ins w:id="328" w:author="granix pacheco" w:date="2016-02-08T10:03:00Z">
              <w:r w:rsidRPr="0010474F">
                <w:rPr>
                  <w:sz w:val="28"/>
                  <w:szCs w:val="28"/>
                </w:rPr>
                <w:t>.</w:t>
              </w:r>
            </w:ins>
            <w:ins w:id="329"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jc w:val="both"/>
              <w:rPr>
                <w:ins w:id="330" w:author="granix pacheco" w:date="2016-02-08T10:01:00Z"/>
                <w:sz w:val="28"/>
                <w:szCs w:val="28"/>
              </w:rPr>
              <w:pPrChange w:id="331" w:author="Mateus Berardo de Souza Terra" w:date="2016-02-08T22:31:00Z">
                <w:pPr>
                  <w:pStyle w:val="NormalWeb"/>
                  <w:spacing w:before="0" w:beforeAutospacing="0" w:after="160" w:afterAutospacing="0"/>
                  <w:jc w:val="both"/>
                </w:pPr>
              </w:pPrChange>
            </w:pPr>
            <w:ins w:id="332"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jc w:val="both"/>
              <w:rPr>
                <w:ins w:id="333" w:author="granix pacheco" w:date="2016-02-08T09:56:00Z"/>
                <w:sz w:val="28"/>
                <w:szCs w:val="28"/>
              </w:rPr>
              <w:pPrChange w:id="334" w:author="Mateus Berardo de Souza Terra" w:date="2016-02-08T22:31:00Z">
                <w:pPr>
                  <w:pStyle w:val="NormalWeb"/>
                  <w:spacing w:before="0" w:beforeAutospacing="0" w:after="160" w:afterAutospacing="0"/>
                  <w:jc w:val="both"/>
                </w:pPr>
              </w:pPrChange>
            </w:pPr>
            <w:ins w:id="335" w:author="granix pacheco" w:date="2016-02-08T10:07:00Z">
              <w:r w:rsidRPr="0010474F">
                <w:rPr>
                  <w:sz w:val="28"/>
                  <w:szCs w:val="28"/>
                </w:rPr>
                <w:t>-</w:t>
              </w:r>
            </w:ins>
          </w:p>
        </w:tc>
      </w:tr>
      <w:tr w:rsidR="0070445C" w:rsidRPr="0010474F" w14:paraId="259C0E32" w14:textId="77777777" w:rsidTr="0010474F">
        <w:trPr>
          <w:jc w:val="center"/>
          <w:ins w:id="336" w:author="granix pacheco" w:date="2016-02-08T09:56:00Z"/>
        </w:trPr>
        <w:tc>
          <w:tcPr>
            <w:tcW w:w="0" w:type="auto"/>
          </w:tcPr>
          <w:p w14:paraId="01596880" w14:textId="736A5867" w:rsidR="0070445C" w:rsidRPr="0010474F" w:rsidRDefault="0070445C">
            <w:pPr>
              <w:pStyle w:val="NormalWeb"/>
              <w:spacing w:before="0" w:beforeAutospacing="0" w:after="30" w:afterAutospacing="0"/>
              <w:jc w:val="both"/>
              <w:rPr>
                <w:ins w:id="337" w:author="granix pacheco" w:date="2016-02-08T09:56:00Z"/>
                <w:sz w:val="28"/>
                <w:szCs w:val="28"/>
              </w:rPr>
              <w:pPrChange w:id="338" w:author="Mateus Berardo de Souza Terra" w:date="2016-02-08T22:31:00Z">
                <w:pPr>
                  <w:pStyle w:val="NormalWeb"/>
                  <w:spacing w:before="0" w:beforeAutospacing="0" w:after="160" w:afterAutospacing="0"/>
                  <w:jc w:val="both"/>
                </w:pPr>
              </w:pPrChange>
            </w:pPr>
            <w:ins w:id="339"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jc w:val="both"/>
              <w:rPr>
                <w:ins w:id="340" w:author="granix pacheco" w:date="2016-02-08T09:56:00Z"/>
                <w:sz w:val="28"/>
                <w:szCs w:val="28"/>
              </w:rPr>
              <w:pPrChange w:id="341" w:author="Mateus Berardo de Souza Terra" w:date="2016-02-08T22:31:00Z">
                <w:pPr>
                  <w:pStyle w:val="NormalWeb"/>
                  <w:spacing w:before="0" w:beforeAutospacing="0" w:after="160" w:afterAutospacing="0"/>
                  <w:jc w:val="both"/>
                </w:pPr>
              </w:pPrChange>
            </w:pPr>
            <w:ins w:id="342"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jc w:val="both"/>
              <w:rPr>
                <w:ins w:id="343" w:author="granix pacheco" w:date="2016-02-08T09:56:00Z"/>
                <w:sz w:val="28"/>
                <w:szCs w:val="28"/>
              </w:rPr>
              <w:pPrChange w:id="344" w:author="Mateus Berardo de Souza Terra" w:date="2016-02-08T22:31:00Z">
                <w:pPr>
                  <w:pStyle w:val="NormalWeb"/>
                  <w:spacing w:before="0" w:beforeAutospacing="0" w:after="160" w:afterAutospacing="0"/>
                  <w:jc w:val="both"/>
                </w:pPr>
              </w:pPrChange>
            </w:pPr>
            <w:ins w:id="345"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jc w:val="both"/>
              <w:rPr>
                <w:ins w:id="346" w:author="granix pacheco" w:date="2016-02-08T10:01:00Z"/>
                <w:sz w:val="28"/>
                <w:szCs w:val="28"/>
              </w:rPr>
              <w:pPrChange w:id="347" w:author="Mateus Berardo de Souza Terra" w:date="2016-02-08T22:31:00Z">
                <w:pPr>
                  <w:pStyle w:val="NormalWeb"/>
                  <w:spacing w:before="0" w:beforeAutospacing="0" w:after="160" w:afterAutospacing="0"/>
                  <w:jc w:val="both"/>
                </w:pPr>
              </w:pPrChange>
            </w:pPr>
            <w:ins w:id="348"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jc w:val="both"/>
              <w:rPr>
                <w:ins w:id="349" w:author="granix pacheco" w:date="2016-02-08T09:56:00Z"/>
                <w:sz w:val="28"/>
                <w:szCs w:val="28"/>
              </w:rPr>
              <w:pPrChange w:id="350" w:author="Mateus Berardo de Souza Terra" w:date="2016-02-08T22:31:00Z">
                <w:pPr>
                  <w:pStyle w:val="NormalWeb"/>
                  <w:spacing w:before="0" w:beforeAutospacing="0" w:after="160" w:afterAutospacing="0"/>
                  <w:jc w:val="both"/>
                </w:pPr>
              </w:pPrChange>
            </w:pPr>
            <w:ins w:id="351" w:author="granix pacheco" w:date="2016-02-08T10:07:00Z">
              <w:r w:rsidRPr="0010474F">
                <w:rPr>
                  <w:sz w:val="28"/>
                  <w:szCs w:val="28"/>
                </w:rPr>
                <w:t>-</w:t>
              </w:r>
            </w:ins>
          </w:p>
        </w:tc>
      </w:tr>
      <w:tr w:rsidR="0070445C" w:rsidRPr="0010474F" w14:paraId="0F136FC9" w14:textId="77777777" w:rsidTr="0010474F">
        <w:trPr>
          <w:jc w:val="center"/>
          <w:ins w:id="352" w:author="granix pacheco" w:date="2016-02-08T09:56:00Z"/>
        </w:trPr>
        <w:tc>
          <w:tcPr>
            <w:tcW w:w="0" w:type="auto"/>
          </w:tcPr>
          <w:p w14:paraId="6ED9617D" w14:textId="51CE5676" w:rsidR="0070445C" w:rsidRPr="0010474F" w:rsidRDefault="0070445C">
            <w:pPr>
              <w:pStyle w:val="NormalWeb"/>
              <w:spacing w:before="0" w:beforeAutospacing="0" w:after="30" w:afterAutospacing="0"/>
              <w:jc w:val="both"/>
              <w:rPr>
                <w:ins w:id="353" w:author="granix pacheco" w:date="2016-02-08T09:56:00Z"/>
                <w:sz w:val="28"/>
                <w:szCs w:val="28"/>
              </w:rPr>
              <w:pPrChange w:id="354" w:author="Mateus Berardo de Souza Terra" w:date="2016-02-08T22:31:00Z">
                <w:pPr>
                  <w:pStyle w:val="NormalWeb"/>
                  <w:spacing w:before="0" w:beforeAutospacing="0" w:after="160" w:afterAutospacing="0"/>
                  <w:jc w:val="both"/>
                </w:pPr>
              </w:pPrChange>
            </w:pPr>
            <w:ins w:id="355"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jc w:val="both"/>
              <w:rPr>
                <w:ins w:id="356" w:author="granix pacheco" w:date="2016-02-08T09:56:00Z"/>
                <w:sz w:val="28"/>
                <w:szCs w:val="28"/>
              </w:rPr>
              <w:pPrChange w:id="357" w:author="Mateus Berardo de Souza Terra" w:date="2016-02-08T22:31:00Z">
                <w:pPr>
                  <w:pStyle w:val="NormalWeb"/>
                  <w:spacing w:before="0" w:beforeAutospacing="0" w:after="160" w:afterAutospacing="0"/>
                  <w:jc w:val="both"/>
                </w:pPr>
              </w:pPrChange>
            </w:pPr>
            <w:ins w:id="358"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jc w:val="both"/>
              <w:rPr>
                <w:ins w:id="359" w:author="granix pacheco" w:date="2016-02-08T09:56:00Z"/>
                <w:sz w:val="28"/>
                <w:szCs w:val="28"/>
              </w:rPr>
              <w:pPrChange w:id="360" w:author="Mateus Berardo de Souza Terra" w:date="2016-02-08T22:31:00Z">
                <w:pPr>
                  <w:pStyle w:val="NormalWeb"/>
                  <w:spacing w:before="0" w:beforeAutospacing="0" w:after="160" w:afterAutospacing="0"/>
                  <w:jc w:val="both"/>
                </w:pPr>
              </w:pPrChange>
            </w:pPr>
            <w:ins w:id="361"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jc w:val="both"/>
              <w:rPr>
                <w:ins w:id="362" w:author="granix pacheco" w:date="2016-02-08T10:01:00Z"/>
                <w:sz w:val="28"/>
                <w:szCs w:val="28"/>
              </w:rPr>
              <w:pPrChange w:id="363" w:author="Mateus Berardo de Souza Terra" w:date="2016-02-08T22:31:00Z">
                <w:pPr>
                  <w:pStyle w:val="NormalWeb"/>
                  <w:spacing w:before="0" w:beforeAutospacing="0" w:after="160" w:afterAutospacing="0"/>
                  <w:jc w:val="both"/>
                </w:pPr>
              </w:pPrChange>
            </w:pPr>
            <w:ins w:id="364"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jc w:val="both"/>
              <w:rPr>
                <w:ins w:id="365" w:author="granix pacheco" w:date="2016-02-08T09:56:00Z"/>
                <w:sz w:val="28"/>
                <w:szCs w:val="28"/>
              </w:rPr>
              <w:pPrChange w:id="366" w:author="Mateus Berardo de Souza Terra" w:date="2016-02-08T22:31:00Z">
                <w:pPr>
                  <w:pStyle w:val="NormalWeb"/>
                  <w:spacing w:before="0" w:beforeAutospacing="0" w:after="160" w:afterAutospacing="0"/>
                  <w:jc w:val="both"/>
                </w:pPr>
              </w:pPrChange>
            </w:pPr>
            <w:ins w:id="367" w:author="granix pacheco" w:date="2016-02-08T10:07:00Z">
              <w:r w:rsidRPr="0010474F">
                <w:rPr>
                  <w:sz w:val="28"/>
                  <w:szCs w:val="28"/>
                </w:rPr>
                <w:t>-</w:t>
              </w:r>
            </w:ins>
          </w:p>
        </w:tc>
      </w:tr>
      <w:tr w:rsidR="0070445C" w:rsidRPr="0010474F" w14:paraId="48B2C436" w14:textId="77777777" w:rsidTr="0010474F">
        <w:trPr>
          <w:jc w:val="center"/>
          <w:ins w:id="368" w:author="granix pacheco" w:date="2016-02-08T09:56:00Z"/>
        </w:trPr>
        <w:tc>
          <w:tcPr>
            <w:tcW w:w="0" w:type="auto"/>
          </w:tcPr>
          <w:p w14:paraId="77B432D4" w14:textId="73D7CE32" w:rsidR="0070445C" w:rsidRPr="0010474F" w:rsidRDefault="0070445C">
            <w:pPr>
              <w:pStyle w:val="NormalWeb"/>
              <w:spacing w:before="0" w:beforeAutospacing="0" w:after="30" w:afterAutospacing="0"/>
              <w:jc w:val="both"/>
              <w:rPr>
                <w:ins w:id="369" w:author="granix pacheco" w:date="2016-02-08T09:56:00Z"/>
                <w:sz w:val="28"/>
                <w:szCs w:val="28"/>
              </w:rPr>
              <w:pPrChange w:id="370" w:author="Mateus Berardo de Souza Terra" w:date="2016-02-08T22:31:00Z">
                <w:pPr>
                  <w:pStyle w:val="NormalWeb"/>
                  <w:spacing w:before="0" w:beforeAutospacing="0" w:after="160" w:afterAutospacing="0"/>
                  <w:jc w:val="both"/>
                </w:pPr>
              </w:pPrChange>
            </w:pPr>
            <w:ins w:id="371"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jc w:val="both"/>
              <w:rPr>
                <w:ins w:id="372" w:author="granix pacheco" w:date="2016-02-08T09:56:00Z"/>
                <w:sz w:val="28"/>
                <w:szCs w:val="28"/>
              </w:rPr>
              <w:pPrChange w:id="373" w:author="Mateus Berardo de Souza Terra" w:date="2016-02-08T22:31:00Z">
                <w:pPr>
                  <w:pStyle w:val="NormalWeb"/>
                  <w:spacing w:before="0" w:beforeAutospacing="0" w:after="160" w:afterAutospacing="0"/>
                  <w:jc w:val="both"/>
                </w:pPr>
              </w:pPrChange>
            </w:pPr>
            <w:ins w:id="374"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jc w:val="both"/>
              <w:rPr>
                <w:ins w:id="375" w:author="granix pacheco" w:date="2016-02-08T09:56:00Z"/>
                <w:sz w:val="28"/>
                <w:szCs w:val="28"/>
              </w:rPr>
              <w:pPrChange w:id="376" w:author="Mateus Berardo de Souza Terra" w:date="2016-02-08T22:31:00Z">
                <w:pPr>
                  <w:pStyle w:val="NormalWeb"/>
                  <w:spacing w:before="0" w:beforeAutospacing="0" w:after="160" w:afterAutospacing="0"/>
                  <w:jc w:val="both"/>
                </w:pPr>
              </w:pPrChange>
            </w:pPr>
            <w:ins w:id="377"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jc w:val="both"/>
              <w:rPr>
                <w:ins w:id="378" w:author="granix pacheco" w:date="2016-02-08T10:01:00Z"/>
                <w:sz w:val="28"/>
                <w:szCs w:val="28"/>
              </w:rPr>
              <w:pPrChange w:id="379" w:author="Mateus Berardo de Souza Terra" w:date="2016-02-08T22:31:00Z">
                <w:pPr>
                  <w:pStyle w:val="NormalWeb"/>
                  <w:spacing w:before="0" w:beforeAutospacing="0" w:after="160" w:afterAutospacing="0"/>
                  <w:jc w:val="both"/>
                </w:pPr>
              </w:pPrChange>
            </w:pPr>
            <w:ins w:id="380"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jc w:val="both"/>
              <w:rPr>
                <w:ins w:id="381" w:author="granix pacheco" w:date="2016-02-08T09:56:00Z"/>
                <w:sz w:val="28"/>
                <w:szCs w:val="28"/>
              </w:rPr>
              <w:pPrChange w:id="382" w:author="Mateus Berardo de Souza Terra" w:date="2016-02-08T22:31:00Z">
                <w:pPr>
                  <w:pStyle w:val="NormalWeb"/>
                  <w:spacing w:before="0" w:beforeAutospacing="0" w:after="160" w:afterAutospacing="0"/>
                  <w:jc w:val="both"/>
                </w:pPr>
              </w:pPrChange>
            </w:pPr>
            <w:ins w:id="383"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jc w:val="both"/>
      </w:pPr>
    </w:p>
    <w:p w14:paraId="0A0444DA" w14:textId="77777777" w:rsidR="0010474F" w:rsidRPr="00844636" w:rsidRDefault="0010474F" w:rsidP="008B1F1D">
      <w:pPr>
        <w:pStyle w:val="NormalWeb"/>
        <w:shd w:val="clear" w:color="auto" w:fill="FFFFFF"/>
        <w:spacing w:before="0" w:beforeAutospacing="0" w:after="160" w:afterAutospacing="0"/>
        <w:jc w:val="both"/>
        <w:rPr>
          <w:ins w:id="384" w:author="granix pacheco" w:date="2016-02-08T08:59:00Z"/>
          <w:u w:val="single"/>
          <w:rPrChange w:id="385" w:author="Mateus Berardo de Souza Terra" w:date="2016-02-08T20:05:00Z">
            <w:rPr>
              <w:ins w:id="386" w:author="granix pacheco" w:date="2016-02-08T08:59:00Z"/>
              <w:b/>
              <w:sz w:val="36"/>
              <w:szCs w:val="36"/>
              <w:u w:val="single"/>
            </w:rPr>
          </w:rPrChange>
        </w:rPr>
      </w:pPr>
    </w:p>
    <w:p w14:paraId="29E0D4B5" w14:textId="33DA79C5" w:rsidR="0068627D" w:rsidRDefault="002146AC" w:rsidP="00126321">
      <w:pPr>
        <w:pStyle w:val="NormalWeb"/>
        <w:numPr>
          <w:ilvl w:val="2"/>
          <w:numId w:val="125"/>
        </w:numPr>
        <w:shd w:val="clear" w:color="auto" w:fill="FFFFFF"/>
        <w:spacing w:before="0" w:beforeAutospacing="0" w:after="160" w:afterAutospacing="0"/>
        <w:jc w:val="both"/>
        <w:rPr>
          <w:b/>
          <w:sz w:val="32"/>
          <w:szCs w:val="32"/>
        </w:rPr>
      </w:pPr>
      <w:ins w:id="387" w:author="granix pacheco" w:date="2016-02-08T08:59:00Z">
        <w:r w:rsidRPr="007D7E6F">
          <w:rPr>
            <w:b/>
            <w:sz w:val="32"/>
            <w:szCs w:val="32"/>
            <w:rPrChange w:id="388" w:author="Mateus Berardo de Souza Terra" w:date="2016-02-08T20:05:00Z">
              <w:rPr>
                <w:b/>
                <w:sz w:val="36"/>
                <w:szCs w:val="36"/>
                <w:u w:val="single"/>
              </w:rPr>
            </w:rPrChange>
          </w:rPr>
          <w:t>ASCII:</w:t>
        </w:r>
      </w:ins>
    </w:p>
    <w:p w14:paraId="5F7E5647" w14:textId="77777777" w:rsidR="00126321" w:rsidRPr="00935953" w:rsidRDefault="00126321" w:rsidP="00126321">
      <w:pPr>
        <w:pStyle w:val="NormalWeb"/>
        <w:shd w:val="clear" w:color="auto" w:fill="FFFFFF"/>
        <w:spacing w:before="0" w:beforeAutospacing="0" w:after="160" w:afterAutospacing="0"/>
        <w:jc w:val="both"/>
        <w:rPr>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jc w:val="both"/>
        <w:rPr>
          <w:ins w:id="389" w:author="granix pacheco" w:date="2016-02-08T09:13:00Z"/>
        </w:rPr>
      </w:pPr>
      <w:ins w:id="390" w:author="granix pacheco" w:date="2016-02-08T09:00:00Z">
        <w:r w:rsidRPr="007D7E6F">
          <w:t xml:space="preserve">A </w:t>
        </w:r>
      </w:ins>
      <w:ins w:id="391" w:author="granix pacheco" w:date="2016-02-08T09:02:00Z">
        <w:r w:rsidRPr="007D7E6F">
          <w:t>memória</w:t>
        </w:r>
      </w:ins>
      <w:ins w:id="392" w:author="granix pacheco" w:date="2016-02-08T09:00:00Z">
        <w:r w:rsidRPr="007D7E6F">
          <w:t xml:space="preserve"> do computador </w:t>
        </w:r>
      </w:ins>
      <w:ins w:id="393" w:author="granix pacheco" w:date="2016-02-08T09:01:00Z">
        <w:r w:rsidRPr="007D7E6F">
          <w:t>não</w:t>
        </w:r>
      </w:ins>
      <w:ins w:id="394" w:author="granix pacheco" w:date="2016-02-08T09:00:00Z">
        <w:r w:rsidRPr="007D7E6F">
          <w:t xml:space="preserve"> </w:t>
        </w:r>
      </w:ins>
      <w:ins w:id="395" w:author="granix pacheco" w:date="2016-02-08T09:01:00Z">
        <w:r w:rsidRPr="007D7E6F">
          <w:t xml:space="preserve">é capaz de armazenar diretamente caracteres, tendo que </w:t>
        </w:r>
      </w:ins>
      <w:ins w:id="396" w:author="granix pacheco" w:date="2016-02-08T09:08:00Z">
        <w:r w:rsidRPr="007D7E6F">
          <w:t>os armazena</w:t>
        </w:r>
      </w:ins>
      <w:ins w:id="397" w:author="Mateus Berardo de Souza Terra" w:date="2016-02-08T19:13:00Z">
        <w:r w:rsidRPr="007D7E6F">
          <w:t>r</w:t>
        </w:r>
      </w:ins>
      <w:ins w:id="398" w:author="granix pacheco" w:date="2016-02-08T09:08:00Z">
        <w:del w:id="399" w:author="Mateus Berardo de Souza Terra" w:date="2016-02-08T19:13:00Z">
          <w:r w:rsidRPr="007D7E6F" w:rsidDel="006D3AB1">
            <w:delText>s</w:delText>
          </w:r>
        </w:del>
      </w:ins>
      <w:ins w:id="400" w:author="granix pacheco" w:date="2016-02-08T09:01:00Z">
        <w:r w:rsidRPr="007D7E6F">
          <w:t xml:space="preserve"> na forma de </w:t>
        </w:r>
      </w:ins>
      <w:ins w:id="401" w:author="granix pacheco" w:date="2016-02-08T09:02:00Z">
        <w:r w:rsidRPr="007D7E6F">
          <w:t>números</w:t>
        </w:r>
      </w:ins>
      <w:ins w:id="402" w:author="granix pacheco" w:date="2016-02-08T09:08:00Z">
        <w:r w:rsidRPr="007D7E6F">
          <w:t xml:space="preserve">. </w:t>
        </w:r>
      </w:ins>
      <w:ins w:id="403" w:author="granix pacheco" w:date="2016-02-08T09:09:00Z">
        <w:r w:rsidRPr="007D7E6F">
          <w:rPr>
            <w:color w:val="303030"/>
            <w:rPrChange w:id="404" w:author="Mateus Berardo de Souza Terra" w:date="2016-02-08T20:05:00Z">
              <w:rPr>
                <w:rFonts w:ascii="Arial" w:hAnsi="Arial" w:cs="Arial"/>
                <w:color w:val="303030"/>
                <w:sz w:val="19"/>
                <w:szCs w:val="19"/>
                <w:lang w:val="pt-PT"/>
              </w:rPr>
            </w:rPrChange>
          </w:rPr>
          <w:t xml:space="preserve">Cada </w:t>
        </w:r>
        <w:del w:id="405" w:author="Mateus Berardo de Souza Terra" w:date="2016-02-08T19:13:00Z">
          <w:r w:rsidRPr="007D7E6F" w:rsidDel="006D3AB1">
            <w:rPr>
              <w:color w:val="303030"/>
              <w:rPrChange w:id="406" w:author="Mateus Berardo de Souza Terra" w:date="2016-02-08T20:05:00Z">
                <w:rPr>
                  <w:rFonts w:ascii="Arial" w:hAnsi="Arial" w:cs="Arial"/>
                  <w:color w:val="303030"/>
                  <w:sz w:val="19"/>
                  <w:szCs w:val="19"/>
                  <w:lang w:val="pt-PT"/>
                </w:rPr>
              </w:rPrChange>
            </w:rPr>
            <w:delText>caracter</w:delText>
          </w:r>
        </w:del>
      </w:ins>
      <w:ins w:id="407" w:author="Mateus Berardo de Souza Terra" w:date="2016-02-08T19:13:00Z">
        <w:r w:rsidRPr="007D7E6F">
          <w:rPr>
            <w:color w:val="303030"/>
          </w:rPr>
          <w:t>caractere</w:t>
        </w:r>
      </w:ins>
      <w:ins w:id="408" w:author="granix pacheco" w:date="2016-02-08T09:09:00Z">
        <w:r w:rsidRPr="007D7E6F">
          <w:rPr>
            <w:color w:val="303030"/>
            <w:rPrChange w:id="409"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10" w:author="granix pacheco" w:date="2016-02-08T09:09:00Z">
        <w:r w:rsidRPr="007D7E6F">
          <w:rPr>
            <w:color w:val="303030"/>
            <w:rPrChange w:id="411"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12" w:author="granix pacheco" w:date="2016-02-08T09:09:00Z">
        <w:r w:rsidRPr="007D7E6F">
          <w:rPr>
            <w:color w:val="303030"/>
            <w:rPrChange w:id="413"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14" w:author="Mateus Berardo de Souza Terra" w:date="2016-02-08T20:05:00Z">
              <w:rPr>
                <w:rFonts w:ascii="Arial" w:hAnsi="Arial" w:cs="Arial"/>
                <w:b/>
                <w:bCs/>
                <w:color w:val="303030"/>
                <w:sz w:val="19"/>
                <w:szCs w:val="19"/>
                <w:lang w:val="pt-PT"/>
              </w:rPr>
            </w:rPrChange>
          </w:rPr>
          <w:t>código ASCII</w:t>
        </w:r>
        <w:r w:rsidRPr="007D7E6F">
          <w:rPr>
            <w:color w:val="303030"/>
            <w:rPrChange w:id="415" w:author="Mateus Berardo de Souza Terra" w:date="2016-02-08T20:05:00Z">
              <w:rPr>
                <w:rFonts w:ascii="Arial" w:hAnsi="Arial" w:cs="Arial"/>
                <w:color w:val="303030"/>
                <w:sz w:val="19"/>
                <w:szCs w:val="19"/>
                <w:lang w:val="pt-PT"/>
              </w:rPr>
            </w:rPrChange>
          </w:rPr>
          <w:t xml:space="preserve"> </w:t>
        </w:r>
        <w:r w:rsidRPr="0068627D">
          <w:rPr>
            <w:rPrChange w:id="416" w:author="Mateus Berardo de Souza Terra" w:date="2016-02-08T20:05:00Z">
              <w:rPr>
                <w:rFonts w:ascii="Arial" w:hAnsi="Arial" w:cs="Arial"/>
                <w:color w:val="303030"/>
                <w:sz w:val="19"/>
                <w:szCs w:val="19"/>
                <w:lang w:val="pt-PT"/>
              </w:rPr>
            </w:rPrChange>
          </w:rPr>
          <w:t>(</w:t>
        </w:r>
        <w:r w:rsidRPr="0068627D">
          <w:rPr>
            <w:i/>
            <w:iCs/>
            <w:rPrChange w:id="417"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418" w:author="Mateus Berardo de Souza Terra" w:date="2016-02-08T20:05:00Z">
              <w:rPr>
                <w:rFonts w:ascii="Arial" w:hAnsi="Arial" w:cs="Arial"/>
                <w:i/>
                <w:iCs/>
                <w:color w:val="303030"/>
                <w:sz w:val="19"/>
                <w:szCs w:val="19"/>
                <w:lang w:val="pt-PT"/>
              </w:rPr>
            </w:rPrChange>
          </w:rPr>
          <w:t>Code</w:t>
        </w:r>
        <w:proofErr w:type="spellEnd"/>
        <w:r w:rsidRPr="0068627D">
          <w:rPr>
            <w:i/>
            <w:iCs/>
            <w:rPrChange w:id="419"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420"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421"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422" w:author="Mateus Berardo de Souza Terra" w:date="2016-02-08T20:05:00Z">
              <w:rPr>
                <w:rFonts w:ascii="Arial" w:hAnsi="Arial" w:cs="Arial"/>
                <w:i/>
                <w:iCs/>
                <w:color w:val="303030"/>
                <w:sz w:val="19"/>
                <w:szCs w:val="19"/>
                <w:lang w:val="pt-PT"/>
              </w:rPr>
            </w:rPrChange>
          </w:rPr>
          <w:t>Interchange</w:t>
        </w:r>
        <w:proofErr w:type="spellEnd"/>
        <w:r w:rsidRPr="0068627D">
          <w:rPr>
            <w:rPrChange w:id="423" w:author="Mateus Berardo de Souza Terra" w:date="2016-02-08T20:05:00Z">
              <w:rPr>
                <w:rFonts w:ascii="Arial" w:hAnsi="Arial" w:cs="Arial"/>
                <w:color w:val="303030"/>
                <w:sz w:val="19"/>
                <w:szCs w:val="19"/>
                <w:lang w:val="pt-PT"/>
              </w:rPr>
            </w:rPrChange>
          </w:rPr>
          <w:t xml:space="preserve"> - Código Americano </w:t>
        </w:r>
      </w:ins>
      <w:ins w:id="424" w:author="Mateus Berardo de Souza Terra" w:date="2016-02-08T19:13:00Z">
        <w:r w:rsidRPr="0068627D">
          <w:t>Padrão</w:t>
        </w:r>
      </w:ins>
      <w:ins w:id="425" w:author="granix pacheco" w:date="2016-02-08T09:09:00Z">
        <w:del w:id="426" w:author="Mateus Berardo de Souza Terra" w:date="2016-02-08T19:13:00Z">
          <w:r w:rsidRPr="0068627D" w:rsidDel="006D3AB1">
            <w:rPr>
              <w:rPrChange w:id="427" w:author="Mateus Berardo de Souza Terra" w:date="2016-02-08T20:05:00Z">
                <w:rPr>
                  <w:rFonts w:ascii="Arial" w:hAnsi="Arial" w:cs="Arial"/>
                  <w:color w:val="303030"/>
                  <w:sz w:val="19"/>
                  <w:szCs w:val="19"/>
                  <w:lang w:val="pt-PT"/>
                </w:rPr>
              </w:rPrChange>
            </w:rPr>
            <w:delText>Stand</w:delText>
          </w:r>
          <w:r w:rsidRPr="0068627D" w:rsidDel="006D3AB1">
            <w:rPr>
              <w:rPrChange w:id="428" w:author="Mateus Berardo de Souza Terra" w:date="2016-02-08T20:05:00Z">
                <w:rPr>
                  <w:color w:val="303030"/>
                  <w:lang w:val="pt-PT"/>
                </w:rPr>
              </w:rPrChange>
            </w:rPr>
            <w:delText>ard</w:delText>
          </w:r>
        </w:del>
        <w:r w:rsidRPr="0068627D">
          <w:rPr>
            <w:rPrChange w:id="429" w:author="Mateus Berardo de Souza Terra" w:date="2016-02-08T20:05:00Z">
              <w:rPr>
                <w:color w:val="303030"/>
                <w:lang w:val="pt-PT"/>
              </w:rPr>
            </w:rPrChange>
          </w:rPr>
          <w:t xml:space="preserve"> para a Troca de Informações</w:t>
        </w:r>
        <w:r w:rsidRPr="0068627D">
          <w:rPr>
            <w:rPrChange w:id="430"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31" w:author="Mateus Berardo de Souza Terra" w:date="2016-02-08T20:05:00Z">
              <w:rPr>
                <w:rFonts w:ascii="Arial" w:hAnsi="Arial" w:cs="Arial"/>
                <w:color w:val="303030"/>
                <w:sz w:val="19"/>
                <w:szCs w:val="19"/>
                <w:lang w:val="pt-PT"/>
              </w:rPr>
            </w:rPrChange>
          </w:rPr>
          <w:t xml:space="preserve"> </w:t>
        </w:r>
      </w:ins>
      <w:ins w:id="432" w:author="granix pacheco" w:date="2016-02-08T09:01:00Z">
        <w:r w:rsidRPr="0068627D">
          <w:t xml:space="preserve"> </w:t>
        </w:r>
      </w:ins>
      <w:ins w:id="433" w:author="granix pacheco" w:date="2016-02-08T09:10:00Z">
        <w:r w:rsidRPr="007D7E6F">
          <w:t>Existem versões estendidas desse código, mas aqui trataremos da sua versão básica que possui 7 bits</w:t>
        </w:r>
      </w:ins>
      <w:ins w:id="434"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jc w:val="both"/>
        <w:rPr>
          <w:ins w:id="435" w:author="granix pacheco" w:date="2016-02-08T09:18:00Z"/>
          <w:rPrChange w:id="436" w:author="Mateus Berardo de Souza Terra" w:date="2016-02-08T20:05:00Z">
            <w:rPr>
              <w:ins w:id="437" w:author="granix pacheco" w:date="2016-02-08T09:18:00Z"/>
              <w:color w:val="303030"/>
              <w:lang w:val="pt-PT"/>
            </w:rPr>
          </w:rPrChange>
        </w:rPr>
      </w:pPr>
      <w:ins w:id="438" w:author="granix pacheco" w:date="2016-02-08T09:13:00Z">
        <w:r w:rsidRPr="007D7E6F">
          <w:t xml:space="preserve">Nessa tabela o código 0 a 31 não são realmente caracteres, sendo chamados de </w:t>
        </w:r>
      </w:ins>
      <w:ins w:id="439" w:author="granix pacheco" w:date="2016-02-08T09:14:00Z">
        <w:r w:rsidRPr="007D7E6F">
          <w:rPr>
            <w:i/>
          </w:rPr>
          <w:t xml:space="preserve">caracteres de </w:t>
        </w:r>
        <w:r w:rsidRPr="0068627D">
          <w:rPr>
            <w:i/>
          </w:rPr>
          <w:t>controle</w:t>
        </w:r>
        <w:r w:rsidRPr="0068627D">
          <w:t xml:space="preserve">. </w:t>
        </w:r>
      </w:ins>
      <w:ins w:id="440" w:author="granix pacheco" w:date="2016-02-08T09:17:00Z">
        <w:r w:rsidRPr="0068627D">
          <w:rPr>
            <w:rPrChange w:id="441" w:author="Mateus Berardo de Souza Terra" w:date="2016-02-08T20:05:00Z">
              <w:rPr>
                <w:rFonts w:ascii="Arial" w:hAnsi="Arial" w:cs="Arial"/>
                <w:color w:val="303030"/>
                <w:sz w:val="19"/>
                <w:szCs w:val="19"/>
                <w:lang w:val="pt-PT"/>
              </w:rPr>
            </w:rPrChange>
          </w:rPr>
          <w:t xml:space="preserve">Os códigos 65 a 90 representam as </w:t>
        </w:r>
      </w:ins>
      <w:ins w:id="442" w:author="granix pacheco" w:date="2016-02-08T09:21:00Z">
        <w:r w:rsidRPr="0068627D">
          <w:rPr>
            <w:rPrChange w:id="443" w:author="Mateus Berardo de Souza Terra" w:date="2016-02-08T20:05:00Z">
              <w:rPr>
                <w:color w:val="303030"/>
                <w:lang w:val="pt-PT"/>
              </w:rPr>
            </w:rPrChange>
          </w:rPr>
          <w:t xml:space="preserve">letras </w:t>
        </w:r>
      </w:ins>
      <w:ins w:id="444" w:author="granix pacheco" w:date="2016-02-08T09:17:00Z">
        <w:r w:rsidRPr="0068627D">
          <w:rPr>
            <w:rPrChange w:id="445" w:author="Mateus Berardo de Souza Terra" w:date="2016-02-08T20:05:00Z">
              <w:rPr>
                <w:rFonts w:ascii="Arial" w:hAnsi="Arial" w:cs="Arial"/>
                <w:color w:val="303030"/>
                <w:sz w:val="19"/>
                <w:szCs w:val="19"/>
                <w:lang w:val="pt-PT"/>
              </w:rPr>
            </w:rPrChange>
          </w:rPr>
          <w:t xml:space="preserve">maiúsculas e os códigos 97 a 122 representam as </w:t>
        </w:r>
      </w:ins>
      <w:ins w:id="446" w:author="granix pacheco" w:date="2016-02-08T09:21:00Z">
        <w:r w:rsidRPr="0068627D">
          <w:rPr>
            <w:rPrChange w:id="447" w:author="Mateus Berardo de Souza Terra" w:date="2016-02-08T20:05:00Z">
              <w:rPr>
                <w:color w:val="303030"/>
                <w:lang w:val="pt-PT"/>
              </w:rPr>
            </w:rPrChange>
          </w:rPr>
          <w:t xml:space="preserve">letras </w:t>
        </w:r>
      </w:ins>
      <w:ins w:id="448" w:author="granix pacheco" w:date="2016-02-08T09:17:00Z">
        <w:r w:rsidRPr="0068627D">
          <w:rPr>
            <w:rPrChange w:id="449" w:author="Mateus Berardo de Souza Terra" w:date="2016-02-08T20:05:00Z">
              <w:rPr>
                <w:rFonts w:ascii="Arial" w:hAnsi="Arial" w:cs="Arial"/>
                <w:color w:val="303030"/>
                <w:sz w:val="19"/>
                <w:szCs w:val="19"/>
                <w:lang w:val="pt-PT"/>
              </w:rPr>
            </w:rPrChange>
          </w:rPr>
          <w:t>minúsculas.</w:t>
        </w:r>
      </w:ins>
      <w:ins w:id="450" w:author="granix pacheco" w:date="2016-02-08T09:25:00Z">
        <w:r w:rsidRPr="0068627D">
          <w:rPr>
            <w:rPrChange w:id="451" w:author="Mateus Berardo de Souza Terra" w:date="2016-02-08T20:05:00Z">
              <w:rPr>
                <w:color w:val="303030"/>
                <w:lang w:val="pt-PT"/>
              </w:rPr>
            </w:rPrChange>
          </w:rPr>
          <w:t xml:space="preserve"> </w:t>
        </w:r>
      </w:ins>
      <w:ins w:id="452" w:author="Mateus Berardo de Souza Terra" w:date="2016-02-08T22:07:00Z">
        <w:r w:rsidRPr="0068627D">
          <w:t>Abaixo representamos a tabela a partir do código 32.</w:t>
        </w:r>
      </w:ins>
      <w:ins w:id="453" w:author="granix pacheco" w:date="2016-02-08T09:25:00Z">
        <w:del w:id="454" w:author="Mateus Berardo de Souza Terra" w:date="2016-02-08T22:07:00Z">
          <w:r w:rsidRPr="0068627D" w:rsidDel="00A76C84">
            <w:rPr>
              <w:rPrChange w:id="455" w:author="Mateus Berardo de Souza Terra" w:date="2016-02-08T20:05:00Z">
                <w:rPr>
                  <w:color w:val="303030"/>
                  <w:lang w:val="pt-PT"/>
                </w:rPr>
              </w:rPrChange>
            </w:rPr>
            <w:delText>O</w:delText>
          </w:r>
        </w:del>
        <w:r w:rsidRPr="0068627D">
          <w:rPr>
            <w:rPrChange w:id="456" w:author="Mateus Berardo de Souza Terra" w:date="2016-02-08T20:05:00Z">
              <w:rPr>
                <w:color w:val="303030"/>
                <w:lang w:val="pt-PT"/>
              </w:rPr>
            </w:rPrChange>
          </w:rPr>
          <w:t xml:space="preserve"> </w:t>
        </w:r>
        <w:del w:id="457" w:author="Mateus Berardo de Souza Terra" w:date="2016-02-08T19:14:00Z">
          <w:r w:rsidRPr="0068627D" w:rsidDel="006D3AB1">
            <w:rPr>
              <w:rPrChange w:id="458" w:author="Mateus Berardo de Souza Terra" w:date="2016-02-08T20:05:00Z">
                <w:rPr>
                  <w:color w:val="303030"/>
                  <w:lang w:val="pt-PT"/>
                </w:rPr>
              </w:rPrChange>
            </w:rPr>
            <w:delText>codigo</w:delText>
          </w:r>
        </w:del>
        <w:del w:id="459" w:author="Mateus Berardo de Souza Terra" w:date="2016-02-08T22:07:00Z">
          <w:r w:rsidRPr="0068627D" w:rsidDel="00A76C84">
            <w:rPr>
              <w:rPrChange w:id="460" w:author="Mateus Berardo de Souza Terra" w:date="2016-02-08T20:05:00Z">
                <w:rPr>
                  <w:color w:val="303030"/>
                  <w:lang w:val="pt-PT"/>
                </w:rPr>
              </w:rPrChange>
            </w:rPr>
            <w:delText xml:space="preserve"> 32 representa o espaço.</w:delText>
          </w:r>
        </w:del>
      </w:ins>
      <w:ins w:id="461" w:author="granix pacheco" w:date="2016-02-08T09:26:00Z">
        <w:del w:id="462" w:author="Mateus Berardo de Souza Terra" w:date="2016-02-08T22:07:00Z">
          <w:r w:rsidRPr="0068627D" w:rsidDel="00A76C84">
            <w:rPr>
              <w:rPrChange w:id="463" w:author="Mateus Berardo de Souza Terra" w:date="2016-02-08T20:05:00Z">
                <w:rPr>
                  <w:color w:val="303030"/>
                  <w:lang w:val="pt-PT"/>
                </w:rPr>
              </w:rPrChange>
            </w:rPr>
            <w:delText xml:space="preserve"> </w:delText>
          </w:r>
        </w:del>
        <w:del w:id="464" w:author="Mateus Berardo de Souza Terra" w:date="2016-02-08T19:16:00Z">
          <w:r w:rsidRPr="0068627D" w:rsidDel="006D3AB1">
            <w:rPr>
              <w:rPrChange w:id="465" w:author="Mateus Berardo de Souza Terra" w:date="2016-02-08T20:05:00Z">
                <w:rPr>
                  <w:color w:val="303030"/>
                  <w:lang w:val="pt-PT"/>
                </w:rPr>
              </w:rPrChange>
            </w:rPr>
            <w:delText>Infelizmente pelo tamanho dessa tabela n</w:delText>
          </w:r>
        </w:del>
        <w:del w:id="466" w:author="Mateus Berardo de Souza Terra" w:date="2016-02-08T19:14:00Z">
          <w:r w:rsidRPr="0068627D" w:rsidDel="006D3AB1">
            <w:rPr>
              <w:rPrChange w:id="467" w:author="Mateus Berardo de Souza Terra" w:date="2016-02-08T20:05:00Z">
                <w:rPr>
                  <w:color w:val="303030"/>
                  <w:lang w:val="pt-PT"/>
                </w:rPr>
              </w:rPrChange>
            </w:rPr>
            <w:delText>o</w:delText>
          </w:r>
        </w:del>
        <w:del w:id="468" w:author="Mateus Berardo de Souza Terra" w:date="2016-02-08T19:16:00Z">
          <w:r w:rsidRPr="0068627D" w:rsidDel="006D3AB1">
            <w:rPr>
              <w:rPrChange w:id="469" w:author="Mateus Berardo de Souza Terra" w:date="2016-02-08T20:05:00Z">
                <w:rPr>
                  <w:color w:val="303030"/>
                  <w:lang w:val="pt-PT"/>
                </w:rPr>
              </w:rPrChange>
            </w:rPr>
            <w:delText xml:space="preserve">s iremos </w:delText>
          </w:r>
        </w:del>
        <w:del w:id="470" w:author="Mateus Berardo de Souza Terra" w:date="2016-02-08T19:14:00Z">
          <w:r w:rsidRPr="0068627D" w:rsidDel="006D3AB1">
            <w:rPr>
              <w:rPrChange w:id="471" w:author="Mateus Berardo de Souza Terra" w:date="2016-02-08T20:05:00Z">
                <w:rPr>
                  <w:color w:val="303030"/>
                  <w:lang w:val="pt-PT"/>
                </w:rPr>
              </w:rPrChange>
            </w:rPr>
            <w:delText>reprsentar</w:delText>
          </w:r>
        </w:del>
        <w:del w:id="472" w:author="Mateus Berardo de Souza Terra" w:date="2016-02-08T19:16:00Z">
          <w:r w:rsidRPr="0068627D" w:rsidDel="006D3AB1">
            <w:rPr>
              <w:rPrChange w:id="473"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jc w:val="both"/>
      </w:pPr>
      <w:ins w:id="474" w:author="granix pacheco" w:date="2016-02-08T09:18:00Z">
        <w:r w:rsidRPr="0068627D">
          <w:rPr>
            <w:b/>
            <w:rPrChange w:id="475" w:author="Mateus Berardo de Souza Terra" w:date="2016-02-08T20:05:00Z">
              <w:rPr>
                <w:b/>
                <w:color w:val="303030"/>
                <w:lang w:val="pt-PT"/>
              </w:rPr>
            </w:rPrChange>
          </w:rPr>
          <w:t>Nota:</w:t>
        </w:r>
        <w:r w:rsidRPr="0068627D">
          <w:rPr>
            <w:rPrChange w:id="476" w:author="Mateus Berardo de Souza Terra" w:date="2016-02-08T20:05:00Z">
              <w:rPr>
                <w:rFonts w:ascii="Arial" w:hAnsi="Arial" w:cs="Arial"/>
                <w:color w:val="303030"/>
                <w:sz w:val="19"/>
                <w:szCs w:val="19"/>
                <w:lang w:val="pt-PT"/>
              </w:rPr>
            </w:rPrChange>
          </w:rPr>
          <w:t xml:space="preserve"> Bastar somar ou subtrair 32 ao código ASCII</w:t>
        </w:r>
      </w:ins>
      <w:ins w:id="477" w:author="granix pacheco" w:date="2016-02-08T09:19:00Z">
        <w:r w:rsidRPr="0068627D">
          <w:rPr>
            <w:rPrChange w:id="478" w:author="Mateus Berardo de Souza Terra" w:date="2016-02-08T20:05:00Z">
              <w:rPr>
                <w:color w:val="303030"/>
                <w:lang w:val="pt-PT"/>
              </w:rPr>
            </w:rPrChange>
          </w:rPr>
          <w:t xml:space="preserve"> para trocar entre as letras mai</w:t>
        </w:r>
      </w:ins>
      <w:ins w:id="479" w:author="granix pacheco" w:date="2016-02-08T09:20:00Z">
        <w:r w:rsidRPr="0068627D">
          <w:rPr>
            <w:rPrChange w:id="480" w:author="Mateus Berardo de Souza Terra" w:date="2016-02-08T20:05:00Z">
              <w:rPr>
                <w:color w:val="303030"/>
                <w:lang w:val="pt-PT"/>
              </w:rPr>
            </w:rPrChange>
          </w:rPr>
          <w:t>ú</w:t>
        </w:r>
      </w:ins>
      <w:ins w:id="481" w:author="granix pacheco" w:date="2016-02-08T09:19:00Z">
        <w:r w:rsidRPr="0068627D">
          <w:rPr>
            <w:rPrChange w:id="482" w:author="Mateus Berardo de Souza Terra" w:date="2016-02-08T20:05:00Z">
              <w:rPr>
                <w:color w:val="303030"/>
                <w:lang w:val="pt-PT"/>
              </w:rPr>
            </w:rPrChange>
          </w:rPr>
          <w:t>sculas e min</w:t>
        </w:r>
      </w:ins>
      <w:ins w:id="483" w:author="granix pacheco" w:date="2016-02-08T09:20:00Z">
        <w:r w:rsidRPr="0068627D">
          <w:rPr>
            <w:rPrChange w:id="484" w:author="Mateus Berardo de Souza Terra" w:date="2016-02-08T20:05:00Z">
              <w:rPr>
                <w:color w:val="303030"/>
                <w:lang w:val="pt-PT"/>
              </w:rPr>
            </w:rPrChange>
          </w:rPr>
          <w:t>ú</w:t>
        </w:r>
      </w:ins>
      <w:ins w:id="485" w:author="granix pacheco" w:date="2016-02-08T09:19:00Z">
        <w:r w:rsidRPr="0068627D">
          <w:rPr>
            <w:rPrChange w:id="486" w:author="Mateus Berardo de Souza Terra" w:date="2016-02-08T20:05:00Z">
              <w:rPr>
                <w:color w:val="303030"/>
                <w:lang w:val="pt-PT"/>
              </w:rPr>
            </w:rPrChange>
          </w:rPr>
          <w:t xml:space="preserve">sculas. Isso representa a troca do 6° bit da </w:t>
        </w:r>
        <w:del w:id="487" w:author="Mateus Berardo de Souza Terra" w:date="2016-02-08T19:14:00Z">
          <w:r w:rsidRPr="0068627D" w:rsidDel="006D3AB1">
            <w:rPr>
              <w:rPrChange w:id="488" w:author="Mateus Berardo de Souza Terra" w:date="2016-02-08T20:05:00Z">
                <w:rPr>
                  <w:color w:val="303030"/>
                  <w:lang w:val="pt-PT"/>
                </w:rPr>
              </w:rPrChange>
            </w:rPr>
            <w:delText>representaçao</w:delText>
          </w:r>
        </w:del>
      </w:ins>
      <w:ins w:id="489" w:author="Mateus Berardo de Souza Terra" w:date="2016-02-08T19:14:00Z">
        <w:r w:rsidRPr="0068627D">
          <w:t>representação</w:t>
        </w:r>
      </w:ins>
      <w:ins w:id="490" w:author="granix pacheco" w:date="2016-02-08T09:19:00Z">
        <w:r w:rsidRPr="0068627D">
          <w:rPr>
            <w:rPrChange w:id="491" w:author="Mateus Berardo de Souza Terra" w:date="2016-02-08T20:05:00Z">
              <w:rPr>
                <w:color w:val="303030"/>
                <w:lang w:val="pt-PT"/>
              </w:rPr>
            </w:rPrChange>
          </w:rPr>
          <w:t xml:space="preserve"> bin</w:t>
        </w:r>
      </w:ins>
      <w:r w:rsidR="0068627D">
        <w:t>á</w:t>
      </w:r>
      <w:ins w:id="492" w:author="granix pacheco" w:date="2016-02-08T09:19:00Z">
        <w:r w:rsidRPr="0068627D">
          <w:rPr>
            <w:rPrChange w:id="493" w:author="Mateus Berardo de Souza Terra" w:date="2016-02-08T20:05:00Z">
              <w:rPr>
                <w:color w:val="303030"/>
                <w:lang w:val="pt-PT"/>
              </w:rPr>
            </w:rPrChange>
          </w:rPr>
          <w:t>ria</w:t>
        </w:r>
      </w:ins>
      <w:ins w:id="494" w:author="granix pacheco" w:date="2016-02-08T09:18:00Z">
        <w:r w:rsidRPr="0068627D">
          <w:rPr>
            <w:rPrChange w:id="495"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jc w:val="both"/>
      </w:pPr>
    </w:p>
    <w:p w14:paraId="1EDAB904" w14:textId="77777777" w:rsidR="0010474F" w:rsidRPr="0068627D" w:rsidRDefault="0010474F" w:rsidP="0068627D">
      <w:pPr>
        <w:pStyle w:val="NormalWeb"/>
        <w:shd w:val="clear" w:color="auto" w:fill="FFFFFF"/>
        <w:spacing w:before="0" w:beforeAutospacing="0" w:after="160" w:afterAutospacing="0"/>
        <w:ind w:firstLine="720"/>
        <w:jc w:val="both"/>
        <w:rPr>
          <w:ins w:id="496" w:author="Mateus Berardo de Souza Terra" w:date="2016-02-08T19:45:00Z"/>
        </w:rPr>
      </w:pPr>
    </w:p>
    <w:tbl>
      <w:tblPr>
        <w:tblStyle w:val="Tabelacomgrade"/>
        <w:tblW w:w="0" w:type="auto"/>
        <w:tblLook w:val="04A0" w:firstRow="1" w:lastRow="0" w:firstColumn="1" w:lastColumn="0" w:noHBand="0" w:noVBand="1"/>
        <w:tblPrChange w:id="497"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498">
          <w:tblGrid>
            <w:gridCol w:w="1558"/>
            <w:gridCol w:w="1558"/>
            <w:gridCol w:w="1558"/>
            <w:gridCol w:w="1558"/>
            <w:gridCol w:w="1559"/>
            <w:gridCol w:w="1559"/>
          </w:tblGrid>
        </w:tblGridChange>
      </w:tblGrid>
      <w:tr w:rsidR="006868CB" w:rsidRPr="0068627D" w14:paraId="1C090423" w14:textId="77777777" w:rsidTr="007031A8">
        <w:trPr>
          <w:trHeight w:val="20"/>
          <w:ins w:id="499" w:author="Mateus Berardo de Souza Terra" w:date="2016-02-08T20:04:00Z"/>
        </w:trPr>
        <w:tc>
          <w:tcPr>
            <w:tcW w:w="1558" w:type="dxa"/>
            <w:tcPrChange w:id="500"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501" w:author="Mateus Berardo de Souza Terra" w:date="2016-02-08T20:04:00Z"/>
                <w:sz w:val="16"/>
                <w:szCs w:val="16"/>
                <w:rPrChange w:id="502" w:author="Mateus Berardo de Souza Terra" w:date="2016-02-08T22:05:00Z">
                  <w:rPr>
                    <w:ins w:id="503" w:author="Mateus Berardo de Souza Terra" w:date="2016-02-08T20:04:00Z"/>
                    <w:color w:val="303030"/>
                  </w:rPr>
                </w:rPrChange>
              </w:rPr>
              <w:pPrChange w:id="504" w:author="Mateus Berardo de Souza Terra" w:date="2016-02-08T22:05:00Z">
                <w:pPr>
                  <w:pStyle w:val="NormalWeb"/>
                  <w:spacing w:before="0" w:beforeAutospacing="0" w:after="160" w:afterAutospacing="0"/>
                  <w:jc w:val="center"/>
                </w:pPr>
              </w:pPrChange>
            </w:pPr>
            <w:ins w:id="505" w:author="Mateus Berardo de Souza Terra" w:date="2016-02-08T20:05:00Z">
              <w:r w:rsidRPr="0068627D">
                <w:rPr>
                  <w:b/>
                  <w:sz w:val="16"/>
                  <w:szCs w:val="16"/>
                  <w:rPrChange w:id="506" w:author="Mateus Berardo de Souza Terra" w:date="2016-02-08T22:05:00Z">
                    <w:rPr>
                      <w:b/>
                      <w:color w:val="303030"/>
                    </w:rPr>
                  </w:rPrChange>
                </w:rPr>
                <w:t>Código</w:t>
              </w:r>
            </w:ins>
          </w:p>
        </w:tc>
        <w:tc>
          <w:tcPr>
            <w:tcW w:w="1558" w:type="dxa"/>
            <w:tcPrChange w:id="507"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508" w:author="Mateus Berardo de Souza Terra" w:date="2016-02-08T20:04:00Z"/>
                <w:sz w:val="16"/>
                <w:szCs w:val="16"/>
                <w:rPrChange w:id="509" w:author="Mateus Berardo de Souza Terra" w:date="2016-02-08T22:05:00Z">
                  <w:rPr>
                    <w:ins w:id="510" w:author="Mateus Berardo de Souza Terra" w:date="2016-02-08T20:04:00Z"/>
                    <w:color w:val="303030"/>
                  </w:rPr>
                </w:rPrChange>
              </w:rPr>
              <w:pPrChange w:id="511" w:author="Mateus Berardo de Souza Terra" w:date="2016-02-08T22:05:00Z">
                <w:pPr>
                  <w:pStyle w:val="NormalWeb"/>
                  <w:spacing w:before="0" w:beforeAutospacing="0" w:after="160" w:afterAutospacing="0"/>
                  <w:jc w:val="center"/>
                </w:pPr>
              </w:pPrChange>
            </w:pPr>
            <w:ins w:id="512" w:author="Mateus Berardo de Souza Terra" w:date="2016-02-08T20:05:00Z">
              <w:r w:rsidRPr="0068627D">
                <w:rPr>
                  <w:b/>
                  <w:sz w:val="16"/>
                  <w:szCs w:val="16"/>
                  <w:rPrChange w:id="513" w:author="Mateus Berardo de Souza Terra" w:date="2016-02-08T22:05:00Z">
                    <w:rPr>
                      <w:b/>
                      <w:color w:val="303030"/>
                    </w:rPr>
                  </w:rPrChange>
                </w:rPr>
                <w:t>Caractere</w:t>
              </w:r>
            </w:ins>
          </w:p>
        </w:tc>
        <w:tc>
          <w:tcPr>
            <w:tcW w:w="1558" w:type="dxa"/>
            <w:tcPrChange w:id="514"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15" w:author="Mateus Berardo de Souza Terra" w:date="2016-02-08T20:04:00Z"/>
                <w:sz w:val="16"/>
                <w:szCs w:val="16"/>
                <w:rPrChange w:id="516" w:author="Mateus Berardo de Souza Terra" w:date="2016-02-08T22:05:00Z">
                  <w:rPr>
                    <w:ins w:id="517" w:author="Mateus Berardo de Souza Terra" w:date="2016-02-08T20:04:00Z"/>
                    <w:color w:val="303030"/>
                  </w:rPr>
                </w:rPrChange>
              </w:rPr>
              <w:pPrChange w:id="518" w:author="Mateus Berardo de Souza Terra" w:date="2016-02-08T22:05:00Z">
                <w:pPr>
                  <w:pStyle w:val="NormalWeb"/>
                  <w:spacing w:before="0" w:beforeAutospacing="0" w:after="160" w:afterAutospacing="0"/>
                  <w:jc w:val="center"/>
                </w:pPr>
              </w:pPrChange>
            </w:pPr>
            <w:ins w:id="519" w:author="Mateus Berardo de Souza Terra" w:date="2016-02-08T20:05:00Z">
              <w:r w:rsidRPr="0068627D">
                <w:rPr>
                  <w:b/>
                  <w:sz w:val="16"/>
                  <w:szCs w:val="16"/>
                  <w:rPrChange w:id="520" w:author="Mateus Berardo de Souza Terra" w:date="2016-02-08T22:05:00Z">
                    <w:rPr>
                      <w:b/>
                      <w:color w:val="303030"/>
                    </w:rPr>
                  </w:rPrChange>
                </w:rPr>
                <w:t>Código</w:t>
              </w:r>
            </w:ins>
          </w:p>
        </w:tc>
        <w:tc>
          <w:tcPr>
            <w:tcW w:w="1558" w:type="dxa"/>
            <w:tcPrChange w:id="521"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22" w:author="Mateus Berardo de Souza Terra" w:date="2016-02-08T20:04:00Z"/>
                <w:sz w:val="16"/>
                <w:szCs w:val="16"/>
                <w:rPrChange w:id="523" w:author="Mateus Berardo de Souza Terra" w:date="2016-02-08T22:05:00Z">
                  <w:rPr>
                    <w:ins w:id="524" w:author="Mateus Berardo de Souza Terra" w:date="2016-02-08T20:04:00Z"/>
                    <w:color w:val="303030"/>
                  </w:rPr>
                </w:rPrChange>
              </w:rPr>
              <w:pPrChange w:id="525" w:author="Mateus Berardo de Souza Terra" w:date="2016-02-08T22:05:00Z">
                <w:pPr>
                  <w:pStyle w:val="NormalWeb"/>
                  <w:spacing w:before="0" w:beforeAutospacing="0" w:after="160" w:afterAutospacing="0"/>
                  <w:jc w:val="center"/>
                </w:pPr>
              </w:pPrChange>
            </w:pPr>
            <w:ins w:id="526" w:author="Mateus Berardo de Souza Terra" w:date="2016-02-08T20:05:00Z">
              <w:r w:rsidRPr="0068627D">
                <w:rPr>
                  <w:b/>
                  <w:sz w:val="16"/>
                  <w:szCs w:val="16"/>
                  <w:rPrChange w:id="527" w:author="Mateus Berardo de Souza Terra" w:date="2016-02-08T22:05:00Z">
                    <w:rPr>
                      <w:b/>
                      <w:color w:val="303030"/>
                    </w:rPr>
                  </w:rPrChange>
                </w:rPr>
                <w:t>Caractere</w:t>
              </w:r>
            </w:ins>
          </w:p>
        </w:tc>
        <w:tc>
          <w:tcPr>
            <w:tcW w:w="1559" w:type="dxa"/>
            <w:tcPrChange w:id="528"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29" w:author="Mateus Berardo de Souza Terra" w:date="2016-02-08T20:04:00Z"/>
                <w:sz w:val="16"/>
                <w:szCs w:val="16"/>
                <w:rPrChange w:id="530" w:author="Mateus Berardo de Souza Terra" w:date="2016-02-08T22:05:00Z">
                  <w:rPr>
                    <w:ins w:id="531" w:author="Mateus Berardo de Souza Terra" w:date="2016-02-08T20:04:00Z"/>
                    <w:color w:val="303030"/>
                  </w:rPr>
                </w:rPrChange>
              </w:rPr>
              <w:pPrChange w:id="532" w:author="Mateus Berardo de Souza Terra" w:date="2016-02-08T22:05:00Z">
                <w:pPr>
                  <w:pStyle w:val="NormalWeb"/>
                  <w:spacing w:before="0" w:beforeAutospacing="0" w:after="160" w:afterAutospacing="0"/>
                  <w:jc w:val="center"/>
                </w:pPr>
              </w:pPrChange>
            </w:pPr>
            <w:ins w:id="533" w:author="Mateus Berardo de Souza Terra" w:date="2016-02-08T20:05:00Z">
              <w:r w:rsidRPr="0068627D">
                <w:rPr>
                  <w:b/>
                  <w:sz w:val="16"/>
                  <w:szCs w:val="16"/>
                  <w:rPrChange w:id="534" w:author="Mateus Berardo de Souza Terra" w:date="2016-02-08T22:05:00Z">
                    <w:rPr>
                      <w:b/>
                      <w:color w:val="303030"/>
                    </w:rPr>
                  </w:rPrChange>
                </w:rPr>
                <w:t>Código</w:t>
              </w:r>
            </w:ins>
          </w:p>
        </w:tc>
        <w:tc>
          <w:tcPr>
            <w:tcW w:w="1559" w:type="dxa"/>
            <w:tcPrChange w:id="535"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36" w:author="Mateus Berardo de Souza Terra" w:date="2016-02-08T20:04:00Z"/>
                <w:sz w:val="16"/>
                <w:szCs w:val="16"/>
                <w:rPrChange w:id="537" w:author="Mateus Berardo de Souza Terra" w:date="2016-02-08T22:05:00Z">
                  <w:rPr>
                    <w:ins w:id="538" w:author="Mateus Berardo de Souza Terra" w:date="2016-02-08T20:04:00Z"/>
                    <w:color w:val="303030"/>
                  </w:rPr>
                </w:rPrChange>
              </w:rPr>
              <w:pPrChange w:id="539" w:author="Mateus Berardo de Souza Terra" w:date="2016-02-08T22:05:00Z">
                <w:pPr>
                  <w:pStyle w:val="NormalWeb"/>
                  <w:spacing w:before="0" w:beforeAutospacing="0" w:after="160" w:afterAutospacing="0"/>
                  <w:jc w:val="center"/>
                </w:pPr>
              </w:pPrChange>
            </w:pPr>
            <w:ins w:id="540" w:author="Mateus Berardo de Souza Terra" w:date="2016-02-08T20:05:00Z">
              <w:r w:rsidRPr="0068627D">
                <w:rPr>
                  <w:b/>
                  <w:sz w:val="16"/>
                  <w:szCs w:val="16"/>
                  <w:rPrChange w:id="541" w:author="Mateus Berardo de Souza Terra" w:date="2016-02-08T22:05:00Z">
                    <w:rPr>
                      <w:b/>
                      <w:color w:val="303030"/>
                    </w:rPr>
                  </w:rPrChange>
                </w:rPr>
                <w:t>Caractere</w:t>
              </w:r>
            </w:ins>
          </w:p>
        </w:tc>
      </w:tr>
      <w:tr w:rsidR="006868CB" w:rsidRPr="0068627D" w14:paraId="238D33C3" w14:textId="77777777" w:rsidTr="007031A8">
        <w:trPr>
          <w:trHeight w:val="20"/>
          <w:ins w:id="542" w:author="Mateus Berardo de Souza Terra" w:date="2016-02-08T20:04:00Z"/>
        </w:trPr>
        <w:tc>
          <w:tcPr>
            <w:tcW w:w="1558" w:type="dxa"/>
            <w:tcPrChange w:id="543"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44" w:author="Mateus Berardo de Souza Terra" w:date="2016-02-08T20:04:00Z"/>
                <w:sz w:val="16"/>
                <w:szCs w:val="16"/>
                <w:rPrChange w:id="545" w:author="Mateus Berardo de Souza Terra" w:date="2016-02-08T22:05:00Z">
                  <w:rPr>
                    <w:ins w:id="546" w:author="Mateus Berardo de Souza Terra" w:date="2016-02-08T20:04:00Z"/>
                    <w:color w:val="303030"/>
                  </w:rPr>
                </w:rPrChange>
              </w:rPr>
              <w:pPrChange w:id="547" w:author="Mateus Berardo de Souza Terra" w:date="2016-02-08T22:05:00Z">
                <w:pPr>
                  <w:pStyle w:val="NormalWeb"/>
                  <w:spacing w:before="0" w:beforeAutospacing="0" w:after="160" w:afterAutospacing="0"/>
                  <w:jc w:val="center"/>
                </w:pPr>
              </w:pPrChange>
            </w:pPr>
            <w:ins w:id="548" w:author="Mateus Berardo de Souza Terra" w:date="2016-02-08T20:05:00Z">
              <w:r w:rsidRPr="0068627D">
                <w:rPr>
                  <w:sz w:val="16"/>
                  <w:szCs w:val="16"/>
                  <w:rPrChange w:id="549" w:author="Mateus Berardo de Souza Terra" w:date="2016-02-08T22:05:00Z">
                    <w:rPr>
                      <w:color w:val="303030"/>
                    </w:rPr>
                  </w:rPrChange>
                </w:rPr>
                <w:t>32</w:t>
              </w:r>
            </w:ins>
          </w:p>
        </w:tc>
        <w:tc>
          <w:tcPr>
            <w:tcW w:w="1558" w:type="dxa"/>
            <w:tcPrChange w:id="550"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51" w:author="Mateus Berardo de Souza Terra" w:date="2016-02-08T20:04:00Z"/>
                <w:sz w:val="16"/>
                <w:szCs w:val="16"/>
                <w:rPrChange w:id="552" w:author="Mateus Berardo de Souza Terra" w:date="2016-02-08T22:05:00Z">
                  <w:rPr>
                    <w:ins w:id="553" w:author="Mateus Berardo de Souza Terra" w:date="2016-02-08T20:04:00Z"/>
                    <w:color w:val="303030"/>
                  </w:rPr>
                </w:rPrChange>
              </w:rPr>
              <w:pPrChange w:id="554" w:author="Mateus Berardo de Souza Terra" w:date="2016-02-08T22:05:00Z">
                <w:pPr>
                  <w:pStyle w:val="NormalWeb"/>
                  <w:spacing w:before="0" w:beforeAutospacing="0" w:after="160" w:afterAutospacing="0"/>
                  <w:jc w:val="center"/>
                </w:pPr>
              </w:pPrChange>
            </w:pPr>
            <w:ins w:id="555" w:author="Mateus Berardo de Souza Terra" w:date="2016-02-08T22:10:00Z">
              <w:r w:rsidRPr="0068627D">
                <w:rPr>
                  <w:sz w:val="16"/>
                  <w:szCs w:val="16"/>
                </w:rPr>
                <w:t>ESPAÇO</w:t>
              </w:r>
            </w:ins>
          </w:p>
        </w:tc>
        <w:tc>
          <w:tcPr>
            <w:tcW w:w="1558" w:type="dxa"/>
            <w:tcPrChange w:id="556"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57" w:author="Mateus Berardo de Souza Terra" w:date="2016-02-08T20:04:00Z"/>
                <w:sz w:val="16"/>
                <w:szCs w:val="16"/>
                <w:rPrChange w:id="558" w:author="Mateus Berardo de Souza Terra" w:date="2016-02-08T22:05:00Z">
                  <w:rPr>
                    <w:ins w:id="559" w:author="Mateus Berardo de Souza Terra" w:date="2016-02-08T20:04:00Z"/>
                    <w:color w:val="303030"/>
                  </w:rPr>
                </w:rPrChange>
              </w:rPr>
              <w:pPrChange w:id="560" w:author="Mateus Berardo de Souza Terra" w:date="2016-02-08T22:05:00Z">
                <w:pPr>
                  <w:pStyle w:val="NormalWeb"/>
                  <w:spacing w:before="0" w:beforeAutospacing="0" w:after="160" w:afterAutospacing="0"/>
                  <w:jc w:val="center"/>
                </w:pPr>
              </w:pPrChange>
            </w:pPr>
            <w:ins w:id="561" w:author="Mateus Berardo de Souza Terra" w:date="2016-02-08T22:09:00Z">
              <w:r w:rsidRPr="0068627D">
                <w:rPr>
                  <w:sz w:val="16"/>
                  <w:szCs w:val="16"/>
                </w:rPr>
                <w:t>64</w:t>
              </w:r>
            </w:ins>
          </w:p>
        </w:tc>
        <w:tc>
          <w:tcPr>
            <w:tcW w:w="1558" w:type="dxa"/>
            <w:tcPrChange w:id="562"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63" w:author="Mateus Berardo de Souza Terra" w:date="2016-02-08T20:04:00Z"/>
                <w:sz w:val="16"/>
                <w:szCs w:val="16"/>
                <w:rPrChange w:id="564" w:author="Mateus Berardo de Souza Terra" w:date="2016-02-08T22:05:00Z">
                  <w:rPr>
                    <w:ins w:id="565" w:author="Mateus Berardo de Souza Terra" w:date="2016-02-08T20:04:00Z"/>
                    <w:color w:val="303030"/>
                  </w:rPr>
                </w:rPrChange>
              </w:rPr>
              <w:pPrChange w:id="566" w:author="Mateus Berardo de Souza Terra" w:date="2016-02-08T22:05:00Z">
                <w:pPr>
                  <w:pStyle w:val="NormalWeb"/>
                  <w:spacing w:before="0" w:beforeAutospacing="0" w:after="160" w:afterAutospacing="0"/>
                  <w:jc w:val="center"/>
                </w:pPr>
              </w:pPrChange>
            </w:pPr>
            <w:ins w:id="567" w:author="Mateus Berardo de Souza Terra" w:date="2016-02-08T22:12:00Z">
              <w:r w:rsidRPr="0068627D">
                <w:rPr>
                  <w:sz w:val="16"/>
                  <w:szCs w:val="16"/>
                </w:rPr>
                <w:t>@</w:t>
              </w:r>
            </w:ins>
          </w:p>
        </w:tc>
        <w:tc>
          <w:tcPr>
            <w:tcW w:w="1559" w:type="dxa"/>
            <w:tcPrChange w:id="568"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69" w:author="Mateus Berardo de Souza Terra" w:date="2016-02-08T20:04:00Z"/>
                <w:sz w:val="16"/>
                <w:szCs w:val="16"/>
                <w:rPrChange w:id="570" w:author="Mateus Berardo de Souza Terra" w:date="2016-02-08T22:05:00Z">
                  <w:rPr>
                    <w:ins w:id="571" w:author="Mateus Berardo de Souza Terra" w:date="2016-02-08T20:04:00Z"/>
                    <w:color w:val="303030"/>
                  </w:rPr>
                </w:rPrChange>
              </w:rPr>
              <w:pPrChange w:id="572" w:author="Mateus Berardo de Souza Terra" w:date="2016-02-08T22:05:00Z">
                <w:pPr>
                  <w:pStyle w:val="NormalWeb"/>
                  <w:spacing w:before="0" w:beforeAutospacing="0" w:after="160" w:afterAutospacing="0"/>
                  <w:jc w:val="center"/>
                </w:pPr>
              </w:pPrChange>
            </w:pPr>
            <w:ins w:id="573" w:author="Mateus Berardo de Souza Terra" w:date="2016-02-08T22:09:00Z">
              <w:r w:rsidRPr="0068627D">
                <w:rPr>
                  <w:sz w:val="16"/>
                  <w:szCs w:val="16"/>
                </w:rPr>
                <w:t>96</w:t>
              </w:r>
            </w:ins>
          </w:p>
        </w:tc>
        <w:tc>
          <w:tcPr>
            <w:tcW w:w="1559" w:type="dxa"/>
            <w:tcPrChange w:id="574"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75" w:author="Mateus Berardo de Souza Terra" w:date="2016-02-08T20:04:00Z"/>
                <w:sz w:val="16"/>
                <w:szCs w:val="16"/>
                <w:rPrChange w:id="576" w:author="Mateus Berardo de Souza Terra" w:date="2016-02-08T22:05:00Z">
                  <w:rPr>
                    <w:ins w:id="577" w:author="Mateus Berardo de Souza Terra" w:date="2016-02-08T20:04:00Z"/>
                    <w:color w:val="303030"/>
                  </w:rPr>
                </w:rPrChange>
              </w:rPr>
              <w:pPrChange w:id="578" w:author="Mateus Berardo de Souza Terra" w:date="2016-02-08T22:05:00Z">
                <w:pPr>
                  <w:pStyle w:val="NormalWeb"/>
                  <w:spacing w:before="0" w:beforeAutospacing="0" w:after="160" w:afterAutospacing="0"/>
                  <w:jc w:val="center"/>
                </w:pPr>
              </w:pPrChange>
            </w:pPr>
            <w:ins w:id="579" w:author="Mateus Berardo de Souza Terra" w:date="2016-02-08T22:12:00Z">
              <w:r w:rsidRPr="0068627D">
                <w:rPr>
                  <w:sz w:val="16"/>
                  <w:szCs w:val="16"/>
                </w:rPr>
                <w:t>`</w:t>
              </w:r>
            </w:ins>
          </w:p>
        </w:tc>
      </w:tr>
      <w:tr w:rsidR="006868CB" w:rsidRPr="0068627D" w14:paraId="08EE441D" w14:textId="77777777" w:rsidTr="007031A8">
        <w:trPr>
          <w:trHeight w:val="20"/>
          <w:ins w:id="580" w:author="Mateus Berardo de Souza Terra" w:date="2016-02-08T20:04:00Z"/>
        </w:trPr>
        <w:tc>
          <w:tcPr>
            <w:tcW w:w="1558" w:type="dxa"/>
            <w:tcPrChange w:id="581"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582" w:author="Mateus Berardo de Souza Terra" w:date="2016-02-08T20:04:00Z"/>
                <w:sz w:val="16"/>
                <w:szCs w:val="16"/>
                <w:rPrChange w:id="583" w:author="Mateus Berardo de Souza Terra" w:date="2016-02-08T22:05:00Z">
                  <w:rPr>
                    <w:ins w:id="584" w:author="Mateus Berardo de Souza Terra" w:date="2016-02-08T20:04:00Z"/>
                    <w:color w:val="303030"/>
                  </w:rPr>
                </w:rPrChange>
              </w:rPr>
              <w:pPrChange w:id="585" w:author="Mateus Berardo de Souza Terra" w:date="2016-02-08T22:05:00Z">
                <w:pPr>
                  <w:pStyle w:val="NormalWeb"/>
                  <w:spacing w:before="0" w:beforeAutospacing="0" w:after="160" w:afterAutospacing="0"/>
                  <w:jc w:val="center"/>
                </w:pPr>
              </w:pPrChange>
            </w:pPr>
            <w:ins w:id="586" w:author="Mateus Berardo de Souza Terra" w:date="2016-02-08T20:05:00Z">
              <w:r w:rsidRPr="0068627D">
                <w:rPr>
                  <w:sz w:val="16"/>
                  <w:szCs w:val="16"/>
                  <w:rPrChange w:id="587" w:author="Mateus Berardo de Souza Terra" w:date="2016-02-08T22:05:00Z">
                    <w:rPr>
                      <w:color w:val="303030"/>
                    </w:rPr>
                  </w:rPrChange>
                </w:rPr>
                <w:t>33</w:t>
              </w:r>
            </w:ins>
          </w:p>
        </w:tc>
        <w:tc>
          <w:tcPr>
            <w:tcW w:w="1558" w:type="dxa"/>
            <w:tcPrChange w:id="588"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589" w:author="Mateus Berardo de Souza Terra" w:date="2016-02-08T20:04:00Z"/>
                <w:sz w:val="16"/>
                <w:szCs w:val="16"/>
                <w:rPrChange w:id="590" w:author="Mateus Berardo de Souza Terra" w:date="2016-02-08T22:05:00Z">
                  <w:rPr>
                    <w:ins w:id="591" w:author="Mateus Berardo de Souza Terra" w:date="2016-02-08T20:04:00Z"/>
                    <w:color w:val="303030"/>
                  </w:rPr>
                </w:rPrChange>
              </w:rPr>
              <w:pPrChange w:id="592" w:author="Mateus Berardo de Souza Terra" w:date="2016-02-08T22:05:00Z">
                <w:pPr>
                  <w:pStyle w:val="NormalWeb"/>
                  <w:spacing w:before="0" w:beforeAutospacing="0" w:after="160" w:afterAutospacing="0"/>
                  <w:jc w:val="center"/>
                </w:pPr>
              </w:pPrChange>
            </w:pPr>
            <w:ins w:id="593" w:author="Mateus Berardo de Souza Terra" w:date="2016-02-08T22:13:00Z">
              <w:r w:rsidRPr="0068627D">
                <w:rPr>
                  <w:sz w:val="16"/>
                  <w:szCs w:val="16"/>
                </w:rPr>
                <w:t>!</w:t>
              </w:r>
            </w:ins>
          </w:p>
        </w:tc>
        <w:tc>
          <w:tcPr>
            <w:tcW w:w="1558" w:type="dxa"/>
            <w:tcPrChange w:id="594"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595" w:author="Mateus Berardo de Souza Terra" w:date="2016-02-08T20:04:00Z"/>
                <w:sz w:val="16"/>
                <w:szCs w:val="16"/>
                <w:rPrChange w:id="596" w:author="Mateus Berardo de Souza Terra" w:date="2016-02-08T22:05:00Z">
                  <w:rPr>
                    <w:ins w:id="597" w:author="Mateus Berardo de Souza Terra" w:date="2016-02-08T20:04:00Z"/>
                    <w:color w:val="303030"/>
                  </w:rPr>
                </w:rPrChange>
              </w:rPr>
              <w:pPrChange w:id="598" w:author="Mateus Berardo de Souza Terra" w:date="2016-02-08T22:05:00Z">
                <w:pPr>
                  <w:pStyle w:val="NormalWeb"/>
                  <w:spacing w:before="0" w:beforeAutospacing="0" w:after="160" w:afterAutospacing="0"/>
                  <w:jc w:val="center"/>
                </w:pPr>
              </w:pPrChange>
            </w:pPr>
            <w:ins w:id="599" w:author="Mateus Berardo de Souza Terra" w:date="2016-02-08T22:09:00Z">
              <w:r w:rsidRPr="0068627D">
                <w:rPr>
                  <w:sz w:val="16"/>
                  <w:szCs w:val="16"/>
                </w:rPr>
                <w:t>65</w:t>
              </w:r>
            </w:ins>
          </w:p>
        </w:tc>
        <w:tc>
          <w:tcPr>
            <w:tcW w:w="1558" w:type="dxa"/>
            <w:tcPrChange w:id="600"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601" w:author="Mateus Berardo de Souza Terra" w:date="2016-02-08T20:04:00Z"/>
                <w:sz w:val="16"/>
                <w:szCs w:val="16"/>
                <w:rPrChange w:id="602" w:author="Mateus Berardo de Souza Terra" w:date="2016-02-08T22:05:00Z">
                  <w:rPr>
                    <w:ins w:id="603" w:author="Mateus Berardo de Souza Terra" w:date="2016-02-08T20:04:00Z"/>
                    <w:color w:val="303030"/>
                  </w:rPr>
                </w:rPrChange>
              </w:rPr>
              <w:pPrChange w:id="604" w:author="Mateus Berardo de Souza Terra" w:date="2016-02-08T22:05:00Z">
                <w:pPr>
                  <w:pStyle w:val="NormalWeb"/>
                  <w:spacing w:before="0" w:beforeAutospacing="0" w:after="160" w:afterAutospacing="0"/>
                  <w:jc w:val="center"/>
                </w:pPr>
              </w:pPrChange>
            </w:pPr>
            <w:ins w:id="605" w:author="Mateus Berardo de Souza Terra" w:date="2016-02-08T22:10:00Z">
              <w:r w:rsidRPr="0068627D">
                <w:rPr>
                  <w:sz w:val="16"/>
                  <w:szCs w:val="16"/>
                </w:rPr>
                <w:t>A</w:t>
              </w:r>
            </w:ins>
          </w:p>
        </w:tc>
        <w:tc>
          <w:tcPr>
            <w:tcW w:w="1559" w:type="dxa"/>
            <w:tcPrChange w:id="606"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607" w:author="Mateus Berardo de Souza Terra" w:date="2016-02-08T20:04:00Z"/>
                <w:sz w:val="16"/>
                <w:szCs w:val="16"/>
                <w:rPrChange w:id="608" w:author="Mateus Berardo de Souza Terra" w:date="2016-02-08T22:05:00Z">
                  <w:rPr>
                    <w:ins w:id="609" w:author="Mateus Berardo de Souza Terra" w:date="2016-02-08T20:04:00Z"/>
                    <w:color w:val="303030"/>
                  </w:rPr>
                </w:rPrChange>
              </w:rPr>
              <w:pPrChange w:id="610" w:author="Mateus Berardo de Souza Terra" w:date="2016-02-08T22:05:00Z">
                <w:pPr>
                  <w:pStyle w:val="NormalWeb"/>
                  <w:spacing w:before="0" w:beforeAutospacing="0" w:after="160" w:afterAutospacing="0"/>
                  <w:jc w:val="center"/>
                </w:pPr>
              </w:pPrChange>
            </w:pPr>
            <w:ins w:id="611" w:author="Mateus Berardo de Souza Terra" w:date="2016-02-08T22:09:00Z">
              <w:r w:rsidRPr="0068627D">
                <w:rPr>
                  <w:sz w:val="16"/>
                  <w:szCs w:val="16"/>
                </w:rPr>
                <w:t>97</w:t>
              </w:r>
            </w:ins>
          </w:p>
        </w:tc>
        <w:tc>
          <w:tcPr>
            <w:tcW w:w="1559" w:type="dxa"/>
            <w:tcPrChange w:id="612"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13" w:author="Mateus Berardo de Souza Terra" w:date="2016-02-08T20:04:00Z"/>
                <w:sz w:val="16"/>
                <w:szCs w:val="16"/>
                <w:rPrChange w:id="614" w:author="Mateus Berardo de Souza Terra" w:date="2016-02-08T22:05:00Z">
                  <w:rPr>
                    <w:ins w:id="615" w:author="Mateus Berardo de Souza Terra" w:date="2016-02-08T20:04:00Z"/>
                    <w:color w:val="303030"/>
                  </w:rPr>
                </w:rPrChange>
              </w:rPr>
              <w:pPrChange w:id="616" w:author="Mateus Berardo de Souza Terra" w:date="2016-02-08T22:05:00Z">
                <w:pPr>
                  <w:pStyle w:val="NormalWeb"/>
                  <w:spacing w:before="0" w:beforeAutospacing="0" w:after="160" w:afterAutospacing="0"/>
                  <w:jc w:val="center"/>
                </w:pPr>
              </w:pPrChange>
            </w:pPr>
            <w:proofErr w:type="gramStart"/>
            <w:ins w:id="617"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618" w:author="Mateus Berardo de Souza Terra" w:date="2016-02-08T20:04:00Z"/>
        </w:trPr>
        <w:tc>
          <w:tcPr>
            <w:tcW w:w="1558" w:type="dxa"/>
            <w:tcPrChange w:id="619"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20" w:author="Mateus Berardo de Souza Terra" w:date="2016-02-08T20:04:00Z"/>
                <w:sz w:val="16"/>
                <w:szCs w:val="16"/>
                <w:rPrChange w:id="621" w:author="Mateus Berardo de Souza Terra" w:date="2016-02-08T22:05:00Z">
                  <w:rPr>
                    <w:ins w:id="622" w:author="Mateus Berardo de Souza Terra" w:date="2016-02-08T20:04:00Z"/>
                    <w:color w:val="303030"/>
                  </w:rPr>
                </w:rPrChange>
              </w:rPr>
              <w:pPrChange w:id="623" w:author="Mateus Berardo de Souza Terra" w:date="2016-02-08T22:05:00Z">
                <w:pPr>
                  <w:pStyle w:val="NormalWeb"/>
                  <w:spacing w:before="0" w:beforeAutospacing="0" w:after="160" w:afterAutospacing="0"/>
                  <w:jc w:val="center"/>
                </w:pPr>
              </w:pPrChange>
            </w:pPr>
            <w:ins w:id="624" w:author="Mateus Berardo de Souza Terra" w:date="2016-02-08T20:05:00Z">
              <w:r w:rsidRPr="0068627D">
                <w:rPr>
                  <w:sz w:val="16"/>
                  <w:szCs w:val="16"/>
                  <w:rPrChange w:id="625" w:author="Mateus Berardo de Souza Terra" w:date="2016-02-08T22:05:00Z">
                    <w:rPr>
                      <w:color w:val="303030"/>
                    </w:rPr>
                  </w:rPrChange>
                </w:rPr>
                <w:t>34</w:t>
              </w:r>
            </w:ins>
          </w:p>
        </w:tc>
        <w:tc>
          <w:tcPr>
            <w:tcW w:w="1558" w:type="dxa"/>
            <w:tcPrChange w:id="626"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27" w:author="Mateus Berardo de Souza Terra" w:date="2016-02-08T20:04:00Z"/>
                <w:sz w:val="16"/>
                <w:szCs w:val="16"/>
                <w:rPrChange w:id="628" w:author="Mateus Berardo de Souza Terra" w:date="2016-02-08T22:05:00Z">
                  <w:rPr>
                    <w:ins w:id="629" w:author="Mateus Berardo de Souza Terra" w:date="2016-02-08T20:04:00Z"/>
                    <w:color w:val="303030"/>
                  </w:rPr>
                </w:rPrChange>
              </w:rPr>
              <w:pPrChange w:id="630" w:author="Mateus Berardo de Souza Terra" w:date="2016-02-08T22:05:00Z">
                <w:pPr>
                  <w:pStyle w:val="NormalWeb"/>
                  <w:spacing w:before="0" w:beforeAutospacing="0" w:after="160" w:afterAutospacing="0"/>
                  <w:jc w:val="center"/>
                </w:pPr>
              </w:pPrChange>
            </w:pPr>
            <w:ins w:id="631" w:author="Mateus Berardo de Souza Terra" w:date="2016-02-08T22:13:00Z">
              <w:r w:rsidRPr="0068627D">
                <w:rPr>
                  <w:sz w:val="16"/>
                  <w:szCs w:val="16"/>
                </w:rPr>
                <w:t>“</w:t>
              </w:r>
            </w:ins>
          </w:p>
        </w:tc>
        <w:tc>
          <w:tcPr>
            <w:tcW w:w="1558" w:type="dxa"/>
            <w:tcPrChange w:id="632"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33" w:author="Mateus Berardo de Souza Terra" w:date="2016-02-08T20:04:00Z"/>
                <w:sz w:val="16"/>
                <w:szCs w:val="16"/>
                <w:rPrChange w:id="634" w:author="Mateus Berardo de Souza Terra" w:date="2016-02-08T22:05:00Z">
                  <w:rPr>
                    <w:ins w:id="635" w:author="Mateus Berardo de Souza Terra" w:date="2016-02-08T20:04:00Z"/>
                    <w:color w:val="303030"/>
                  </w:rPr>
                </w:rPrChange>
              </w:rPr>
              <w:pPrChange w:id="636" w:author="Mateus Berardo de Souza Terra" w:date="2016-02-08T22:05:00Z">
                <w:pPr>
                  <w:pStyle w:val="NormalWeb"/>
                  <w:spacing w:before="0" w:beforeAutospacing="0" w:after="160" w:afterAutospacing="0"/>
                  <w:jc w:val="center"/>
                </w:pPr>
              </w:pPrChange>
            </w:pPr>
            <w:ins w:id="637" w:author="Mateus Berardo de Souza Terra" w:date="2016-02-08T22:09:00Z">
              <w:r w:rsidRPr="0068627D">
                <w:rPr>
                  <w:sz w:val="16"/>
                  <w:szCs w:val="16"/>
                </w:rPr>
                <w:t>66</w:t>
              </w:r>
            </w:ins>
          </w:p>
        </w:tc>
        <w:tc>
          <w:tcPr>
            <w:tcW w:w="1558" w:type="dxa"/>
            <w:tcPrChange w:id="638"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39" w:author="Mateus Berardo de Souza Terra" w:date="2016-02-08T20:04:00Z"/>
                <w:sz w:val="16"/>
                <w:szCs w:val="16"/>
                <w:rPrChange w:id="640" w:author="Mateus Berardo de Souza Terra" w:date="2016-02-08T22:05:00Z">
                  <w:rPr>
                    <w:ins w:id="641" w:author="Mateus Berardo de Souza Terra" w:date="2016-02-08T20:04:00Z"/>
                    <w:color w:val="303030"/>
                  </w:rPr>
                </w:rPrChange>
              </w:rPr>
              <w:pPrChange w:id="642" w:author="Mateus Berardo de Souza Terra" w:date="2016-02-08T22:05:00Z">
                <w:pPr>
                  <w:pStyle w:val="NormalWeb"/>
                  <w:spacing w:before="0" w:beforeAutospacing="0" w:after="160" w:afterAutospacing="0"/>
                  <w:jc w:val="center"/>
                </w:pPr>
              </w:pPrChange>
            </w:pPr>
            <w:ins w:id="643" w:author="Mateus Berardo de Souza Terra" w:date="2016-02-08T22:10:00Z">
              <w:r w:rsidRPr="0068627D">
                <w:rPr>
                  <w:sz w:val="16"/>
                  <w:szCs w:val="16"/>
                </w:rPr>
                <w:t>B</w:t>
              </w:r>
            </w:ins>
          </w:p>
        </w:tc>
        <w:tc>
          <w:tcPr>
            <w:tcW w:w="1559" w:type="dxa"/>
            <w:tcPrChange w:id="644"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45" w:author="Mateus Berardo de Souza Terra" w:date="2016-02-08T20:04:00Z"/>
                <w:sz w:val="16"/>
                <w:szCs w:val="16"/>
                <w:rPrChange w:id="646" w:author="Mateus Berardo de Souza Terra" w:date="2016-02-08T22:05:00Z">
                  <w:rPr>
                    <w:ins w:id="647" w:author="Mateus Berardo de Souza Terra" w:date="2016-02-08T20:04:00Z"/>
                    <w:color w:val="303030"/>
                  </w:rPr>
                </w:rPrChange>
              </w:rPr>
              <w:pPrChange w:id="648" w:author="Mateus Berardo de Souza Terra" w:date="2016-02-08T22:05:00Z">
                <w:pPr>
                  <w:pStyle w:val="NormalWeb"/>
                  <w:spacing w:before="0" w:beforeAutospacing="0" w:after="160" w:afterAutospacing="0"/>
                  <w:jc w:val="center"/>
                </w:pPr>
              </w:pPrChange>
            </w:pPr>
            <w:ins w:id="649" w:author="Mateus Berardo de Souza Terra" w:date="2016-02-08T22:09:00Z">
              <w:r w:rsidRPr="0068627D">
                <w:rPr>
                  <w:sz w:val="16"/>
                  <w:szCs w:val="16"/>
                </w:rPr>
                <w:t>98</w:t>
              </w:r>
            </w:ins>
          </w:p>
        </w:tc>
        <w:tc>
          <w:tcPr>
            <w:tcW w:w="1559" w:type="dxa"/>
            <w:tcPrChange w:id="650"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51" w:author="Mateus Berardo de Souza Terra" w:date="2016-02-08T20:04:00Z"/>
                <w:sz w:val="16"/>
                <w:szCs w:val="16"/>
                <w:rPrChange w:id="652" w:author="Mateus Berardo de Souza Terra" w:date="2016-02-08T22:05:00Z">
                  <w:rPr>
                    <w:ins w:id="653" w:author="Mateus Berardo de Souza Terra" w:date="2016-02-08T20:04:00Z"/>
                    <w:color w:val="303030"/>
                  </w:rPr>
                </w:rPrChange>
              </w:rPr>
              <w:pPrChange w:id="654" w:author="Mateus Berardo de Souza Terra" w:date="2016-02-08T22:05:00Z">
                <w:pPr>
                  <w:pStyle w:val="NormalWeb"/>
                  <w:spacing w:before="0" w:beforeAutospacing="0" w:after="160" w:afterAutospacing="0"/>
                  <w:jc w:val="center"/>
                </w:pPr>
              </w:pPrChange>
            </w:pPr>
            <w:proofErr w:type="gramStart"/>
            <w:ins w:id="655"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656" w:author="Mateus Berardo de Souza Terra" w:date="2016-02-08T20:04:00Z"/>
        </w:trPr>
        <w:tc>
          <w:tcPr>
            <w:tcW w:w="1558" w:type="dxa"/>
            <w:tcPrChange w:id="657"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58" w:author="Mateus Berardo de Souza Terra" w:date="2016-02-08T20:04:00Z"/>
                <w:sz w:val="16"/>
                <w:szCs w:val="16"/>
                <w:rPrChange w:id="659" w:author="Mateus Berardo de Souza Terra" w:date="2016-02-08T22:05:00Z">
                  <w:rPr>
                    <w:ins w:id="660" w:author="Mateus Berardo de Souza Terra" w:date="2016-02-08T20:04:00Z"/>
                    <w:color w:val="303030"/>
                  </w:rPr>
                </w:rPrChange>
              </w:rPr>
              <w:pPrChange w:id="661" w:author="Mateus Berardo de Souza Terra" w:date="2016-02-08T22:05:00Z">
                <w:pPr>
                  <w:pStyle w:val="NormalWeb"/>
                  <w:spacing w:before="0" w:beforeAutospacing="0" w:after="160" w:afterAutospacing="0"/>
                  <w:jc w:val="center"/>
                </w:pPr>
              </w:pPrChange>
            </w:pPr>
            <w:ins w:id="662" w:author="Mateus Berardo de Souza Terra" w:date="2016-02-08T20:05:00Z">
              <w:r w:rsidRPr="0068627D">
                <w:rPr>
                  <w:sz w:val="16"/>
                  <w:szCs w:val="16"/>
                  <w:rPrChange w:id="663" w:author="Mateus Berardo de Souza Terra" w:date="2016-02-08T22:05:00Z">
                    <w:rPr>
                      <w:color w:val="303030"/>
                    </w:rPr>
                  </w:rPrChange>
                </w:rPr>
                <w:t>35</w:t>
              </w:r>
            </w:ins>
          </w:p>
        </w:tc>
        <w:tc>
          <w:tcPr>
            <w:tcW w:w="1558" w:type="dxa"/>
            <w:tcPrChange w:id="664"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65" w:author="Mateus Berardo de Souza Terra" w:date="2016-02-08T20:04:00Z"/>
                <w:sz w:val="16"/>
                <w:szCs w:val="16"/>
                <w:rPrChange w:id="666" w:author="Mateus Berardo de Souza Terra" w:date="2016-02-08T22:05:00Z">
                  <w:rPr>
                    <w:ins w:id="667" w:author="Mateus Berardo de Souza Terra" w:date="2016-02-08T20:04:00Z"/>
                    <w:color w:val="303030"/>
                  </w:rPr>
                </w:rPrChange>
              </w:rPr>
              <w:pPrChange w:id="668" w:author="Mateus Berardo de Souza Terra" w:date="2016-02-08T22:05:00Z">
                <w:pPr>
                  <w:pStyle w:val="NormalWeb"/>
                  <w:spacing w:before="0" w:beforeAutospacing="0" w:after="160" w:afterAutospacing="0"/>
                  <w:jc w:val="center"/>
                </w:pPr>
              </w:pPrChange>
            </w:pPr>
            <w:ins w:id="669" w:author="Mateus Berardo de Souza Terra" w:date="2016-02-08T22:13:00Z">
              <w:r w:rsidRPr="0068627D">
                <w:rPr>
                  <w:sz w:val="16"/>
                  <w:szCs w:val="16"/>
                </w:rPr>
                <w:t>#</w:t>
              </w:r>
            </w:ins>
          </w:p>
        </w:tc>
        <w:tc>
          <w:tcPr>
            <w:tcW w:w="1558" w:type="dxa"/>
            <w:tcPrChange w:id="670"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71" w:author="Mateus Berardo de Souza Terra" w:date="2016-02-08T20:04:00Z"/>
                <w:sz w:val="16"/>
                <w:szCs w:val="16"/>
                <w:rPrChange w:id="672" w:author="Mateus Berardo de Souza Terra" w:date="2016-02-08T22:05:00Z">
                  <w:rPr>
                    <w:ins w:id="673" w:author="Mateus Berardo de Souza Terra" w:date="2016-02-08T20:04:00Z"/>
                    <w:color w:val="303030"/>
                  </w:rPr>
                </w:rPrChange>
              </w:rPr>
              <w:pPrChange w:id="674" w:author="Mateus Berardo de Souza Terra" w:date="2016-02-08T22:05:00Z">
                <w:pPr>
                  <w:pStyle w:val="NormalWeb"/>
                  <w:spacing w:before="0" w:beforeAutospacing="0" w:after="160" w:afterAutospacing="0"/>
                  <w:jc w:val="center"/>
                </w:pPr>
              </w:pPrChange>
            </w:pPr>
            <w:ins w:id="675" w:author="Mateus Berardo de Souza Terra" w:date="2016-02-08T22:09:00Z">
              <w:r w:rsidRPr="0068627D">
                <w:rPr>
                  <w:sz w:val="16"/>
                  <w:szCs w:val="16"/>
                </w:rPr>
                <w:t>67</w:t>
              </w:r>
            </w:ins>
          </w:p>
        </w:tc>
        <w:tc>
          <w:tcPr>
            <w:tcW w:w="1558" w:type="dxa"/>
            <w:tcPrChange w:id="676"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77" w:author="Mateus Berardo de Souza Terra" w:date="2016-02-08T20:04:00Z"/>
                <w:sz w:val="16"/>
                <w:szCs w:val="16"/>
                <w:rPrChange w:id="678" w:author="Mateus Berardo de Souza Terra" w:date="2016-02-08T22:05:00Z">
                  <w:rPr>
                    <w:ins w:id="679" w:author="Mateus Berardo de Souza Terra" w:date="2016-02-08T20:04:00Z"/>
                    <w:color w:val="303030"/>
                  </w:rPr>
                </w:rPrChange>
              </w:rPr>
              <w:pPrChange w:id="680" w:author="Mateus Berardo de Souza Terra" w:date="2016-02-08T22:05:00Z">
                <w:pPr>
                  <w:pStyle w:val="NormalWeb"/>
                  <w:spacing w:before="0" w:beforeAutospacing="0" w:after="160" w:afterAutospacing="0"/>
                  <w:jc w:val="center"/>
                </w:pPr>
              </w:pPrChange>
            </w:pPr>
            <w:ins w:id="681" w:author="Mateus Berardo de Souza Terra" w:date="2016-02-08T22:10:00Z">
              <w:r w:rsidRPr="0068627D">
                <w:rPr>
                  <w:sz w:val="16"/>
                  <w:szCs w:val="16"/>
                </w:rPr>
                <w:t>C</w:t>
              </w:r>
            </w:ins>
          </w:p>
        </w:tc>
        <w:tc>
          <w:tcPr>
            <w:tcW w:w="1559" w:type="dxa"/>
            <w:tcPrChange w:id="682"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683" w:author="Mateus Berardo de Souza Terra" w:date="2016-02-08T20:04:00Z"/>
                <w:sz w:val="16"/>
                <w:szCs w:val="16"/>
                <w:rPrChange w:id="684" w:author="Mateus Berardo de Souza Terra" w:date="2016-02-08T22:05:00Z">
                  <w:rPr>
                    <w:ins w:id="685" w:author="Mateus Berardo de Souza Terra" w:date="2016-02-08T20:04:00Z"/>
                    <w:color w:val="303030"/>
                  </w:rPr>
                </w:rPrChange>
              </w:rPr>
              <w:pPrChange w:id="686" w:author="Mateus Berardo de Souza Terra" w:date="2016-02-08T22:05:00Z">
                <w:pPr>
                  <w:pStyle w:val="NormalWeb"/>
                  <w:spacing w:before="0" w:beforeAutospacing="0" w:after="160" w:afterAutospacing="0"/>
                  <w:jc w:val="center"/>
                </w:pPr>
              </w:pPrChange>
            </w:pPr>
            <w:ins w:id="687" w:author="Mateus Berardo de Souza Terra" w:date="2016-02-08T22:09:00Z">
              <w:r w:rsidRPr="0068627D">
                <w:rPr>
                  <w:sz w:val="16"/>
                  <w:szCs w:val="16"/>
                </w:rPr>
                <w:t>99</w:t>
              </w:r>
            </w:ins>
          </w:p>
        </w:tc>
        <w:tc>
          <w:tcPr>
            <w:tcW w:w="1559" w:type="dxa"/>
            <w:tcPrChange w:id="688"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689" w:author="Mateus Berardo de Souza Terra" w:date="2016-02-08T20:04:00Z"/>
                <w:sz w:val="16"/>
                <w:szCs w:val="16"/>
                <w:rPrChange w:id="690" w:author="Mateus Berardo de Souza Terra" w:date="2016-02-08T22:05:00Z">
                  <w:rPr>
                    <w:ins w:id="691" w:author="Mateus Berardo de Souza Terra" w:date="2016-02-08T20:04:00Z"/>
                    <w:color w:val="303030"/>
                  </w:rPr>
                </w:rPrChange>
              </w:rPr>
              <w:pPrChange w:id="692" w:author="Mateus Berardo de Souza Terra" w:date="2016-02-08T22:05:00Z">
                <w:pPr>
                  <w:pStyle w:val="NormalWeb"/>
                  <w:spacing w:before="0" w:beforeAutospacing="0" w:after="160" w:afterAutospacing="0"/>
                  <w:jc w:val="center"/>
                </w:pPr>
              </w:pPrChange>
            </w:pPr>
            <w:proofErr w:type="gramStart"/>
            <w:ins w:id="693"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694" w:author="Mateus Berardo de Souza Terra" w:date="2016-02-08T20:04:00Z"/>
        </w:trPr>
        <w:tc>
          <w:tcPr>
            <w:tcW w:w="1558" w:type="dxa"/>
            <w:tcPrChange w:id="695"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696" w:author="Mateus Berardo de Souza Terra" w:date="2016-02-08T20:04:00Z"/>
                <w:sz w:val="16"/>
                <w:szCs w:val="16"/>
                <w:rPrChange w:id="697" w:author="Mateus Berardo de Souza Terra" w:date="2016-02-08T22:05:00Z">
                  <w:rPr>
                    <w:ins w:id="698" w:author="Mateus Berardo de Souza Terra" w:date="2016-02-08T20:04:00Z"/>
                    <w:color w:val="303030"/>
                  </w:rPr>
                </w:rPrChange>
              </w:rPr>
              <w:pPrChange w:id="699" w:author="Mateus Berardo de Souza Terra" w:date="2016-02-08T22:05:00Z">
                <w:pPr>
                  <w:pStyle w:val="NormalWeb"/>
                  <w:spacing w:before="0" w:beforeAutospacing="0" w:after="160" w:afterAutospacing="0"/>
                  <w:jc w:val="center"/>
                </w:pPr>
              </w:pPrChange>
            </w:pPr>
            <w:ins w:id="700" w:author="Mateus Berardo de Souza Terra" w:date="2016-02-08T20:05:00Z">
              <w:r w:rsidRPr="0068627D">
                <w:rPr>
                  <w:sz w:val="16"/>
                  <w:szCs w:val="16"/>
                  <w:rPrChange w:id="701" w:author="Mateus Berardo de Souza Terra" w:date="2016-02-08T22:05:00Z">
                    <w:rPr>
                      <w:color w:val="303030"/>
                    </w:rPr>
                  </w:rPrChange>
                </w:rPr>
                <w:t>36</w:t>
              </w:r>
            </w:ins>
          </w:p>
        </w:tc>
        <w:tc>
          <w:tcPr>
            <w:tcW w:w="1558" w:type="dxa"/>
            <w:tcPrChange w:id="702"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703" w:author="Mateus Berardo de Souza Terra" w:date="2016-02-08T20:04:00Z"/>
                <w:sz w:val="16"/>
                <w:szCs w:val="16"/>
                <w:rPrChange w:id="704" w:author="Mateus Berardo de Souza Terra" w:date="2016-02-08T22:05:00Z">
                  <w:rPr>
                    <w:ins w:id="705" w:author="Mateus Berardo de Souza Terra" w:date="2016-02-08T20:04:00Z"/>
                    <w:color w:val="303030"/>
                  </w:rPr>
                </w:rPrChange>
              </w:rPr>
              <w:pPrChange w:id="706" w:author="Mateus Berardo de Souza Terra" w:date="2016-02-08T22:05:00Z">
                <w:pPr>
                  <w:pStyle w:val="NormalWeb"/>
                  <w:spacing w:before="0" w:beforeAutospacing="0" w:after="160" w:afterAutospacing="0"/>
                  <w:jc w:val="center"/>
                </w:pPr>
              </w:pPrChange>
            </w:pPr>
            <w:ins w:id="707" w:author="Mateus Berardo de Souza Terra" w:date="2016-02-08T22:13:00Z">
              <w:r w:rsidRPr="0068627D">
                <w:rPr>
                  <w:sz w:val="16"/>
                  <w:szCs w:val="16"/>
                </w:rPr>
                <w:t>$</w:t>
              </w:r>
            </w:ins>
          </w:p>
        </w:tc>
        <w:tc>
          <w:tcPr>
            <w:tcW w:w="1558" w:type="dxa"/>
            <w:tcPrChange w:id="708"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709" w:author="Mateus Berardo de Souza Terra" w:date="2016-02-08T20:04:00Z"/>
                <w:sz w:val="16"/>
                <w:szCs w:val="16"/>
                <w:rPrChange w:id="710" w:author="Mateus Berardo de Souza Terra" w:date="2016-02-08T22:05:00Z">
                  <w:rPr>
                    <w:ins w:id="711" w:author="Mateus Berardo de Souza Terra" w:date="2016-02-08T20:04:00Z"/>
                    <w:color w:val="303030"/>
                  </w:rPr>
                </w:rPrChange>
              </w:rPr>
              <w:pPrChange w:id="712" w:author="Mateus Berardo de Souza Terra" w:date="2016-02-08T22:05:00Z">
                <w:pPr>
                  <w:pStyle w:val="NormalWeb"/>
                  <w:spacing w:before="0" w:beforeAutospacing="0" w:after="160" w:afterAutospacing="0"/>
                  <w:jc w:val="center"/>
                </w:pPr>
              </w:pPrChange>
            </w:pPr>
            <w:ins w:id="713" w:author="Mateus Berardo de Souza Terra" w:date="2016-02-08T22:09:00Z">
              <w:r w:rsidRPr="0068627D">
                <w:rPr>
                  <w:sz w:val="16"/>
                  <w:szCs w:val="16"/>
                </w:rPr>
                <w:t>68</w:t>
              </w:r>
            </w:ins>
          </w:p>
        </w:tc>
        <w:tc>
          <w:tcPr>
            <w:tcW w:w="1558" w:type="dxa"/>
            <w:tcPrChange w:id="714"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15" w:author="Mateus Berardo de Souza Terra" w:date="2016-02-08T20:04:00Z"/>
                <w:sz w:val="16"/>
                <w:szCs w:val="16"/>
                <w:rPrChange w:id="716" w:author="Mateus Berardo de Souza Terra" w:date="2016-02-08T22:05:00Z">
                  <w:rPr>
                    <w:ins w:id="717" w:author="Mateus Berardo de Souza Terra" w:date="2016-02-08T20:04:00Z"/>
                    <w:color w:val="303030"/>
                  </w:rPr>
                </w:rPrChange>
              </w:rPr>
              <w:pPrChange w:id="718" w:author="Mateus Berardo de Souza Terra" w:date="2016-02-08T22:05:00Z">
                <w:pPr>
                  <w:pStyle w:val="NormalWeb"/>
                  <w:spacing w:before="0" w:beforeAutospacing="0" w:after="160" w:afterAutospacing="0"/>
                  <w:jc w:val="center"/>
                </w:pPr>
              </w:pPrChange>
            </w:pPr>
            <w:ins w:id="719" w:author="Mateus Berardo de Souza Terra" w:date="2016-02-08T22:10:00Z">
              <w:r w:rsidRPr="0068627D">
                <w:rPr>
                  <w:sz w:val="16"/>
                  <w:szCs w:val="16"/>
                </w:rPr>
                <w:t>D</w:t>
              </w:r>
            </w:ins>
          </w:p>
        </w:tc>
        <w:tc>
          <w:tcPr>
            <w:tcW w:w="1559" w:type="dxa"/>
            <w:tcPrChange w:id="720"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21" w:author="Mateus Berardo de Souza Terra" w:date="2016-02-08T20:04:00Z"/>
                <w:sz w:val="16"/>
                <w:szCs w:val="16"/>
                <w:rPrChange w:id="722" w:author="Mateus Berardo de Souza Terra" w:date="2016-02-08T22:05:00Z">
                  <w:rPr>
                    <w:ins w:id="723" w:author="Mateus Berardo de Souza Terra" w:date="2016-02-08T20:04:00Z"/>
                    <w:color w:val="303030"/>
                  </w:rPr>
                </w:rPrChange>
              </w:rPr>
              <w:pPrChange w:id="724" w:author="Mateus Berardo de Souza Terra" w:date="2016-02-08T22:05:00Z">
                <w:pPr>
                  <w:pStyle w:val="NormalWeb"/>
                  <w:spacing w:before="0" w:beforeAutospacing="0" w:after="160" w:afterAutospacing="0"/>
                  <w:jc w:val="center"/>
                </w:pPr>
              </w:pPrChange>
            </w:pPr>
            <w:ins w:id="725" w:author="Mateus Berardo de Souza Terra" w:date="2016-02-08T22:09:00Z">
              <w:r w:rsidRPr="0068627D">
                <w:rPr>
                  <w:sz w:val="16"/>
                  <w:szCs w:val="16"/>
                </w:rPr>
                <w:t>100</w:t>
              </w:r>
            </w:ins>
          </w:p>
        </w:tc>
        <w:tc>
          <w:tcPr>
            <w:tcW w:w="1559" w:type="dxa"/>
            <w:tcPrChange w:id="726"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27" w:author="Mateus Berardo de Souza Terra" w:date="2016-02-08T20:04:00Z"/>
                <w:sz w:val="16"/>
                <w:szCs w:val="16"/>
                <w:rPrChange w:id="728" w:author="Mateus Berardo de Souza Terra" w:date="2016-02-08T22:05:00Z">
                  <w:rPr>
                    <w:ins w:id="729" w:author="Mateus Berardo de Souza Terra" w:date="2016-02-08T20:04:00Z"/>
                    <w:color w:val="303030"/>
                  </w:rPr>
                </w:rPrChange>
              </w:rPr>
              <w:pPrChange w:id="730" w:author="Mateus Berardo de Souza Terra" w:date="2016-02-08T22:05:00Z">
                <w:pPr>
                  <w:pStyle w:val="NormalWeb"/>
                  <w:spacing w:before="0" w:beforeAutospacing="0" w:after="160" w:afterAutospacing="0"/>
                  <w:jc w:val="center"/>
                </w:pPr>
              </w:pPrChange>
            </w:pPr>
            <w:proofErr w:type="gramStart"/>
            <w:ins w:id="731"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732" w:author="Mateus Berardo de Souza Terra" w:date="2016-02-08T20:04:00Z"/>
        </w:trPr>
        <w:tc>
          <w:tcPr>
            <w:tcW w:w="1558" w:type="dxa"/>
            <w:tcPrChange w:id="733"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34" w:author="Mateus Berardo de Souza Terra" w:date="2016-02-08T20:04:00Z"/>
                <w:sz w:val="16"/>
                <w:szCs w:val="16"/>
                <w:rPrChange w:id="735" w:author="Mateus Berardo de Souza Terra" w:date="2016-02-08T22:05:00Z">
                  <w:rPr>
                    <w:ins w:id="736" w:author="Mateus Berardo de Souza Terra" w:date="2016-02-08T20:04:00Z"/>
                    <w:color w:val="303030"/>
                  </w:rPr>
                </w:rPrChange>
              </w:rPr>
              <w:pPrChange w:id="737" w:author="Mateus Berardo de Souza Terra" w:date="2016-02-08T22:05:00Z">
                <w:pPr>
                  <w:pStyle w:val="NormalWeb"/>
                  <w:spacing w:before="0" w:beforeAutospacing="0" w:after="160" w:afterAutospacing="0"/>
                  <w:jc w:val="center"/>
                </w:pPr>
              </w:pPrChange>
            </w:pPr>
            <w:ins w:id="738" w:author="Mateus Berardo de Souza Terra" w:date="2016-02-08T20:05:00Z">
              <w:r w:rsidRPr="0068627D">
                <w:rPr>
                  <w:sz w:val="16"/>
                  <w:szCs w:val="16"/>
                  <w:rPrChange w:id="739" w:author="Mateus Berardo de Souza Terra" w:date="2016-02-08T22:05:00Z">
                    <w:rPr>
                      <w:color w:val="303030"/>
                    </w:rPr>
                  </w:rPrChange>
                </w:rPr>
                <w:t>37</w:t>
              </w:r>
            </w:ins>
          </w:p>
        </w:tc>
        <w:tc>
          <w:tcPr>
            <w:tcW w:w="1558" w:type="dxa"/>
            <w:tcPrChange w:id="740"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41" w:author="Mateus Berardo de Souza Terra" w:date="2016-02-08T20:04:00Z"/>
                <w:sz w:val="16"/>
                <w:szCs w:val="16"/>
                <w:rPrChange w:id="742" w:author="Mateus Berardo de Souza Terra" w:date="2016-02-08T22:05:00Z">
                  <w:rPr>
                    <w:ins w:id="743" w:author="Mateus Berardo de Souza Terra" w:date="2016-02-08T20:04:00Z"/>
                    <w:color w:val="303030"/>
                  </w:rPr>
                </w:rPrChange>
              </w:rPr>
              <w:pPrChange w:id="744" w:author="Mateus Berardo de Souza Terra" w:date="2016-02-08T22:05:00Z">
                <w:pPr>
                  <w:pStyle w:val="NormalWeb"/>
                  <w:spacing w:before="0" w:beforeAutospacing="0" w:after="160" w:afterAutospacing="0"/>
                  <w:jc w:val="center"/>
                </w:pPr>
              </w:pPrChange>
            </w:pPr>
            <w:ins w:id="745" w:author="Mateus Berardo de Souza Terra" w:date="2016-02-08T22:13:00Z">
              <w:r w:rsidRPr="0068627D">
                <w:rPr>
                  <w:sz w:val="16"/>
                  <w:szCs w:val="16"/>
                </w:rPr>
                <w:t>%</w:t>
              </w:r>
            </w:ins>
          </w:p>
        </w:tc>
        <w:tc>
          <w:tcPr>
            <w:tcW w:w="1558" w:type="dxa"/>
            <w:tcPrChange w:id="746"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47" w:author="Mateus Berardo de Souza Terra" w:date="2016-02-08T20:04:00Z"/>
                <w:sz w:val="16"/>
                <w:szCs w:val="16"/>
                <w:rPrChange w:id="748" w:author="Mateus Berardo de Souza Terra" w:date="2016-02-08T22:05:00Z">
                  <w:rPr>
                    <w:ins w:id="749" w:author="Mateus Berardo de Souza Terra" w:date="2016-02-08T20:04:00Z"/>
                    <w:color w:val="303030"/>
                  </w:rPr>
                </w:rPrChange>
              </w:rPr>
              <w:pPrChange w:id="750" w:author="Mateus Berardo de Souza Terra" w:date="2016-02-08T22:05:00Z">
                <w:pPr>
                  <w:pStyle w:val="NormalWeb"/>
                  <w:spacing w:before="0" w:beforeAutospacing="0" w:after="160" w:afterAutospacing="0"/>
                  <w:jc w:val="center"/>
                </w:pPr>
              </w:pPrChange>
            </w:pPr>
            <w:ins w:id="751" w:author="Mateus Berardo de Souza Terra" w:date="2016-02-08T22:09:00Z">
              <w:r w:rsidRPr="0068627D">
                <w:rPr>
                  <w:sz w:val="16"/>
                  <w:szCs w:val="16"/>
                </w:rPr>
                <w:t>69</w:t>
              </w:r>
            </w:ins>
          </w:p>
        </w:tc>
        <w:tc>
          <w:tcPr>
            <w:tcW w:w="1558" w:type="dxa"/>
            <w:tcPrChange w:id="752"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53" w:author="Mateus Berardo de Souza Terra" w:date="2016-02-08T20:04:00Z"/>
                <w:sz w:val="16"/>
                <w:szCs w:val="16"/>
                <w:rPrChange w:id="754" w:author="Mateus Berardo de Souza Terra" w:date="2016-02-08T22:05:00Z">
                  <w:rPr>
                    <w:ins w:id="755" w:author="Mateus Berardo de Souza Terra" w:date="2016-02-08T20:04:00Z"/>
                    <w:color w:val="303030"/>
                  </w:rPr>
                </w:rPrChange>
              </w:rPr>
              <w:pPrChange w:id="756" w:author="Mateus Berardo de Souza Terra" w:date="2016-02-08T22:05:00Z">
                <w:pPr>
                  <w:pStyle w:val="NormalWeb"/>
                  <w:spacing w:before="0" w:beforeAutospacing="0" w:after="160" w:afterAutospacing="0"/>
                  <w:jc w:val="center"/>
                </w:pPr>
              </w:pPrChange>
            </w:pPr>
            <w:ins w:id="757" w:author="Mateus Berardo de Souza Terra" w:date="2016-02-08T22:10:00Z">
              <w:r w:rsidRPr="0068627D">
                <w:rPr>
                  <w:sz w:val="16"/>
                  <w:szCs w:val="16"/>
                </w:rPr>
                <w:t>E</w:t>
              </w:r>
            </w:ins>
          </w:p>
        </w:tc>
        <w:tc>
          <w:tcPr>
            <w:tcW w:w="1559" w:type="dxa"/>
            <w:tcPrChange w:id="758"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59" w:author="Mateus Berardo de Souza Terra" w:date="2016-02-08T20:04:00Z"/>
                <w:sz w:val="16"/>
                <w:szCs w:val="16"/>
                <w:rPrChange w:id="760" w:author="Mateus Berardo de Souza Terra" w:date="2016-02-08T22:05:00Z">
                  <w:rPr>
                    <w:ins w:id="761" w:author="Mateus Berardo de Souza Terra" w:date="2016-02-08T20:04:00Z"/>
                    <w:color w:val="303030"/>
                  </w:rPr>
                </w:rPrChange>
              </w:rPr>
              <w:pPrChange w:id="762" w:author="Mateus Berardo de Souza Terra" w:date="2016-02-08T22:05:00Z">
                <w:pPr>
                  <w:pStyle w:val="NormalWeb"/>
                  <w:spacing w:before="0" w:beforeAutospacing="0" w:after="160" w:afterAutospacing="0"/>
                  <w:jc w:val="center"/>
                </w:pPr>
              </w:pPrChange>
            </w:pPr>
            <w:ins w:id="763" w:author="Mateus Berardo de Souza Terra" w:date="2016-02-08T22:09:00Z">
              <w:r w:rsidRPr="0068627D">
                <w:rPr>
                  <w:sz w:val="16"/>
                  <w:szCs w:val="16"/>
                </w:rPr>
                <w:t>101</w:t>
              </w:r>
            </w:ins>
          </w:p>
        </w:tc>
        <w:tc>
          <w:tcPr>
            <w:tcW w:w="1559" w:type="dxa"/>
            <w:tcPrChange w:id="764"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65" w:author="Mateus Berardo de Souza Terra" w:date="2016-02-08T20:04:00Z"/>
                <w:sz w:val="16"/>
                <w:szCs w:val="16"/>
                <w:rPrChange w:id="766" w:author="Mateus Berardo de Souza Terra" w:date="2016-02-08T22:05:00Z">
                  <w:rPr>
                    <w:ins w:id="767" w:author="Mateus Berardo de Souza Terra" w:date="2016-02-08T20:04:00Z"/>
                    <w:color w:val="303030"/>
                  </w:rPr>
                </w:rPrChange>
              </w:rPr>
              <w:pPrChange w:id="768" w:author="Mateus Berardo de Souza Terra" w:date="2016-02-08T22:05:00Z">
                <w:pPr>
                  <w:pStyle w:val="NormalWeb"/>
                  <w:spacing w:before="0" w:beforeAutospacing="0" w:after="160" w:afterAutospacing="0"/>
                  <w:jc w:val="center"/>
                </w:pPr>
              </w:pPrChange>
            </w:pPr>
            <w:proofErr w:type="gramStart"/>
            <w:ins w:id="769"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770" w:author="Mateus Berardo de Souza Terra" w:date="2016-02-08T20:04:00Z"/>
        </w:trPr>
        <w:tc>
          <w:tcPr>
            <w:tcW w:w="1558" w:type="dxa"/>
            <w:tcPrChange w:id="771"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72" w:author="Mateus Berardo de Souza Terra" w:date="2016-02-08T20:04:00Z"/>
                <w:sz w:val="16"/>
                <w:szCs w:val="16"/>
                <w:rPrChange w:id="773" w:author="Mateus Berardo de Souza Terra" w:date="2016-02-08T22:05:00Z">
                  <w:rPr>
                    <w:ins w:id="774" w:author="Mateus Berardo de Souza Terra" w:date="2016-02-08T20:04:00Z"/>
                    <w:color w:val="303030"/>
                  </w:rPr>
                </w:rPrChange>
              </w:rPr>
              <w:pPrChange w:id="775" w:author="Mateus Berardo de Souza Terra" w:date="2016-02-08T22:05:00Z">
                <w:pPr>
                  <w:pStyle w:val="NormalWeb"/>
                  <w:spacing w:before="0" w:beforeAutospacing="0" w:after="160" w:afterAutospacing="0"/>
                  <w:jc w:val="center"/>
                </w:pPr>
              </w:pPrChange>
            </w:pPr>
            <w:ins w:id="776" w:author="Mateus Berardo de Souza Terra" w:date="2016-02-08T20:05:00Z">
              <w:r w:rsidRPr="0068627D">
                <w:rPr>
                  <w:sz w:val="16"/>
                  <w:szCs w:val="16"/>
                  <w:rPrChange w:id="777" w:author="Mateus Berardo de Souza Terra" w:date="2016-02-08T22:05:00Z">
                    <w:rPr>
                      <w:color w:val="303030"/>
                    </w:rPr>
                  </w:rPrChange>
                </w:rPr>
                <w:t>38</w:t>
              </w:r>
            </w:ins>
          </w:p>
        </w:tc>
        <w:tc>
          <w:tcPr>
            <w:tcW w:w="1558" w:type="dxa"/>
            <w:tcPrChange w:id="778"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79" w:author="Mateus Berardo de Souza Terra" w:date="2016-02-08T20:04:00Z"/>
                <w:sz w:val="16"/>
                <w:szCs w:val="16"/>
                <w:rPrChange w:id="780" w:author="Mateus Berardo de Souza Terra" w:date="2016-02-08T22:13:00Z">
                  <w:rPr>
                    <w:ins w:id="781" w:author="Mateus Berardo de Souza Terra" w:date="2016-02-08T20:04:00Z"/>
                    <w:color w:val="303030"/>
                  </w:rPr>
                </w:rPrChange>
              </w:rPr>
              <w:pPrChange w:id="782" w:author="Mateus Berardo de Souza Terra" w:date="2016-02-08T22:05:00Z">
                <w:pPr>
                  <w:pStyle w:val="NormalWeb"/>
                  <w:spacing w:before="0" w:beforeAutospacing="0" w:after="160" w:afterAutospacing="0"/>
                  <w:jc w:val="center"/>
                </w:pPr>
              </w:pPrChange>
            </w:pPr>
            <w:ins w:id="783" w:author="Mateus Berardo de Souza Terra" w:date="2016-02-08T22:13:00Z">
              <w:r w:rsidRPr="0068627D">
                <w:rPr>
                  <w:sz w:val="16"/>
                  <w:szCs w:val="16"/>
                </w:rPr>
                <w:t>&amp;</w:t>
              </w:r>
            </w:ins>
          </w:p>
        </w:tc>
        <w:tc>
          <w:tcPr>
            <w:tcW w:w="1558" w:type="dxa"/>
            <w:tcPrChange w:id="784"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785" w:author="Mateus Berardo de Souza Terra" w:date="2016-02-08T20:04:00Z"/>
                <w:sz w:val="16"/>
                <w:szCs w:val="16"/>
                <w:rPrChange w:id="786" w:author="Mateus Berardo de Souza Terra" w:date="2016-02-08T22:05:00Z">
                  <w:rPr>
                    <w:ins w:id="787" w:author="Mateus Berardo de Souza Terra" w:date="2016-02-08T20:04:00Z"/>
                    <w:color w:val="303030"/>
                  </w:rPr>
                </w:rPrChange>
              </w:rPr>
              <w:pPrChange w:id="788" w:author="Mateus Berardo de Souza Terra" w:date="2016-02-08T22:05:00Z">
                <w:pPr>
                  <w:pStyle w:val="NormalWeb"/>
                  <w:spacing w:before="0" w:beforeAutospacing="0" w:after="160" w:afterAutospacing="0"/>
                  <w:jc w:val="center"/>
                </w:pPr>
              </w:pPrChange>
            </w:pPr>
            <w:ins w:id="789" w:author="Mateus Berardo de Souza Terra" w:date="2016-02-08T22:09:00Z">
              <w:r w:rsidRPr="0068627D">
                <w:rPr>
                  <w:sz w:val="16"/>
                  <w:szCs w:val="16"/>
                </w:rPr>
                <w:t>70</w:t>
              </w:r>
            </w:ins>
          </w:p>
        </w:tc>
        <w:tc>
          <w:tcPr>
            <w:tcW w:w="1558" w:type="dxa"/>
            <w:tcPrChange w:id="790"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791" w:author="Mateus Berardo de Souza Terra" w:date="2016-02-08T20:04:00Z"/>
                <w:sz w:val="16"/>
                <w:szCs w:val="16"/>
                <w:rPrChange w:id="792" w:author="Mateus Berardo de Souza Terra" w:date="2016-02-08T22:05:00Z">
                  <w:rPr>
                    <w:ins w:id="793" w:author="Mateus Berardo de Souza Terra" w:date="2016-02-08T20:04:00Z"/>
                    <w:color w:val="303030"/>
                  </w:rPr>
                </w:rPrChange>
              </w:rPr>
              <w:pPrChange w:id="794" w:author="Mateus Berardo de Souza Terra" w:date="2016-02-08T22:05:00Z">
                <w:pPr>
                  <w:pStyle w:val="NormalWeb"/>
                  <w:spacing w:before="0" w:beforeAutospacing="0" w:after="160" w:afterAutospacing="0"/>
                  <w:jc w:val="center"/>
                </w:pPr>
              </w:pPrChange>
            </w:pPr>
            <w:ins w:id="795" w:author="Mateus Berardo de Souza Terra" w:date="2016-02-08T22:10:00Z">
              <w:r w:rsidRPr="0068627D">
                <w:rPr>
                  <w:sz w:val="16"/>
                  <w:szCs w:val="16"/>
                </w:rPr>
                <w:t>F</w:t>
              </w:r>
            </w:ins>
          </w:p>
        </w:tc>
        <w:tc>
          <w:tcPr>
            <w:tcW w:w="1559" w:type="dxa"/>
            <w:tcPrChange w:id="796"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797" w:author="Mateus Berardo de Souza Terra" w:date="2016-02-08T20:04:00Z"/>
                <w:sz w:val="16"/>
                <w:szCs w:val="16"/>
                <w:rPrChange w:id="798" w:author="Mateus Berardo de Souza Terra" w:date="2016-02-08T22:05:00Z">
                  <w:rPr>
                    <w:ins w:id="799" w:author="Mateus Berardo de Souza Terra" w:date="2016-02-08T20:04:00Z"/>
                    <w:color w:val="303030"/>
                  </w:rPr>
                </w:rPrChange>
              </w:rPr>
              <w:pPrChange w:id="800" w:author="Mateus Berardo de Souza Terra" w:date="2016-02-08T22:05:00Z">
                <w:pPr>
                  <w:pStyle w:val="NormalWeb"/>
                  <w:spacing w:before="0" w:beforeAutospacing="0" w:after="160" w:afterAutospacing="0"/>
                  <w:jc w:val="center"/>
                </w:pPr>
              </w:pPrChange>
            </w:pPr>
            <w:ins w:id="801" w:author="Mateus Berardo de Souza Terra" w:date="2016-02-08T22:09:00Z">
              <w:r w:rsidRPr="0068627D">
                <w:rPr>
                  <w:sz w:val="16"/>
                  <w:szCs w:val="16"/>
                </w:rPr>
                <w:t>102</w:t>
              </w:r>
            </w:ins>
          </w:p>
        </w:tc>
        <w:tc>
          <w:tcPr>
            <w:tcW w:w="1559" w:type="dxa"/>
            <w:tcPrChange w:id="802"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803" w:author="Mateus Berardo de Souza Terra" w:date="2016-02-08T20:04:00Z"/>
                <w:sz w:val="16"/>
                <w:szCs w:val="16"/>
                <w:rPrChange w:id="804" w:author="Mateus Berardo de Souza Terra" w:date="2016-02-08T22:05:00Z">
                  <w:rPr>
                    <w:ins w:id="805" w:author="Mateus Berardo de Souza Terra" w:date="2016-02-08T20:04:00Z"/>
                    <w:color w:val="303030"/>
                  </w:rPr>
                </w:rPrChange>
              </w:rPr>
              <w:pPrChange w:id="806" w:author="Mateus Berardo de Souza Terra" w:date="2016-02-08T22:05:00Z">
                <w:pPr>
                  <w:pStyle w:val="NormalWeb"/>
                  <w:spacing w:before="0" w:beforeAutospacing="0" w:after="160" w:afterAutospacing="0"/>
                  <w:jc w:val="center"/>
                </w:pPr>
              </w:pPrChange>
            </w:pPr>
            <w:proofErr w:type="gramStart"/>
            <w:ins w:id="807"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808" w:author="Mateus Berardo de Souza Terra" w:date="2016-02-08T20:04:00Z"/>
        </w:trPr>
        <w:tc>
          <w:tcPr>
            <w:tcW w:w="1558" w:type="dxa"/>
            <w:tcPrChange w:id="809"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810" w:author="Mateus Berardo de Souza Terra" w:date="2016-02-08T20:04:00Z"/>
                <w:sz w:val="16"/>
                <w:szCs w:val="16"/>
                <w:rPrChange w:id="811" w:author="Mateus Berardo de Souza Terra" w:date="2016-02-08T22:05:00Z">
                  <w:rPr>
                    <w:ins w:id="812" w:author="Mateus Berardo de Souza Terra" w:date="2016-02-08T20:04:00Z"/>
                    <w:color w:val="303030"/>
                  </w:rPr>
                </w:rPrChange>
              </w:rPr>
              <w:pPrChange w:id="813" w:author="Mateus Berardo de Souza Terra" w:date="2016-02-08T22:05:00Z">
                <w:pPr>
                  <w:pStyle w:val="NormalWeb"/>
                  <w:spacing w:before="0" w:beforeAutospacing="0" w:after="160" w:afterAutospacing="0"/>
                  <w:jc w:val="center"/>
                </w:pPr>
              </w:pPrChange>
            </w:pPr>
            <w:ins w:id="814" w:author="Mateus Berardo de Souza Terra" w:date="2016-02-08T20:05:00Z">
              <w:r w:rsidRPr="0068627D">
                <w:rPr>
                  <w:sz w:val="16"/>
                  <w:szCs w:val="16"/>
                  <w:rPrChange w:id="815" w:author="Mateus Berardo de Souza Terra" w:date="2016-02-08T22:05:00Z">
                    <w:rPr>
                      <w:color w:val="303030"/>
                    </w:rPr>
                  </w:rPrChange>
                </w:rPr>
                <w:t>39</w:t>
              </w:r>
            </w:ins>
          </w:p>
        </w:tc>
        <w:tc>
          <w:tcPr>
            <w:tcW w:w="1558" w:type="dxa"/>
            <w:tcPrChange w:id="816"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17" w:author="Mateus Berardo de Souza Terra" w:date="2016-02-08T20:04:00Z"/>
                <w:sz w:val="16"/>
                <w:szCs w:val="16"/>
                <w:rPrChange w:id="818" w:author="Mateus Berardo de Souza Terra" w:date="2016-02-08T22:05:00Z">
                  <w:rPr>
                    <w:ins w:id="819" w:author="Mateus Berardo de Souza Terra" w:date="2016-02-08T20:04:00Z"/>
                    <w:color w:val="303030"/>
                  </w:rPr>
                </w:rPrChange>
              </w:rPr>
              <w:pPrChange w:id="820" w:author="Mateus Berardo de Souza Terra" w:date="2016-02-08T22:05:00Z">
                <w:pPr>
                  <w:pStyle w:val="NormalWeb"/>
                  <w:spacing w:before="0" w:beforeAutospacing="0" w:after="160" w:afterAutospacing="0"/>
                  <w:jc w:val="center"/>
                </w:pPr>
              </w:pPrChange>
            </w:pPr>
            <w:ins w:id="821" w:author="Mateus Berardo de Souza Terra" w:date="2016-02-08T22:13:00Z">
              <w:r w:rsidRPr="0068627D">
                <w:rPr>
                  <w:sz w:val="16"/>
                  <w:szCs w:val="16"/>
                </w:rPr>
                <w:t>‘</w:t>
              </w:r>
            </w:ins>
          </w:p>
        </w:tc>
        <w:tc>
          <w:tcPr>
            <w:tcW w:w="1558" w:type="dxa"/>
            <w:tcPrChange w:id="822"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23" w:author="Mateus Berardo de Souza Terra" w:date="2016-02-08T20:04:00Z"/>
                <w:sz w:val="16"/>
                <w:szCs w:val="16"/>
                <w:rPrChange w:id="824" w:author="Mateus Berardo de Souza Terra" w:date="2016-02-08T22:05:00Z">
                  <w:rPr>
                    <w:ins w:id="825" w:author="Mateus Berardo de Souza Terra" w:date="2016-02-08T20:04:00Z"/>
                    <w:color w:val="303030"/>
                  </w:rPr>
                </w:rPrChange>
              </w:rPr>
              <w:pPrChange w:id="826" w:author="Mateus Berardo de Souza Terra" w:date="2016-02-08T22:05:00Z">
                <w:pPr>
                  <w:pStyle w:val="NormalWeb"/>
                  <w:spacing w:before="0" w:beforeAutospacing="0" w:after="160" w:afterAutospacing="0"/>
                  <w:jc w:val="center"/>
                </w:pPr>
              </w:pPrChange>
            </w:pPr>
            <w:ins w:id="827" w:author="Mateus Berardo de Souza Terra" w:date="2016-02-08T22:09:00Z">
              <w:r w:rsidRPr="0068627D">
                <w:rPr>
                  <w:sz w:val="16"/>
                  <w:szCs w:val="16"/>
                </w:rPr>
                <w:t>71</w:t>
              </w:r>
            </w:ins>
          </w:p>
        </w:tc>
        <w:tc>
          <w:tcPr>
            <w:tcW w:w="1558" w:type="dxa"/>
            <w:tcPrChange w:id="828"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29" w:author="Mateus Berardo de Souza Terra" w:date="2016-02-08T20:04:00Z"/>
                <w:sz w:val="16"/>
                <w:szCs w:val="16"/>
                <w:rPrChange w:id="830" w:author="Mateus Berardo de Souza Terra" w:date="2016-02-08T22:05:00Z">
                  <w:rPr>
                    <w:ins w:id="831" w:author="Mateus Berardo de Souza Terra" w:date="2016-02-08T20:04:00Z"/>
                    <w:color w:val="303030"/>
                  </w:rPr>
                </w:rPrChange>
              </w:rPr>
              <w:pPrChange w:id="832" w:author="Mateus Berardo de Souza Terra" w:date="2016-02-08T22:05:00Z">
                <w:pPr>
                  <w:pStyle w:val="NormalWeb"/>
                  <w:spacing w:before="0" w:beforeAutospacing="0" w:after="160" w:afterAutospacing="0"/>
                  <w:jc w:val="center"/>
                </w:pPr>
              </w:pPrChange>
            </w:pPr>
            <w:ins w:id="833" w:author="Mateus Berardo de Souza Terra" w:date="2016-02-08T22:10:00Z">
              <w:r w:rsidRPr="0068627D">
                <w:rPr>
                  <w:sz w:val="16"/>
                  <w:szCs w:val="16"/>
                </w:rPr>
                <w:t>G</w:t>
              </w:r>
            </w:ins>
          </w:p>
        </w:tc>
        <w:tc>
          <w:tcPr>
            <w:tcW w:w="1559" w:type="dxa"/>
            <w:tcPrChange w:id="834"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35" w:author="Mateus Berardo de Souza Terra" w:date="2016-02-08T20:04:00Z"/>
                <w:sz w:val="16"/>
                <w:szCs w:val="16"/>
                <w:rPrChange w:id="836" w:author="Mateus Berardo de Souza Terra" w:date="2016-02-08T22:05:00Z">
                  <w:rPr>
                    <w:ins w:id="837" w:author="Mateus Berardo de Souza Terra" w:date="2016-02-08T20:04:00Z"/>
                    <w:color w:val="303030"/>
                  </w:rPr>
                </w:rPrChange>
              </w:rPr>
              <w:pPrChange w:id="838" w:author="Mateus Berardo de Souza Terra" w:date="2016-02-08T22:05:00Z">
                <w:pPr>
                  <w:pStyle w:val="NormalWeb"/>
                  <w:spacing w:before="0" w:beforeAutospacing="0" w:after="160" w:afterAutospacing="0"/>
                  <w:jc w:val="center"/>
                </w:pPr>
              </w:pPrChange>
            </w:pPr>
            <w:ins w:id="839" w:author="Mateus Berardo de Souza Terra" w:date="2016-02-08T22:09:00Z">
              <w:r w:rsidRPr="0068627D">
                <w:rPr>
                  <w:sz w:val="16"/>
                  <w:szCs w:val="16"/>
                </w:rPr>
                <w:t>103</w:t>
              </w:r>
            </w:ins>
          </w:p>
        </w:tc>
        <w:tc>
          <w:tcPr>
            <w:tcW w:w="1559" w:type="dxa"/>
            <w:tcPrChange w:id="840"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41" w:author="Mateus Berardo de Souza Terra" w:date="2016-02-08T20:04:00Z"/>
                <w:sz w:val="16"/>
                <w:szCs w:val="16"/>
                <w:rPrChange w:id="842" w:author="Mateus Berardo de Souza Terra" w:date="2016-02-08T22:05:00Z">
                  <w:rPr>
                    <w:ins w:id="843" w:author="Mateus Berardo de Souza Terra" w:date="2016-02-08T20:04:00Z"/>
                    <w:color w:val="303030"/>
                  </w:rPr>
                </w:rPrChange>
              </w:rPr>
              <w:pPrChange w:id="844" w:author="Mateus Berardo de Souza Terra" w:date="2016-02-08T22:05:00Z">
                <w:pPr>
                  <w:pStyle w:val="NormalWeb"/>
                  <w:spacing w:before="0" w:beforeAutospacing="0" w:after="160" w:afterAutospacing="0"/>
                  <w:jc w:val="center"/>
                </w:pPr>
              </w:pPrChange>
            </w:pPr>
            <w:proofErr w:type="gramStart"/>
            <w:ins w:id="845"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846" w:author="Mateus Berardo de Souza Terra" w:date="2016-02-08T20:04:00Z"/>
        </w:trPr>
        <w:tc>
          <w:tcPr>
            <w:tcW w:w="1558" w:type="dxa"/>
            <w:tcPrChange w:id="847"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48" w:author="Mateus Berardo de Souza Terra" w:date="2016-02-08T20:04:00Z"/>
                <w:sz w:val="16"/>
                <w:szCs w:val="16"/>
                <w:rPrChange w:id="849" w:author="Mateus Berardo de Souza Terra" w:date="2016-02-08T22:05:00Z">
                  <w:rPr>
                    <w:ins w:id="850" w:author="Mateus Berardo de Souza Terra" w:date="2016-02-08T20:04:00Z"/>
                    <w:color w:val="303030"/>
                  </w:rPr>
                </w:rPrChange>
              </w:rPr>
              <w:pPrChange w:id="851" w:author="Mateus Berardo de Souza Terra" w:date="2016-02-08T22:05:00Z">
                <w:pPr>
                  <w:pStyle w:val="NormalWeb"/>
                  <w:spacing w:before="0" w:beforeAutospacing="0" w:after="160" w:afterAutospacing="0"/>
                  <w:jc w:val="center"/>
                </w:pPr>
              </w:pPrChange>
            </w:pPr>
            <w:ins w:id="852" w:author="Mateus Berardo de Souza Terra" w:date="2016-02-08T20:05:00Z">
              <w:r w:rsidRPr="0068627D">
                <w:rPr>
                  <w:sz w:val="16"/>
                  <w:szCs w:val="16"/>
                  <w:rPrChange w:id="853" w:author="Mateus Berardo de Souza Terra" w:date="2016-02-08T22:05:00Z">
                    <w:rPr>
                      <w:color w:val="303030"/>
                    </w:rPr>
                  </w:rPrChange>
                </w:rPr>
                <w:t>40</w:t>
              </w:r>
            </w:ins>
          </w:p>
        </w:tc>
        <w:tc>
          <w:tcPr>
            <w:tcW w:w="1558" w:type="dxa"/>
            <w:tcPrChange w:id="854"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55" w:author="Mateus Berardo de Souza Terra" w:date="2016-02-08T20:04:00Z"/>
                <w:sz w:val="16"/>
                <w:szCs w:val="16"/>
                <w:rPrChange w:id="856" w:author="Mateus Berardo de Souza Terra" w:date="2016-02-08T22:05:00Z">
                  <w:rPr>
                    <w:ins w:id="857" w:author="Mateus Berardo de Souza Terra" w:date="2016-02-08T20:04:00Z"/>
                    <w:color w:val="303030"/>
                  </w:rPr>
                </w:rPrChange>
              </w:rPr>
              <w:pPrChange w:id="858" w:author="Mateus Berardo de Souza Terra" w:date="2016-02-08T22:05:00Z">
                <w:pPr>
                  <w:pStyle w:val="NormalWeb"/>
                  <w:spacing w:before="0" w:beforeAutospacing="0" w:after="160" w:afterAutospacing="0"/>
                  <w:jc w:val="center"/>
                </w:pPr>
              </w:pPrChange>
            </w:pPr>
            <w:ins w:id="859" w:author="Mateus Berardo de Souza Terra" w:date="2016-02-08T22:13:00Z">
              <w:r w:rsidRPr="0068627D">
                <w:rPr>
                  <w:sz w:val="16"/>
                  <w:szCs w:val="16"/>
                </w:rPr>
                <w:t>(</w:t>
              </w:r>
            </w:ins>
          </w:p>
        </w:tc>
        <w:tc>
          <w:tcPr>
            <w:tcW w:w="1558" w:type="dxa"/>
            <w:tcPrChange w:id="860"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61" w:author="Mateus Berardo de Souza Terra" w:date="2016-02-08T20:04:00Z"/>
                <w:sz w:val="16"/>
                <w:szCs w:val="16"/>
                <w:rPrChange w:id="862" w:author="Mateus Berardo de Souza Terra" w:date="2016-02-08T22:05:00Z">
                  <w:rPr>
                    <w:ins w:id="863" w:author="Mateus Berardo de Souza Terra" w:date="2016-02-08T20:04:00Z"/>
                    <w:color w:val="303030"/>
                  </w:rPr>
                </w:rPrChange>
              </w:rPr>
              <w:pPrChange w:id="864" w:author="Mateus Berardo de Souza Terra" w:date="2016-02-08T22:05:00Z">
                <w:pPr>
                  <w:pStyle w:val="NormalWeb"/>
                  <w:spacing w:before="0" w:beforeAutospacing="0" w:after="160" w:afterAutospacing="0"/>
                  <w:jc w:val="center"/>
                </w:pPr>
              </w:pPrChange>
            </w:pPr>
            <w:ins w:id="865" w:author="Mateus Berardo de Souza Terra" w:date="2016-02-08T22:09:00Z">
              <w:r w:rsidRPr="0068627D">
                <w:rPr>
                  <w:sz w:val="16"/>
                  <w:szCs w:val="16"/>
                </w:rPr>
                <w:t>72</w:t>
              </w:r>
            </w:ins>
          </w:p>
        </w:tc>
        <w:tc>
          <w:tcPr>
            <w:tcW w:w="1558" w:type="dxa"/>
            <w:tcPrChange w:id="866"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67" w:author="Mateus Berardo de Souza Terra" w:date="2016-02-08T20:04:00Z"/>
                <w:sz w:val="16"/>
                <w:szCs w:val="16"/>
                <w:rPrChange w:id="868" w:author="Mateus Berardo de Souza Terra" w:date="2016-02-08T22:05:00Z">
                  <w:rPr>
                    <w:ins w:id="869" w:author="Mateus Berardo de Souza Terra" w:date="2016-02-08T20:04:00Z"/>
                    <w:color w:val="303030"/>
                  </w:rPr>
                </w:rPrChange>
              </w:rPr>
              <w:pPrChange w:id="870" w:author="Mateus Berardo de Souza Terra" w:date="2016-02-08T22:05:00Z">
                <w:pPr>
                  <w:pStyle w:val="NormalWeb"/>
                  <w:spacing w:before="0" w:beforeAutospacing="0" w:after="160" w:afterAutospacing="0"/>
                  <w:jc w:val="center"/>
                </w:pPr>
              </w:pPrChange>
            </w:pPr>
            <w:ins w:id="871" w:author="Mateus Berardo de Souza Terra" w:date="2016-02-08T22:10:00Z">
              <w:r w:rsidRPr="0068627D">
                <w:rPr>
                  <w:sz w:val="16"/>
                  <w:szCs w:val="16"/>
                </w:rPr>
                <w:t>H</w:t>
              </w:r>
            </w:ins>
          </w:p>
        </w:tc>
        <w:tc>
          <w:tcPr>
            <w:tcW w:w="1559" w:type="dxa"/>
            <w:tcPrChange w:id="872"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73" w:author="Mateus Berardo de Souza Terra" w:date="2016-02-08T20:04:00Z"/>
                <w:sz w:val="16"/>
                <w:szCs w:val="16"/>
                <w:rPrChange w:id="874" w:author="Mateus Berardo de Souza Terra" w:date="2016-02-08T22:05:00Z">
                  <w:rPr>
                    <w:ins w:id="875" w:author="Mateus Berardo de Souza Terra" w:date="2016-02-08T20:04:00Z"/>
                    <w:color w:val="303030"/>
                  </w:rPr>
                </w:rPrChange>
              </w:rPr>
              <w:pPrChange w:id="876" w:author="Mateus Berardo de Souza Terra" w:date="2016-02-08T22:05:00Z">
                <w:pPr>
                  <w:pStyle w:val="NormalWeb"/>
                  <w:spacing w:before="0" w:beforeAutospacing="0" w:after="160" w:afterAutospacing="0"/>
                  <w:jc w:val="center"/>
                </w:pPr>
              </w:pPrChange>
            </w:pPr>
            <w:ins w:id="877" w:author="Mateus Berardo de Souza Terra" w:date="2016-02-08T22:09:00Z">
              <w:r w:rsidRPr="0068627D">
                <w:rPr>
                  <w:sz w:val="16"/>
                  <w:szCs w:val="16"/>
                </w:rPr>
                <w:t>104</w:t>
              </w:r>
            </w:ins>
          </w:p>
        </w:tc>
        <w:tc>
          <w:tcPr>
            <w:tcW w:w="1559" w:type="dxa"/>
            <w:tcPrChange w:id="878"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79" w:author="Mateus Berardo de Souza Terra" w:date="2016-02-08T20:04:00Z"/>
                <w:sz w:val="16"/>
                <w:szCs w:val="16"/>
                <w:rPrChange w:id="880" w:author="Mateus Berardo de Souza Terra" w:date="2016-02-08T22:05:00Z">
                  <w:rPr>
                    <w:ins w:id="881" w:author="Mateus Berardo de Souza Terra" w:date="2016-02-08T20:04:00Z"/>
                    <w:color w:val="303030"/>
                  </w:rPr>
                </w:rPrChange>
              </w:rPr>
              <w:pPrChange w:id="882" w:author="Mateus Berardo de Souza Terra" w:date="2016-02-08T22:05:00Z">
                <w:pPr>
                  <w:pStyle w:val="NormalWeb"/>
                  <w:spacing w:before="0" w:beforeAutospacing="0" w:after="160" w:afterAutospacing="0"/>
                  <w:jc w:val="center"/>
                </w:pPr>
              </w:pPrChange>
            </w:pPr>
            <w:proofErr w:type="gramStart"/>
            <w:ins w:id="883"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884" w:author="Mateus Berardo de Souza Terra" w:date="2016-02-08T20:04:00Z"/>
        </w:trPr>
        <w:tc>
          <w:tcPr>
            <w:tcW w:w="1558" w:type="dxa"/>
            <w:tcPrChange w:id="885"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886" w:author="Mateus Berardo de Souza Terra" w:date="2016-02-08T20:04:00Z"/>
                <w:sz w:val="16"/>
                <w:szCs w:val="16"/>
                <w:rPrChange w:id="887" w:author="Mateus Berardo de Souza Terra" w:date="2016-02-08T22:05:00Z">
                  <w:rPr>
                    <w:ins w:id="888" w:author="Mateus Berardo de Souza Terra" w:date="2016-02-08T20:04:00Z"/>
                    <w:color w:val="303030"/>
                  </w:rPr>
                </w:rPrChange>
              </w:rPr>
              <w:pPrChange w:id="889" w:author="Mateus Berardo de Souza Terra" w:date="2016-02-08T22:05:00Z">
                <w:pPr>
                  <w:pStyle w:val="NormalWeb"/>
                  <w:spacing w:before="0" w:beforeAutospacing="0" w:after="160" w:afterAutospacing="0"/>
                  <w:jc w:val="center"/>
                </w:pPr>
              </w:pPrChange>
            </w:pPr>
            <w:ins w:id="890" w:author="Mateus Berardo de Souza Terra" w:date="2016-02-08T20:05:00Z">
              <w:r w:rsidRPr="0068627D">
                <w:rPr>
                  <w:sz w:val="16"/>
                  <w:szCs w:val="16"/>
                  <w:rPrChange w:id="891" w:author="Mateus Berardo de Souza Terra" w:date="2016-02-08T22:05:00Z">
                    <w:rPr>
                      <w:color w:val="303030"/>
                    </w:rPr>
                  </w:rPrChange>
                </w:rPr>
                <w:lastRenderedPageBreak/>
                <w:t>41</w:t>
              </w:r>
            </w:ins>
          </w:p>
        </w:tc>
        <w:tc>
          <w:tcPr>
            <w:tcW w:w="1558" w:type="dxa"/>
            <w:tcPrChange w:id="892"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893" w:author="Mateus Berardo de Souza Terra" w:date="2016-02-08T20:04:00Z"/>
                <w:sz w:val="16"/>
                <w:szCs w:val="16"/>
                <w:rPrChange w:id="894" w:author="Mateus Berardo de Souza Terra" w:date="2016-02-08T22:05:00Z">
                  <w:rPr>
                    <w:ins w:id="895" w:author="Mateus Berardo de Souza Terra" w:date="2016-02-08T20:04:00Z"/>
                    <w:color w:val="303030"/>
                  </w:rPr>
                </w:rPrChange>
              </w:rPr>
              <w:pPrChange w:id="896" w:author="Mateus Berardo de Souza Terra" w:date="2016-02-08T22:05:00Z">
                <w:pPr>
                  <w:pStyle w:val="NormalWeb"/>
                  <w:spacing w:before="0" w:beforeAutospacing="0" w:after="160" w:afterAutospacing="0"/>
                  <w:jc w:val="center"/>
                </w:pPr>
              </w:pPrChange>
            </w:pPr>
            <w:ins w:id="897" w:author="Mateus Berardo de Souza Terra" w:date="2016-02-08T22:13:00Z">
              <w:r w:rsidRPr="0068627D">
                <w:rPr>
                  <w:sz w:val="16"/>
                  <w:szCs w:val="16"/>
                </w:rPr>
                <w:t>)</w:t>
              </w:r>
            </w:ins>
          </w:p>
        </w:tc>
        <w:tc>
          <w:tcPr>
            <w:tcW w:w="1558" w:type="dxa"/>
            <w:tcPrChange w:id="898"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899" w:author="Mateus Berardo de Souza Terra" w:date="2016-02-08T20:04:00Z"/>
                <w:sz w:val="16"/>
                <w:szCs w:val="16"/>
                <w:rPrChange w:id="900" w:author="Mateus Berardo de Souza Terra" w:date="2016-02-08T22:05:00Z">
                  <w:rPr>
                    <w:ins w:id="901" w:author="Mateus Berardo de Souza Terra" w:date="2016-02-08T20:04:00Z"/>
                    <w:color w:val="303030"/>
                  </w:rPr>
                </w:rPrChange>
              </w:rPr>
              <w:pPrChange w:id="902" w:author="Mateus Berardo de Souza Terra" w:date="2016-02-08T22:05:00Z">
                <w:pPr>
                  <w:pStyle w:val="NormalWeb"/>
                  <w:spacing w:before="0" w:beforeAutospacing="0" w:after="160" w:afterAutospacing="0"/>
                  <w:jc w:val="center"/>
                </w:pPr>
              </w:pPrChange>
            </w:pPr>
            <w:ins w:id="903" w:author="Mateus Berardo de Souza Terra" w:date="2016-02-08T22:09:00Z">
              <w:r w:rsidRPr="0068627D">
                <w:rPr>
                  <w:sz w:val="16"/>
                  <w:szCs w:val="16"/>
                </w:rPr>
                <w:t>73</w:t>
              </w:r>
            </w:ins>
          </w:p>
        </w:tc>
        <w:tc>
          <w:tcPr>
            <w:tcW w:w="1558" w:type="dxa"/>
            <w:tcPrChange w:id="904"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905" w:author="Mateus Berardo de Souza Terra" w:date="2016-02-08T20:04:00Z"/>
                <w:sz w:val="16"/>
                <w:szCs w:val="16"/>
                <w:rPrChange w:id="906" w:author="Mateus Berardo de Souza Terra" w:date="2016-02-08T22:05:00Z">
                  <w:rPr>
                    <w:ins w:id="907" w:author="Mateus Berardo de Souza Terra" w:date="2016-02-08T20:04:00Z"/>
                    <w:color w:val="303030"/>
                  </w:rPr>
                </w:rPrChange>
              </w:rPr>
              <w:pPrChange w:id="908" w:author="Mateus Berardo de Souza Terra" w:date="2016-02-08T22:05:00Z">
                <w:pPr>
                  <w:pStyle w:val="NormalWeb"/>
                  <w:spacing w:before="0" w:beforeAutospacing="0" w:after="160" w:afterAutospacing="0"/>
                  <w:jc w:val="center"/>
                </w:pPr>
              </w:pPrChange>
            </w:pPr>
            <w:ins w:id="909" w:author="Mateus Berardo de Souza Terra" w:date="2016-02-08T22:10:00Z">
              <w:r w:rsidRPr="0068627D">
                <w:rPr>
                  <w:sz w:val="16"/>
                  <w:szCs w:val="16"/>
                </w:rPr>
                <w:t>I</w:t>
              </w:r>
            </w:ins>
          </w:p>
        </w:tc>
        <w:tc>
          <w:tcPr>
            <w:tcW w:w="1559" w:type="dxa"/>
            <w:tcPrChange w:id="910"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11" w:author="Mateus Berardo de Souza Terra" w:date="2016-02-08T20:04:00Z"/>
                <w:sz w:val="16"/>
                <w:szCs w:val="16"/>
                <w:rPrChange w:id="912" w:author="Mateus Berardo de Souza Terra" w:date="2016-02-08T22:05:00Z">
                  <w:rPr>
                    <w:ins w:id="913" w:author="Mateus Berardo de Souza Terra" w:date="2016-02-08T20:04:00Z"/>
                    <w:color w:val="303030"/>
                  </w:rPr>
                </w:rPrChange>
              </w:rPr>
              <w:pPrChange w:id="914" w:author="Mateus Berardo de Souza Terra" w:date="2016-02-08T22:05:00Z">
                <w:pPr>
                  <w:pStyle w:val="NormalWeb"/>
                  <w:spacing w:before="0" w:beforeAutospacing="0" w:after="160" w:afterAutospacing="0"/>
                  <w:jc w:val="center"/>
                </w:pPr>
              </w:pPrChange>
            </w:pPr>
            <w:ins w:id="915" w:author="Mateus Berardo de Souza Terra" w:date="2016-02-08T22:09:00Z">
              <w:r w:rsidRPr="0068627D">
                <w:rPr>
                  <w:sz w:val="16"/>
                  <w:szCs w:val="16"/>
                </w:rPr>
                <w:t>105</w:t>
              </w:r>
            </w:ins>
          </w:p>
        </w:tc>
        <w:tc>
          <w:tcPr>
            <w:tcW w:w="1559" w:type="dxa"/>
            <w:tcPrChange w:id="916"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17" w:author="Mateus Berardo de Souza Terra" w:date="2016-02-08T20:04:00Z"/>
                <w:sz w:val="16"/>
                <w:szCs w:val="16"/>
                <w:rPrChange w:id="918" w:author="Mateus Berardo de Souza Terra" w:date="2016-02-08T22:05:00Z">
                  <w:rPr>
                    <w:ins w:id="919" w:author="Mateus Berardo de Souza Terra" w:date="2016-02-08T20:04:00Z"/>
                    <w:color w:val="303030"/>
                  </w:rPr>
                </w:rPrChange>
              </w:rPr>
              <w:pPrChange w:id="920" w:author="Mateus Berardo de Souza Terra" w:date="2016-02-08T22:05:00Z">
                <w:pPr>
                  <w:pStyle w:val="NormalWeb"/>
                  <w:spacing w:before="0" w:beforeAutospacing="0" w:after="160" w:afterAutospacing="0"/>
                  <w:jc w:val="center"/>
                </w:pPr>
              </w:pPrChange>
            </w:pPr>
            <w:proofErr w:type="gramStart"/>
            <w:ins w:id="921"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922" w:author="Mateus Berardo de Souza Terra" w:date="2016-02-08T20:04:00Z"/>
        </w:trPr>
        <w:tc>
          <w:tcPr>
            <w:tcW w:w="1558" w:type="dxa"/>
            <w:tcPrChange w:id="923"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24" w:author="Mateus Berardo de Souza Terra" w:date="2016-02-08T20:04:00Z"/>
                <w:sz w:val="16"/>
                <w:szCs w:val="16"/>
                <w:rPrChange w:id="925" w:author="Mateus Berardo de Souza Terra" w:date="2016-02-08T22:05:00Z">
                  <w:rPr>
                    <w:ins w:id="926" w:author="Mateus Berardo de Souza Terra" w:date="2016-02-08T20:04:00Z"/>
                    <w:color w:val="303030"/>
                  </w:rPr>
                </w:rPrChange>
              </w:rPr>
              <w:pPrChange w:id="927" w:author="Mateus Berardo de Souza Terra" w:date="2016-02-08T22:05:00Z">
                <w:pPr>
                  <w:pStyle w:val="NormalWeb"/>
                  <w:spacing w:before="0" w:beforeAutospacing="0" w:after="160" w:afterAutospacing="0"/>
                  <w:jc w:val="center"/>
                </w:pPr>
              </w:pPrChange>
            </w:pPr>
            <w:ins w:id="928" w:author="Mateus Berardo de Souza Terra" w:date="2016-02-08T20:05:00Z">
              <w:r w:rsidRPr="0068627D">
                <w:rPr>
                  <w:sz w:val="16"/>
                  <w:szCs w:val="16"/>
                  <w:rPrChange w:id="929" w:author="Mateus Berardo de Souza Terra" w:date="2016-02-08T22:05:00Z">
                    <w:rPr>
                      <w:color w:val="303030"/>
                    </w:rPr>
                  </w:rPrChange>
                </w:rPr>
                <w:t>42</w:t>
              </w:r>
            </w:ins>
          </w:p>
        </w:tc>
        <w:tc>
          <w:tcPr>
            <w:tcW w:w="1558" w:type="dxa"/>
            <w:tcPrChange w:id="930"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31" w:author="Mateus Berardo de Souza Terra" w:date="2016-02-08T20:04:00Z"/>
                <w:sz w:val="16"/>
                <w:szCs w:val="16"/>
                <w:rPrChange w:id="932" w:author="Mateus Berardo de Souza Terra" w:date="2016-02-08T22:05:00Z">
                  <w:rPr>
                    <w:ins w:id="933" w:author="Mateus Berardo de Souza Terra" w:date="2016-02-08T20:04:00Z"/>
                    <w:color w:val="303030"/>
                  </w:rPr>
                </w:rPrChange>
              </w:rPr>
              <w:pPrChange w:id="934" w:author="Mateus Berardo de Souza Terra" w:date="2016-02-08T22:05:00Z">
                <w:pPr>
                  <w:pStyle w:val="NormalWeb"/>
                  <w:spacing w:before="0" w:beforeAutospacing="0" w:after="160" w:afterAutospacing="0"/>
                  <w:jc w:val="center"/>
                </w:pPr>
              </w:pPrChange>
            </w:pPr>
            <w:ins w:id="935" w:author="Mateus Berardo de Souza Terra" w:date="2016-02-08T22:13:00Z">
              <w:r w:rsidRPr="0068627D">
                <w:rPr>
                  <w:sz w:val="16"/>
                  <w:szCs w:val="16"/>
                </w:rPr>
                <w:t>*</w:t>
              </w:r>
            </w:ins>
          </w:p>
        </w:tc>
        <w:tc>
          <w:tcPr>
            <w:tcW w:w="1558" w:type="dxa"/>
            <w:tcPrChange w:id="936"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37" w:author="Mateus Berardo de Souza Terra" w:date="2016-02-08T20:04:00Z"/>
                <w:sz w:val="16"/>
                <w:szCs w:val="16"/>
                <w:rPrChange w:id="938" w:author="Mateus Berardo de Souza Terra" w:date="2016-02-08T22:05:00Z">
                  <w:rPr>
                    <w:ins w:id="939" w:author="Mateus Berardo de Souza Terra" w:date="2016-02-08T20:04:00Z"/>
                    <w:color w:val="303030"/>
                  </w:rPr>
                </w:rPrChange>
              </w:rPr>
              <w:pPrChange w:id="940" w:author="Mateus Berardo de Souza Terra" w:date="2016-02-08T22:05:00Z">
                <w:pPr>
                  <w:pStyle w:val="NormalWeb"/>
                  <w:spacing w:before="0" w:beforeAutospacing="0" w:after="160" w:afterAutospacing="0"/>
                  <w:jc w:val="center"/>
                </w:pPr>
              </w:pPrChange>
            </w:pPr>
            <w:ins w:id="941" w:author="Mateus Berardo de Souza Terra" w:date="2016-02-08T22:09:00Z">
              <w:r w:rsidRPr="0068627D">
                <w:rPr>
                  <w:sz w:val="16"/>
                  <w:szCs w:val="16"/>
                </w:rPr>
                <w:t>74</w:t>
              </w:r>
            </w:ins>
          </w:p>
        </w:tc>
        <w:tc>
          <w:tcPr>
            <w:tcW w:w="1558" w:type="dxa"/>
            <w:tcPrChange w:id="942"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43" w:author="Mateus Berardo de Souza Terra" w:date="2016-02-08T20:04:00Z"/>
                <w:sz w:val="16"/>
                <w:szCs w:val="16"/>
                <w:rPrChange w:id="944" w:author="Mateus Berardo de Souza Terra" w:date="2016-02-08T22:05:00Z">
                  <w:rPr>
                    <w:ins w:id="945" w:author="Mateus Berardo de Souza Terra" w:date="2016-02-08T20:04:00Z"/>
                    <w:color w:val="303030"/>
                  </w:rPr>
                </w:rPrChange>
              </w:rPr>
              <w:pPrChange w:id="946" w:author="Mateus Berardo de Souza Terra" w:date="2016-02-08T22:05:00Z">
                <w:pPr>
                  <w:pStyle w:val="NormalWeb"/>
                  <w:spacing w:before="0" w:beforeAutospacing="0" w:after="160" w:afterAutospacing="0"/>
                  <w:jc w:val="center"/>
                </w:pPr>
              </w:pPrChange>
            </w:pPr>
            <w:ins w:id="947" w:author="Mateus Berardo de Souza Terra" w:date="2016-02-08T22:10:00Z">
              <w:r w:rsidRPr="0068627D">
                <w:rPr>
                  <w:sz w:val="16"/>
                  <w:szCs w:val="16"/>
                </w:rPr>
                <w:t>J</w:t>
              </w:r>
            </w:ins>
          </w:p>
        </w:tc>
        <w:tc>
          <w:tcPr>
            <w:tcW w:w="1559" w:type="dxa"/>
            <w:tcPrChange w:id="948"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49" w:author="Mateus Berardo de Souza Terra" w:date="2016-02-08T20:04:00Z"/>
                <w:sz w:val="16"/>
                <w:szCs w:val="16"/>
                <w:u w:val="single"/>
                <w:rPrChange w:id="950" w:author="Mateus Berardo de Souza Terra" w:date="2016-02-08T22:08:00Z">
                  <w:rPr>
                    <w:ins w:id="951" w:author="Mateus Berardo de Souza Terra" w:date="2016-02-08T20:04:00Z"/>
                    <w:color w:val="303030"/>
                  </w:rPr>
                </w:rPrChange>
              </w:rPr>
              <w:pPrChange w:id="952" w:author="Mateus Berardo de Souza Terra" w:date="2016-02-08T22:05:00Z">
                <w:pPr>
                  <w:pStyle w:val="NormalWeb"/>
                  <w:spacing w:before="0" w:beforeAutospacing="0" w:after="160" w:afterAutospacing="0"/>
                  <w:jc w:val="center"/>
                </w:pPr>
              </w:pPrChange>
            </w:pPr>
            <w:ins w:id="953" w:author="Mateus Berardo de Souza Terra" w:date="2016-02-08T22:09:00Z">
              <w:r w:rsidRPr="0068627D">
                <w:rPr>
                  <w:sz w:val="16"/>
                  <w:szCs w:val="16"/>
                </w:rPr>
                <w:t>106</w:t>
              </w:r>
            </w:ins>
          </w:p>
        </w:tc>
        <w:tc>
          <w:tcPr>
            <w:tcW w:w="1559" w:type="dxa"/>
            <w:tcPrChange w:id="954"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55" w:author="Mateus Berardo de Souza Terra" w:date="2016-02-08T20:04:00Z"/>
                <w:sz w:val="16"/>
                <w:szCs w:val="16"/>
                <w:rPrChange w:id="956" w:author="Mateus Berardo de Souza Terra" w:date="2016-02-08T22:05:00Z">
                  <w:rPr>
                    <w:ins w:id="957" w:author="Mateus Berardo de Souza Terra" w:date="2016-02-08T20:04:00Z"/>
                    <w:color w:val="303030"/>
                  </w:rPr>
                </w:rPrChange>
              </w:rPr>
              <w:pPrChange w:id="958" w:author="Mateus Berardo de Souza Terra" w:date="2016-02-08T22:05:00Z">
                <w:pPr>
                  <w:pStyle w:val="NormalWeb"/>
                  <w:spacing w:before="0" w:beforeAutospacing="0" w:after="160" w:afterAutospacing="0"/>
                  <w:jc w:val="center"/>
                </w:pPr>
              </w:pPrChange>
            </w:pPr>
            <w:proofErr w:type="gramStart"/>
            <w:ins w:id="959"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960" w:author="Mateus Berardo de Souza Terra" w:date="2016-02-08T20:04:00Z"/>
        </w:trPr>
        <w:tc>
          <w:tcPr>
            <w:tcW w:w="1558" w:type="dxa"/>
            <w:tcPrChange w:id="961"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62" w:author="Mateus Berardo de Souza Terra" w:date="2016-02-08T20:04:00Z"/>
                <w:sz w:val="16"/>
                <w:szCs w:val="16"/>
                <w:rPrChange w:id="963" w:author="Mateus Berardo de Souza Terra" w:date="2016-02-08T22:05:00Z">
                  <w:rPr>
                    <w:ins w:id="964" w:author="Mateus Berardo de Souza Terra" w:date="2016-02-08T20:04:00Z"/>
                    <w:color w:val="303030"/>
                  </w:rPr>
                </w:rPrChange>
              </w:rPr>
              <w:pPrChange w:id="965" w:author="Mateus Berardo de Souza Terra" w:date="2016-02-08T22:05:00Z">
                <w:pPr>
                  <w:pStyle w:val="NormalWeb"/>
                  <w:spacing w:before="0" w:beforeAutospacing="0" w:after="160" w:afterAutospacing="0"/>
                  <w:jc w:val="center"/>
                </w:pPr>
              </w:pPrChange>
            </w:pPr>
            <w:ins w:id="966" w:author="Mateus Berardo de Souza Terra" w:date="2016-02-08T20:05:00Z">
              <w:r w:rsidRPr="0068627D">
                <w:rPr>
                  <w:sz w:val="16"/>
                  <w:szCs w:val="16"/>
                  <w:rPrChange w:id="967" w:author="Mateus Berardo de Souza Terra" w:date="2016-02-08T22:05:00Z">
                    <w:rPr>
                      <w:color w:val="303030"/>
                    </w:rPr>
                  </w:rPrChange>
                </w:rPr>
                <w:t>43</w:t>
              </w:r>
            </w:ins>
          </w:p>
        </w:tc>
        <w:tc>
          <w:tcPr>
            <w:tcW w:w="1558" w:type="dxa"/>
            <w:tcPrChange w:id="968"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69" w:author="Mateus Berardo de Souza Terra" w:date="2016-02-08T20:04:00Z"/>
                <w:sz w:val="16"/>
                <w:szCs w:val="16"/>
                <w:rPrChange w:id="970" w:author="Mateus Berardo de Souza Terra" w:date="2016-02-08T22:05:00Z">
                  <w:rPr>
                    <w:ins w:id="971" w:author="Mateus Berardo de Souza Terra" w:date="2016-02-08T20:04:00Z"/>
                    <w:color w:val="303030"/>
                  </w:rPr>
                </w:rPrChange>
              </w:rPr>
              <w:pPrChange w:id="972" w:author="Mateus Berardo de Souza Terra" w:date="2016-02-08T22:05:00Z">
                <w:pPr>
                  <w:pStyle w:val="NormalWeb"/>
                  <w:spacing w:before="0" w:beforeAutospacing="0" w:after="160" w:afterAutospacing="0"/>
                  <w:jc w:val="center"/>
                </w:pPr>
              </w:pPrChange>
            </w:pPr>
            <w:ins w:id="973" w:author="Mateus Berardo de Souza Terra" w:date="2016-02-08T22:13:00Z">
              <w:r w:rsidRPr="0068627D">
                <w:rPr>
                  <w:sz w:val="16"/>
                  <w:szCs w:val="16"/>
                </w:rPr>
                <w:t>+</w:t>
              </w:r>
            </w:ins>
          </w:p>
        </w:tc>
        <w:tc>
          <w:tcPr>
            <w:tcW w:w="1558" w:type="dxa"/>
            <w:tcPrChange w:id="974"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75" w:author="Mateus Berardo de Souza Terra" w:date="2016-02-08T20:04:00Z"/>
                <w:sz w:val="16"/>
                <w:szCs w:val="16"/>
                <w:rPrChange w:id="976" w:author="Mateus Berardo de Souza Terra" w:date="2016-02-08T22:05:00Z">
                  <w:rPr>
                    <w:ins w:id="977" w:author="Mateus Berardo de Souza Terra" w:date="2016-02-08T20:04:00Z"/>
                    <w:color w:val="303030"/>
                  </w:rPr>
                </w:rPrChange>
              </w:rPr>
              <w:pPrChange w:id="978" w:author="Mateus Berardo de Souza Terra" w:date="2016-02-08T22:05:00Z">
                <w:pPr>
                  <w:pStyle w:val="NormalWeb"/>
                  <w:spacing w:before="0" w:beforeAutospacing="0" w:after="160" w:afterAutospacing="0"/>
                  <w:jc w:val="center"/>
                </w:pPr>
              </w:pPrChange>
            </w:pPr>
            <w:ins w:id="979" w:author="Mateus Berardo de Souza Terra" w:date="2016-02-08T22:09:00Z">
              <w:r w:rsidRPr="0068627D">
                <w:rPr>
                  <w:sz w:val="16"/>
                  <w:szCs w:val="16"/>
                </w:rPr>
                <w:t>75</w:t>
              </w:r>
            </w:ins>
          </w:p>
        </w:tc>
        <w:tc>
          <w:tcPr>
            <w:tcW w:w="1558" w:type="dxa"/>
            <w:tcPrChange w:id="980"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981" w:author="Mateus Berardo de Souza Terra" w:date="2016-02-08T20:04:00Z"/>
                <w:sz w:val="16"/>
                <w:szCs w:val="16"/>
                <w:rPrChange w:id="982" w:author="Mateus Berardo de Souza Terra" w:date="2016-02-08T22:05:00Z">
                  <w:rPr>
                    <w:ins w:id="983" w:author="Mateus Berardo de Souza Terra" w:date="2016-02-08T20:04:00Z"/>
                    <w:color w:val="303030"/>
                  </w:rPr>
                </w:rPrChange>
              </w:rPr>
              <w:pPrChange w:id="984" w:author="Mateus Berardo de Souza Terra" w:date="2016-02-08T22:05:00Z">
                <w:pPr>
                  <w:pStyle w:val="NormalWeb"/>
                  <w:spacing w:before="0" w:beforeAutospacing="0" w:after="160" w:afterAutospacing="0"/>
                  <w:jc w:val="center"/>
                </w:pPr>
              </w:pPrChange>
            </w:pPr>
            <w:ins w:id="985" w:author="Mateus Berardo de Souza Terra" w:date="2016-02-08T22:10:00Z">
              <w:r w:rsidRPr="0068627D">
                <w:rPr>
                  <w:sz w:val="16"/>
                  <w:szCs w:val="16"/>
                </w:rPr>
                <w:t>K</w:t>
              </w:r>
            </w:ins>
          </w:p>
        </w:tc>
        <w:tc>
          <w:tcPr>
            <w:tcW w:w="1559" w:type="dxa"/>
            <w:tcPrChange w:id="986"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987" w:author="Mateus Berardo de Souza Terra" w:date="2016-02-08T20:04:00Z"/>
                <w:sz w:val="16"/>
                <w:szCs w:val="16"/>
                <w:rPrChange w:id="988" w:author="Mateus Berardo de Souza Terra" w:date="2016-02-08T22:05:00Z">
                  <w:rPr>
                    <w:ins w:id="989" w:author="Mateus Berardo de Souza Terra" w:date="2016-02-08T20:04:00Z"/>
                    <w:color w:val="303030"/>
                  </w:rPr>
                </w:rPrChange>
              </w:rPr>
              <w:pPrChange w:id="990" w:author="Mateus Berardo de Souza Terra" w:date="2016-02-08T22:05:00Z">
                <w:pPr>
                  <w:pStyle w:val="NormalWeb"/>
                  <w:spacing w:before="0" w:beforeAutospacing="0" w:after="160" w:afterAutospacing="0"/>
                  <w:jc w:val="center"/>
                </w:pPr>
              </w:pPrChange>
            </w:pPr>
            <w:ins w:id="991" w:author="Mateus Berardo de Souza Terra" w:date="2016-02-08T22:09:00Z">
              <w:r w:rsidRPr="0068627D">
                <w:rPr>
                  <w:sz w:val="16"/>
                  <w:szCs w:val="16"/>
                </w:rPr>
                <w:t>107</w:t>
              </w:r>
            </w:ins>
          </w:p>
        </w:tc>
        <w:tc>
          <w:tcPr>
            <w:tcW w:w="1559" w:type="dxa"/>
            <w:tcPrChange w:id="992"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993" w:author="Mateus Berardo de Souza Terra" w:date="2016-02-08T20:04:00Z"/>
                <w:sz w:val="16"/>
                <w:szCs w:val="16"/>
                <w:rPrChange w:id="994" w:author="Mateus Berardo de Souza Terra" w:date="2016-02-08T22:05:00Z">
                  <w:rPr>
                    <w:ins w:id="995" w:author="Mateus Berardo de Souza Terra" w:date="2016-02-08T20:04:00Z"/>
                    <w:color w:val="303030"/>
                  </w:rPr>
                </w:rPrChange>
              </w:rPr>
              <w:pPrChange w:id="996" w:author="Mateus Berardo de Souza Terra" w:date="2016-02-08T22:05:00Z">
                <w:pPr>
                  <w:pStyle w:val="NormalWeb"/>
                  <w:spacing w:before="0" w:beforeAutospacing="0" w:after="160" w:afterAutospacing="0"/>
                  <w:jc w:val="center"/>
                </w:pPr>
              </w:pPrChange>
            </w:pPr>
            <w:proofErr w:type="gramStart"/>
            <w:ins w:id="997"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998" w:author="Mateus Berardo de Souza Terra" w:date="2016-02-08T20:04:00Z"/>
        </w:trPr>
        <w:tc>
          <w:tcPr>
            <w:tcW w:w="1558" w:type="dxa"/>
            <w:tcPrChange w:id="999"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000" w:author="Mateus Berardo de Souza Terra" w:date="2016-02-08T20:04:00Z"/>
                <w:sz w:val="16"/>
                <w:szCs w:val="16"/>
                <w:rPrChange w:id="1001" w:author="Mateus Berardo de Souza Terra" w:date="2016-02-08T22:05:00Z">
                  <w:rPr>
                    <w:ins w:id="1002" w:author="Mateus Berardo de Souza Terra" w:date="2016-02-08T20:04:00Z"/>
                    <w:color w:val="303030"/>
                  </w:rPr>
                </w:rPrChange>
              </w:rPr>
              <w:pPrChange w:id="1003" w:author="Mateus Berardo de Souza Terra" w:date="2016-02-08T22:05:00Z">
                <w:pPr>
                  <w:pStyle w:val="NormalWeb"/>
                  <w:spacing w:before="0" w:beforeAutospacing="0" w:after="160" w:afterAutospacing="0"/>
                  <w:jc w:val="center"/>
                </w:pPr>
              </w:pPrChange>
            </w:pPr>
            <w:ins w:id="1004" w:author="Mateus Berardo de Souza Terra" w:date="2016-02-08T20:05:00Z">
              <w:r w:rsidRPr="0068627D">
                <w:rPr>
                  <w:sz w:val="16"/>
                  <w:szCs w:val="16"/>
                  <w:rPrChange w:id="1005" w:author="Mateus Berardo de Souza Terra" w:date="2016-02-08T22:05:00Z">
                    <w:rPr>
                      <w:color w:val="303030"/>
                    </w:rPr>
                  </w:rPrChange>
                </w:rPr>
                <w:t>44</w:t>
              </w:r>
            </w:ins>
          </w:p>
        </w:tc>
        <w:tc>
          <w:tcPr>
            <w:tcW w:w="1558" w:type="dxa"/>
            <w:tcPrChange w:id="1006"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007" w:author="Mateus Berardo de Souza Terra" w:date="2016-02-08T20:04:00Z"/>
                <w:sz w:val="16"/>
                <w:szCs w:val="16"/>
                <w:rPrChange w:id="1008" w:author="Mateus Berardo de Souza Terra" w:date="2016-02-08T22:05:00Z">
                  <w:rPr>
                    <w:ins w:id="1009" w:author="Mateus Berardo de Souza Terra" w:date="2016-02-08T20:04:00Z"/>
                    <w:color w:val="303030"/>
                  </w:rPr>
                </w:rPrChange>
              </w:rPr>
              <w:pPrChange w:id="1010" w:author="Mateus Berardo de Souza Terra" w:date="2016-02-08T22:05:00Z">
                <w:pPr>
                  <w:pStyle w:val="NormalWeb"/>
                  <w:spacing w:before="0" w:beforeAutospacing="0" w:after="160" w:afterAutospacing="0"/>
                  <w:jc w:val="center"/>
                </w:pPr>
              </w:pPrChange>
            </w:pPr>
            <w:ins w:id="1011" w:author="Mateus Berardo de Souza Terra" w:date="2016-02-08T22:13:00Z">
              <w:r w:rsidRPr="0068627D">
                <w:rPr>
                  <w:sz w:val="16"/>
                  <w:szCs w:val="16"/>
                </w:rPr>
                <w:t>,</w:t>
              </w:r>
            </w:ins>
          </w:p>
        </w:tc>
        <w:tc>
          <w:tcPr>
            <w:tcW w:w="1558" w:type="dxa"/>
            <w:tcPrChange w:id="1012"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13" w:author="Mateus Berardo de Souza Terra" w:date="2016-02-08T20:04:00Z"/>
                <w:sz w:val="16"/>
                <w:szCs w:val="16"/>
                <w:rPrChange w:id="1014" w:author="Mateus Berardo de Souza Terra" w:date="2016-02-08T22:05:00Z">
                  <w:rPr>
                    <w:ins w:id="1015" w:author="Mateus Berardo de Souza Terra" w:date="2016-02-08T20:04:00Z"/>
                    <w:color w:val="303030"/>
                  </w:rPr>
                </w:rPrChange>
              </w:rPr>
              <w:pPrChange w:id="1016" w:author="Mateus Berardo de Souza Terra" w:date="2016-02-08T22:05:00Z">
                <w:pPr>
                  <w:pStyle w:val="NormalWeb"/>
                  <w:spacing w:before="0" w:beforeAutospacing="0" w:after="160" w:afterAutospacing="0"/>
                  <w:jc w:val="center"/>
                </w:pPr>
              </w:pPrChange>
            </w:pPr>
            <w:ins w:id="1017" w:author="Mateus Berardo de Souza Terra" w:date="2016-02-08T22:09:00Z">
              <w:r w:rsidRPr="0068627D">
                <w:rPr>
                  <w:sz w:val="16"/>
                  <w:szCs w:val="16"/>
                </w:rPr>
                <w:t>76</w:t>
              </w:r>
            </w:ins>
          </w:p>
        </w:tc>
        <w:tc>
          <w:tcPr>
            <w:tcW w:w="1558" w:type="dxa"/>
            <w:tcPrChange w:id="1018"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19" w:author="Mateus Berardo de Souza Terra" w:date="2016-02-08T20:04:00Z"/>
                <w:sz w:val="16"/>
                <w:szCs w:val="16"/>
                <w:rPrChange w:id="1020" w:author="Mateus Berardo de Souza Terra" w:date="2016-02-08T22:05:00Z">
                  <w:rPr>
                    <w:ins w:id="1021" w:author="Mateus Berardo de Souza Terra" w:date="2016-02-08T20:04:00Z"/>
                    <w:color w:val="303030"/>
                  </w:rPr>
                </w:rPrChange>
              </w:rPr>
              <w:pPrChange w:id="1022" w:author="Mateus Berardo de Souza Terra" w:date="2016-02-08T22:05:00Z">
                <w:pPr>
                  <w:pStyle w:val="NormalWeb"/>
                  <w:spacing w:before="0" w:beforeAutospacing="0" w:after="160" w:afterAutospacing="0"/>
                  <w:jc w:val="center"/>
                </w:pPr>
              </w:pPrChange>
            </w:pPr>
            <w:ins w:id="1023" w:author="Mateus Berardo de Souza Terra" w:date="2016-02-08T22:10:00Z">
              <w:r w:rsidRPr="0068627D">
                <w:rPr>
                  <w:sz w:val="16"/>
                  <w:szCs w:val="16"/>
                </w:rPr>
                <w:t>L</w:t>
              </w:r>
            </w:ins>
          </w:p>
        </w:tc>
        <w:tc>
          <w:tcPr>
            <w:tcW w:w="1559" w:type="dxa"/>
            <w:tcPrChange w:id="1024"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25" w:author="Mateus Berardo de Souza Terra" w:date="2016-02-08T20:04:00Z"/>
                <w:sz w:val="16"/>
                <w:szCs w:val="16"/>
                <w:rPrChange w:id="1026" w:author="Mateus Berardo de Souza Terra" w:date="2016-02-08T22:05:00Z">
                  <w:rPr>
                    <w:ins w:id="1027" w:author="Mateus Berardo de Souza Terra" w:date="2016-02-08T20:04:00Z"/>
                    <w:color w:val="303030"/>
                  </w:rPr>
                </w:rPrChange>
              </w:rPr>
              <w:pPrChange w:id="1028" w:author="Mateus Berardo de Souza Terra" w:date="2016-02-08T22:05:00Z">
                <w:pPr>
                  <w:pStyle w:val="NormalWeb"/>
                  <w:spacing w:before="0" w:beforeAutospacing="0" w:after="160" w:afterAutospacing="0"/>
                  <w:jc w:val="center"/>
                </w:pPr>
              </w:pPrChange>
            </w:pPr>
            <w:ins w:id="1029" w:author="Mateus Berardo de Souza Terra" w:date="2016-02-08T22:09:00Z">
              <w:r w:rsidRPr="0068627D">
                <w:rPr>
                  <w:sz w:val="16"/>
                  <w:szCs w:val="16"/>
                </w:rPr>
                <w:t>108</w:t>
              </w:r>
            </w:ins>
          </w:p>
        </w:tc>
        <w:tc>
          <w:tcPr>
            <w:tcW w:w="1559" w:type="dxa"/>
            <w:tcPrChange w:id="1030"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31" w:author="Mateus Berardo de Souza Terra" w:date="2016-02-08T20:04:00Z"/>
                <w:sz w:val="16"/>
                <w:szCs w:val="16"/>
                <w:rPrChange w:id="1032" w:author="Mateus Berardo de Souza Terra" w:date="2016-02-08T22:05:00Z">
                  <w:rPr>
                    <w:ins w:id="1033" w:author="Mateus Berardo de Souza Terra" w:date="2016-02-08T20:04:00Z"/>
                    <w:color w:val="303030"/>
                  </w:rPr>
                </w:rPrChange>
              </w:rPr>
              <w:pPrChange w:id="1034" w:author="Mateus Berardo de Souza Terra" w:date="2016-02-08T22:05:00Z">
                <w:pPr>
                  <w:pStyle w:val="NormalWeb"/>
                  <w:spacing w:before="0" w:beforeAutospacing="0" w:after="160" w:afterAutospacing="0"/>
                  <w:jc w:val="center"/>
                </w:pPr>
              </w:pPrChange>
            </w:pPr>
            <w:proofErr w:type="gramStart"/>
            <w:ins w:id="1035"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036" w:author="Mateus Berardo de Souza Terra" w:date="2016-02-08T20:04:00Z"/>
        </w:trPr>
        <w:tc>
          <w:tcPr>
            <w:tcW w:w="1558" w:type="dxa"/>
            <w:tcPrChange w:id="1037"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38" w:author="Mateus Berardo de Souza Terra" w:date="2016-02-08T20:04:00Z"/>
                <w:sz w:val="16"/>
                <w:szCs w:val="16"/>
                <w:rPrChange w:id="1039" w:author="Mateus Berardo de Souza Terra" w:date="2016-02-08T22:05:00Z">
                  <w:rPr>
                    <w:ins w:id="1040" w:author="Mateus Berardo de Souza Terra" w:date="2016-02-08T20:04:00Z"/>
                    <w:color w:val="303030"/>
                  </w:rPr>
                </w:rPrChange>
              </w:rPr>
              <w:pPrChange w:id="1041" w:author="Mateus Berardo de Souza Terra" w:date="2016-02-08T22:05:00Z">
                <w:pPr>
                  <w:pStyle w:val="NormalWeb"/>
                  <w:spacing w:before="0" w:beforeAutospacing="0" w:after="160" w:afterAutospacing="0"/>
                  <w:jc w:val="center"/>
                </w:pPr>
              </w:pPrChange>
            </w:pPr>
            <w:ins w:id="1042" w:author="Mateus Berardo de Souza Terra" w:date="2016-02-08T20:05:00Z">
              <w:r w:rsidRPr="0068627D">
                <w:rPr>
                  <w:sz w:val="16"/>
                  <w:szCs w:val="16"/>
                  <w:rPrChange w:id="1043" w:author="Mateus Berardo de Souza Terra" w:date="2016-02-08T22:05:00Z">
                    <w:rPr>
                      <w:color w:val="303030"/>
                    </w:rPr>
                  </w:rPrChange>
                </w:rPr>
                <w:t>45</w:t>
              </w:r>
            </w:ins>
          </w:p>
        </w:tc>
        <w:tc>
          <w:tcPr>
            <w:tcW w:w="1558" w:type="dxa"/>
            <w:tcPrChange w:id="1044"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45" w:author="Mateus Berardo de Souza Terra" w:date="2016-02-08T20:04:00Z"/>
                <w:sz w:val="16"/>
                <w:szCs w:val="16"/>
                <w:rPrChange w:id="1046" w:author="Mateus Berardo de Souza Terra" w:date="2016-02-08T22:05:00Z">
                  <w:rPr>
                    <w:ins w:id="1047" w:author="Mateus Berardo de Souza Terra" w:date="2016-02-08T20:04:00Z"/>
                    <w:color w:val="303030"/>
                  </w:rPr>
                </w:rPrChange>
              </w:rPr>
              <w:pPrChange w:id="1048" w:author="Mateus Berardo de Souza Terra" w:date="2016-02-08T22:05:00Z">
                <w:pPr>
                  <w:pStyle w:val="NormalWeb"/>
                  <w:spacing w:before="0" w:beforeAutospacing="0" w:after="160" w:afterAutospacing="0"/>
                  <w:jc w:val="center"/>
                </w:pPr>
              </w:pPrChange>
            </w:pPr>
            <w:ins w:id="1049" w:author="Mateus Berardo de Souza Terra" w:date="2016-02-08T22:13:00Z">
              <w:r w:rsidRPr="0068627D">
                <w:rPr>
                  <w:sz w:val="16"/>
                  <w:szCs w:val="16"/>
                </w:rPr>
                <w:t>-</w:t>
              </w:r>
            </w:ins>
          </w:p>
        </w:tc>
        <w:tc>
          <w:tcPr>
            <w:tcW w:w="1558" w:type="dxa"/>
            <w:tcPrChange w:id="1050"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51" w:author="Mateus Berardo de Souza Terra" w:date="2016-02-08T20:04:00Z"/>
                <w:sz w:val="16"/>
                <w:szCs w:val="16"/>
                <w:rPrChange w:id="1052" w:author="Mateus Berardo de Souza Terra" w:date="2016-02-08T22:05:00Z">
                  <w:rPr>
                    <w:ins w:id="1053" w:author="Mateus Berardo de Souza Terra" w:date="2016-02-08T20:04:00Z"/>
                    <w:color w:val="303030"/>
                  </w:rPr>
                </w:rPrChange>
              </w:rPr>
              <w:pPrChange w:id="1054" w:author="Mateus Berardo de Souza Terra" w:date="2016-02-08T22:05:00Z">
                <w:pPr>
                  <w:pStyle w:val="NormalWeb"/>
                  <w:spacing w:before="0" w:beforeAutospacing="0" w:after="160" w:afterAutospacing="0"/>
                  <w:jc w:val="center"/>
                </w:pPr>
              </w:pPrChange>
            </w:pPr>
            <w:ins w:id="1055" w:author="Mateus Berardo de Souza Terra" w:date="2016-02-08T22:09:00Z">
              <w:r w:rsidRPr="0068627D">
                <w:rPr>
                  <w:sz w:val="16"/>
                  <w:szCs w:val="16"/>
                </w:rPr>
                <w:t>77</w:t>
              </w:r>
            </w:ins>
          </w:p>
        </w:tc>
        <w:tc>
          <w:tcPr>
            <w:tcW w:w="1558" w:type="dxa"/>
            <w:tcPrChange w:id="1056"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57" w:author="Mateus Berardo de Souza Terra" w:date="2016-02-08T20:04:00Z"/>
                <w:sz w:val="16"/>
                <w:szCs w:val="16"/>
                <w:rPrChange w:id="1058" w:author="Mateus Berardo de Souza Terra" w:date="2016-02-08T22:05:00Z">
                  <w:rPr>
                    <w:ins w:id="1059" w:author="Mateus Berardo de Souza Terra" w:date="2016-02-08T20:04:00Z"/>
                    <w:color w:val="303030"/>
                  </w:rPr>
                </w:rPrChange>
              </w:rPr>
              <w:pPrChange w:id="1060" w:author="Mateus Berardo de Souza Terra" w:date="2016-02-08T22:05:00Z">
                <w:pPr>
                  <w:pStyle w:val="NormalWeb"/>
                  <w:spacing w:before="0" w:beforeAutospacing="0" w:after="160" w:afterAutospacing="0"/>
                  <w:jc w:val="center"/>
                </w:pPr>
              </w:pPrChange>
            </w:pPr>
            <w:ins w:id="1061" w:author="Mateus Berardo de Souza Terra" w:date="2016-02-08T22:10:00Z">
              <w:r w:rsidRPr="0068627D">
                <w:rPr>
                  <w:sz w:val="16"/>
                  <w:szCs w:val="16"/>
                </w:rPr>
                <w:t>M</w:t>
              </w:r>
            </w:ins>
          </w:p>
        </w:tc>
        <w:tc>
          <w:tcPr>
            <w:tcW w:w="1559" w:type="dxa"/>
            <w:tcPrChange w:id="1062"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63" w:author="Mateus Berardo de Souza Terra" w:date="2016-02-08T20:04:00Z"/>
                <w:sz w:val="16"/>
                <w:szCs w:val="16"/>
                <w:rPrChange w:id="1064" w:author="Mateus Berardo de Souza Terra" w:date="2016-02-08T22:05:00Z">
                  <w:rPr>
                    <w:ins w:id="1065" w:author="Mateus Berardo de Souza Terra" w:date="2016-02-08T20:04:00Z"/>
                    <w:color w:val="303030"/>
                  </w:rPr>
                </w:rPrChange>
              </w:rPr>
              <w:pPrChange w:id="1066" w:author="Mateus Berardo de Souza Terra" w:date="2016-02-08T22:05:00Z">
                <w:pPr>
                  <w:pStyle w:val="NormalWeb"/>
                  <w:spacing w:before="0" w:beforeAutospacing="0" w:after="160" w:afterAutospacing="0"/>
                  <w:jc w:val="center"/>
                </w:pPr>
              </w:pPrChange>
            </w:pPr>
            <w:ins w:id="1067" w:author="Mateus Berardo de Souza Terra" w:date="2016-02-08T22:09:00Z">
              <w:r w:rsidRPr="0068627D">
                <w:rPr>
                  <w:sz w:val="16"/>
                  <w:szCs w:val="16"/>
                </w:rPr>
                <w:t>109</w:t>
              </w:r>
            </w:ins>
          </w:p>
        </w:tc>
        <w:tc>
          <w:tcPr>
            <w:tcW w:w="1559" w:type="dxa"/>
            <w:tcPrChange w:id="1068"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69" w:author="Mateus Berardo de Souza Terra" w:date="2016-02-08T20:04:00Z"/>
                <w:sz w:val="16"/>
                <w:szCs w:val="16"/>
                <w:rPrChange w:id="1070" w:author="Mateus Berardo de Souza Terra" w:date="2016-02-08T22:05:00Z">
                  <w:rPr>
                    <w:ins w:id="1071" w:author="Mateus Berardo de Souza Terra" w:date="2016-02-08T20:04:00Z"/>
                    <w:color w:val="303030"/>
                  </w:rPr>
                </w:rPrChange>
              </w:rPr>
              <w:pPrChange w:id="1072" w:author="Mateus Berardo de Souza Terra" w:date="2016-02-08T22:05:00Z">
                <w:pPr>
                  <w:pStyle w:val="NormalWeb"/>
                  <w:spacing w:before="0" w:beforeAutospacing="0" w:after="160" w:afterAutospacing="0"/>
                  <w:jc w:val="center"/>
                </w:pPr>
              </w:pPrChange>
            </w:pPr>
            <w:proofErr w:type="gramStart"/>
            <w:ins w:id="1073"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074" w:author="Mateus Berardo de Souza Terra" w:date="2016-02-08T20:04:00Z"/>
        </w:trPr>
        <w:tc>
          <w:tcPr>
            <w:tcW w:w="1558" w:type="dxa"/>
            <w:tcPrChange w:id="1075"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76" w:author="Mateus Berardo de Souza Terra" w:date="2016-02-08T20:04:00Z"/>
                <w:sz w:val="16"/>
                <w:szCs w:val="16"/>
                <w:rPrChange w:id="1077" w:author="Mateus Berardo de Souza Terra" w:date="2016-02-08T22:05:00Z">
                  <w:rPr>
                    <w:ins w:id="1078" w:author="Mateus Berardo de Souza Terra" w:date="2016-02-08T20:04:00Z"/>
                    <w:color w:val="303030"/>
                  </w:rPr>
                </w:rPrChange>
              </w:rPr>
              <w:pPrChange w:id="1079" w:author="Mateus Berardo de Souza Terra" w:date="2016-02-08T22:05:00Z">
                <w:pPr>
                  <w:pStyle w:val="NormalWeb"/>
                  <w:spacing w:before="0" w:beforeAutospacing="0" w:after="160" w:afterAutospacing="0"/>
                  <w:jc w:val="center"/>
                </w:pPr>
              </w:pPrChange>
            </w:pPr>
            <w:ins w:id="1080" w:author="Mateus Berardo de Souza Terra" w:date="2016-02-08T20:05:00Z">
              <w:r w:rsidRPr="0068627D">
                <w:rPr>
                  <w:sz w:val="16"/>
                  <w:szCs w:val="16"/>
                  <w:rPrChange w:id="1081" w:author="Mateus Berardo de Souza Terra" w:date="2016-02-08T22:05:00Z">
                    <w:rPr>
                      <w:color w:val="303030"/>
                    </w:rPr>
                  </w:rPrChange>
                </w:rPr>
                <w:t>46</w:t>
              </w:r>
            </w:ins>
          </w:p>
        </w:tc>
        <w:tc>
          <w:tcPr>
            <w:tcW w:w="1558" w:type="dxa"/>
            <w:tcPrChange w:id="1082"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083" w:author="Mateus Berardo de Souza Terra" w:date="2016-02-08T20:04:00Z"/>
                <w:sz w:val="16"/>
                <w:szCs w:val="16"/>
                <w:rPrChange w:id="1084" w:author="Mateus Berardo de Souza Terra" w:date="2016-02-08T22:05:00Z">
                  <w:rPr>
                    <w:ins w:id="1085" w:author="Mateus Berardo de Souza Terra" w:date="2016-02-08T20:04:00Z"/>
                    <w:color w:val="303030"/>
                  </w:rPr>
                </w:rPrChange>
              </w:rPr>
              <w:pPrChange w:id="1086" w:author="Mateus Berardo de Souza Terra" w:date="2016-02-08T22:05:00Z">
                <w:pPr>
                  <w:pStyle w:val="NormalWeb"/>
                  <w:spacing w:before="0" w:beforeAutospacing="0" w:after="160" w:afterAutospacing="0"/>
                  <w:jc w:val="center"/>
                </w:pPr>
              </w:pPrChange>
            </w:pPr>
            <w:ins w:id="1087" w:author="Mateus Berardo de Souza Terra" w:date="2016-02-08T22:13:00Z">
              <w:r w:rsidRPr="0068627D">
                <w:rPr>
                  <w:sz w:val="16"/>
                  <w:szCs w:val="16"/>
                </w:rPr>
                <w:t>.</w:t>
              </w:r>
            </w:ins>
          </w:p>
        </w:tc>
        <w:tc>
          <w:tcPr>
            <w:tcW w:w="1558" w:type="dxa"/>
            <w:tcPrChange w:id="1088"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089" w:author="Mateus Berardo de Souza Terra" w:date="2016-02-08T20:04:00Z"/>
                <w:sz w:val="16"/>
                <w:szCs w:val="16"/>
                <w:rPrChange w:id="1090" w:author="Mateus Berardo de Souza Terra" w:date="2016-02-08T22:05:00Z">
                  <w:rPr>
                    <w:ins w:id="1091" w:author="Mateus Berardo de Souza Terra" w:date="2016-02-08T20:04:00Z"/>
                    <w:color w:val="303030"/>
                  </w:rPr>
                </w:rPrChange>
              </w:rPr>
              <w:pPrChange w:id="1092" w:author="Mateus Berardo de Souza Terra" w:date="2016-02-08T22:05:00Z">
                <w:pPr>
                  <w:pStyle w:val="NormalWeb"/>
                  <w:spacing w:before="0" w:beforeAutospacing="0" w:after="160" w:afterAutospacing="0"/>
                  <w:jc w:val="center"/>
                </w:pPr>
              </w:pPrChange>
            </w:pPr>
            <w:ins w:id="1093" w:author="Mateus Berardo de Souza Terra" w:date="2016-02-08T22:09:00Z">
              <w:r w:rsidRPr="0068627D">
                <w:rPr>
                  <w:sz w:val="16"/>
                  <w:szCs w:val="16"/>
                </w:rPr>
                <w:t>78</w:t>
              </w:r>
            </w:ins>
          </w:p>
        </w:tc>
        <w:tc>
          <w:tcPr>
            <w:tcW w:w="1558" w:type="dxa"/>
            <w:tcPrChange w:id="1094"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095" w:author="Mateus Berardo de Souza Terra" w:date="2016-02-08T20:04:00Z"/>
                <w:sz w:val="16"/>
                <w:szCs w:val="16"/>
                <w:rPrChange w:id="1096" w:author="Mateus Berardo de Souza Terra" w:date="2016-02-08T22:05:00Z">
                  <w:rPr>
                    <w:ins w:id="1097" w:author="Mateus Berardo de Souza Terra" w:date="2016-02-08T20:04:00Z"/>
                    <w:color w:val="303030"/>
                  </w:rPr>
                </w:rPrChange>
              </w:rPr>
              <w:pPrChange w:id="1098" w:author="Mateus Berardo de Souza Terra" w:date="2016-02-08T22:05:00Z">
                <w:pPr>
                  <w:pStyle w:val="NormalWeb"/>
                  <w:spacing w:before="0" w:beforeAutospacing="0" w:after="160" w:afterAutospacing="0"/>
                  <w:jc w:val="center"/>
                </w:pPr>
              </w:pPrChange>
            </w:pPr>
            <w:ins w:id="1099" w:author="Mateus Berardo de Souza Terra" w:date="2016-02-08T22:10:00Z">
              <w:r w:rsidRPr="0068627D">
                <w:rPr>
                  <w:sz w:val="16"/>
                  <w:szCs w:val="16"/>
                </w:rPr>
                <w:t>N</w:t>
              </w:r>
            </w:ins>
          </w:p>
        </w:tc>
        <w:tc>
          <w:tcPr>
            <w:tcW w:w="1559" w:type="dxa"/>
            <w:tcPrChange w:id="1100"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101" w:author="Mateus Berardo de Souza Terra" w:date="2016-02-08T20:04:00Z"/>
                <w:sz w:val="16"/>
                <w:szCs w:val="16"/>
                <w:rPrChange w:id="1102" w:author="Mateus Berardo de Souza Terra" w:date="2016-02-08T22:05:00Z">
                  <w:rPr>
                    <w:ins w:id="1103" w:author="Mateus Berardo de Souza Terra" w:date="2016-02-08T20:04:00Z"/>
                    <w:color w:val="303030"/>
                  </w:rPr>
                </w:rPrChange>
              </w:rPr>
              <w:pPrChange w:id="1104" w:author="Mateus Berardo de Souza Terra" w:date="2016-02-08T22:05:00Z">
                <w:pPr>
                  <w:pStyle w:val="NormalWeb"/>
                  <w:spacing w:before="0" w:beforeAutospacing="0" w:after="160" w:afterAutospacing="0"/>
                  <w:jc w:val="center"/>
                </w:pPr>
              </w:pPrChange>
            </w:pPr>
            <w:ins w:id="1105" w:author="Mateus Berardo de Souza Terra" w:date="2016-02-08T22:09:00Z">
              <w:r w:rsidRPr="0068627D">
                <w:rPr>
                  <w:sz w:val="16"/>
                  <w:szCs w:val="16"/>
                </w:rPr>
                <w:t>110</w:t>
              </w:r>
            </w:ins>
          </w:p>
        </w:tc>
        <w:tc>
          <w:tcPr>
            <w:tcW w:w="1559" w:type="dxa"/>
            <w:tcPrChange w:id="1106"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107" w:author="Mateus Berardo de Souza Terra" w:date="2016-02-08T20:04:00Z"/>
                <w:sz w:val="16"/>
                <w:szCs w:val="16"/>
                <w:rPrChange w:id="1108" w:author="Mateus Berardo de Souza Terra" w:date="2016-02-08T22:05:00Z">
                  <w:rPr>
                    <w:ins w:id="1109" w:author="Mateus Berardo de Souza Terra" w:date="2016-02-08T20:04:00Z"/>
                    <w:color w:val="303030"/>
                  </w:rPr>
                </w:rPrChange>
              </w:rPr>
              <w:pPrChange w:id="1110" w:author="Mateus Berardo de Souza Terra" w:date="2016-02-08T22:05:00Z">
                <w:pPr>
                  <w:pStyle w:val="NormalWeb"/>
                  <w:spacing w:before="0" w:beforeAutospacing="0" w:after="160" w:afterAutospacing="0"/>
                  <w:jc w:val="center"/>
                </w:pPr>
              </w:pPrChange>
            </w:pPr>
            <w:proofErr w:type="gramStart"/>
            <w:ins w:id="1111"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112" w:author="Mateus Berardo de Souza Terra" w:date="2016-02-08T20:04:00Z"/>
        </w:trPr>
        <w:tc>
          <w:tcPr>
            <w:tcW w:w="1558" w:type="dxa"/>
            <w:tcPrChange w:id="1113"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14" w:author="Mateus Berardo de Souza Terra" w:date="2016-02-08T20:04:00Z"/>
                <w:sz w:val="16"/>
                <w:szCs w:val="16"/>
                <w:rPrChange w:id="1115" w:author="Mateus Berardo de Souza Terra" w:date="2016-02-08T22:05:00Z">
                  <w:rPr>
                    <w:ins w:id="1116" w:author="Mateus Berardo de Souza Terra" w:date="2016-02-08T20:04:00Z"/>
                    <w:color w:val="303030"/>
                  </w:rPr>
                </w:rPrChange>
              </w:rPr>
              <w:pPrChange w:id="1117" w:author="Mateus Berardo de Souza Terra" w:date="2016-02-08T22:05:00Z">
                <w:pPr>
                  <w:pStyle w:val="NormalWeb"/>
                  <w:spacing w:before="0" w:beforeAutospacing="0" w:after="160" w:afterAutospacing="0"/>
                  <w:jc w:val="center"/>
                </w:pPr>
              </w:pPrChange>
            </w:pPr>
            <w:ins w:id="1118" w:author="Mateus Berardo de Souza Terra" w:date="2016-02-08T20:05:00Z">
              <w:r w:rsidRPr="0068627D">
                <w:rPr>
                  <w:sz w:val="16"/>
                  <w:szCs w:val="16"/>
                  <w:rPrChange w:id="1119" w:author="Mateus Berardo de Souza Terra" w:date="2016-02-08T22:05:00Z">
                    <w:rPr>
                      <w:color w:val="303030"/>
                    </w:rPr>
                  </w:rPrChange>
                </w:rPr>
                <w:t>47</w:t>
              </w:r>
            </w:ins>
          </w:p>
        </w:tc>
        <w:tc>
          <w:tcPr>
            <w:tcW w:w="1558" w:type="dxa"/>
            <w:tcPrChange w:id="1120"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21" w:author="Mateus Berardo de Souza Terra" w:date="2016-02-08T20:04:00Z"/>
                <w:sz w:val="16"/>
                <w:szCs w:val="16"/>
                <w:rPrChange w:id="1122" w:author="Mateus Berardo de Souza Terra" w:date="2016-02-08T22:05:00Z">
                  <w:rPr>
                    <w:ins w:id="1123" w:author="Mateus Berardo de Souza Terra" w:date="2016-02-08T20:04:00Z"/>
                    <w:color w:val="303030"/>
                  </w:rPr>
                </w:rPrChange>
              </w:rPr>
              <w:pPrChange w:id="1124" w:author="Mateus Berardo de Souza Terra" w:date="2016-02-08T22:05:00Z">
                <w:pPr>
                  <w:pStyle w:val="NormalWeb"/>
                  <w:spacing w:before="0" w:beforeAutospacing="0" w:after="160" w:afterAutospacing="0"/>
                  <w:jc w:val="center"/>
                </w:pPr>
              </w:pPrChange>
            </w:pPr>
            <w:ins w:id="1125" w:author="Mateus Berardo de Souza Terra" w:date="2016-02-08T22:13:00Z">
              <w:r w:rsidRPr="0068627D">
                <w:rPr>
                  <w:sz w:val="16"/>
                  <w:szCs w:val="16"/>
                </w:rPr>
                <w:t>/</w:t>
              </w:r>
            </w:ins>
          </w:p>
        </w:tc>
        <w:tc>
          <w:tcPr>
            <w:tcW w:w="1558" w:type="dxa"/>
            <w:tcPrChange w:id="1126"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27" w:author="Mateus Berardo de Souza Terra" w:date="2016-02-08T20:04:00Z"/>
                <w:sz w:val="16"/>
                <w:szCs w:val="16"/>
                <w:rPrChange w:id="1128" w:author="Mateus Berardo de Souza Terra" w:date="2016-02-08T22:05:00Z">
                  <w:rPr>
                    <w:ins w:id="1129" w:author="Mateus Berardo de Souza Terra" w:date="2016-02-08T20:04:00Z"/>
                    <w:color w:val="303030"/>
                  </w:rPr>
                </w:rPrChange>
              </w:rPr>
              <w:pPrChange w:id="1130" w:author="Mateus Berardo de Souza Terra" w:date="2016-02-08T22:05:00Z">
                <w:pPr>
                  <w:pStyle w:val="NormalWeb"/>
                  <w:spacing w:before="0" w:beforeAutospacing="0" w:after="160" w:afterAutospacing="0"/>
                  <w:jc w:val="center"/>
                </w:pPr>
              </w:pPrChange>
            </w:pPr>
            <w:ins w:id="1131" w:author="Mateus Berardo de Souza Terra" w:date="2016-02-08T22:09:00Z">
              <w:r w:rsidRPr="0068627D">
                <w:rPr>
                  <w:sz w:val="16"/>
                  <w:szCs w:val="16"/>
                </w:rPr>
                <w:t>79</w:t>
              </w:r>
            </w:ins>
          </w:p>
        </w:tc>
        <w:tc>
          <w:tcPr>
            <w:tcW w:w="1558" w:type="dxa"/>
            <w:tcPrChange w:id="1132"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33" w:author="Mateus Berardo de Souza Terra" w:date="2016-02-08T20:04:00Z"/>
                <w:sz w:val="16"/>
                <w:szCs w:val="16"/>
                <w:rPrChange w:id="1134" w:author="Mateus Berardo de Souza Terra" w:date="2016-02-08T22:05:00Z">
                  <w:rPr>
                    <w:ins w:id="1135" w:author="Mateus Berardo de Souza Terra" w:date="2016-02-08T20:04:00Z"/>
                    <w:color w:val="303030"/>
                  </w:rPr>
                </w:rPrChange>
              </w:rPr>
              <w:pPrChange w:id="1136" w:author="Mateus Berardo de Souza Terra" w:date="2016-02-08T22:05:00Z">
                <w:pPr>
                  <w:pStyle w:val="NormalWeb"/>
                  <w:spacing w:before="0" w:beforeAutospacing="0" w:after="160" w:afterAutospacing="0"/>
                  <w:jc w:val="center"/>
                </w:pPr>
              </w:pPrChange>
            </w:pPr>
            <w:ins w:id="1137" w:author="Mateus Berardo de Souza Terra" w:date="2016-02-08T22:10:00Z">
              <w:r w:rsidRPr="0068627D">
                <w:rPr>
                  <w:sz w:val="16"/>
                  <w:szCs w:val="16"/>
                </w:rPr>
                <w:t>O</w:t>
              </w:r>
            </w:ins>
          </w:p>
        </w:tc>
        <w:tc>
          <w:tcPr>
            <w:tcW w:w="1559" w:type="dxa"/>
            <w:tcPrChange w:id="1138"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39" w:author="Mateus Berardo de Souza Terra" w:date="2016-02-08T20:04:00Z"/>
                <w:sz w:val="16"/>
                <w:szCs w:val="16"/>
                <w:rPrChange w:id="1140" w:author="Mateus Berardo de Souza Terra" w:date="2016-02-08T22:05:00Z">
                  <w:rPr>
                    <w:ins w:id="1141" w:author="Mateus Berardo de Souza Terra" w:date="2016-02-08T20:04:00Z"/>
                    <w:color w:val="303030"/>
                  </w:rPr>
                </w:rPrChange>
              </w:rPr>
              <w:pPrChange w:id="1142" w:author="Mateus Berardo de Souza Terra" w:date="2016-02-08T22:05:00Z">
                <w:pPr>
                  <w:pStyle w:val="NormalWeb"/>
                  <w:spacing w:before="0" w:beforeAutospacing="0" w:after="160" w:afterAutospacing="0"/>
                  <w:jc w:val="center"/>
                </w:pPr>
              </w:pPrChange>
            </w:pPr>
            <w:ins w:id="1143" w:author="Mateus Berardo de Souza Terra" w:date="2016-02-08T22:09:00Z">
              <w:r w:rsidRPr="0068627D">
                <w:rPr>
                  <w:sz w:val="16"/>
                  <w:szCs w:val="16"/>
                </w:rPr>
                <w:t>111</w:t>
              </w:r>
            </w:ins>
          </w:p>
        </w:tc>
        <w:tc>
          <w:tcPr>
            <w:tcW w:w="1559" w:type="dxa"/>
            <w:tcPrChange w:id="1144"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45" w:author="Mateus Berardo de Souza Terra" w:date="2016-02-08T20:04:00Z"/>
                <w:sz w:val="16"/>
                <w:szCs w:val="16"/>
                <w:rPrChange w:id="1146" w:author="Mateus Berardo de Souza Terra" w:date="2016-02-08T22:05:00Z">
                  <w:rPr>
                    <w:ins w:id="1147" w:author="Mateus Berardo de Souza Terra" w:date="2016-02-08T20:04:00Z"/>
                    <w:color w:val="303030"/>
                  </w:rPr>
                </w:rPrChange>
              </w:rPr>
              <w:pPrChange w:id="1148" w:author="Mateus Berardo de Souza Terra" w:date="2016-02-08T22:05:00Z">
                <w:pPr>
                  <w:pStyle w:val="NormalWeb"/>
                  <w:spacing w:before="0" w:beforeAutospacing="0" w:after="160" w:afterAutospacing="0"/>
                  <w:jc w:val="center"/>
                </w:pPr>
              </w:pPrChange>
            </w:pPr>
            <w:proofErr w:type="gramStart"/>
            <w:ins w:id="1149"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150" w:author="Mateus Berardo de Souza Terra" w:date="2016-02-08T20:04:00Z"/>
        </w:trPr>
        <w:tc>
          <w:tcPr>
            <w:tcW w:w="1558" w:type="dxa"/>
            <w:tcPrChange w:id="1151"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52" w:author="Mateus Berardo de Souza Terra" w:date="2016-02-08T20:04:00Z"/>
                <w:sz w:val="16"/>
                <w:szCs w:val="16"/>
                <w:rPrChange w:id="1153" w:author="Mateus Berardo de Souza Terra" w:date="2016-02-08T22:05:00Z">
                  <w:rPr>
                    <w:ins w:id="1154" w:author="Mateus Berardo de Souza Terra" w:date="2016-02-08T20:04:00Z"/>
                    <w:color w:val="303030"/>
                  </w:rPr>
                </w:rPrChange>
              </w:rPr>
              <w:pPrChange w:id="1155" w:author="Mateus Berardo de Souza Terra" w:date="2016-02-08T22:05:00Z">
                <w:pPr>
                  <w:pStyle w:val="NormalWeb"/>
                  <w:spacing w:before="0" w:beforeAutospacing="0" w:after="160" w:afterAutospacing="0"/>
                  <w:jc w:val="center"/>
                </w:pPr>
              </w:pPrChange>
            </w:pPr>
            <w:ins w:id="1156" w:author="Mateus Berardo de Souza Terra" w:date="2016-02-08T20:05:00Z">
              <w:r w:rsidRPr="0068627D">
                <w:rPr>
                  <w:sz w:val="16"/>
                  <w:szCs w:val="16"/>
                  <w:rPrChange w:id="1157" w:author="Mateus Berardo de Souza Terra" w:date="2016-02-08T22:05:00Z">
                    <w:rPr>
                      <w:color w:val="303030"/>
                    </w:rPr>
                  </w:rPrChange>
                </w:rPr>
                <w:t>48</w:t>
              </w:r>
            </w:ins>
          </w:p>
        </w:tc>
        <w:tc>
          <w:tcPr>
            <w:tcW w:w="1558" w:type="dxa"/>
            <w:tcPrChange w:id="1158"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59" w:author="Mateus Berardo de Souza Terra" w:date="2016-02-08T20:04:00Z"/>
                <w:sz w:val="16"/>
                <w:szCs w:val="16"/>
                <w:rPrChange w:id="1160" w:author="Mateus Berardo de Souza Terra" w:date="2016-02-08T22:05:00Z">
                  <w:rPr>
                    <w:ins w:id="1161" w:author="Mateus Berardo de Souza Terra" w:date="2016-02-08T20:04:00Z"/>
                    <w:color w:val="303030"/>
                  </w:rPr>
                </w:rPrChange>
              </w:rPr>
              <w:pPrChange w:id="1162" w:author="Mateus Berardo de Souza Terra" w:date="2016-02-08T22:05:00Z">
                <w:pPr>
                  <w:pStyle w:val="NormalWeb"/>
                  <w:spacing w:before="0" w:beforeAutospacing="0" w:after="160" w:afterAutospacing="0"/>
                  <w:jc w:val="center"/>
                </w:pPr>
              </w:pPrChange>
            </w:pPr>
            <w:ins w:id="1163" w:author="Mateus Berardo de Souza Terra" w:date="2016-02-08T22:13:00Z">
              <w:r w:rsidRPr="0068627D">
                <w:rPr>
                  <w:sz w:val="16"/>
                  <w:szCs w:val="16"/>
                </w:rPr>
                <w:t>0</w:t>
              </w:r>
            </w:ins>
          </w:p>
        </w:tc>
        <w:tc>
          <w:tcPr>
            <w:tcW w:w="1558" w:type="dxa"/>
            <w:tcPrChange w:id="1164"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65" w:author="Mateus Berardo de Souza Terra" w:date="2016-02-08T20:04:00Z"/>
                <w:sz w:val="16"/>
                <w:szCs w:val="16"/>
                <w:rPrChange w:id="1166" w:author="Mateus Berardo de Souza Terra" w:date="2016-02-08T22:05:00Z">
                  <w:rPr>
                    <w:ins w:id="1167" w:author="Mateus Berardo de Souza Terra" w:date="2016-02-08T20:04:00Z"/>
                    <w:color w:val="303030"/>
                  </w:rPr>
                </w:rPrChange>
              </w:rPr>
              <w:pPrChange w:id="1168" w:author="Mateus Berardo de Souza Terra" w:date="2016-02-08T22:05:00Z">
                <w:pPr>
                  <w:pStyle w:val="NormalWeb"/>
                  <w:spacing w:before="0" w:beforeAutospacing="0" w:after="160" w:afterAutospacing="0"/>
                  <w:jc w:val="center"/>
                </w:pPr>
              </w:pPrChange>
            </w:pPr>
            <w:ins w:id="1169" w:author="Mateus Berardo de Souza Terra" w:date="2016-02-08T22:09:00Z">
              <w:r w:rsidRPr="0068627D">
                <w:rPr>
                  <w:sz w:val="16"/>
                  <w:szCs w:val="16"/>
                </w:rPr>
                <w:t>80</w:t>
              </w:r>
            </w:ins>
          </w:p>
        </w:tc>
        <w:tc>
          <w:tcPr>
            <w:tcW w:w="1558" w:type="dxa"/>
            <w:tcPrChange w:id="1170"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71" w:author="Mateus Berardo de Souza Terra" w:date="2016-02-08T20:04:00Z"/>
                <w:sz w:val="16"/>
                <w:szCs w:val="16"/>
                <w:rPrChange w:id="1172" w:author="Mateus Berardo de Souza Terra" w:date="2016-02-08T22:05:00Z">
                  <w:rPr>
                    <w:ins w:id="1173" w:author="Mateus Berardo de Souza Terra" w:date="2016-02-08T20:04:00Z"/>
                    <w:color w:val="303030"/>
                  </w:rPr>
                </w:rPrChange>
              </w:rPr>
              <w:pPrChange w:id="1174" w:author="Mateus Berardo de Souza Terra" w:date="2016-02-08T22:05:00Z">
                <w:pPr>
                  <w:pStyle w:val="NormalWeb"/>
                  <w:spacing w:before="0" w:beforeAutospacing="0" w:after="160" w:afterAutospacing="0"/>
                  <w:jc w:val="center"/>
                </w:pPr>
              </w:pPrChange>
            </w:pPr>
            <w:ins w:id="1175" w:author="Mateus Berardo de Souza Terra" w:date="2016-02-08T22:10:00Z">
              <w:r w:rsidRPr="0068627D">
                <w:rPr>
                  <w:sz w:val="16"/>
                  <w:szCs w:val="16"/>
                </w:rPr>
                <w:t>P</w:t>
              </w:r>
            </w:ins>
          </w:p>
        </w:tc>
        <w:tc>
          <w:tcPr>
            <w:tcW w:w="1559" w:type="dxa"/>
            <w:tcPrChange w:id="1176"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77" w:author="Mateus Berardo de Souza Terra" w:date="2016-02-08T20:04:00Z"/>
                <w:sz w:val="16"/>
                <w:szCs w:val="16"/>
                <w:rPrChange w:id="1178" w:author="Mateus Berardo de Souza Terra" w:date="2016-02-08T22:05:00Z">
                  <w:rPr>
                    <w:ins w:id="1179" w:author="Mateus Berardo de Souza Terra" w:date="2016-02-08T20:04:00Z"/>
                    <w:color w:val="303030"/>
                  </w:rPr>
                </w:rPrChange>
              </w:rPr>
              <w:pPrChange w:id="1180" w:author="Mateus Berardo de Souza Terra" w:date="2016-02-08T22:05:00Z">
                <w:pPr>
                  <w:pStyle w:val="NormalWeb"/>
                  <w:spacing w:before="0" w:beforeAutospacing="0" w:after="160" w:afterAutospacing="0"/>
                  <w:jc w:val="center"/>
                </w:pPr>
              </w:pPrChange>
            </w:pPr>
            <w:ins w:id="1181" w:author="Mateus Berardo de Souza Terra" w:date="2016-02-08T22:09:00Z">
              <w:r w:rsidRPr="0068627D">
                <w:rPr>
                  <w:sz w:val="16"/>
                  <w:szCs w:val="16"/>
                </w:rPr>
                <w:t>112</w:t>
              </w:r>
            </w:ins>
          </w:p>
        </w:tc>
        <w:tc>
          <w:tcPr>
            <w:tcW w:w="1559" w:type="dxa"/>
            <w:tcPrChange w:id="1182"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183" w:author="Mateus Berardo de Souza Terra" w:date="2016-02-08T20:04:00Z"/>
                <w:sz w:val="16"/>
                <w:szCs w:val="16"/>
                <w:rPrChange w:id="1184" w:author="Mateus Berardo de Souza Terra" w:date="2016-02-08T22:05:00Z">
                  <w:rPr>
                    <w:ins w:id="1185" w:author="Mateus Berardo de Souza Terra" w:date="2016-02-08T20:04:00Z"/>
                    <w:color w:val="303030"/>
                  </w:rPr>
                </w:rPrChange>
              </w:rPr>
              <w:pPrChange w:id="1186" w:author="Mateus Berardo de Souza Terra" w:date="2016-02-08T22:05:00Z">
                <w:pPr>
                  <w:pStyle w:val="NormalWeb"/>
                  <w:spacing w:before="0" w:beforeAutospacing="0" w:after="160" w:afterAutospacing="0"/>
                  <w:jc w:val="center"/>
                </w:pPr>
              </w:pPrChange>
            </w:pPr>
            <w:proofErr w:type="gramStart"/>
            <w:ins w:id="1187"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188" w:author="Mateus Berardo de Souza Terra" w:date="2016-02-08T20:04:00Z"/>
        </w:trPr>
        <w:tc>
          <w:tcPr>
            <w:tcW w:w="1558" w:type="dxa"/>
            <w:tcPrChange w:id="1189"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190" w:author="Mateus Berardo de Souza Terra" w:date="2016-02-08T20:04:00Z"/>
                <w:sz w:val="16"/>
                <w:szCs w:val="16"/>
                <w:rPrChange w:id="1191" w:author="Mateus Berardo de Souza Terra" w:date="2016-02-08T22:05:00Z">
                  <w:rPr>
                    <w:ins w:id="1192" w:author="Mateus Berardo de Souza Terra" w:date="2016-02-08T20:04:00Z"/>
                    <w:color w:val="303030"/>
                  </w:rPr>
                </w:rPrChange>
              </w:rPr>
              <w:pPrChange w:id="1193" w:author="Mateus Berardo de Souza Terra" w:date="2016-02-08T22:05:00Z">
                <w:pPr>
                  <w:pStyle w:val="NormalWeb"/>
                  <w:spacing w:before="0" w:beforeAutospacing="0" w:after="160" w:afterAutospacing="0"/>
                  <w:jc w:val="center"/>
                </w:pPr>
              </w:pPrChange>
            </w:pPr>
            <w:ins w:id="1194" w:author="Mateus Berardo de Souza Terra" w:date="2016-02-08T20:05:00Z">
              <w:r w:rsidRPr="0068627D">
                <w:rPr>
                  <w:sz w:val="16"/>
                  <w:szCs w:val="16"/>
                  <w:rPrChange w:id="1195" w:author="Mateus Berardo de Souza Terra" w:date="2016-02-08T22:05:00Z">
                    <w:rPr>
                      <w:color w:val="303030"/>
                    </w:rPr>
                  </w:rPrChange>
                </w:rPr>
                <w:t>49</w:t>
              </w:r>
            </w:ins>
          </w:p>
        </w:tc>
        <w:tc>
          <w:tcPr>
            <w:tcW w:w="1558" w:type="dxa"/>
            <w:tcPrChange w:id="1196"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197" w:author="Mateus Berardo de Souza Terra" w:date="2016-02-08T20:04:00Z"/>
                <w:sz w:val="16"/>
                <w:szCs w:val="16"/>
                <w:rPrChange w:id="1198" w:author="Mateus Berardo de Souza Terra" w:date="2016-02-08T22:05:00Z">
                  <w:rPr>
                    <w:ins w:id="1199" w:author="Mateus Berardo de Souza Terra" w:date="2016-02-08T20:04:00Z"/>
                    <w:color w:val="303030"/>
                  </w:rPr>
                </w:rPrChange>
              </w:rPr>
              <w:pPrChange w:id="1200" w:author="Mateus Berardo de Souza Terra" w:date="2016-02-08T22:05:00Z">
                <w:pPr>
                  <w:pStyle w:val="NormalWeb"/>
                  <w:spacing w:before="0" w:beforeAutospacing="0" w:after="160" w:afterAutospacing="0"/>
                  <w:jc w:val="center"/>
                </w:pPr>
              </w:pPrChange>
            </w:pPr>
            <w:ins w:id="1201" w:author="Mateus Berardo de Souza Terra" w:date="2016-02-08T22:13:00Z">
              <w:r w:rsidRPr="0068627D">
                <w:rPr>
                  <w:sz w:val="16"/>
                  <w:szCs w:val="16"/>
                </w:rPr>
                <w:t>1</w:t>
              </w:r>
            </w:ins>
          </w:p>
        </w:tc>
        <w:tc>
          <w:tcPr>
            <w:tcW w:w="1558" w:type="dxa"/>
            <w:tcPrChange w:id="1202"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203" w:author="Mateus Berardo de Souza Terra" w:date="2016-02-08T20:04:00Z"/>
                <w:sz w:val="16"/>
                <w:szCs w:val="16"/>
                <w:rPrChange w:id="1204" w:author="Mateus Berardo de Souza Terra" w:date="2016-02-08T22:05:00Z">
                  <w:rPr>
                    <w:ins w:id="1205" w:author="Mateus Berardo de Souza Terra" w:date="2016-02-08T20:04:00Z"/>
                    <w:color w:val="303030"/>
                  </w:rPr>
                </w:rPrChange>
              </w:rPr>
              <w:pPrChange w:id="1206" w:author="Mateus Berardo de Souza Terra" w:date="2016-02-08T22:05:00Z">
                <w:pPr>
                  <w:pStyle w:val="NormalWeb"/>
                  <w:spacing w:before="0" w:beforeAutospacing="0" w:after="160" w:afterAutospacing="0"/>
                  <w:jc w:val="center"/>
                </w:pPr>
              </w:pPrChange>
            </w:pPr>
            <w:ins w:id="1207" w:author="Mateus Berardo de Souza Terra" w:date="2016-02-08T22:09:00Z">
              <w:r w:rsidRPr="0068627D">
                <w:rPr>
                  <w:sz w:val="16"/>
                  <w:szCs w:val="16"/>
                </w:rPr>
                <w:t>81</w:t>
              </w:r>
            </w:ins>
          </w:p>
        </w:tc>
        <w:tc>
          <w:tcPr>
            <w:tcW w:w="1558" w:type="dxa"/>
            <w:tcPrChange w:id="1208"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209" w:author="Mateus Berardo de Souza Terra" w:date="2016-02-08T20:04:00Z"/>
                <w:sz w:val="16"/>
                <w:szCs w:val="16"/>
                <w:rPrChange w:id="1210" w:author="Mateus Berardo de Souza Terra" w:date="2016-02-08T22:05:00Z">
                  <w:rPr>
                    <w:ins w:id="1211" w:author="Mateus Berardo de Souza Terra" w:date="2016-02-08T20:04:00Z"/>
                    <w:color w:val="303030"/>
                  </w:rPr>
                </w:rPrChange>
              </w:rPr>
              <w:pPrChange w:id="1212" w:author="Mateus Berardo de Souza Terra" w:date="2016-02-08T22:05:00Z">
                <w:pPr>
                  <w:pStyle w:val="NormalWeb"/>
                  <w:spacing w:before="0" w:beforeAutospacing="0" w:after="160" w:afterAutospacing="0"/>
                  <w:jc w:val="center"/>
                </w:pPr>
              </w:pPrChange>
            </w:pPr>
            <w:ins w:id="1213" w:author="Mateus Berardo de Souza Terra" w:date="2016-02-08T22:10:00Z">
              <w:r w:rsidRPr="0068627D">
                <w:rPr>
                  <w:sz w:val="16"/>
                  <w:szCs w:val="16"/>
                </w:rPr>
                <w:t>Q</w:t>
              </w:r>
            </w:ins>
          </w:p>
        </w:tc>
        <w:tc>
          <w:tcPr>
            <w:tcW w:w="1559" w:type="dxa"/>
            <w:tcPrChange w:id="1214"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15" w:author="Mateus Berardo de Souza Terra" w:date="2016-02-08T20:04:00Z"/>
                <w:sz w:val="16"/>
                <w:szCs w:val="16"/>
                <w:rPrChange w:id="1216" w:author="Mateus Berardo de Souza Terra" w:date="2016-02-08T22:05:00Z">
                  <w:rPr>
                    <w:ins w:id="1217" w:author="Mateus Berardo de Souza Terra" w:date="2016-02-08T20:04:00Z"/>
                    <w:color w:val="303030"/>
                  </w:rPr>
                </w:rPrChange>
              </w:rPr>
              <w:pPrChange w:id="1218" w:author="Mateus Berardo de Souza Terra" w:date="2016-02-08T22:05:00Z">
                <w:pPr>
                  <w:pStyle w:val="NormalWeb"/>
                  <w:spacing w:before="0" w:beforeAutospacing="0" w:after="160" w:afterAutospacing="0"/>
                  <w:jc w:val="center"/>
                </w:pPr>
              </w:pPrChange>
            </w:pPr>
            <w:ins w:id="1219" w:author="Mateus Berardo de Souza Terra" w:date="2016-02-08T22:09:00Z">
              <w:r w:rsidRPr="0068627D">
                <w:rPr>
                  <w:sz w:val="16"/>
                  <w:szCs w:val="16"/>
                </w:rPr>
                <w:t>113</w:t>
              </w:r>
            </w:ins>
          </w:p>
        </w:tc>
        <w:tc>
          <w:tcPr>
            <w:tcW w:w="1559" w:type="dxa"/>
            <w:tcPrChange w:id="1220"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21" w:author="Mateus Berardo de Souza Terra" w:date="2016-02-08T20:04:00Z"/>
                <w:sz w:val="16"/>
                <w:szCs w:val="16"/>
                <w:rPrChange w:id="1222" w:author="Mateus Berardo de Souza Terra" w:date="2016-02-08T22:05:00Z">
                  <w:rPr>
                    <w:ins w:id="1223" w:author="Mateus Berardo de Souza Terra" w:date="2016-02-08T20:04:00Z"/>
                    <w:color w:val="303030"/>
                  </w:rPr>
                </w:rPrChange>
              </w:rPr>
              <w:pPrChange w:id="1224" w:author="Mateus Berardo de Souza Terra" w:date="2016-02-08T22:05:00Z">
                <w:pPr>
                  <w:pStyle w:val="NormalWeb"/>
                  <w:spacing w:before="0" w:beforeAutospacing="0" w:after="160" w:afterAutospacing="0"/>
                  <w:jc w:val="center"/>
                </w:pPr>
              </w:pPrChange>
            </w:pPr>
            <w:proofErr w:type="gramStart"/>
            <w:ins w:id="1225"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226" w:author="Mateus Berardo de Souza Terra" w:date="2016-02-08T20:04:00Z"/>
        </w:trPr>
        <w:tc>
          <w:tcPr>
            <w:tcW w:w="1558" w:type="dxa"/>
            <w:tcPrChange w:id="1227"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28" w:author="Mateus Berardo de Souza Terra" w:date="2016-02-08T20:04:00Z"/>
                <w:sz w:val="16"/>
                <w:szCs w:val="16"/>
                <w:rPrChange w:id="1229" w:author="Mateus Berardo de Souza Terra" w:date="2016-02-08T22:05:00Z">
                  <w:rPr>
                    <w:ins w:id="1230" w:author="Mateus Berardo de Souza Terra" w:date="2016-02-08T20:04:00Z"/>
                    <w:color w:val="303030"/>
                  </w:rPr>
                </w:rPrChange>
              </w:rPr>
              <w:pPrChange w:id="1231" w:author="Mateus Berardo de Souza Terra" w:date="2016-02-08T22:05:00Z">
                <w:pPr>
                  <w:pStyle w:val="NormalWeb"/>
                  <w:spacing w:before="0" w:beforeAutospacing="0" w:after="160" w:afterAutospacing="0"/>
                  <w:jc w:val="center"/>
                </w:pPr>
              </w:pPrChange>
            </w:pPr>
            <w:ins w:id="1232" w:author="Mateus Berardo de Souza Terra" w:date="2016-02-08T20:05:00Z">
              <w:r w:rsidRPr="0068627D">
                <w:rPr>
                  <w:sz w:val="16"/>
                  <w:szCs w:val="16"/>
                  <w:rPrChange w:id="1233" w:author="Mateus Berardo de Souza Terra" w:date="2016-02-08T22:05:00Z">
                    <w:rPr>
                      <w:color w:val="303030"/>
                    </w:rPr>
                  </w:rPrChange>
                </w:rPr>
                <w:t>50</w:t>
              </w:r>
            </w:ins>
          </w:p>
        </w:tc>
        <w:tc>
          <w:tcPr>
            <w:tcW w:w="1558" w:type="dxa"/>
            <w:tcPrChange w:id="1234"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35" w:author="Mateus Berardo de Souza Terra" w:date="2016-02-08T20:04:00Z"/>
                <w:sz w:val="16"/>
                <w:szCs w:val="16"/>
                <w:rPrChange w:id="1236" w:author="Mateus Berardo de Souza Terra" w:date="2016-02-08T22:05:00Z">
                  <w:rPr>
                    <w:ins w:id="1237" w:author="Mateus Berardo de Souza Terra" w:date="2016-02-08T20:04:00Z"/>
                    <w:color w:val="303030"/>
                  </w:rPr>
                </w:rPrChange>
              </w:rPr>
              <w:pPrChange w:id="1238" w:author="Mateus Berardo de Souza Terra" w:date="2016-02-08T22:05:00Z">
                <w:pPr>
                  <w:pStyle w:val="NormalWeb"/>
                  <w:spacing w:before="0" w:beforeAutospacing="0" w:after="160" w:afterAutospacing="0"/>
                  <w:jc w:val="center"/>
                </w:pPr>
              </w:pPrChange>
            </w:pPr>
            <w:ins w:id="1239" w:author="Mateus Berardo de Souza Terra" w:date="2016-02-08T22:13:00Z">
              <w:r w:rsidRPr="0068627D">
                <w:rPr>
                  <w:sz w:val="16"/>
                  <w:szCs w:val="16"/>
                </w:rPr>
                <w:t>2</w:t>
              </w:r>
            </w:ins>
          </w:p>
        </w:tc>
        <w:tc>
          <w:tcPr>
            <w:tcW w:w="1558" w:type="dxa"/>
            <w:tcPrChange w:id="1240"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41" w:author="Mateus Berardo de Souza Terra" w:date="2016-02-08T20:04:00Z"/>
                <w:sz w:val="16"/>
                <w:szCs w:val="16"/>
                <w:rPrChange w:id="1242" w:author="Mateus Berardo de Souza Terra" w:date="2016-02-08T22:05:00Z">
                  <w:rPr>
                    <w:ins w:id="1243" w:author="Mateus Berardo de Souza Terra" w:date="2016-02-08T20:04:00Z"/>
                    <w:color w:val="303030"/>
                  </w:rPr>
                </w:rPrChange>
              </w:rPr>
              <w:pPrChange w:id="1244" w:author="Mateus Berardo de Souza Terra" w:date="2016-02-08T22:05:00Z">
                <w:pPr>
                  <w:pStyle w:val="NormalWeb"/>
                  <w:spacing w:before="0" w:beforeAutospacing="0" w:after="160" w:afterAutospacing="0"/>
                  <w:jc w:val="center"/>
                </w:pPr>
              </w:pPrChange>
            </w:pPr>
            <w:ins w:id="1245" w:author="Mateus Berardo de Souza Terra" w:date="2016-02-08T22:09:00Z">
              <w:r w:rsidRPr="0068627D">
                <w:rPr>
                  <w:sz w:val="16"/>
                  <w:szCs w:val="16"/>
                </w:rPr>
                <w:t>82</w:t>
              </w:r>
            </w:ins>
          </w:p>
        </w:tc>
        <w:tc>
          <w:tcPr>
            <w:tcW w:w="1558" w:type="dxa"/>
            <w:tcPrChange w:id="1246"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47" w:author="Mateus Berardo de Souza Terra" w:date="2016-02-08T20:04:00Z"/>
                <w:sz w:val="16"/>
                <w:szCs w:val="16"/>
                <w:rPrChange w:id="1248" w:author="Mateus Berardo de Souza Terra" w:date="2016-02-08T22:05:00Z">
                  <w:rPr>
                    <w:ins w:id="1249" w:author="Mateus Berardo de Souza Terra" w:date="2016-02-08T20:04:00Z"/>
                    <w:color w:val="303030"/>
                  </w:rPr>
                </w:rPrChange>
              </w:rPr>
              <w:pPrChange w:id="1250" w:author="Mateus Berardo de Souza Terra" w:date="2016-02-08T22:05:00Z">
                <w:pPr>
                  <w:pStyle w:val="NormalWeb"/>
                  <w:spacing w:before="0" w:beforeAutospacing="0" w:after="160" w:afterAutospacing="0"/>
                  <w:jc w:val="center"/>
                </w:pPr>
              </w:pPrChange>
            </w:pPr>
            <w:ins w:id="1251" w:author="Mateus Berardo de Souza Terra" w:date="2016-02-08T22:10:00Z">
              <w:r w:rsidRPr="0068627D">
                <w:rPr>
                  <w:sz w:val="16"/>
                  <w:szCs w:val="16"/>
                </w:rPr>
                <w:t>R</w:t>
              </w:r>
            </w:ins>
          </w:p>
        </w:tc>
        <w:tc>
          <w:tcPr>
            <w:tcW w:w="1559" w:type="dxa"/>
            <w:tcPrChange w:id="1252"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53" w:author="Mateus Berardo de Souza Terra" w:date="2016-02-08T20:04:00Z"/>
                <w:sz w:val="16"/>
                <w:szCs w:val="16"/>
                <w:rPrChange w:id="1254" w:author="Mateus Berardo de Souza Terra" w:date="2016-02-08T22:05:00Z">
                  <w:rPr>
                    <w:ins w:id="1255" w:author="Mateus Berardo de Souza Terra" w:date="2016-02-08T20:04:00Z"/>
                    <w:color w:val="303030"/>
                  </w:rPr>
                </w:rPrChange>
              </w:rPr>
              <w:pPrChange w:id="1256" w:author="Mateus Berardo de Souza Terra" w:date="2016-02-08T22:05:00Z">
                <w:pPr>
                  <w:pStyle w:val="NormalWeb"/>
                  <w:spacing w:before="0" w:beforeAutospacing="0" w:after="160" w:afterAutospacing="0"/>
                  <w:jc w:val="center"/>
                </w:pPr>
              </w:pPrChange>
            </w:pPr>
            <w:ins w:id="1257" w:author="Mateus Berardo de Souza Terra" w:date="2016-02-08T22:09:00Z">
              <w:r w:rsidRPr="0068627D">
                <w:rPr>
                  <w:sz w:val="16"/>
                  <w:szCs w:val="16"/>
                </w:rPr>
                <w:t>114</w:t>
              </w:r>
            </w:ins>
          </w:p>
        </w:tc>
        <w:tc>
          <w:tcPr>
            <w:tcW w:w="1559" w:type="dxa"/>
            <w:tcPrChange w:id="1258"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59" w:author="Mateus Berardo de Souza Terra" w:date="2016-02-08T20:04:00Z"/>
                <w:sz w:val="16"/>
                <w:szCs w:val="16"/>
                <w:rPrChange w:id="1260" w:author="Mateus Berardo de Souza Terra" w:date="2016-02-08T22:05:00Z">
                  <w:rPr>
                    <w:ins w:id="1261" w:author="Mateus Berardo de Souza Terra" w:date="2016-02-08T20:04:00Z"/>
                    <w:color w:val="303030"/>
                  </w:rPr>
                </w:rPrChange>
              </w:rPr>
              <w:pPrChange w:id="1262" w:author="Mateus Berardo de Souza Terra" w:date="2016-02-08T22:05:00Z">
                <w:pPr>
                  <w:pStyle w:val="NormalWeb"/>
                  <w:spacing w:before="0" w:beforeAutospacing="0" w:after="160" w:afterAutospacing="0"/>
                  <w:jc w:val="center"/>
                </w:pPr>
              </w:pPrChange>
            </w:pPr>
            <w:proofErr w:type="gramStart"/>
            <w:ins w:id="1263"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264" w:author="Mateus Berardo de Souza Terra" w:date="2016-02-08T20:04:00Z"/>
        </w:trPr>
        <w:tc>
          <w:tcPr>
            <w:tcW w:w="1558" w:type="dxa"/>
            <w:tcPrChange w:id="1265"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66" w:author="Mateus Berardo de Souza Terra" w:date="2016-02-08T20:04:00Z"/>
                <w:sz w:val="16"/>
                <w:szCs w:val="16"/>
                <w:rPrChange w:id="1267" w:author="Mateus Berardo de Souza Terra" w:date="2016-02-08T22:05:00Z">
                  <w:rPr>
                    <w:ins w:id="1268" w:author="Mateus Berardo de Souza Terra" w:date="2016-02-08T20:04:00Z"/>
                    <w:color w:val="303030"/>
                  </w:rPr>
                </w:rPrChange>
              </w:rPr>
              <w:pPrChange w:id="1269" w:author="Mateus Berardo de Souza Terra" w:date="2016-02-08T22:05:00Z">
                <w:pPr>
                  <w:pStyle w:val="NormalWeb"/>
                  <w:spacing w:before="0" w:beforeAutospacing="0" w:after="160" w:afterAutospacing="0"/>
                  <w:jc w:val="center"/>
                </w:pPr>
              </w:pPrChange>
            </w:pPr>
            <w:ins w:id="1270" w:author="Mateus Berardo de Souza Terra" w:date="2016-02-08T20:05:00Z">
              <w:r w:rsidRPr="0068627D">
                <w:rPr>
                  <w:sz w:val="16"/>
                  <w:szCs w:val="16"/>
                  <w:rPrChange w:id="1271" w:author="Mateus Berardo de Souza Terra" w:date="2016-02-08T22:05:00Z">
                    <w:rPr>
                      <w:color w:val="303030"/>
                    </w:rPr>
                  </w:rPrChange>
                </w:rPr>
                <w:t>51</w:t>
              </w:r>
            </w:ins>
          </w:p>
        </w:tc>
        <w:tc>
          <w:tcPr>
            <w:tcW w:w="1558" w:type="dxa"/>
            <w:tcPrChange w:id="1272"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73" w:author="Mateus Berardo de Souza Terra" w:date="2016-02-08T20:04:00Z"/>
                <w:sz w:val="16"/>
                <w:szCs w:val="16"/>
                <w:rPrChange w:id="1274" w:author="Mateus Berardo de Souza Terra" w:date="2016-02-08T22:05:00Z">
                  <w:rPr>
                    <w:ins w:id="1275" w:author="Mateus Berardo de Souza Terra" w:date="2016-02-08T20:04:00Z"/>
                    <w:color w:val="303030"/>
                  </w:rPr>
                </w:rPrChange>
              </w:rPr>
              <w:pPrChange w:id="1276" w:author="Mateus Berardo de Souza Terra" w:date="2016-02-08T22:05:00Z">
                <w:pPr>
                  <w:pStyle w:val="NormalWeb"/>
                  <w:spacing w:before="0" w:beforeAutospacing="0" w:after="160" w:afterAutospacing="0"/>
                  <w:jc w:val="center"/>
                </w:pPr>
              </w:pPrChange>
            </w:pPr>
            <w:ins w:id="1277" w:author="Mateus Berardo de Souza Terra" w:date="2016-02-08T22:13:00Z">
              <w:r w:rsidRPr="0068627D">
                <w:rPr>
                  <w:sz w:val="16"/>
                  <w:szCs w:val="16"/>
                </w:rPr>
                <w:t>3</w:t>
              </w:r>
            </w:ins>
          </w:p>
        </w:tc>
        <w:tc>
          <w:tcPr>
            <w:tcW w:w="1558" w:type="dxa"/>
            <w:tcPrChange w:id="1278"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79" w:author="Mateus Berardo de Souza Terra" w:date="2016-02-08T20:04:00Z"/>
                <w:sz w:val="16"/>
                <w:szCs w:val="16"/>
                <w:rPrChange w:id="1280" w:author="Mateus Berardo de Souza Terra" w:date="2016-02-08T22:05:00Z">
                  <w:rPr>
                    <w:ins w:id="1281" w:author="Mateus Berardo de Souza Terra" w:date="2016-02-08T20:04:00Z"/>
                    <w:color w:val="303030"/>
                  </w:rPr>
                </w:rPrChange>
              </w:rPr>
              <w:pPrChange w:id="1282" w:author="Mateus Berardo de Souza Terra" w:date="2016-02-08T22:05:00Z">
                <w:pPr>
                  <w:pStyle w:val="NormalWeb"/>
                  <w:spacing w:before="0" w:beforeAutospacing="0" w:after="160" w:afterAutospacing="0"/>
                  <w:jc w:val="center"/>
                </w:pPr>
              </w:pPrChange>
            </w:pPr>
            <w:ins w:id="1283" w:author="Mateus Berardo de Souza Terra" w:date="2016-02-08T22:09:00Z">
              <w:r w:rsidRPr="0068627D">
                <w:rPr>
                  <w:sz w:val="16"/>
                  <w:szCs w:val="16"/>
                </w:rPr>
                <w:t>83</w:t>
              </w:r>
            </w:ins>
          </w:p>
        </w:tc>
        <w:tc>
          <w:tcPr>
            <w:tcW w:w="1558" w:type="dxa"/>
            <w:tcPrChange w:id="1284"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285" w:author="Mateus Berardo de Souza Terra" w:date="2016-02-08T20:04:00Z"/>
                <w:sz w:val="16"/>
                <w:szCs w:val="16"/>
                <w:rPrChange w:id="1286" w:author="Mateus Berardo de Souza Terra" w:date="2016-02-08T22:05:00Z">
                  <w:rPr>
                    <w:ins w:id="1287" w:author="Mateus Berardo de Souza Terra" w:date="2016-02-08T20:04:00Z"/>
                    <w:color w:val="303030"/>
                  </w:rPr>
                </w:rPrChange>
              </w:rPr>
              <w:pPrChange w:id="1288" w:author="Mateus Berardo de Souza Terra" w:date="2016-02-08T22:05:00Z">
                <w:pPr>
                  <w:pStyle w:val="NormalWeb"/>
                  <w:spacing w:before="0" w:beforeAutospacing="0" w:after="160" w:afterAutospacing="0"/>
                  <w:jc w:val="center"/>
                </w:pPr>
              </w:pPrChange>
            </w:pPr>
            <w:ins w:id="1289" w:author="Mateus Berardo de Souza Terra" w:date="2016-02-08T22:10:00Z">
              <w:r w:rsidRPr="0068627D">
                <w:rPr>
                  <w:sz w:val="16"/>
                  <w:szCs w:val="16"/>
                </w:rPr>
                <w:t>S</w:t>
              </w:r>
            </w:ins>
          </w:p>
        </w:tc>
        <w:tc>
          <w:tcPr>
            <w:tcW w:w="1559" w:type="dxa"/>
            <w:tcPrChange w:id="1290"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291" w:author="Mateus Berardo de Souza Terra" w:date="2016-02-08T20:04:00Z"/>
                <w:sz w:val="16"/>
                <w:szCs w:val="16"/>
                <w:rPrChange w:id="1292" w:author="Mateus Berardo de Souza Terra" w:date="2016-02-08T22:05:00Z">
                  <w:rPr>
                    <w:ins w:id="1293" w:author="Mateus Berardo de Souza Terra" w:date="2016-02-08T20:04:00Z"/>
                    <w:color w:val="303030"/>
                  </w:rPr>
                </w:rPrChange>
              </w:rPr>
              <w:pPrChange w:id="1294" w:author="Mateus Berardo de Souza Terra" w:date="2016-02-08T22:05:00Z">
                <w:pPr>
                  <w:pStyle w:val="NormalWeb"/>
                  <w:spacing w:before="0" w:beforeAutospacing="0" w:after="160" w:afterAutospacing="0"/>
                  <w:jc w:val="center"/>
                </w:pPr>
              </w:pPrChange>
            </w:pPr>
            <w:ins w:id="1295" w:author="Mateus Berardo de Souza Terra" w:date="2016-02-08T22:09:00Z">
              <w:r w:rsidRPr="0068627D">
                <w:rPr>
                  <w:sz w:val="16"/>
                  <w:szCs w:val="16"/>
                </w:rPr>
                <w:t>115</w:t>
              </w:r>
            </w:ins>
          </w:p>
        </w:tc>
        <w:tc>
          <w:tcPr>
            <w:tcW w:w="1559" w:type="dxa"/>
            <w:tcPrChange w:id="1296"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297" w:author="Mateus Berardo de Souza Terra" w:date="2016-02-08T20:04:00Z"/>
                <w:sz w:val="16"/>
                <w:szCs w:val="16"/>
                <w:rPrChange w:id="1298" w:author="Mateus Berardo de Souza Terra" w:date="2016-02-08T22:05:00Z">
                  <w:rPr>
                    <w:ins w:id="1299" w:author="Mateus Berardo de Souza Terra" w:date="2016-02-08T20:04:00Z"/>
                    <w:color w:val="303030"/>
                  </w:rPr>
                </w:rPrChange>
              </w:rPr>
              <w:pPrChange w:id="1300" w:author="Mateus Berardo de Souza Terra" w:date="2016-02-08T22:05:00Z">
                <w:pPr>
                  <w:pStyle w:val="NormalWeb"/>
                  <w:spacing w:before="0" w:beforeAutospacing="0" w:after="160" w:afterAutospacing="0"/>
                  <w:jc w:val="center"/>
                </w:pPr>
              </w:pPrChange>
            </w:pPr>
            <w:proofErr w:type="gramStart"/>
            <w:ins w:id="1301"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302" w:author="Mateus Berardo de Souza Terra" w:date="2016-02-08T20:04:00Z"/>
        </w:trPr>
        <w:tc>
          <w:tcPr>
            <w:tcW w:w="1558" w:type="dxa"/>
            <w:tcPrChange w:id="1303"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304" w:author="Mateus Berardo de Souza Terra" w:date="2016-02-08T20:04:00Z"/>
                <w:sz w:val="16"/>
                <w:szCs w:val="16"/>
                <w:rPrChange w:id="1305" w:author="Mateus Berardo de Souza Terra" w:date="2016-02-08T22:05:00Z">
                  <w:rPr>
                    <w:ins w:id="1306" w:author="Mateus Berardo de Souza Terra" w:date="2016-02-08T20:04:00Z"/>
                    <w:color w:val="303030"/>
                  </w:rPr>
                </w:rPrChange>
              </w:rPr>
              <w:pPrChange w:id="1307" w:author="Mateus Berardo de Souza Terra" w:date="2016-02-08T22:05:00Z">
                <w:pPr>
                  <w:pStyle w:val="NormalWeb"/>
                  <w:spacing w:before="0" w:beforeAutospacing="0" w:after="160" w:afterAutospacing="0"/>
                  <w:jc w:val="center"/>
                </w:pPr>
              </w:pPrChange>
            </w:pPr>
            <w:ins w:id="1308" w:author="Mateus Berardo de Souza Terra" w:date="2016-02-08T20:05:00Z">
              <w:r w:rsidRPr="0068627D">
                <w:rPr>
                  <w:sz w:val="16"/>
                  <w:szCs w:val="16"/>
                  <w:rPrChange w:id="1309" w:author="Mateus Berardo de Souza Terra" w:date="2016-02-08T22:05:00Z">
                    <w:rPr>
                      <w:color w:val="303030"/>
                    </w:rPr>
                  </w:rPrChange>
                </w:rPr>
                <w:t>52</w:t>
              </w:r>
            </w:ins>
          </w:p>
        </w:tc>
        <w:tc>
          <w:tcPr>
            <w:tcW w:w="1558" w:type="dxa"/>
            <w:tcPrChange w:id="1310"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11" w:author="Mateus Berardo de Souza Terra" w:date="2016-02-08T20:04:00Z"/>
                <w:sz w:val="16"/>
                <w:szCs w:val="16"/>
                <w:rPrChange w:id="1312" w:author="Mateus Berardo de Souza Terra" w:date="2016-02-08T22:05:00Z">
                  <w:rPr>
                    <w:ins w:id="1313" w:author="Mateus Berardo de Souza Terra" w:date="2016-02-08T20:04:00Z"/>
                    <w:color w:val="303030"/>
                  </w:rPr>
                </w:rPrChange>
              </w:rPr>
              <w:pPrChange w:id="1314" w:author="Mateus Berardo de Souza Terra" w:date="2016-02-08T22:05:00Z">
                <w:pPr>
                  <w:pStyle w:val="NormalWeb"/>
                  <w:spacing w:before="0" w:beforeAutospacing="0" w:after="160" w:afterAutospacing="0"/>
                  <w:jc w:val="center"/>
                </w:pPr>
              </w:pPrChange>
            </w:pPr>
            <w:ins w:id="1315" w:author="Mateus Berardo de Souza Terra" w:date="2016-02-08T22:13:00Z">
              <w:r w:rsidRPr="0068627D">
                <w:rPr>
                  <w:sz w:val="16"/>
                  <w:szCs w:val="16"/>
                </w:rPr>
                <w:t>4</w:t>
              </w:r>
            </w:ins>
          </w:p>
        </w:tc>
        <w:tc>
          <w:tcPr>
            <w:tcW w:w="1558" w:type="dxa"/>
            <w:tcPrChange w:id="1316"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17" w:author="Mateus Berardo de Souza Terra" w:date="2016-02-08T20:04:00Z"/>
                <w:sz w:val="16"/>
                <w:szCs w:val="16"/>
                <w:rPrChange w:id="1318" w:author="Mateus Berardo de Souza Terra" w:date="2016-02-08T22:05:00Z">
                  <w:rPr>
                    <w:ins w:id="1319" w:author="Mateus Berardo de Souza Terra" w:date="2016-02-08T20:04:00Z"/>
                    <w:color w:val="303030"/>
                  </w:rPr>
                </w:rPrChange>
              </w:rPr>
              <w:pPrChange w:id="1320" w:author="Mateus Berardo de Souza Terra" w:date="2016-02-08T22:05:00Z">
                <w:pPr>
                  <w:pStyle w:val="NormalWeb"/>
                  <w:spacing w:before="0" w:beforeAutospacing="0" w:after="160" w:afterAutospacing="0"/>
                  <w:jc w:val="center"/>
                </w:pPr>
              </w:pPrChange>
            </w:pPr>
            <w:ins w:id="1321" w:author="Mateus Berardo de Souza Terra" w:date="2016-02-08T22:09:00Z">
              <w:r w:rsidRPr="0068627D">
                <w:rPr>
                  <w:sz w:val="16"/>
                  <w:szCs w:val="16"/>
                </w:rPr>
                <w:t>84</w:t>
              </w:r>
            </w:ins>
          </w:p>
        </w:tc>
        <w:tc>
          <w:tcPr>
            <w:tcW w:w="1558" w:type="dxa"/>
            <w:tcPrChange w:id="1322"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23" w:author="Mateus Berardo de Souza Terra" w:date="2016-02-08T20:04:00Z"/>
                <w:sz w:val="16"/>
                <w:szCs w:val="16"/>
                <w:rPrChange w:id="1324" w:author="Mateus Berardo de Souza Terra" w:date="2016-02-08T22:05:00Z">
                  <w:rPr>
                    <w:ins w:id="1325" w:author="Mateus Berardo de Souza Terra" w:date="2016-02-08T20:04:00Z"/>
                    <w:color w:val="303030"/>
                  </w:rPr>
                </w:rPrChange>
              </w:rPr>
              <w:pPrChange w:id="1326" w:author="Mateus Berardo de Souza Terra" w:date="2016-02-08T22:05:00Z">
                <w:pPr>
                  <w:pStyle w:val="NormalWeb"/>
                  <w:spacing w:before="0" w:beforeAutospacing="0" w:after="160" w:afterAutospacing="0"/>
                  <w:jc w:val="center"/>
                </w:pPr>
              </w:pPrChange>
            </w:pPr>
            <w:ins w:id="1327" w:author="Mateus Berardo de Souza Terra" w:date="2016-02-08T22:10:00Z">
              <w:r w:rsidRPr="0068627D">
                <w:rPr>
                  <w:sz w:val="16"/>
                  <w:szCs w:val="16"/>
                </w:rPr>
                <w:t>T</w:t>
              </w:r>
            </w:ins>
          </w:p>
        </w:tc>
        <w:tc>
          <w:tcPr>
            <w:tcW w:w="1559" w:type="dxa"/>
            <w:tcPrChange w:id="1328"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29" w:author="Mateus Berardo de Souza Terra" w:date="2016-02-08T20:04:00Z"/>
                <w:sz w:val="16"/>
                <w:szCs w:val="16"/>
                <w:rPrChange w:id="1330" w:author="Mateus Berardo de Souza Terra" w:date="2016-02-08T22:05:00Z">
                  <w:rPr>
                    <w:ins w:id="1331" w:author="Mateus Berardo de Souza Terra" w:date="2016-02-08T20:04:00Z"/>
                    <w:color w:val="303030"/>
                  </w:rPr>
                </w:rPrChange>
              </w:rPr>
              <w:pPrChange w:id="1332" w:author="Mateus Berardo de Souza Terra" w:date="2016-02-08T22:05:00Z">
                <w:pPr>
                  <w:pStyle w:val="NormalWeb"/>
                  <w:spacing w:before="0" w:beforeAutospacing="0" w:after="160" w:afterAutospacing="0"/>
                  <w:jc w:val="center"/>
                </w:pPr>
              </w:pPrChange>
            </w:pPr>
            <w:ins w:id="1333" w:author="Mateus Berardo de Souza Terra" w:date="2016-02-08T22:09:00Z">
              <w:r w:rsidRPr="0068627D">
                <w:rPr>
                  <w:sz w:val="16"/>
                  <w:szCs w:val="16"/>
                </w:rPr>
                <w:t>116</w:t>
              </w:r>
            </w:ins>
          </w:p>
        </w:tc>
        <w:tc>
          <w:tcPr>
            <w:tcW w:w="1559" w:type="dxa"/>
            <w:tcPrChange w:id="1334"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35" w:author="Mateus Berardo de Souza Terra" w:date="2016-02-08T20:04:00Z"/>
                <w:sz w:val="16"/>
                <w:szCs w:val="16"/>
                <w:rPrChange w:id="1336" w:author="Mateus Berardo de Souza Terra" w:date="2016-02-08T22:05:00Z">
                  <w:rPr>
                    <w:ins w:id="1337" w:author="Mateus Berardo de Souza Terra" w:date="2016-02-08T20:04:00Z"/>
                    <w:color w:val="303030"/>
                  </w:rPr>
                </w:rPrChange>
              </w:rPr>
              <w:pPrChange w:id="1338" w:author="Mateus Berardo de Souza Terra" w:date="2016-02-08T22:05:00Z">
                <w:pPr>
                  <w:pStyle w:val="NormalWeb"/>
                  <w:spacing w:before="0" w:beforeAutospacing="0" w:after="160" w:afterAutospacing="0"/>
                  <w:jc w:val="center"/>
                </w:pPr>
              </w:pPrChange>
            </w:pPr>
            <w:proofErr w:type="gramStart"/>
            <w:ins w:id="1339"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340" w:author="Mateus Berardo de Souza Terra" w:date="2016-02-08T20:04:00Z"/>
        </w:trPr>
        <w:tc>
          <w:tcPr>
            <w:tcW w:w="1558" w:type="dxa"/>
            <w:tcPrChange w:id="1341"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42" w:author="Mateus Berardo de Souza Terra" w:date="2016-02-08T20:04:00Z"/>
                <w:sz w:val="16"/>
                <w:szCs w:val="16"/>
                <w:rPrChange w:id="1343" w:author="Mateus Berardo de Souza Terra" w:date="2016-02-08T22:05:00Z">
                  <w:rPr>
                    <w:ins w:id="1344" w:author="Mateus Berardo de Souza Terra" w:date="2016-02-08T20:04:00Z"/>
                    <w:color w:val="303030"/>
                  </w:rPr>
                </w:rPrChange>
              </w:rPr>
              <w:pPrChange w:id="1345" w:author="Mateus Berardo de Souza Terra" w:date="2016-02-08T22:05:00Z">
                <w:pPr>
                  <w:pStyle w:val="NormalWeb"/>
                  <w:spacing w:before="0" w:beforeAutospacing="0" w:after="160" w:afterAutospacing="0"/>
                  <w:jc w:val="center"/>
                </w:pPr>
              </w:pPrChange>
            </w:pPr>
            <w:ins w:id="1346" w:author="Mateus Berardo de Souza Terra" w:date="2016-02-08T20:05:00Z">
              <w:r w:rsidRPr="0068627D">
                <w:rPr>
                  <w:sz w:val="16"/>
                  <w:szCs w:val="16"/>
                  <w:rPrChange w:id="1347" w:author="Mateus Berardo de Souza Terra" w:date="2016-02-08T22:05:00Z">
                    <w:rPr>
                      <w:color w:val="303030"/>
                    </w:rPr>
                  </w:rPrChange>
                </w:rPr>
                <w:t>53</w:t>
              </w:r>
            </w:ins>
          </w:p>
        </w:tc>
        <w:tc>
          <w:tcPr>
            <w:tcW w:w="1558" w:type="dxa"/>
            <w:tcPrChange w:id="1348"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49" w:author="Mateus Berardo de Souza Terra" w:date="2016-02-08T20:04:00Z"/>
                <w:sz w:val="16"/>
                <w:szCs w:val="16"/>
                <w:rPrChange w:id="1350" w:author="Mateus Berardo de Souza Terra" w:date="2016-02-08T22:05:00Z">
                  <w:rPr>
                    <w:ins w:id="1351" w:author="Mateus Berardo de Souza Terra" w:date="2016-02-08T20:04:00Z"/>
                    <w:color w:val="303030"/>
                  </w:rPr>
                </w:rPrChange>
              </w:rPr>
              <w:pPrChange w:id="1352" w:author="Mateus Berardo de Souza Terra" w:date="2016-02-08T22:05:00Z">
                <w:pPr>
                  <w:pStyle w:val="NormalWeb"/>
                  <w:spacing w:before="0" w:beforeAutospacing="0" w:after="160" w:afterAutospacing="0"/>
                  <w:jc w:val="center"/>
                </w:pPr>
              </w:pPrChange>
            </w:pPr>
            <w:ins w:id="1353" w:author="Mateus Berardo de Souza Terra" w:date="2016-02-08T22:13:00Z">
              <w:r w:rsidRPr="0068627D">
                <w:rPr>
                  <w:sz w:val="16"/>
                  <w:szCs w:val="16"/>
                </w:rPr>
                <w:t>5</w:t>
              </w:r>
            </w:ins>
          </w:p>
        </w:tc>
        <w:tc>
          <w:tcPr>
            <w:tcW w:w="1558" w:type="dxa"/>
            <w:tcPrChange w:id="1354"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55" w:author="Mateus Berardo de Souza Terra" w:date="2016-02-08T20:04:00Z"/>
                <w:sz w:val="16"/>
                <w:szCs w:val="16"/>
                <w:rPrChange w:id="1356" w:author="Mateus Berardo de Souza Terra" w:date="2016-02-08T22:05:00Z">
                  <w:rPr>
                    <w:ins w:id="1357" w:author="Mateus Berardo de Souza Terra" w:date="2016-02-08T20:04:00Z"/>
                    <w:color w:val="303030"/>
                  </w:rPr>
                </w:rPrChange>
              </w:rPr>
              <w:pPrChange w:id="1358" w:author="Mateus Berardo de Souza Terra" w:date="2016-02-08T22:05:00Z">
                <w:pPr>
                  <w:pStyle w:val="NormalWeb"/>
                  <w:spacing w:before="0" w:beforeAutospacing="0" w:after="160" w:afterAutospacing="0"/>
                  <w:jc w:val="center"/>
                </w:pPr>
              </w:pPrChange>
            </w:pPr>
            <w:ins w:id="1359" w:author="Mateus Berardo de Souza Terra" w:date="2016-02-08T22:09:00Z">
              <w:r w:rsidRPr="0068627D">
                <w:rPr>
                  <w:sz w:val="16"/>
                  <w:szCs w:val="16"/>
                </w:rPr>
                <w:t>85</w:t>
              </w:r>
            </w:ins>
          </w:p>
        </w:tc>
        <w:tc>
          <w:tcPr>
            <w:tcW w:w="1558" w:type="dxa"/>
            <w:tcPrChange w:id="1360"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61" w:author="Mateus Berardo de Souza Terra" w:date="2016-02-08T20:04:00Z"/>
                <w:sz w:val="16"/>
                <w:szCs w:val="16"/>
                <w:rPrChange w:id="1362" w:author="Mateus Berardo de Souza Terra" w:date="2016-02-08T22:05:00Z">
                  <w:rPr>
                    <w:ins w:id="1363" w:author="Mateus Berardo de Souza Terra" w:date="2016-02-08T20:04:00Z"/>
                    <w:color w:val="303030"/>
                  </w:rPr>
                </w:rPrChange>
              </w:rPr>
              <w:pPrChange w:id="1364" w:author="Mateus Berardo de Souza Terra" w:date="2016-02-08T22:05:00Z">
                <w:pPr>
                  <w:pStyle w:val="NormalWeb"/>
                  <w:spacing w:before="0" w:beforeAutospacing="0" w:after="160" w:afterAutospacing="0"/>
                  <w:jc w:val="center"/>
                </w:pPr>
              </w:pPrChange>
            </w:pPr>
            <w:ins w:id="1365" w:author="Mateus Berardo de Souza Terra" w:date="2016-02-08T22:10:00Z">
              <w:r w:rsidRPr="0068627D">
                <w:rPr>
                  <w:sz w:val="16"/>
                  <w:szCs w:val="16"/>
                </w:rPr>
                <w:t>U</w:t>
              </w:r>
            </w:ins>
          </w:p>
        </w:tc>
        <w:tc>
          <w:tcPr>
            <w:tcW w:w="1559" w:type="dxa"/>
            <w:tcPrChange w:id="1366"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67" w:author="Mateus Berardo de Souza Terra" w:date="2016-02-08T20:04:00Z"/>
                <w:sz w:val="16"/>
                <w:szCs w:val="16"/>
                <w:rPrChange w:id="1368" w:author="Mateus Berardo de Souza Terra" w:date="2016-02-08T22:05:00Z">
                  <w:rPr>
                    <w:ins w:id="1369" w:author="Mateus Berardo de Souza Terra" w:date="2016-02-08T20:04:00Z"/>
                    <w:color w:val="303030"/>
                  </w:rPr>
                </w:rPrChange>
              </w:rPr>
              <w:pPrChange w:id="1370" w:author="Mateus Berardo de Souza Terra" w:date="2016-02-08T22:05:00Z">
                <w:pPr>
                  <w:pStyle w:val="NormalWeb"/>
                  <w:spacing w:before="0" w:beforeAutospacing="0" w:after="160" w:afterAutospacing="0"/>
                  <w:jc w:val="center"/>
                </w:pPr>
              </w:pPrChange>
            </w:pPr>
            <w:ins w:id="1371" w:author="Mateus Berardo de Souza Terra" w:date="2016-02-08T22:09:00Z">
              <w:r w:rsidRPr="0068627D">
                <w:rPr>
                  <w:sz w:val="16"/>
                  <w:szCs w:val="16"/>
                </w:rPr>
                <w:t>117</w:t>
              </w:r>
            </w:ins>
          </w:p>
        </w:tc>
        <w:tc>
          <w:tcPr>
            <w:tcW w:w="1559" w:type="dxa"/>
            <w:tcPrChange w:id="1372"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73" w:author="Mateus Berardo de Souza Terra" w:date="2016-02-08T20:04:00Z"/>
                <w:sz w:val="16"/>
                <w:szCs w:val="16"/>
                <w:rPrChange w:id="1374" w:author="Mateus Berardo de Souza Terra" w:date="2016-02-08T22:05:00Z">
                  <w:rPr>
                    <w:ins w:id="1375" w:author="Mateus Berardo de Souza Terra" w:date="2016-02-08T20:04:00Z"/>
                    <w:color w:val="303030"/>
                  </w:rPr>
                </w:rPrChange>
              </w:rPr>
              <w:pPrChange w:id="1376" w:author="Mateus Berardo de Souza Terra" w:date="2016-02-08T22:05:00Z">
                <w:pPr>
                  <w:pStyle w:val="NormalWeb"/>
                  <w:spacing w:before="0" w:beforeAutospacing="0" w:after="160" w:afterAutospacing="0"/>
                  <w:jc w:val="center"/>
                </w:pPr>
              </w:pPrChange>
            </w:pPr>
            <w:proofErr w:type="gramStart"/>
            <w:ins w:id="1377"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378" w:author="Mateus Berardo de Souza Terra" w:date="2016-02-08T20:04:00Z"/>
        </w:trPr>
        <w:tc>
          <w:tcPr>
            <w:tcW w:w="1558" w:type="dxa"/>
            <w:tcPrChange w:id="1379"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80" w:author="Mateus Berardo de Souza Terra" w:date="2016-02-08T20:04:00Z"/>
                <w:sz w:val="16"/>
                <w:szCs w:val="16"/>
                <w:rPrChange w:id="1381" w:author="Mateus Berardo de Souza Terra" w:date="2016-02-08T22:05:00Z">
                  <w:rPr>
                    <w:ins w:id="1382" w:author="Mateus Berardo de Souza Terra" w:date="2016-02-08T20:04:00Z"/>
                    <w:color w:val="303030"/>
                  </w:rPr>
                </w:rPrChange>
              </w:rPr>
              <w:pPrChange w:id="1383" w:author="Mateus Berardo de Souza Terra" w:date="2016-02-08T22:05:00Z">
                <w:pPr>
                  <w:pStyle w:val="NormalWeb"/>
                  <w:spacing w:before="0" w:beforeAutospacing="0" w:after="160" w:afterAutospacing="0"/>
                  <w:jc w:val="center"/>
                </w:pPr>
              </w:pPrChange>
            </w:pPr>
            <w:ins w:id="1384" w:author="Mateus Berardo de Souza Terra" w:date="2016-02-08T20:05:00Z">
              <w:r w:rsidRPr="0068627D">
                <w:rPr>
                  <w:sz w:val="16"/>
                  <w:szCs w:val="16"/>
                  <w:rPrChange w:id="1385" w:author="Mateus Berardo de Souza Terra" w:date="2016-02-08T22:05:00Z">
                    <w:rPr>
                      <w:color w:val="303030"/>
                    </w:rPr>
                  </w:rPrChange>
                </w:rPr>
                <w:t>54</w:t>
              </w:r>
            </w:ins>
          </w:p>
        </w:tc>
        <w:tc>
          <w:tcPr>
            <w:tcW w:w="1558" w:type="dxa"/>
            <w:tcPrChange w:id="1386"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387" w:author="Mateus Berardo de Souza Terra" w:date="2016-02-08T20:04:00Z"/>
                <w:sz w:val="16"/>
                <w:szCs w:val="16"/>
                <w:rPrChange w:id="1388" w:author="Mateus Berardo de Souza Terra" w:date="2016-02-08T22:05:00Z">
                  <w:rPr>
                    <w:ins w:id="1389" w:author="Mateus Berardo de Souza Terra" w:date="2016-02-08T20:04:00Z"/>
                    <w:color w:val="303030"/>
                  </w:rPr>
                </w:rPrChange>
              </w:rPr>
              <w:pPrChange w:id="1390" w:author="Mateus Berardo de Souza Terra" w:date="2016-02-08T22:05:00Z">
                <w:pPr>
                  <w:pStyle w:val="NormalWeb"/>
                  <w:spacing w:before="0" w:beforeAutospacing="0" w:after="160" w:afterAutospacing="0"/>
                  <w:jc w:val="center"/>
                </w:pPr>
              </w:pPrChange>
            </w:pPr>
            <w:ins w:id="1391" w:author="Mateus Berardo de Souza Terra" w:date="2016-02-08T22:13:00Z">
              <w:r w:rsidRPr="0068627D">
                <w:rPr>
                  <w:sz w:val="16"/>
                  <w:szCs w:val="16"/>
                </w:rPr>
                <w:t>6</w:t>
              </w:r>
            </w:ins>
          </w:p>
        </w:tc>
        <w:tc>
          <w:tcPr>
            <w:tcW w:w="1558" w:type="dxa"/>
            <w:tcPrChange w:id="1392"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393" w:author="Mateus Berardo de Souza Terra" w:date="2016-02-08T20:04:00Z"/>
                <w:sz w:val="16"/>
                <w:szCs w:val="16"/>
                <w:rPrChange w:id="1394" w:author="Mateus Berardo de Souza Terra" w:date="2016-02-08T22:05:00Z">
                  <w:rPr>
                    <w:ins w:id="1395" w:author="Mateus Berardo de Souza Terra" w:date="2016-02-08T20:04:00Z"/>
                    <w:color w:val="303030"/>
                  </w:rPr>
                </w:rPrChange>
              </w:rPr>
              <w:pPrChange w:id="1396" w:author="Mateus Berardo de Souza Terra" w:date="2016-02-08T22:05:00Z">
                <w:pPr>
                  <w:pStyle w:val="NormalWeb"/>
                  <w:spacing w:before="0" w:beforeAutospacing="0" w:after="160" w:afterAutospacing="0"/>
                  <w:jc w:val="center"/>
                </w:pPr>
              </w:pPrChange>
            </w:pPr>
            <w:ins w:id="1397" w:author="Mateus Berardo de Souza Terra" w:date="2016-02-08T22:09:00Z">
              <w:r w:rsidRPr="0068627D">
                <w:rPr>
                  <w:sz w:val="16"/>
                  <w:szCs w:val="16"/>
                </w:rPr>
                <w:t>86</w:t>
              </w:r>
            </w:ins>
          </w:p>
        </w:tc>
        <w:tc>
          <w:tcPr>
            <w:tcW w:w="1558" w:type="dxa"/>
            <w:tcPrChange w:id="1398"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399" w:author="Mateus Berardo de Souza Terra" w:date="2016-02-08T20:04:00Z"/>
                <w:sz w:val="16"/>
                <w:szCs w:val="16"/>
                <w:rPrChange w:id="1400" w:author="Mateus Berardo de Souza Terra" w:date="2016-02-08T22:05:00Z">
                  <w:rPr>
                    <w:ins w:id="1401" w:author="Mateus Berardo de Souza Terra" w:date="2016-02-08T20:04:00Z"/>
                    <w:color w:val="303030"/>
                  </w:rPr>
                </w:rPrChange>
              </w:rPr>
              <w:pPrChange w:id="1402" w:author="Mateus Berardo de Souza Terra" w:date="2016-02-08T22:05:00Z">
                <w:pPr>
                  <w:pStyle w:val="NormalWeb"/>
                  <w:spacing w:before="0" w:beforeAutospacing="0" w:after="160" w:afterAutospacing="0"/>
                  <w:jc w:val="center"/>
                </w:pPr>
              </w:pPrChange>
            </w:pPr>
            <w:ins w:id="1403" w:author="Mateus Berardo de Souza Terra" w:date="2016-02-08T22:10:00Z">
              <w:r w:rsidRPr="0068627D">
                <w:rPr>
                  <w:sz w:val="16"/>
                  <w:szCs w:val="16"/>
                </w:rPr>
                <w:t>V</w:t>
              </w:r>
            </w:ins>
          </w:p>
        </w:tc>
        <w:tc>
          <w:tcPr>
            <w:tcW w:w="1559" w:type="dxa"/>
            <w:tcPrChange w:id="1404"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405" w:author="Mateus Berardo de Souza Terra" w:date="2016-02-08T20:04:00Z"/>
                <w:sz w:val="16"/>
                <w:szCs w:val="16"/>
                <w:rPrChange w:id="1406" w:author="Mateus Berardo de Souza Terra" w:date="2016-02-08T22:05:00Z">
                  <w:rPr>
                    <w:ins w:id="1407" w:author="Mateus Berardo de Souza Terra" w:date="2016-02-08T20:04:00Z"/>
                    <w:color w:val="303030"/>
                  </w:rPr>
                </w:rPrChange>
              </w:rPr>
              <w:pPrChange w:id="1408" w:author="Mateus Berardo de Souza Terra" w:date="2016-02-08T22:05:00Z">
                <w:pPr>
                  <w:pStyle w:val="NormalWeb"/>
                  <w:spacing w:before="0" w:beforeAutospacing="0" w:after="160" w:afterAutospacing="0"/>
                  <w:jc w:val="center"/>
                </w:pPr>
              </w:pPrChange>
            </w:pPr>
            <w:ins w:id="1409" w:author="Mateus Berardo de Souza Terra" w:date="2016-02-08T22:09:00Z">
              <w:r w:rsidRPr="0068627D">
                <w:rPr>
                  <w:sz w:val="16"/>
                  <w:szCs w:val="16"/>
                </w:rPr>
                <w:t>118</w:t>
              </w:r>
            </w:ins>
          </w:p>
        </w:tc>
        <w:tc>
          <w:tcPr>
            <w:tcW w:w="1559" w:type="dxa"/>
            <w:tcPrChange w:id="1410"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11" w:author="Mateus Berardo de Souza Terra" w:date="2016-02-08T20:04:00Z"/>
                <w:sz w:val="16"/>
                <w:szCs w:val="16"/>
                <w:rPrChange w:id="1412" w:author="Mateus Berardo de Souza Terra" w:date="2016-02-08T22:05:00Z">
                  <w:rPr>
                    <w:ins w:id="1413" w:author="Mateus Berardo de Souza Terra" w:date="2016-02-08T20:04:00Z"/>
                    <w:color w:val="303030"/>
                  </w:rPr>
                </w:rPrChange>
              </w:rPr>
              <w:pPrChange w:id="1414" w:author="Mateus Berardo de Souza Terra" w:date="2016-02-08T22:05:00Z">
                <w:pPr>
                  <w:pStyle w:val="NormalWeb"/>
                  <w:spacing w:before="0" w:beforeAutospacing="0" w:after="160" w:afterAutospacing="0"/>
                  <w:jc w:val="center"/>
                </w:pPr>
              </w:pPrChange>
            </w:pPr>
            <w:proofErr w:type="gramStart"/>
            <w:ins w:id="1415"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416" w:author="Mateus Berardo de Souza Terra" w:date="2016-02-08T20:04:00Z"/>
        </w:trPr>
        <w:tc>
          <w:tcPr>
            <w:tcW w:w="1558" w:type="dxa"/>
            <w:tcPrChange w:id="1417"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18" w:author="Mateus Berardo de Souza Terra" w:date="2016-02-08T20:04:00Z"/>
                <w:sz w:val="16"/>
                <w:szCs w:val="16"/>
                <w:rPrChange w:id="1419" w:author="Mateus Berardo de Souza Terra" w:date="2016-02-08T22:05:00Z">
                  <w:rPr>
                    <w:ins w:id="1420" w:author="Mateus Berardo de Souza Terra" w:date="2016-02-08T20:04:00Z"/>
                    <w:color w:val="303030"/>
                  </w:rPr>
                </w:rPrChange>
              </w:rPr>
              <w:pPrChange w:id="1421" w:author="Mateus Berardo de Souza Terra" w:date="2016-02-08T22:05:00Z">
                <w:pPr>
                  <w:pStyle w:val="NormalWeb"/>
                  <w:spacing w:before="0" w:beforeAutospacing="0" w:after="160" w:afterAutospacing="0"/>
                  <w:jc w:val="center"/>
                </w:pPr>
              </w:pPrChange>
            </w:pPr>
            <w:ins w:id="1422" w:author="Mateus Berardo de Souza Terra" w:date="2016-02-08T20:05:00Z">
              <w:r w:rsidRPr="0068627D">
                <w:rPr>
                  <w:sz w:val="16"/>
                  <w:szCs w:val="16"/>
                  <w:rPrChange w:id="1423" w:author="Mateus Berardo de Souza Terra" w:date="2016-02-08T22:05:00Z">
                    <w:rPr>
                      <w:color w:val="303030"/>
                    </w:rPr>
                  </w:rPrChange>
                </w:rPr>
                <w:t>55</w:t>
              </w:r>
            </w:ins>
          </w:p>
        </w:tc>
        <w:tc>
          <w:tcPr>
            <w:tcW w:w="1558" w:type="dxa"/>
            <w:tcPrChange w:id="1424"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25" w:author="Mateus Berardo de Souza Terra" w:date="2016-02-08T20:04:00Z"/>
                <w:sz w:val="16"/>
                <w:szCs w:val="16"/>
                <w:rPrChange w:id="1426" w:author="Mateus Berardo de Souza Terra" w:date="2016-02-08T22:05:00Z">
                  <w:rPr>
                    <w:ins w:id="1427" w:author="Mateus Berardo de Souza Terra" w:date="2016-02-08T20:04:00Z"/>
                    <w:color w:val="303030"/>
                  </w:rPr>
                </w:rPrChange>
              </w:rPr>
              <w:pPrChange w:id="1428" w:author="Mateus Berardo de Souza Terra" w:date="2016-02-08T22:05:00Z">
                <w:pPr>
                  <w:pStyle w:val="NormalWeb"/>
                  <w:spacing w:before="0" w:beforeAutospacing="0" w:after="160" w:afterAutospacing="0"/>
                  <w:jc w:val="center"/>
                </w:pPr>
              </w:pPrChange>
            </w:pPr>
            <w:ins w:id="1429" w:author="Mateus Berardo de Souza Terra" w:date="2016-02-08T22:13:00Z">
              <w:r w:rsidRPr="0068627D">
                <w:rPr>
                  <w:sz w:val="16"/>
                  <w:szCs w:val="16"/>
                </w:rPr>
                <w:t>7</w:t>
              </w:r>
            </w:ins>
          </w:p>
        </w:tc>
        <w:tc>
          <w:tcPr>
            <w:tcW w:w="1558" w:type="dxa"/>
            <w:tcPrChange w:id="1430"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31" w:author="Mateus Berardo de Souza Terra" w:date="2016-02-08T20:04:00Z"/>
                <w:sz w:val="16"/>
                <w:szCs w:val="16"/>
                <w:rPrChange w:id="1432" w:author="Mateus Berardo de Souza Terra" w:date="2016-02-08T22:05:00Z">
                  <w:rPr>
                    <w:ins w:id="1433" w:author="Mateus Berardo de Souza Terra" w:date="2016-02-08T20:04:00Z"/>
                    <w:color w:val="303030"/>
                  </w:rPr>
                </w:rPrChange>
              </w:rPr>
              <w:pPrChange w:id="1434" w:author="Mateus Berardo de Souza Terra" w:date="2016-02-08T22:05:00Z">
                <w:pPr>
                  <w:pStyle w:val="NormalWeb"/>
                  <w:spacing w:before="0" w:beforeAutospacing="0" w:after="160" w:afterAutospacing="0"/>
                  <w:jc w:val="center"/>
                </w:pPr>
              </w:pPrChange>
            </w:pPr>
            <w:ins w:id="1435" w:author="Mateus Berardo de Souza Terra" w:date="2016-02-08T22:09:00Z">
              <w:r w:rsidRPr="0068627D">
                <w:rPr>
                  <w:sz w:val="16"/>
                  <w:szCs w:val="16"/>
                </w:rPr>
                <w:t>87</w:t>
              </w:r>
            </w:ins>
          </w:p>
        </w:tc>
        <w:tc>
          <w:tcPr>
            <w:tcW w:w="1558" w:type="dxa"/>
            <w:tcPrChange w:id="1436"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37" w:author="Mateus Berardo de Souza Terra" w:date="2016-02-08T20:04:00Z"/>
                <w:sz w:val="16"/>
                <w:szCs w:val="16"/>
                <w:rPrChange w:id="1438" w:author="Mateus Berardo de Souza Terra" w:date="2016-02-08T22:05:00Z">
                  <w:rPr>
                    <w:ins w:id="1439" w:author="Mateus Berardo de Souza Terra" w:date="2016-02-08T20:04:00Z"/>
                    <w:color w:val="303030"/>
                  </w:rPr>
                </w:rPrChange>
              </w:rPr>
              <w:pPrChange w:id="1440" w:author="Mateus Berardo de Souza Terra" w:date="2016-02-08T22:05:00Z">
                <w:pPr>
                  <w:pStyle w:val="NormalWeb"/>
                  <w:spacing w:before="0" w:beforeAutospacing="0" w:after="160" w:afterAutospacing="0"/>
                  <w:jc w:val="center"/>
                </w:pPr>
              </w:pPrChange>
            </w:pPr>
            <w:ins w:id="1441" w:author="Mateus Berardo de Souza Terra" w:date="2016-02-08T22:10:00Z">
              <w:r w:rsidRPr="0068627D">
                <w:rPr>
                  <w:sz w:val="16"/>
                  <w:szCs w:val="16"/>
                </w:rPr>
                <w:t>W</w:t>
              </w:r>
            </w:ins>
          </w:p>
        </w:tc>
        <w:tc>
          <w:tcPr>
            <w:tcW w:w="1559" w:type="dxa"/>
            <w:tcPrChange w:id="1442"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43" w:author="Mateus Berardo de Souza Terra" w:date="2016-02-08T20:04:00Z"/>
                <w:sz w:val="16"/>
                <w:szCs w:val="16"/>
                <w:rPrChange w:id="1444" w:author="Mateus Berardo de Souza Terra" w:date="2016-02-08T22:05:00Z">
                  <w:rPr>
                    <w:ins w:id="1445" w:author="Mateus Berardo de Souza Terra" w:date="2016-02-08T20:04:00Z"/>
                    <w:color w:val="303030"/>
                  </w:rPr>
                </w:rPrChange>
              </w:rPr>
              <w:pPrChange w:id="1446" w:author="Mateus Berardo de Souza Terra" w:date="2016-02-08T22:05:00Z">
                <w:pPr>
                  <w:pStyle w:val="NormalWeb"/>
                  <w:spacing w:before="0" w:beforeAutospacing="0" w:after="160" w:afterAutospacing="0"/>
                  <w:jc w:val="center"/>
                </w:pPr>
              </w:pPrChange>
            </w:pPr>
            <w:ins w:id="1447" w:author="Mateus Berardo de Souza Terra" w:date="2016-02-08T22:09:00Z">
              <w:r w:rsidRPr="0068627D">
                <w:rPr>
                  <w:sz w:val="16"/>
                  <w:szCs w:val="16"/>
                </w:rPr>
                <w:t>119</w:t>
              </w:r>
            </w:ins>
          </w:p>
        </w:tc>
        <w:tc>
          <w:tcPr>
            <w:tcW w:w="1559" w:type="dxa"/>
            <w:tcPrChange w:id="1448"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49" w:author="Mateus Berardo de Souza Terra" w:date="2016-02-08T20:04:00Z"/>
                <w:sz w:val="16"/>
                <w:szCs w:val="16"/>
                <w:rPrChange w:id="1450" w:author="Mateus Berardo de Souza Terra" w:date="2016-02-08T22:05:00Z">
                  <w:rPr>
                    <w:ins w:id="1451" w:author="Mateus Berardo de Souza Terra" w:date="2016-02-08T20:04:00Z"/>
                    <w:color w:val="303030"/>
                  </w:rPr>
                </w:rPrChange>
              </w:rPr>
              <w:pPrChange w:id="1452" w:author="Mateus Berardo de Souza Terra" w:date="2016-02-08T22:05:00Z">
                <w:pPr>
                  <w:pStyle w:val="NormalWeb"/>
                  <w:spacing w:before="0" w:beforeAutospacing="0" w:after="160" w:afterAutospacing="0"/>
                  <w:jc w:val="center"/>
                </w:pPr>
              </w:pPrChange>
            </w:pPr>
            <w:proofErr w:type="gramStart"/>
            <w:ins w:id="1453"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454" w:author="Mateus Berardo de Souza Terra" w:date="2016-02-08T20:04:00Z"/>
        </w:trPr>
        <w:tc>
          <w:tcPr>
            <w:tcW w:w="1558" w:type="dxa"/>
            <w:tcPrChange w:id="1455"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56" w:author="Mateus Berardo de Souza Terra" w:date="2016-02-08T20:04:00Z"/>
                <w:sz w:val="16"/>
                <w:szCs w:val="16"/>
                <w:rPrChange w:id="1457" w:author="Mateus Berardo de Souza Terra" w:date="2016-02-08T22:05:00Z">
                  <w:rPr>
                    <w:ins w:id="1458" w:author="Mateus Berardo de Souza Terra" w:date="2016-02-08T20:04:00Z"/>
                    <w:color w:val="303030"/>
                  </w:rPr>
                </w:rPrChange>
              </w:rPr>
              <w:pPrChange w:id="1459" w:author="Mateus Berardo de Souza Terra" w:date="2016-02-08T22:05:00Z">
                <w:pPr>
                  <w:pStyle w:val="NormalWeb"/>
                  <w:spacing w:before="0" w:beforeAutospacing="0" w:after="160" w:afterAutospacing="0"/>
                  <w:jc w:val="center"/>
                </w:pPr>
              </w:pPrChange>
            </w:pPr>
            <w:ins w:id="1460" w:author="Mateus Berardo de Souza Terra" w:date="2016-02-08T20:05:00Z">
              <w:r w:rsidRPr="0068627D">
                <w:rPr>
                  <w:sz w:val="16"/>
                  <w:szCs w:val="16"/>
                  <w:rPrChange w:id="1461" w:author="Mateus Berardo de Souza Terra" w:date="2016-02-08T22:05:00Z">
                    <w:rPr>
                      <w:color w:val="303030"/>
                    </w:rPr>
                  </w:rPrChange>
                </w:rPr>
                <w:t>56</w:t>
              </w:r>
            </w:ins>
          </w:p>
        </w:tc>
        <w:tc>
          <w:tcPr>
            <w:tcW w:w="1558" w:type="dxa"/>
            <w:tcPrChange w:id="1462"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63" w:author="Mateus Berardo de Souza Terra" w:date="2016-02-08T20:04:00Z"/>
                <w:sz w:val="16"/>
                <w:szCs w:val="16"/>
                <w:rPrChange w:id="1464" w:author="Mateus Berardo de Souza Terra" w:date="2016-02-08T22:05:00Z">
                  <w:rPr>
                    <w:ins w:id="1465" w:author="Mateus Berardo de Souza Terra" w:date="2016-02-08T20:04:00Z"/>
                    <w:color w:val="303030"/>
                  </w:rPr>
                </w:rPrChange>
              </w:rPr>
              <w:pPrChange w:id="1466" w:author="Mateus Berardo de Souza Terra" w:date="2016-02-08T22:05:00Z">
                <w:pPr>
                  <w:pStyle w:val="NormalWeb"/>
                  <w:spacing w:before="0" w:beforeAutospacing="0" w:after="160" w:afterAutospacing="0"/>
                  <w:jc w:val="center"/>
                </w:pPr>
              </w:pPrChange>
            </w:pPr>
            <w:ins w:id="1467" w:author="Mateus Berardo de Souza Terra" w:date="2016-02-08T22:13:00Z">
              <w:r w:rsidRPr="0068627D">
                <w:rPr>
                  <w:sz w:val="16"/>
                  <w:szCs w:val="16"/>
                </w:rPr>
                <w:t>8</w:t>
              </w:r>
            </w:ins>
          </w:p>
        </w:tc>
        <w:tc>
          <w:tcPr>
            <w:tcW w:w="1558" w:type="dxa"/>
            <w:tcPrChange w:id="1468"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69" w:author="Mateus Berardo de Souza Terra" w:date="2016-02-08T20:04:00Z"/>
                <w:sz w:val="16"/>
                <w:szCs w:val="16"/>
                <w:rPrChange w:id="1470" w:author="Mateus Berardo de Souza Terra" w:date="2016-02-08T22:05:00Z">
                  <w:rPr>
                    <w:ins w:id="1471" w:author="Mateus Berardo de Souza Terra" w:date="2016-02-08T20:04:00Z"/>
                    <w:color w:val="303030"/>
                  </w:rPr>
                </w:rPrChange>
              </w:rPr>
              <w:pPrChange w:id="1472" w:author="Mateus Berardo de Souza Terra" w:date="2016-02-08T22:05:00Z">
                <w:pPr>
                  <w:pStyle w:val="NormalWeb"/>
                  <w:spacing w:before="0" w:beforeAutospacing="0" w:after="160" w:afterAutospacing="0"/>
                  <w:jc w:val="center"/>
                </w:pPr>
              </w:pPrChange>
            </w:pPr>
            <w:ins w:id="1473" w:author="Mateus Berardo de Souza Terra" w:date="2016-02-08T22:09:00Z">
              <w:r w:rsidRPr="0068627D">
                <w:rPr>
                  <w:sz w:val="16"/>
                  <w:szCs w:val="16"/>
                </w:rPr>
                <w:t>88</w:t>
              </w:r>
            </w:ins>
          </w:p>
        </w:tc>
        <w:tc>
          <w:tcPr>
            <w:tcW w:w="1558" w:type="dxa"/>
            <w:tcPrChange w:id="1474"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75" w:author="Mateus Berardo de Souza Terra" w:date="2016-02-08T20:04:00Z"/>
                <w:sz w:val="16"/>
                <w:szCs w:val="16"/>
                <w:rPrChange w:id="1476" w:author="Mateus Berardo de Souza Terra" w:date="2016-02-08T22:05:00Z">
                  <w:rPr>
                    <w:ins w:id="1477" w:author="Mateus Berardo de Souza Terra" w:date="2016-02-08T20:04:00Z"/>
                    <w:color w:val="303030"/>
                  </w:rPr>
                </w:rPrChange>
              </w:rPr>
              <w:pPrChange w:id="1478" w:author="Mateus Berardo de Souza Terra" w:date="2016-02-08T22:05:00Z">
                <w:pPr>
                  <w:pStyle w:val="NormalWeb"/>
                  <w:spacing w:before="0" w:beforeAutospacing="0" w:after="160" w:afterAutospacing="0"/>
                  <w:jc w:val="center"/>
                </w:pPr>
              </w:pPrChange>
            </w:pPr>
            <w:ins w:id="1479" w:author="Mateus Berardo de Souza Terra" w:date="2016-02-08T22:10:00Z">
              <w:r w:rsidRPr="0068627D">
                <w:rPr>
                  <w:sz w:val="16"/>
                  <w:szCs w:val="16"/>
                </w:rPr>
                <w:t>X</w:t>
              </w:r>
            </w:ins>
          </w:p>
        </w:tc>
        <w:tc>
          <w:tcPr>
            <w:tcW w:w="1559" w:type="dxa"/>
            <w:tcPrChange w:id="1480"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481" w:author="Mateus Berardo de Souza Terra" w:date="2016-02-08T20:04:00Z"/>
                <w:sz w:val="16"/>
                <w:szCs w:val="16"/>
                <w:rPrChange w:id="1482" w:author="Mateus Berardo de Souza Terra" w:date="2016-02-08T22:05:00Z">
                  <w:rPr>
                    <w:ins w:id="1483" w:author="Mateus Berardo de Souza Terra" w:date="2016-02-08T20:04:00Z"/>
                    <w:color w:val="303030"/>
                  </w:rPr>
                </w:rPrChange>
              </w:rPr>
              <w:pPrChange w:id="1484" w:author="Mateus Berardo de Souza Terra" w:date="2016-02-08T22:05:00Z">
                <w:pPr>
                  <w:pStyle w:val="NormalWeb"/>
                  <w:spacing w:before="0" w:beforeAutospacing="0" w:after="160" w:afterAutospacing="0"/>
                  <w:jc w:val="center"/>
                </w:pPr>
              </w:pPrChange>
            </w:pPr>
            <w:ins w:id="1485" w:author="Mateus Berardo de Souza Terra" w:date="2016-02-08T22:09:00Z">
              <w:r w:rsidRPr="0068627D">
                <w:rPr>
                  <w:sz w:val="16"/>
                  <w:szCs w:val="16"/>
                </w:rPr>
                <w:t>120</w:t>
              </w:r>
            </w:ins>
          </w:p>
        </w:tc>
        <w:tc>
          <w:tcPr>
            <w:tcW w:w="1559" w:type="dxa"/>
            <w:tcPrChange w:id="1486"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487" w:author="Mateus Berardo de Souza Terra" w:date="2016-02-08T20:04:00Z"/>
                <w:sz w:val="16"/>
                <w:szCs w:val="16"/>
                <w:rPrChange w:id="1488" w:author="Mateus Berardo de Souza Terra" w:date="2016-02-08T22:05:00Z">
                  <w:rPr>
                    <w:ins w:id="1489" w:author="Mateus Berardo de Souza Terra" w:date="2016-02-08T20:04:00Z"/>
                    <w:color w:val="303030"/>
                  </w:rPr>
                </w:rPrChange>
              </w:rPr>
              <w:pPrChange w:id="1490" w:author="Mateus Berardo de Souza Terra" w:date="2016-02-08T22:05:00Z">
                <w:pPr>
                  <w:pStyle w:val="NormalWeb"/>
                  <w:spacing w:before="0" w:beforeAutospacing="0" w:after="160" w:afterAutospacing="0"/>
                  <w:jc w:val="center"/>
                </w:pPr>
              </w:pPrChange>
            </w:pPr>
            <w:proofErr w:type="gramStart"/>
            <w:ins w:id="1491"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492" w:author="Mateus Berardo de Souza Terra" w:date="2016-02-08T20:04:00Z"/>
        </w:trPr>
        <w:tc>
          <w:tcPr>
            <w:tcW w:w="1558" w:type="dxa"/>
            <w:tcPrChange w:id="1493"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494" w:author="Mateus Berardo de Souza Terra" w:date="2016-02-08T20:04:00Z"/>
                <w:sz w:val="16"/>
                <w:szCs w:val="16"/>
                <w:rPrChange w:id="1495" w:author="Mateus Berardo de Souza Terra" w:date="2016-02-08T22:05:00Z">
                  <w:rPr>
                    <w:ins w:id="1496" w:author="Mateus Berardo de Souza Terra" w:date="2016-02-08T20:04:00Z"/>
                    <w:color w:val="303030"/>
                  </w:rPr>
                </w:rPrChange>
              </w:rPr>
              <w:pPrChange w:id="1497" w:author="Mateus Berardo de Souza Terra" w:date="2016-02-08T22:05:00Z">
                <w:pPr>
                  <w:pStyle w:val="NormalWeb"/>
                  <w:spacing w:before="0" w:beforeAutospacing="0" w:after="160" w:afterAutospacing="0"/>
                  <w:jc w:val="center"/>
                </w:pPr>
              </w:pPrChange>
            </w:pPr>
            <w:ins w:id="1498" w:author="Mateus Berardo de Souza Terra" w:date="2016-02-08T20:05:00Z">
              <w:r w:rsidRPr="0068627D">
                <w:rPr>
                  <w:sz w:val="16"/>
                  <w:szCs w:val="16"/>
                  <w:rPrChange w:id="1499" w:author="Mateus Berardo de Souza Terra" w:date="2016-02-08T22:05:00Z">
                    <w:rPr>
                      <w:color w:val="303030"/>
                    </w:rPr>
                  </w:rPrChange>
                </w:rPr>
                <w:t>57</w:t>
              </w:r>
            </w:ins>
          </w:p>
        </w:tc>
        <w:tc>
          <w:tcPr>
            <w:tcW w:w="1558" w:type="dxa"/>
            <w:tcPrChange w:id="1500"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501" w:author="Mateus Berardo de Souza Terra" w:date="2016-02-08T20:04:00Z"/>
                <w:sz w:val="16"/>
                <w:szCs w:val="16"/>
                <w:rPrChange w:id="1502" w:author="Mateus Berardo de Souza Terra" w:date="2016-02-08T22:05:00Z">
                  <w:rPr>
                    <w:ins w:id="1503" w:author="Mateus Berardo de Souza Terra" w:date="2016-02-08T20:04:00Z"/>
                    <w:color w:val="303030"/>
                  </w:rPr>
                </w:rPrChange>
              </w:rPr>
              <w:pPrChange w:id="1504" w:author="Mateus Berardo de Souza Terra" w:date="2016-02-08T22:05:00Z">
                <w:pPr>
                  <w:pStyle w:val="NormalWeb"/>
                  <w:spacing w:before="0" w:beforeAutospacing="0" w:after="160" w:afterAutospacing="0"/>
                  <w:jc w:val="center"/>
                </w:pPr>
              </w:pPrChange>
            </w:pPr>
            <w:ins w:id="1505" w:author="Mateus Berardo de Souza Terra" w:date="2016-02-08T22:13:00Z">
              <w:r w:rsidRPr="0068627D">
                <w:rPr>
                  <w:sz w:val="16"/>
                  <w:szCs w:val="16"/>
                </w:rPr>
                <w:t>9</w:t>
              </w:r>
            </w:ins>
          </w:p>
        </w:tc>
        <w:tc>
          <w:tcPr>
            <w:tcW w:w="1558" w:type="dxa"/>
            <w:tcPrChange w:id="1506"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507" w:author="Mateus Berardo de Souza Terra" w:date="2016-02-08T20:04:00Z"/>
                <w:sz w:val="16"/>
                <w:szCs w:val="16"/>
                <w:rPrChange w:id="1508" w:author="Mateus Berardo de Souza Terra" w:date="2016-02-08T22:05:00Z">
                  <w:rPr>
                    <w:ins w:id="1509" w:author="Mateus Berardo de Souza Terra" w:date="2016-02-08T20:04:00Z"/>
                    <w:color w:val="303030"/>
                  </w:rPr>
                </w:rPrChange>
              </w:rPr>
              <w:pPrChange w:id="1510" w:author="Mateus Berardo de Souza Terra" w:date="2016-02-08T22:05:00Z">
                <w:pPr>
                  <w:pStyle w:val="NormalWeb"/>
                  <w:spacing w:before="0" w:beforeAutospacing="0" w:after="160" w:afterAutospacing="0"/>
                  <w:jc w:val="center"/>
                </w:pPr>
              </w:pPrChange>
            </w:pPr>
            <w:ins w:id="1511" w:author="Mateus Berardo de Souza Terra" w:date="2016-02-08T22:09:00Z">
              <w:r w:rsidRPr="0068627D">
                <w:rPr>
                  <w:sz w:val="16"/>
                  <w:szCs w:val="16"/>
                </w:rPr>
                <w:t>89</w:t>
              </w:r>
            </w:ins>
          </w:p>
        </w:tc>
        <w:tc>
          <w:tcPr>
            <w:tcW w:w="1558" w:type="dxa"/>
            <w:tcPrChange w:id="1512"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13" w:author="Mateus Berardo de Souza Terra" w:date="2016-02-08T20:04:00Z"/>
                <w:sz w:val="16"/>
                <w:szCs w:val="16"/>
                <w:rPrChange w:id="1514" w:author="Mateus Berardo de Souza Terra" w:date="2016-02-08T22:05:00Z">
                  <w:rPr>
                    <w:ins w:id="1515" w:author="Mateus Berardo de Souza Terra" w:date="2016-02-08T20:04:00Z"/>
                    <w:color w:val="303030"/>
                  </w:rPr>
                </w:rPrChange>
              </w:rPr>
              <w:pPrChange w:id="1516" w:author="Mateus Berardo de Souza Terra" w:date="2016-02-08T22:05:00Z">
                <w:pPr>
                  <w:pStyle w:val="NormalWeb"/>
                  <w:spacing w:before="0" w:beforeAutospacing="0" w:after="160" w:afterAutospacing="0"/>
                  <w:jc w:val="center"/>
                </w:pPr>
              </w:pPrChange>
            </w:pPr>
            <w:ins w:id="1517" w:author="Mateus Berardo de Souza Terra" w:date="2016-02-08T22:10:00Z">
              <w:r w:rsidRPr="0068627D">
                <w:rPr>
                  <w:sz w:val="16"/>
                  <w:szCs w:val="16"/>
                </w:rPr>
                <w:t>Y</w:t>
              </w:r>
            </w:ins>
          </w:p>
        </w:tc>
        <w:tc>
          <w:tcPr>
            <w:tcW w:w="1559" w:type="dxa"/>
            <w:tcPrChange w:id="1518"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19" w:author="Mateus Berardo de Souza Terra" w:date="2016-02-08T20:04:00Z"/>
                <w:sz w:val="16"/>
                <w:szCs w:val="16"/>
                <w:rPrChange w:id="1520" w:author="Mateus Berardo de Souza Terra" w:date="2016-02-08T22:05:00Z">
                  <w:rPr>
                    <w:ins w:id="1521" w:author="Mateus Berardo de Souza Terra" w:date="2016-02-08T20:04:00Z"/>
                    <w:color w:val="303030"/>
                  </w:rPr>
                </w:rPrChange>
              </w:rPr>
              <w:pPrChange w:id="1522" w:author="Mateus Berardo de Souza Terra" w:date="2016-02-08T22:05:00Z">
                <w:pPr>
                  <w:pStyle w:val="NormalWeb"/>
                  <w:spacing w:before="0" w:beforeAutospacing="0" w:after="160" w:afterAutospacing="0"/>
                  <w:jc w:val="center"/>
                </w:pPr>
              </w:pPrChange>
            </w:pPr>
            <w:ins w:id="1523" w:author="Mateus Berardo de Souza Terra" w:date="2016-02-08T22:09:00Z">
              <w:r w:rsidRPr="0068627D">
                <w:rPr>
                  <w:sz w:val="16"/>
                  <w:szCs w:val="16"/>
                </w:rPr>
                <w:t>121</w:t>
              </w:r>
            </w:ins>
          </w:p>
        </w:tc>
        <w:tc>
          <w:tcPr>
            <w:tcW w:w="1559" w:type="dxa"/>
            <w:tcPrChange w:id="1524"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25" w:author="Mateus Berardo de Souza Terra" w:date="2016-02-08T20:04:00Z"/>
                <w:sz w:val="16"/>
                <w:szCs w:val="16"/>
                <w:rPrChange w:id="1526" w:author="Mateus Berardo de Souza Terra" w:date="2016-02-08T22:05:00Z">
                  <w:rPr>
                    <w:ins w:id="1527" w:author="Mateus Berardo de Souza Terra" w:date="2016-02-08T20:04:00Z"/>
                    <w:color w:val="303030"/>
                  </w:rPr>
                </w:rPrChange>
              </w:rPr>
              <w:pPrChange w:id="1528" w:author="Mateus Berardo de Souza Terra" w:date="2016-02-08T22:05:00Z">
                <w:pPr>
                  <w:pStyle w:val="NormalWeb"/>
                  <w:spacing w:before="0" w:beforeAutospacing="0" w:after="160" w:afterAutospacing="0"/>
                  <w:jc w:val="center"/>
                </w:pPr>
              </w:pPrChange>
            </w:pPr>
            <w:proofErr w:type="gramStart"/>
            <w:ins w:id="1529"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530" w:author="Mateus Berardo de Souza Terra" w:date="2016-02-08T20:04:00Z"/>
        </w:trPr>
        <w:tc>
          <w:tcPr>
            <w:tcW w:w="1558" w:type="dxa"/>
            <w:tcPrChange w:id="1531"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32" w:author="Mateus Berardo de Souza Terra" w:date="2016-02-08T20:04:00Z"/>
                <w:sz w:val="16"/>
                <w:szCs w:val="16"/>
                <w:rPrChange w:id="1533" w:author="Mateus Berardo de Souza Terra" w:date="2016-02-08T22:05:00Z">
                  <w:rPr>
                    <w:ins w:id="1534" w:author="Mateus Berardo de Souza Terra" w:date="2016-02-08T20:04:00Z"/>
                    <w:color w:val="303030"/>
                  </w:rPr>
                </w:rPrChange>
              </w:rPr>
              <w:pPrChange w:id="1535" w:author="Mateus Berardo de Souza Terra" w:date="2016-02-08T22:05:00Z">
                <w:pPr>
                  <w:pStyle w:val="NormalWeb"/>
                  <w:spacing w:before="0" w:beforeAutospacing="0" w:after="160" w:afterAutospacing="0"/>
                  <w:jc w:val="center"/>
                </w:pPr>
              </w:pPrChange>
            </w:pPr>
            <w:ins w:id="1536" w:author="Mateus Berardo de Souza Terra" w:date="2016-02-08T20:05:00Z">
              <w:r w:rsidRPr="0068627D">
                <w:rPr>
                  <w:sz w:val="16"/>
                  <w:szCs w:val="16"/>
                  <w:rPrChange w:id="1537" w:author="Mateus Berardo de Souza Terra" w:date="2016-02-08T22:05:00Z">
                    <w:rPr>
                      <w:color w:val="303030"/>
                    </w:rPr>
                  </w:rPrChange>
                </w:rPr>
                <w:t>58</w:t>
              </w:r>
            </w:ins>
          </w:p>
        </w:tc>
        <w:tc>
          <w:tcPr>
            <w:tcW w:w="1558" w:type="dxa"/>
            <w:tcPrChange w:id="1538"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39" w:author="Mateus Berardo de Souza Terra" w:date="2016-02-08T20:04:00Z"/>
                <w:sz w:val="16"/>
                <w:szCs w:val="16"/>
                <w:rPrChange w:id="1540" w:author="Mateus Berardo de Souza Terra" w:date="2016-02-08T22:05:00Z">
                  <w:rPr>
                    <w:ins w:id="1541" w:author="Mateus Berardo de Souza Terra" w:date="2016-02-08T20:04:00Z"/>
                    <w:color w:val="303030"/>
                  </w:rPr>
                </w:rPrChange>
              </w:rPr>
              <w:pPrChange w:id="1542" w:author="Mateus Berardo de Souza Terra" w:date="2016-02-08T22:05:00Z">
                <w:pPr>
                  <w:pStyle w:val="NormalWeb"/>
                  <w:spacing w:before="0" w:beforeAutospacing="0" w:after="160" w:afterAutospacing="0"/>
                  <w:jc w:val="center"/>
                </w:pPr>
              </w:pPrChange>
            </w:pPr>
            <w:ins w:id="1543" w:author="Mateus Berardo de Souza Terra" w:date="2016-02-08T22:13:00Z">
              <w:r w:rsidRPr="0068627D">
                <w:rPr>
                  <w:sz w:val="16"/>
                  <w:szCs w:val="16"/>
                </w:rPr>
                <w:t>:</w:t>
              </w:r>
            </w:ins>
          </w:p>
        </w:tc>
        <w:tc>
          <w:tcPr>
            <w:tcW w:w="1558" w:type="dxa"/>
            <w:tcPrChange w:id="1544"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45" w:author="Mateus Berardo de Souza Terra" w:date="2016-02-08T20:04:00Z"/>
                <w:sz w:val="16"/>
                <w:szCs w:val="16"/>
                <w:rPrChange w:id="1546" w:author="Mateus Berardo de Souza Terra" w:date="2016-02-08T22:05:00Z">
                  <w:rPr>
                    <w:ins w:id="1547" w:author="Mateus Berardo de Souza Terra" w:date="2016-02-08T20:04:00Z"/>
                    <w:color w:val="303030"/>
                  </w:rPr>
                </w:rPrChange>
              </w:rPr>
              <w:pPrChange w:id="1548" w:author="Mateus Berardo de Souza Terra" w:date="2016-02-08T22:05:00Z">
                <w:pPr>
                  <w:pStyle w:val="NormalWeb"/>
                  <w:spacing w:before="0" w:beforeAutospacing="0" w:after="160" w:afterAutospacing="0"/>
                  <w:jc w:val="center"/>
                </w:pPr>
              </w:pPrChange>
            </w:pPr>
            <w:ins w:id="1549" w:author="Mateus Berardo de Souza Terra" w:date="2016-02-08T22:09:00Z">
              <w:r w:rsidRPr="0068627D">
                <w:rPr>
                  <w:sz w:val="16"/>
                  <w:szCs w:val="16"/>
                </w:rPr>
                <w:t>90</w:t>
              </w:r>
            </w:ins>
          </w:p>
        </w:tc>
        <w:tc>
          <w:tcPr>
            <w:tcW w:w="1558" w:type="dxa"/>
            <w:tcPrChange w:id="1550"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51" w:author="Mateus Berardo de Souza Terra" w:date="2016-02-08T20:04:00Z"/>
                <w:sz w:val="16"/>
                <w:szCs w:val="16"/>
                <w:rPrChange w:id="1552" w:author="Mateus Berardo de Souza Terra" w:date="2016-02-08T22:05:00Z">
                  <w:rPr>
                    <w:ins w:id="1553" w:author="Mateus Berardo de Souza Terra" w:date="2016-02-08T20:04:00Z"/>
                    <w:color w:val="303030"/>
                  </w:rPr>
                </w:rPrChange>
              </w:rPr>
              <w:pPrChange w:id="1554" w:author="Mateus Berardo de Souza Terra" w:date="2016-02-08T22:05:00Z">
                <w:pPr>
                  <w:pStyle w:val="NormalWeb"/>
                  <w:spacing w:before="0" w:beforeAutospacing="0" w:after="160" w:afterAutospacing="0"/>
                  <w:jc w:val="center"/>
                </w:pPr>
              </w:pPrChange>
            </w:pPr>
            <w:ins w:id="1555" w:author="Mateus Berardo de Souza Terra" w:date="2016-02-08T22:10:00Z">
              <w:r w:rsidRPr="0068627D">
                <w:rPr>
                  <w:sz w:val="16"/>
                  <w:szCs w:val="16"/>
                </w:rPr>
                <w:t>Z</w:t>
              </w:r>
            </w:ins>
          </w:p>
        </w:tc>
        <w:tc>
          <w:tcPr>
            <w:tcW w:w="1559" w:type="dxa"/>
            <w:tcPrChange w:id="1556"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57" w:author="Mateus Berardo de Souza Terra" w:date="2016-02-08T20:04:00Z"/>
                <w:sz w:val="16"/>
                <w:szCs w:val="16"/>
                <w:rPrChange w:id="1558" w:author="Mateus Berardo de Souza Terra" w:date="2016-02-08T22:05:00Z">
                  <w:rPr>
                    <w:ins w:id="1559" w:author="Mateus Berardo de Souza Terra" w:date="2016-02-08T20:04:00Z"/>
                    <w:color w:val="303030"/>
                  </w:rPr>
                </w:rPrChange>
              </w:rPr>
              <w:pPrChange w:id="1560" w:author="Mateus Berardo de Souza Terra" w:date="2016-02-08T22:05:00Z">
                <w:pPr>
                  <w:pStyle w:val="NormalWeb"/>
                  <w:spacing w:before="0" w:beforeAutospacing="0" w:after="160" w:afterAutospacing="0"/>
                  <w:jc w:val="center"/>
                </w:pPr>
              </w:pPrChange>
            </w:pPr>
            <w:ins w:id="1561" w:author="Mateus Berardo de Souza Terra" w:date="2016-02-08T22:09:00Z">
              <w:r w:rsidRPr="0068627D">
                <w:rPr>
                  <w:sz w:val="16"/>
                  <w:szCs w:val="16"/>
                </w:rPr>
                <w:t>122</w:t>
              </w:r>
            </w:ins>
          </w:p>
        </w:tc>
        <w:tc>
          <w:tcPr>
            <w:tcW w:w="1559" w:type="dxa"/>
            <w:tcPrChange w:id="1562"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63" w:author="Mateus Berardo de Souza Terra" w:date="2016-02-08T20:04:00Z"/>
                <w:sz w:val="16"/>
                <w:szCs w:val="16"/>
                <w:rPrChange w:id="1564" w:author="Mateus Berardo de Souza Terra" w:date="2016-02-08T22:05:00Z">
                  <w:rPr>
                    <w:ins w:id="1565" w:author="Mateus Berardo de Souza Terra" w:date="2016-02-08T20:04:00Z"/>
                    <w:color w:val="303030"/>
                  </w:rPr>
                </w:rPrChange>
              </w:rPr>
              <w:pPrChange w:id="1566" w:author="Mateus Berardo de Souza Terra" w:date="2016-02-08T22:05:00Z">
                <w:pPr>
                  <w:pStyle w:val="NormalWeb"/>
                  <w:spacing w:before="0" w:beforeAutospacing="0" w:after="160" w:afterAutospacing="0"/>
                  <w:jc w:val="center"/>
                </w:pPr>
              </w:pPrChange>
            </w:pPr>
            <w:proofErr w:type="gramStart"/>
            <w:ins w:id="1567"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568" w:author="Mateus Berardo de Souza Terra" w:date="2016-02-08T20:04:00Z"/>
        </w:trPr>
        <w:tc>
          <w:tcPr>
            <w:tcW w:w="1558" w:type="dxa"/>
            <w:tcPrChange w:id="1569"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70" w:author="Mateus Berardo de Souza Terra" w:date="2016-02-08T20:04:00Z"/>
                <w:sz w:val="16"/>
                <w:szCs w:val="16"/>
                <w:rPrChange w:id="1571" w:author="Mateus Berardo de Souza Terra" w:date="2016-02-08T22:05:00Z">
                  <w:rPr>
                    <w:ins w:id="1572" w:author="Mateus Berardo de Souza Terra" w:date="2016-02-08T20:04:00Z"/>
                    <w:color w:val="303030"/>
                  </w:rPr>
                </w:rPrChange>
              </w:rPr>
              <w:pPrChange w:id="1573" w:author="Mateus Berardo de Souza Terra" w:date="2016-02-08T22:05:00Z">
                <w:pPr>
                  <w:pStyle w:val="NormalWeb"/>
                  <w:spacing w:before="0" w:beforeAutospacing="0" w:after="160" w:afterAutospacing="0"/>
                  <w:jc w:val="center"/>
                </w:pPr>
              </w:pPrChange>
            </w:pPr>
            <w:ins w:id="1574" w:author="Mateus Berardo de Souza Terra" w:date="2016-02-08T20:05:00Z">
              <w:r w:rsidRPr="0068627D">
                <w:rPr>
                  <w:sz w:val="16"/>
                  <w:szCs w:val="16"/>
                  <w:rPrChange w:id="1575" w:author="Mateus Berardo de Souza Terra" w:date="2016-02-08T22:05:00Z">
                    <w:rPr>
                      <w:color w:val="303030"/>
                    </w:rPr>
                  </w:rPrChange>
                </w:rPr>
                <w:t>59</w:t>
              </w:r>
            </w:ins>
          </w:p>
        </w:tc>
        <w:tc>
          <w:tcPr>
            <w:tcW w:w="1558" w:type="dxa"/>
            <w:tcPrChange w:id="1576"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77" w:author="Mateus Berardo de Souza Terra" w:date="2016-02-08T20:04:00Z"/>
                <w:sz w:val="16"/>
                <w:szCs w:val="16"/>
                <w:rPrChange w:id="1578" w:author="Mateus Berardo de Souza Terra" w:date="2016-02-08T22:05:00Z">
                  <w:rPr>
                    <w:ins w:id="1579" w:author="Mateus Berardo de Souza Terra" w:date="2016-02-08T20:04:00Z"/>
                    <w:color w:val="303030"/>
                  </w:rPr>
                </w:rPrChange>
              </w:rPr>
              <w:pPrChange w:id="1580" w:author="Mateus Berardo de Souza Terra" w:date="2016-02-08T22:05:00Z">
                <w:pPr>
                  <w:pStyle w:val="NormalWeb"/>
                  <w:spacing w:before="0" w:beforeAutospacing="0" w:after="160" w:afterAutospacing="0"/>
                  <w:jc w:val="center"/>
                </w:pPr>
              </w:pPrChange>
            </w:pPr>
            <w:ins w:id="1581" w:author="Mateus Berardo de Souza Terra" w:date="2016-02-08T22:13:00Z">
              <w:r w:rsidRPr="0068627D">
                <w:rPr>
                  <w:sz w:val="16"/>
                  <w:szCs w:val="16"/>
                </w:rPr>
                <w:t>;</w:t>
              </w:r>
            </w:ins>
          </w:p>
        </w:tc>
        <w:tc>
          <w:tcPr>
            <w:tcW w:w="1558" w:type="dxa"/>
            <w:tcPrChange w:id="1582"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583" w:author="Mateus Berardo de Souza Terra" w:date="2016-02-08T20:04:00Z"/>
                <w:sz w:val="16"/>
                <w:szCs w:val="16"/>
                <w:rPrChange w:id="1584" w:author="Mateus Berardo de Souza Terra" w:date="2016-02-08T22:05:00Z">
                  <w:rPr>
                    <w:ins w:id="1585" w:author="Mateus Berardo de Souza Terra" w:date="2016-02-08T20:04:00Z"/>
                    <w:color w:val="303030"/>
                  </w:rPr>
                </w:rPrChange>
              </w:rPr>
              <w:pPrChange w:id="1586" w:author="Mateus Berardo de Souza Terra" w:date="2016-02-08T22:05:00Z">
                <w:pPr>
                  <w:pStyle w:val="NormalWeb"/>
                  <w:spacing w:before="0" w:beforeAutospacing="0" w:after="160" w:afterAutospacing="0"/>
                  <w:jc w:val="center"/>
                </w:pPr>
              </w:pPrChange>
            </w:pPr>
            <w:ins w:id="1587" w:author="Mateus Berardo de Souza Terra" w:date="2016-02-08T22:09:00Z">
              <w:r w:rsidRPr="0068627D">
                <w:rPr>
                  <w:sz w:val="16"/>
                  <w:szCs w:val="16"/>
                </w:rPr>
                <w:t>91</w:t>
              </w:r>
            </w:ins>
          </w:p>
        </w:tc>
        <w:tc>
          <w:tcPr>
            <w:tcW w:w="1558" w:type="dxa"/>
            <w:tcPrChange w:id="1588"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589" w:author="Mateus Berardo de Souza Terra" w:date="2016-02-08T20:04:00Z"/>
                <w:sz w:val="16"/>
                <w:szCs w:val="16"/>
                <w:rPrChange w:id="1590" w:author="Mateus Berardo de Souza Terra" w:date="2016-02-08T22:05:00Z">
                  <w:rPr>
                    <w:ins w:id="1591" w:author="Mateus Berardo de Souza Terra" w:date="2016-02-08T20:04:00Z"/>
                    <w:color w:val="303030"/>
                  </w:rPr>
                </w:rPrChange>
              </w:rPr>
              <w:pPrChange w:id="1592" w:author="Mateus Berardo de Souza Terra" w:date="2016-02-08T22:05:00Z">
                <w:pPr>
                  <w:pStyle w:val="NormalWeb"/>
                  <w:spacing w:before="0" w:beforeAutospacing="0" w:after="160" w:afterAutospacing="0"/>
                  <w:jc w:val="center"/>
                </w:pPr>
              </w:pPrChange>
            </w:pPr>
            <w:ins w:id="1593" w:author="Mateus Berardo de Souza Terra" w:date="2016-02-08T22:11:00Z">
              <w:r w:rsidRPr="0068627D">
                <w:rPr>
                  <w:sz w:val="16"/>
                  <w:szCs w:val="16"/>
                </w:rPr>
                <w:t>[</w:t>
              </w:r>
            </w:ins>
          </w:p>
        </w:tc>
        <w:tc>
          <w:tcPr>
            <w:tcW w:w="1559" w:type="dxa"/>
            <w:tcPrChange w:id="1594"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595" w:author="Mateus Berardo de Souza Terra" w:date="2016-02-08T20:04:00Z"/>
                <w:sz w:val="16"/>
                <w:szCs w:val="16"/>
                <w:rPrChange w:id="1596" w:author="Mateus Berardo de Souza Terra" w:date="2016-02-08T22:05:00Z">
                  <w:rPr>
                    <w:ins w:id="1597" w:author="Mateus Berardo de Souza Terra" w:date="2016-02-08T20:04:00Z"/>
                    <w:color w:val="303030"/>
                  </w:rPr>
                </w:rPrChange>
              </w:rPr>
              <w:pPrChange w:id="1598" w:author="Mateus Berardo de Souza Terra" w:date="2016-02-08T22:05:00Z">
                <w:pPr>
                  <w:pStyle w:val="NormalWeb"/>
                  <w:spacing w:before="0" w:beforeAutospacing="0" w:after="160" w:afterAutospacing="0"/>
                  <w:jc w:val="center"/>
                </w:pPr>
              </w:pPrChange>
            </w:pPr>
            <w:ins w:id="1599" w:author="Mateus Berardo de Souza Terra" w:date="2016-02-08T22:09:00Z">
              <w:r w:rsidRPr="0068627D">
                <w:rPr>
                  <w:sz w:val="16"/>
                  <w:szCs w:val="16"/>
                </w:rPr>
                <w:t>123</w:t>
              </w:r>
            </w:ins>
          </w:p>
        </w:tc>
        <w:tc>
          <w:tcPr>
            <w:tcW w:w="1559" w:type="dxa"/>
            <w:tcPrChange w:id="1600"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601" w:author="Mateus Berardo de Souza Terra" w:date="2016-02-08T20:04:00Z"/>
                <w:sz w:val="16"/>
                <w:szCs w:val="16"/>
                <w:rPrChange w:id="1602" w:author="Mateus Berardo de Souza Terra" w:date="2016-02-08T22:05:00Z">
                  <w:rPr>
                    <w:ins w:id="1603" w:author="Mateus Berardo de Souza Terra" w:date="2016-02-08T20:04:00Z"/>
                    <w:color w:val="303030"/>
                  </w:rPr>
                </w:rPrChange>
              </w:rPr>
              <w:pPrChange w:id="1604" w:author="Mateus Berardo de Souza Terra" w:date="2016-02-08T22:05:00Z">
                <w:pPr>
                  <w:pStyle w:val="NormalWeb"/>
                  <w:spacing w:before="0" w:beforeAutospacing="0" w:after="160" w:afterAutospacing="0"/>
                  <w:jc w:val="center"/>
                </w:pPr>
              </w:pPrChange>
            </w:pPr>
            <w:ins w:id="1605" w:author="Mateus Berardo de Souza Terra" w:date="2016-02-08T22:11:00Z">
              <w:r w:rsidRPr="0068627D">
                <w:rPr>
                  <w:sz w:val="16"/>
                  <w:szCs w:val="16"/>
                </w:rPr>
                <w:t>{</w:t>
              </w:r>
            </w:ins>
          </w:p>
        </w:tc>
      </w:tr>
      <w:tr w:rsidR="006868CB" w:rsidRPr="0068627D" w14:paraId="345AB050" w14:textId="77777777" w:rsidTr="007031A8">
        <w:trPr>
          <w:trHeight w:val="20"/>
          <w:ins w:id="1606" w:author="Mateus Berardo de Souza Terra" w:date="2016-02-08T20:04:00Z"/>
        </w:trPr>
        <w:tc>
          <w:tcPr>
            <w:tcW w:w="1558" w:type="dxa"/>
            <w:tcPrChange w:id="1607"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608" w:author="Mateus Berardo de Souza Terra" w:date="2016-02-08T20:04:00Z"/>
                <w:sz w:val="16"/>
                <w:szCs w:val="16"/>
                <w:rPrChange w:id="1609" w:author="Mateus Berardo de Souza Terra" w:date="2016-02-08T22:05:00Z">
                  <w:rPr>
                    <w:ins w:id="1610" w:author="Mateus Berardo de Souza Terra" w:date="2016-02-08T20:04:00Z"/>
                    <w:color w:val="303030"/>
                  </w:rPr>
                </w:rPrChange>
              </w:rPr>
              <w:pPrChange w:id="1611" w:author="Mateus Berardo de Souza Terra" w:date="2016-02-08T22:05:00Z">
                <w:pPr>
                  <w:pStyle w:val="NormalWeb"/>
                  <w:spacing w:before="0" w:beforeAutospacing="0" w:after="160" w:afterAutospacing="0"/>
                  <w:jc w:val="center"/>
                </w:pPr>
              </w:pPrChange>
            </w:pPr>
            <w:ins w:id="1612" w:author="Mateus Berardo de Souza Terra" w:date="2016-02-08T20:05:00Z">
              <w:r w:rsidRPr="0068627D">
                <w:rPr>
                  <w:sz w:val="16"/>
                  <w:szCs w:val="16"/>
                  <w:rPrChange w:id="1613" w:author="Mateus Berardo de Souza Terra" w:date="2016-02-08T22:05:00Z">
                    <w:rPr>
                      <w:color w:val="303030"/>
                    </w:rPr>
                  </w:rPrChange>
                </w:rPr>
                <w:t>60</w:t>
              </w:r>
            </w:ins>
          </w:p>
        </w:tc>
        <w:tc>
          <w:tcPr>
            <w:tcW w:w="1558" w:type="dxa"/>
            <w:tcPrChange w:id="1614"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15" w:author="Mateus Berardo de Souza Terra" w:date="2016-02-08T20:04:00Z"/>
                <w:sz w:val="16"/>
                <w:szCs w:val="16"/>
                <w:rPrChange w:id="1616" w:author="Mateus Berardo de Souza Terra" w:date="2016-02-08T22:05:00Z">
                  <w:rPr>
                    <w:ins w:id="1617" w:author="Mateus Berardo de Souza Terra" w:date="2016-02-08T20:04:00Z"/>
                    <w:color w:val="303030"/>
                  </w:rPr>
                </w:rPrChange>
              </w:rPr>
              <w:pPrChange w:id="1618" w:author="Mateus Berardo de Souza Terra" w:date="2016-02-08T22:05:00Z">
                <w:pPr>
                  <w:pStyle w:val="NormalWeb"/>
                  <w:spacing w:before="0" w:beforeAutospacing="0" w:after="160" w:afterAutospacing="0"/>
                  <w:jc w:val="center"/>
                </w:pPr>
              </w:pPrChange>
            </w:pPr>
            <w:ins w:id="1619" w:author="Mateus Berardo de Souza Terra" w:date="2016-02-08T22:13:00Z">
              <w:r w:rsidRPr="0068627D">
                <w:rPr>
                  <w:sz w:val="16"/>
                  <w:szCs w:val="16"/>
                </w:rPr>
                <w:t>&lt;</w:t>
              </w:r>
            </w:ins>
          </w:p>
        </w:tc>
        <w:tc>
          <w:tcPr>
            <w:tcW w:w="1558" w:type="dxa"/>
            <w:tcPrChange w:id="1620"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21" w:author="Mateus Berardo de Souza Terra" w:date="2016-02-08T20:04:00Z"/>
                <w:sz w:val="16"/>
                <w:szCs w:val="16"/>
                <w:rPrChange w:id="1622" w:author="Mateus Berardo de Souza Terra" w:date="2016-02-08T22:05:00Z">
                  <w:rPr>
                    <w:ins w:id="1623" w:author="Mateus Berardo de Souza Terra" w:date="2016-02-08T20:04:00Z"/>
                    <w:color w:val="303030"/>
                  </w:rPr>
                </w:rPrChange>
              </w:rPr>
              <w:pPrChange w:id="1624" w:author="Mateus Berardo de Souza Terra" w:date="2016-02-08T22:05:00Z">
                <w:pPr>
                  <w:pStyle w:val="NormalWeb"/>
                  <w:spacing w:before="0" w:beforeAutospacing="0" w:after="160" w:afterAutospacing="0"/>
                  <w:jc w:val="center"/>
                </w:pPr>
              </w:pPrChange>
            </w:pPr>
            <w:ins w:id="1625" w:author="Mateus Berardo de Souza Terra" w:date="2016-02-08T22:09:00Z">
              <w:r w:rsidRPr="0068627D">
                <w:rPr>
                  <w:sz w:val="16"/>
                  <w:szCs w:val="16"/>
                </w:rPr>
                <w:t>92</w:t>
              </w:r>
            </w:ins>
          </w:p>
        </w:tc>
        <w:tc>
          <w:tcPr>
            <w:tcW w:w="1558" w:type="dxa"/>
            <w:tcPrChange w:id="1626"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27" w:author="Mateus Berardo de Souza Terra" w:date="2016-02-08T20:04:00Z"/>
                <w:sz w:val="16"/>
                <w:szCs w:val="16"/>
                <w:rPrChange w:id="1628" w:author="Mateus Berardo de Souza Terra" w:date="2016-02-08T22:05:00Z">
                  <w:rPr>
                    <w:ins w:id="1629" w:author="Mateus Berardo de Souza Terra" w:date="2016-02-08T20:04:00Z"/>
                    <w:color w:val="303030"/>
                  </w:rPr>
                </w:rPrChange>
              </w:rPr>
              <w:pPrChange w:id="1630" w:author="Mateus Berardo de Souza Terra" w:date="2016-02-08T22:05:00Z">
                <w:pPr>
                  <w:pStyle w:val="NormalWeb"/>
                  <w:spacing w:before="0" w:beforeAutospacing="0" w:after="160" w:afterAutospacing="0"/>
                  <w:jc w:val="center"/>
                </w:pPr>
              </w:pPrChange>
            </w:pPr>
            <w:ins w:id="1631" w:author="Mateus Berardo de Souza Terra" w:date="2016-02-08T22:11:00Z">
              <w:r w:rsidRPr="0068627D">
                <w:rPr>
                  <w:sz w:val="16"/>
                  <w:szCs w:val="16"/>
                </w:rPr>
                <w:t>\</w:t>
              </w:r>
            </w:ins>
          </w:p>
        </w:tc>
        <w:tc>
          <w:tcPr>
            <w:tcW w:w="1559" w:type="dxa"/>
            <w:tcPrChange w:id="1632"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33" w:author="Mateus Berardo de Souza Terra" w:date="2016-02-08T20:04:00Z"/>
                <w:sz w:val="16"/>
                <w:szCs w:val="16"/>
                <w:rPrChange w:id="1634" w:author="Mateus Berardo de Souza Terra" w:date="2016-02-08T22:05:00Z">
                  <w:rPr>
                    <w:ins w:id="1635" w:author="Mateus Berardo de Souza Terra" w:date="2016-02-08T20:04:00Z"/>
                    <w:color w:val="303030"/>
                  </w:rPr>
                </w:rPrChange>
              </w:rPr>
              <w:pPrChange w:id="1636" w:author="Mateus Berardo de Souza Terra" w:date="2016-02-08T22:05:00Z">
                <w:pPr>
                  <w:pStyle w:val="NormalWeb"/>
                  <w:spacing w:before="0" w:beforeAutospacing="0" w:after="160" w:afterAutospacing="0"/>
                  <w:jc w:val="center"/>
                </w:pPr>
              </w:pPrChange>
            </w:pPr>
            <w:ins w:id="1637" w:author="Mateus Berardo de Souza Terra" w:date="2016-02-08T22:09:00Z">
              <w:r w:rsidRPr="0068627D">
                <w:rPr>
                  <w:sz w:val="16"/>
                  <w:szCs w:val="16"/>
                </w:rPr>
                <w:t>124</w:t>
              </w:r>
            </w:ins>
          </w:p>
        </w:tc>
        <w:tc>
          <w:tcPr>
            <w:tcW w:w="1559" w:type="dxa"/>
            <w:tcPrChange w:id="1638"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39" w:author="Mateus Berardo de Souza Terra" w:date="2016-02-08T20:04:00Z"/>
                <w:sz w:val="16"/>
                <w:szCs w:val="16"/>
                <w:rPrChange w:id="1640" w:author="Mateus Berardo de Souza Terra" w:date="2016-02-08T22:05:00Z">
                  <w:rPr>
                    <w:ins w:id="1641" w:author="Mateus Berardo de Souza Terra" w:date="2016-02-08T20:04:00Z"/>
                    <w:color w:val="303030"/>
                  </w:rPr>
                </w:rPrChange>
              </w:rPr>
              <w:pPrChange w:id="1642" w:author="Mateus Berardo de Souza Terra" w:date="2016-02-08T22:05:00Z">
                <w:pPr>
                  <w:pStyle w:val="NormalWeb"/>
                  <w:spacing w:before="0" w:beforeAutospacing="0" w:after="160" w:afterAutospacing="0"/>
                  <w:jc w:val="center"/>
                </w:pPr>
              </w:pPrChange>
            </w:pPr>
            <w:ins w:id="1643" w:author="Mateus Berardo de Souza Terra" w:date="2016-02-08T22:11:00Z">
              <w:r w:rsidRPr="0068627D">
                <w:rPr>
                  <w:sz w:val="16"/>
                  <w:szCs w:val="16"/>
                </w:rPr>
                <w:t>|</w:t>
              </w:r>
            </w:ins>
          </w:p>
        </w:tc>
      </w:tr>
      <w:tr w:rsidR="006868CB" w:rsidRPr="0068627D" w14:paraId="0F694033" w14:textId="77777777" w:rsidTr="007031A8">
        <w:trPr>
          <w:trHeight w:val="20"/>
          <w:ins w:id="1644" w:author="Mateus Berardo de Souza Terra" w:date="2016-02-08T20:04:00Z"/>
        </w:trPr>
        <w:tc>
          <w:tcPr>
            <w:tcW w:w="1558" w:type="dxa"/>
            <w:tcPrChange w:id="1645"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46" w:author="Mateus Berardo de Souza Terra" w:date="2016-02-08T20:04:00Z"/>
                <w:sz w:val="16"/>
                <w:szCs w:val="16"/>
                <w:rPrChange w:id="1647" w:author="Mateus Berardo de Souza Terra" w:date="2016-02-08T22:05:00Z">
                  <w:rPr>
                    <w:ins w:id="1648" w:author="Mateus Berardo de Souza Terra" w:date="2016-02-08T20:04:00Z"/>
                    <w:color w:val="303030"/>
                  </w:rPr>
                </w:rPrChange>
              </w:rPr>
              <w:pPrChange w:id="1649" w:author="Mateus Berardo de Souza Terra" w:date="2016-02-08T22:05:00Z">
                <w:pPr>
                  <w:pStyle w:val="NormalWeb"/>
                  <w:spacing w:before="0" w:beforeAutospacing="0" w:after="160" w:afterAutospacing="0"/>
                  <w:jc w:val="center"/>
                </w:pPr>
              </w:pPrChange>
            </w:pPr>
            <w:ins w:id="1650" w:author="Mateus Berardo de Souza Terra" w:date="2016-02-08T20:05:00Z">
              <w:r w:rsidRPr="0068627D">
                <w:rPr>
                  <w:sz w:val="16"/>
                  <w:szCs w:val="16"/>
                  <w:rPrChange w:id="1651" w:author="Mateus Berardo de Souza Terra" w:date="2016-02-08T22:05:00Z">
                    <w:rPr>
                      <w:color w:val="303030"/>
                    </w:rPr>
                  </w:rPrChange>
                </w:rPr>
                <w:t>61</w:t>
              </w:r>
            </w:ins>
          </w:p>
        </w:tc>
        <w:tc>
          <w:tcPr>
            <w:tcW w:w="1558" w:type="dxa"/>
            <w:tcPrChange w:id="1652"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53" w:author="Mateus Berardo de Souza Terra" w:date="2016-02-08T20:04:00Z"/>
                <w:sz w:val="16"/>
                <w:szCs w:val="16"/>
                <w:rPrChange w:id="1654" w:author="Mateus Berardo de Souza Terra" w:date="2016-02-08T22:05:00Z">
                  <w:rPr>
                    <w:ins w:id="1655" w:author="Mateus Berardo de Souza Terra" w:date="2016-02-08T20:04:00Z"/>
                    <w:color w:val="303030"/>
                  </w:rPr>
                </w:rPrChange>
              </w:rPr>
              <w:pPrChange w:id="1656" w:author="Mateus Berardo de Souza Terra" w:date="2016-02-08T22:05:00Z">
                <w:pPr>
                  <w:pStyle w:val="NormalWeb"/>
                  <w:spacing w:before="0" w:beforeAutospacing="0" w:after="160" w:afterAutospacing="0"/>
                  <w:jc w:val="center"/>
                </w:pPr>
              </w:pPrChange>
            </w:pPr>
            <w:ins w:id="1657" w:author="Mateus Berardo de Souza Terra" w:date="2016-02-08T22:13:00Z">
              <w:r w:rsidRPr="0068627D">
                <w:rPr>
                  <w:sz w:val="16"/>
                  <w:szCs w:val="16"/>
                </w:rPr>
                <w:t>=</w:t>
              </w:r>
            </w:ins>
          </w:p>
        </w:tc>
        <w:tc>
          <w:tcPr>
            <w:tcW w:w="1558" w:type="dxa"/>
            <w:tcPrChange w:id="1658"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59" w:author="Mateus Berardo de Souza Terra" w:date="2016-02-08T20:04:00Z"/>
                <w:sz w:val="16"/>
                <w:szCs w:val="16"/>
                <w:rPrChange w:id="1660" w:author="Mateus Berardo de Souza Terra" w:date="2016-02-08T22:05:00Z">
                  <w:rPr>
                    <w:ins w:id="1661" w:author="Mateus Berardo de Souza Terra" w:date="2016-02-08T20:04:00Z"/>
                    <w:color w:val="303030"/>
                  </w:rPr>
                </w:rPrChange>
              </w:rPr>
              <w:pPrChange w:id="1662" w:author="Mateus Berardo de Souza Terra" w:date="2016-02-08T22:05:00Z">
                <w:pPr>
                  <w:pStyle w:val="NormalWeb"/>
                  <w:spacing w:before="0" w:beforeAutospacing="0" w:after="160" w:afterAutospacing="0"/>
                  <w:jc w:val="center"/>
                </w:pPr>
              </w:pPrChange>
            </w:pPr>
            <w:ins w:id="1663" w:author="Mateus Berardo de Souza Terra" w:date="2016-02-08T22:09:00Z">
              <w:r w:rsidRPr="0068627D">
                <w:rPr>
                  <w:sz w:val="16"/>
                  <w:szCs w:val="16"/>
                </w:rPr>
                <w:t>93</w:t>
              </w:r>
            </w:ins>
          </w:p>
        </w:tc>
        <w:tc>
          <w:tcPr>
            <w:tcW w:w="1558" w:type="dxa"/>
            <w:tcPrChange w:id="1664"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65" w:author="Mateus Berardo de Souza Terra" w:date="2016-02-08T20:04:00Z"/>
                <w:sz w:val="16"/>
                <w:szCs w:val="16"/>
                <w:rPrChange w:id="1666" w:author="Mateus Berardo de Souza Terra" w:date="2016-02-08T22:05:00Z">
                  <w:rPr>
                    <w:ins w:id="1667" w:author="Mateus Berardo de Souza Terra" w:date="2016-02-08T20:04:00Z"/>
                    <w:color w:val="303030"/>
                  </w:rPr>
                </w:rPrChange>
              </w:rPr>
              <w:pPrChange w:id="1668" w:author="Mateus Berardo de Souza Terra" w:date="2016-02-08T22:05:00Z">
                <w:pPr>
                  <w:pStyle w:val="NormalWeb"/>
                  <w:spacing w:before="0" w:beforeAutospacing="0" w:after="160" w:afterAutospacing="0"/>
                  <w:jc w:val="center"/>
                </w:pPr>
              </w:pPrChange>
            </w:pPr>
            <w:ins w:id="1669" w:author="Mateus Berardo de Souza Terra" w:date="2016-02-08T22:11:00Z">
              <w:r w:rsidRPr="0068627D">
                <w:rPr>
                  <w:sz w:val="16"/>
                  <w:szCs w:val="16"/>
                </w:rPr>
                <w:t>]</w:t>
              </w:r>
            </w:ins>
          </w:p>
        </w:tc>
        <w:tc>
          <w:tcPr>
            <w:tcW w:w="1559" w:type="dxa"/>
            <w:tcPrChange w:id="1670"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71" w:author="Mateus Berardo de Souza Terra" w:date="2016-02-08T20:04:00Z"/>
                <w:sz w:val="16"/>
                <w:szCs w:val="16"/>
                <w:rPrChange w:id="1672" w:author="Mateus Berardo de Souza Terra" w:date="2016-02-08T22:05:00Z">
                  <w:rPr>
                    <w:ins w:id="1673" w:author="Mateus Berardo de Souza Terra" w:date="2016-02-08T20:04:00Z"/>
                    <w:color w:val="303030"/>
                  </w:rPr>
                </w:rPrChange>
              </w:rPr>
              <w:pPrChange w:id="1674" w:author="Mateus Berardo de Souza Terra" w:date="2016-02-08T22:05:00Z">
                <w:pPr>
                  <w:pStyle w:val="NormalWeb"/>
                  <w:spacing w:before="0" w:beforeAutospacing="0" w:after="160" w:afterAutospacing="0"/>
                  <w:jc w:val="center"/>
                </w:pPr>
              </w:pPrChange>
            </w:pPr>
            <w:ins w:id="1675" w:author="Mateus Berardo de Souza Terra" w:date="2016-02-08T22:09:00Z">
              <w:r w:rsidRPr="0068627D">
                <w:rPr>
                  <w:sz w:val="16"/>
                  <w:szCs w:val="16"/>
                </w:rPr>
                <w:t>125</w:t>
              </w:r>
            </w:ins>
          </w:p>
        </w:tc>
        <w:tc>
          <w:tcPr>
            <w:tcW w:w="1559" w:type="dxa"/>
            <w:tcPrChange w:id="1676"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77" w:author="Mateus Berardo de Souza Terra" w:date="2016-02-08T20:04:00Z"/>
                <w:sz w:val="16"/>
                <w:szCs w:val="16"/>
                <w:rPrChange w:id="1678" w:author="Mateus Berardo de Souza Terra" w:date="2016-02-08T22:05:00Z">
                  <w:rPr>
                    <w:ins w:id="1679" w:author="Mateus Berardo de Souza Terra" w:date="2016-02-08T20:04:00Z"/>
                    <w:color w:val="303030"/>
                  </w:rPr>
                </w:rPrChange>
              </w:rPr>
              <w:pPrChange w:id="1680" w:author="Mateus Berardo de Souza Terra" w:date="2016-02-08T22:05:00Z">
                <w:pPr>
                  <w:pStyle w:val="NormalWeb"/>
                  <w:spacing w:before="0" w:beforeAutospacing="0" w:after="160" w:afterAutospacing="0"/>
                  <w:jc w:val="center"/>
                </w:pPr>
              </w:pPrChange>
            </w:pPr>
            <w:ins w:id="1681" w:author="Mateus Berardo de Souza Terra" w:date="2016-02-08T22:11:00Z">
              <w:r w:rsidRPr="0068627D">
                <w:rPr>
                  <w:sz w:val="16"/>
                  <w:szCs w:val="16"/>
                </w:rPr>
                <w:t>}</w:t>
              </w:r>
            </w:ins>
          </w:p>
        </w:tc>
      </w:tr>
      <w:tr w:rsidR="006868CB" w:rsidRPr="0068627D" w14:paraId="4DD0C2E0" w14:textId="77777777" w:rsidTr="007031A8">
        <w:trPr>
          <w:trHeight w:val="20"/>
          <w:ins w:id="1682" w:author="Mateus Berardo de Souza Terra" w:date="2016-02-08T20:04:00Z"/>
        </w:trPr>
        <w:tc>
          <w:tcPr>
            <w:tcW w:w="1558" w:type="dxa"/>
            <w:tcPrChange w:id="1683"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684" w:author="Mateus Berardo de Souza Terra" w:date="2016-02-08T20:04:00Z"/>
                <w:sz w:val="16"/>
                <w:szCs w:val="16"/>
                <w:rPrChange w:id="1685" w:author="Mateus Berardo de Souza Terra" w:date="2016-02-08T22:05:00Z">
                  <w:rPr>
                    <w:ins w:id="1686" w:author="Mateus Berardo de Souza Terra" w:date="2016-02-08T20:04:00Z"/>
                    <w:color w:val="303030"/>
                  </w:rPr>
                </w:rPrChange>
              </w:rPr>
              <w:pPrChange w:id="1687" w:author="Mateus Berardo de Souza Terra" w:date="2016-02-08T22:05:00Z">
                <w:pPr>
                  <w:pStyle w:val="NormalWeb"/>
                  <w:spacing w:before="0" w:beforeAutospacing="0" w:after="160" w:afterAutospacing="0"/>
                  <w:jc w:val="center"/>
                </w:pPr>
              </w:pPrChange>
            </w:pPr>
            <w:ins w:id="1688" w:author="Mateus Berardo de Souza Terra" w:date="2016-02-08T20:05:00Z">
              <w:r w:rsidRPr="0068627D">
                <w:rPr>
                  <w:sz w:val="16"/>
                  <w:szCs w:val="16"/>
                  <w:rPrChange w:id="1689" w:author="Mateus Berardo de Souza Terra" w:date="2016-02-08T22:05:00Z">
                    <w:rPr>
                      <w:color w:val="303030"/>
                    </w:rPr>
                  </w:rPrChange>
                </w:rPr>
                <w:t>62</w:t>
              </w:r>
            </w:ins>
          </w:p>
        </w:tc>
        <w:tc>
          <w:tcPr>
            <w:tcW w:w="1558" w:type="dxa"/>
            <w:tcPrChange w:id="1690"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691" w:author="Mateus Berardo de Souza Terra" w:date="2016-02-08T20:04:00Z"/>
                <w:sz w:val="16"/>
                <w:szCs w:val="16"/>
                <w:rPrChange w:id="1692" w:author="Mateus Berardo de Souza Terra" w:date="2016-02-08T22:05:00Z">
                  <w:rPr>
                    <w:ins w:id="1693" w:author="Mateus Berardo de Souza Terra" w:date="2016-02-08T20:04:00Z"/>
                    <w:color w:val="303030"/>
                  </w:rPr>
                </w:rPrChange>
              </w:rPr>
              <w:pPrChange w:id="1694" w:author="Mateus Berardo de Souza Terra" w:date="2016-02-08T22:05:00Z">
                <w:pPr>
                  <w:pStyle w:val="NormalWeb"/>
                  <w:spacing w:before="0" w:beforeAutospacing="0" w:after="160" w:afterAutospacing="0"/>
                  <w:jc w:val="center"/>
                </w:pPr>
              </w:pPrChange>
            </w:pPr>
            <w:ins w:id="1695" w:author="Mateus Berardo de Souza Terra" w:date="2016-02-08T22:13:00Z">
              <w:r w:rsidRPr="0068627D">
                <w:rPr>
                  <w:sz w:val="16"/>
                  <w:szCs w:val="16"/>
                </w:rPr>
                <w:t>&gt;</w:t>
              </w:r>
            </w:ins>
          </w:p>
        </w:tc>
        <w:tc>
          <w:tcPr>
            <w:tcW w:w="1558" w:type="dxa"/>
            <w:tcPrChange w:id="1696"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697" w:author="Mateus Berardo de Souza Terra" w:date="2016-02-08T20:04:00Z"/>
                <w:sz w:val="16"/>
                <w:szCs w:val="16"/>
                <w:rPrChange w:id="1698" w:author="Mateus Berardo de Souza Terra" w:date="2016-02-08T22:05:00Z">
                  <w:rPr>
                    <w:ins w:id="1699" w:author="Mateus Berardo de Souza Terra" w:date="2016-02-08T20:04:00Z"/>
                    <w:color w:val="303030"/>
                  </w:rPr>
                </w:rPrChange>
              </w:rPr>
              <w:pPrChange w:id="1700" w:author="Mateus Berardo de Souza Terra" w:date="2016-02-08T22:05:00Z">
                <w:pPr>
                  <w:pStyle w:val="NormalWeb"/>
                  <w:spacing w:before="0" w:beforeAutospacing="0" w:after="160" w:afterAutospacing="0"/>
                  <w:jc w:val="center"/>
                </w:pPr>
              </w:pPrChange>
            </w:pPr>
            <w:ins w:id="1701" w:author="Mateus Berardo de Souza Terra" w:date="2016-02-08T22:09:00Z">
              <w:r w:rsidRPr="0068627D">
                <w:rPr>
                  <w:sz w:val="16"/>
                  <w:szCs w:val="16"/>
                </w:rPr>
                <w:t>94</w:t>
              </w:r>
            </w:ins>
          </w:p>
        </w:tc>
        <w:tc>
          <w:tcPr>
            <w:tcW w:w="1558" w:type="dxa"/>
            <w:tcPrChange w:id="1702"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rPr>
                <w:ins w:id="1703" w:author="Mateus Berardo de Souza Terra" w:date="2016-02-08T20:04:00Z"/>
                <w:sz w:val="16"/>
                <w:szCs w:val="16"/>
                <w:rPrChange w:id="1704" w:author="Mateus Berardo de Souza Terra" w:date="2016-02-08T22:05:00Z">
                  <w:rPr>
                    <w:ins w:id="1705" w:author="Mateus Berardo de Souza Terra" w:date="2016-02-08T20:04:00Z"/>
                    <w:color w:val="303030"/>
                  </w:rPr>
                </w:rPrChange>
              </w:rPr>
              <w:pPrChange w:id="1706" w:author="Mateus Berardo de Souza Terra" w:date="2016-02-08T22:12:00Z">
                <w:pPr>
                  <w:pStyle w:val="NormalWeb"/>
                  <w:spacing w:before="0" w:beforeAutospacing="0" w:after="160" w:afterAutospacing="0"/>
                  <w:jc w:val="center"/>
                </w:pPr>
              </w:pPrChange>
            </w:pPr>
            <w:ins w:id="1707" w:author="Mateus Berardo de Souza Terra" w:date="2016-02-08T22:12:00Z">
              <w:r w:rsidRPr="0068627D">
                <w:rPr>
                  <w:sz w:val="16"/>
                  <w:szCs w:val="16"/>
                </w:rPr>
                <w:tab/>
              </w:r>
            </w:ins>
            <w:ins w:id="1708" w:author="Mateus Berardo de Souza Terra" w:date="2016-02-08T22:11:00Z">
              <w:r w:rsidRPr="0068627D">
                <w:rPr>
                  <w:sz w:val="16"/>
                  <w:szCs w:val="16"/>
                </w:rPr>
                <w:t>^</w:t>
              </w:r>
            </w:ins>
            <w:ins w:id="1709" w:author="Mateus Berardo de Souza Terra" w:date="2016-02-08T22:12:00Z">
              <w:r w:rsidRPr="0068627D">
                <w:rPr>
                  <w:sz w:val="16"/>
                  <w:szCs w:val="16"/>
                </w:rPr>
                <w:tab/>
              </w:r>
            </w:ins>
          </w:p>
        </w:tc>
        <w:tc>
          <w:tcPr>
            <w:tcW w:w="1559" w:type="dxa"/>
            <w:tcPrChange w:id="1710"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11" w:author="Mateus Berardo de Souza Terra" w:date="2016-02-08T20:04:00Z"/>
                <w:sz w:val="16"/>
                <w:szCs w:val="16"/>
                <w:rPrChange w:id="1712" w:author="Mateus Berardo de Souza Terra" w:date="2016-02-08T22:05:00Z">
                  <w:rPr>
                    <w:ins w:id="1713" w:author="Mateus Berardo de Souza Terra" w:date="2016-02-08T20:04:00Z"/>
                    <w:color w:val="303030"/>
                  </w:rPr>
                </w:rPrChange>
              </w:rPr>
              <w:pPrChange w:id="1714" w:author="Mateus Berardo de Souza Terra" w:date="2016-02-08T22:05:00Z">
                <w:pPr>
                  <w:pStyle w:val="NormalWeb"/>
                  <w:spacing w:before="0" w:beforeAutospacing="0" w:after="160" w:afterAutospacing="0"/>
                  <w:jc w:val="center"/>
                </w:pPr>
              </w:pPrChange>
            </w:pPr>
            <w:ins w:id="1715" w:author="Mateus Berardo de Souza Terra" w:date="2016-02-08T22:09:00Z">
              <w:r w:rsidRPr="0068627D">
                <w:rPr>
                  <w:sz w:val="16"/>
                  <w:szCs w:val="16"/>
                </w:rPr>
                <w:t>126</w:t>
              </w:r>
            </w:ins>
          </w:p>
        </w:tc>
        <w:tc>
          <w:tcPr>
            <w:tcW w:w="1559" w:type="dxa"/>
            <w:tcPrChange w:id="1716"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17" w:author="Mateus Berardo de Souza Terra" w:date="2016-02-08T20:04:00Z"/>
                <w:sz w:val="16"/>
                <w:szCs w:val="16"/>
                <w:rPrChange w:id="1718" w:author="Mateus Berardo de Souza Terra" w:date="2016-02-08T22:05:00Z">
                  <w:rPr>
                    <w:ins w:id="1719" w:author="Mateus Berardo de Souza Terra" w:date="2016-02-08T20:04:00Z"/>
                    <w:color w:val="303030"/>
                  </w:rPr>
                </w:rPrChange>
              </w:rPr>
              <w:pPrChange w:id="1720" w:author="Mateus Berardo de Souza Terra" w:date="2016-02-08T22:05:00Z">
                <w:pPr>
                  <w:pStyle w:val="NormalWeb"/>
                  <w:spacing w:before="0" w:beforeAutospacing="0" w:after="160" w:afterAutospacing="0"/>
                  <w:jc w:val="center"/>
                </w:pPr>
              </w:pPrChange>
            </w:pPr>
            <w:ins w:id="1721" w:author="Mateus Berardo de Souza Terra" w:date="2016-02-08T22:11:00Z">
              <w:r w:rsidRPr="0068627D">
                <w:rPr>
                  <w:sz w:val="16"/>
                  <w:szCs w:val="16"/>
                </w:rPr>
                <w:t>~</w:t>
              </w:r>
            </w:ins>
          </w:p>
        </w:tc>
      </w:tr>
      <w:tr w:rsidR="006868CB" w:rsidRPr="0068627D" w14:paraId="4CCA2B4C" w14:textId="77777777" w:rsidTr="007031A8">
        <w:trPr>
          <w:trHeight w:val="20"/>
          <w:ins w:id="1722"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23" w:author="Mateus Berardo de Souza Terra" w:date="2016-02-08T22:09:00Z"/>
                <w:sz w:val="16"/>
                <w:szCs w:val="16"/>
              </w:rPr>
            </w:pPr>
            <w:ins w:id="1724"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25" w:author="Mateus Berardo de Souza Terra" w:date="2016-02-08T22:09:00Z"/>
                <w:sz w:val="16"/>
                <w:szCs w:val="16"/>
              </w:rPr>
            </w:pPr>
            <w:ins w:id="1726"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27" w:author="Mateus Berardo de Souza Terra" w:date="2016-02-08T22:09:00Z"/>
                <w:sz w:val="16"/>
                <w:szCs w:val="16"/>
              </w:rPr>
            </w:pPr>
            <w:ins w:id="1728"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29" w:author="Mateus Berardo de Souza Terra" w:date="2016-02-08T22:09:00Z"/>
                <w:sz w:val="16"/>
                <w:szCs w:val="16"/>
                <w:rPrChange w:id="1730" w:author="Mateus Berardo de Souza Terra" w:date="2016-02-08T22:12:00Z">
                  <w:rPr>
                    <w:ins w:id="1731" w:author="Mateus Berardo de Souza Terra" w:date="2016-02-08T22:09:00Z"/>
                    <w:color w:val="303030"/>
                    <w:sz w:val="16"/>
                    <w:szCs w:val="16"/>
                  </w:rPr>
                </w:rPrChange>
              </w:rPr>
            </w:pPr>
            <w:ins w:id="1732"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733" w:author="Mateus Berardo de Souza Terra" w:date="2016-02-08T22:09:00Z"/>
                <w:sz w:val="16"/>
                <w:szCs w:val="16"/>
              </w:rPr>
            </w:pPr>
            <w:ins w:id="1734"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35" w:author="Mateus Berardo de Souza Terra" w:date="2016-02-08T22:09:00Z"/>
                <w:sz w:val="16"/>
                <w:szCs w:val="16"/>
              </w:rPr>
            </w:pPr>
            <w:ins w:id="1736" w:author="Mateus Berardo de Souza Terra" w:date="2016-02-08T22:11:00Z">
              <w:r w:rsidRPr="0068627D">
                <w:rPr>
                  <w:sz w:val="16"/>
                  <w:szCs w:val="16"/>
                </w:rPr>
                <w:t>DEL</w:t>
              </w:r>
            </w:ins>
          </w:p>
        </w:tc>
      </w:tr>
    </w:tbl>
    <w:p w14:paraId="6614E5A4" w14:textId="77777777" w:rsidR="006868CB" w:rsidRPr="00935953" w:rsidRDefault="006868CB" w:rsidP="006868CB">
      <w:pPr>
        <w:pStyle w:val="NormalWeb"/>
        <w:shd w:val="clear" w:color="auto" w:fill="FFFFFF"/>
        <w:spacing w:before="0" w:beforeAutospacing="0" w:after="160" w:afterAutospacing="0"/>
        <w:jc w:val="both"/>
        <w:rPr>
          <w:szCs w:val="32"/>
        </w:rPr>
      </w:pPr>
    </w:p>
    <w:p w14:paraId="0CC0C839" w14:textId="77777777" w:rsidR="00126321" w:rsidRPr="00935953" w:rsidRDefault="00126321" w:rsidP="006868CB">
      <w:pPr>
        <w:pStyle w:val="NormalWeb"/>
        <w:shd w:val="clear" w:color="auto" w:fill="FFFFFF"/>
        <w:spacing w:before="0" w:beforeAutospacing="0" w:after="160" w:afterAutospacing="0"/>
        <w:jc w:val="both"/>
        <w:rPr>
          <w:szCs w:val="32"/>
        </w:rPr>
      </w:pPr>
    </w:p>
    <w:p w14:paraId="690F5E2E" w14:textId="21B2127D" w:rsidR="0068627D" w:rsidRDefault="0086763C" w:rsidP="00400643">
      <w:pPr>
        <w:pStyle w:val="NormalWeb"/>
        <w:numPr>
          <w:ilvl w:val="2"/>
          <w:numId w:val="125"/>
        </w:numPr>
        <w:shd w:val="clear" w:color="auto" w:fill="FFFFFF"/>
        <w:spacing w:before="0" w:beforeAutospacing="0" w:after="160" w:afterAutospacing="0"/>
        <w:jc w:val="both"/>
        <w:rPr>
          <w:b/>
          <w:sz w:val="32"/>
          <w:szCs w:val="32"/>
        </w:rPr>
      </w:pPr>
      <w:proofErr w:type="spellStart"/>
      <w:r w:rsidRPr="0068627D">
        <w:rPr>
          <w:b/>
          <w:sz w:val="32"/>
          <w:szCs w:val="32"/>
        </w:rPr>
        <w:t>Leds</w:t>
      </w:r>
      <w:proofErr w:type="spellEnd"/>
      <w:r w:rsidRPr="0068627D">
        <w:rPr>
          <w:b/>
          <w:sz w:val="32"/>
          <w:szCs w:val="32"/>
        </w:rPr>
        <w:t>:</w:t>
      </w:r>
    </w:p>
    <w:p w14:paraId="5906632D" w14:textId="77777777" w:rsidR="00E41325" w:rsidRPr="00935953" w:rsidRDefault="00E41325" w:rsidP="00E41325">
      <w:pPr>
        <w:pStyle w:val="NormalWeb"/>
        <w:shd w:val="clear" w:color="auto" w:fill="FFFFFF"/>
        <w:spacing w:before="0" w:beforeAutospacing="0" w:after="160" w:afterAutospacing="0"/>
        <w:ind w:left="3690"/>
        <w:jc w:val="both"/>
        <w:rPr>
          <w:szCs w:val="32"/>
        </w:rPr>
      </w:pPr>
    </w:p>
    <w:p w14:paraId="7B499F0F" w14:textId="197A40F0" w:rsidR="006868CB" w:rsidRDefault="006868CB" w:rsidP="00126321">
      <w:pPr>
        <w:pStyle w:val="NormalWeb"/>
        <w:shd w:val="clear" w:color="auto" w:fill="FFFFFF"/>
        <w:spacing w:before="0" w:beforeAutospacing="0" w:after="160" w:afterAutospacing="0"/>
        <w:ind w:firstLine="720"/>
        <w:jc w:val="both"/>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p w14:paraId="716A8B60" w14:textId="77777777" w:rsidR="00935953" w:rsidRDefault="00935953" w:rsidP="00126321">
      <w:pPr>
        <w:pStyle w:val="NormalWeb"/>
        <w:shd w:val="clear" w:color="auto" w:fill="FFFFFF"/>
        <w:spacing w:before="0" w:beforeAutospacing="0" w:after="160" w:afterAutospacing="0"/>
        <w:ind w:firstLine="720"/>
        <w:jc w:val="both"/>
      </w:pP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14:paraId="169B386E" w14:textId="77777777" w:rsidTr="00E41325">
        <w:tc>
          <w:tcPr>
            <w:tcW w:w="1705" w:type="dxa"/>
          </w:tcPr>
          <w:p w14:paraId="26A1A79E" w14:textId="5567E603" w:rsidR="0010474F" w:rsidRDefault="0010474F" w:rsidP="00E41325">
            <w:pPr>
              <w:pStyle w:val="NormalWeb"/>
              <w:spacing w:before="0" w:beforeAutospacing="0" w:after="30" w:afterAutospacing="0"/>
              <w:jc w:val="both"/>
            </w:pPr>
            <w:r w:rsidRPr="0068627D">
              <w:t>LED</w:t>
            </w:r>
          </w:p>
        </w:tc>
        <w:tc>
          <w:tcPr>
            <w:tcW w:w="1350" w:type="dxa"/>
          </w:tcPr>
          <w:p w14:paraId="22A81C83" w14:textId="0DEFDF6E" w:rsidR="0010474F" w:rsidRDefault="0010474F" w:rsidP="00E41325">
            <w:pPr>
              <w:pStyle w:val="NormalWeb"/>
              <w:spacing w:before="0" w:beforeAutospacing="0" w:after="30" w:afterAutospacing="0"/>
              <w:jc w:val="both"/>
            </w:pPr>
            <w:r w:rsidRPr="0068627D">
              <w:t>Tensão (V)</w:t>
            </w:r>
          </w:p>
        </w:tc>
        <w:tc>
          <w:tcPr>
            <w:tcW w:w="1710" w:type="dxa"/>
          </w:tcPr>
          <w:p w14:paraId="265A8557" w14:textId="465B2660"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c>
          <w:tcPr>
            <w:tcW w:w="1530" w:type="dxa"/>
          </w:tcPr>
          <w:p w14:paraId="79BA1379" w14:textId="3451A54C" w:rsidR="0010474F" w:rsidRDefault="0010474F" w:rsidP="00E41325">
            <w:pPr>
              <w:pStyle w:val="NormalWeb"/>
              <w:spacing w:before="0" w:beforeAutospacing="0" w:after="30" w:afterAutospacing="0"/>
              <w:jc w:val="both"/>
            </w:pPr>
            <w:r w:rsidRPr="0068627D">
              <w:t>LED</w:t>
            </w:r>
          </w:p>
        </w:tc>
        <w:tc>
          <w:tcPr>
            <w:tcW w:w="1350" w:type="dxa"/>
          </w:tcPr>
          <w:p w14:paraId="728A03FD" w14:textId="3B3F277B" w:rsidR="0010474F" w:rsidRDefault="0010474F" w:rsidP="00E41325">
            <w:pPr>
              <w:pStyle w:val="NormalWeb"/>
              <w:spacing w:before="0" w:beforeAutospacing="0" w:after="30" w:afterAutospacing="0"/>
              <w:jc w:val="both"/>
            </w:pPr>
            <w:r w:rsidRPr="0068627D">
              <w:t>Tensão (V)</w:t>
            </w:r>
          </w:p>
        </w:tc>
        <w:tc>
          <w:tcPr>
            <w:tcW w:w="1705" w:type="dxa"/>
          </w:tcPr>
          <w:p w14:paraId="33C7E4A4" w14:textId="00DA6F7B"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r>
      <w:tr w:rsidR="00E41325" w14:paraId="3549EB4E" w14:textId="77777777" w:rsidTr="00E41325">
        <w:tc>
          <w:tcPr>
            <w:tcW w:w="1705" w:type="dxa"/>
          </w:tcPr>
          <w:p w14:paraId="5BD08710" w14:textId="5CF72D16"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940 </w:t>
            </w:r>
            <w:proofErr w:type="spellStart"/>
            <w:r w:rsidRPr="00E41325">
              <w:rPr>
                <w:sz w:val="22"/>
                <w:szCs w:val="22"/>
              </w:rPr>
              <w:t>nm</w:t>
            </w:r>
            <w:proofErr w:type="spellEnd"/>
          </w:p>
        </w:tc>
        <w:tc>
          <w:tcPr>
            <w:tcW w:w="1350" w:type="dxa"/>
          </w:tcPr>
          <w:p w14:paraId="69DA4601" w14:textId="118999A9" w:rsidR="00E41325" w:rsidRPr="00E41325" w:rsidRDefault="00E41325" w:rsidP="00E41325">
            <w:pPr>
              <w:pStyle w:val="NormalWeb"/>
              <w:spacing w:before="0" w:beforeAutospacing="0" w:after="30" w:afterAutospacing="0"/>
              <w:jc w:val="both"/>
              <w:rPr>
                <w:sz w:val="22"/>
                <w:szCs w:val="22"/>
              </w:rPr>
            </w:pPr>
            <w:r w:rsidRPr="00E41325">
              <w:rPr>
                <w:sz w:val="22"/>
                <w:szCs w:val="22"/>
              </w:rPr>
              <w:t>1,5</w:t>
            </w:r>
          </w:p>
        </w:tc>
        <w:tc>
          <w:tcPr>
            <w:tcW w:w="1710" w:type="dxa"/>
          </w:tcPr>
          <w:p w14:paraId="75BC825B" w14:textId="66D894C0"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5BE1CFC6" w14:textId="008067C8"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Vermelho </w:t>
            </w:r>
            <w:proofErr w:type="spellStart"/>
            <w:r w:rsidRPr="00E41325">
              <w:rPr>
                <w:sz w:val="22"/>
                <w:szCs w:val="22"/>
              </w:rPr>
              <w:t>super</w:t>
            </w:r>
            <w:proofErr w:type="spellEnd"/>
            <w:r w:rsidRPr="00E41325">
              <w:rPr>
                <w:sz w:val="22"/>
                <w:szCs w:val="22"/>
              </w:rPr>
              <w:t xml:space="preserve"> brilhante</w:t>
            </w:r>
          </w:p>
        </w:tc>
        <w:tc>
          <w:tcPr>
            <w:tcW w:w="1350" w:type="dxa"/>
          </w:tcPr>
          <w:p w14:paraId="00ECBC5F" w14:textId="591A15B5" w:rsidR="00E41325" w:rsidRPr="00E41325" w:rsidRDefault="00E41325" w:rsidP="00E41325">
            <w:pPr>
              <w:pStyle w:val="NormalWeb"/>
              <w:spacing w:before="0" w:beforeAutospacing="0" w:after="30" w:afterAutospacing="0"/>
              <w:jc w:val="both"/>
              <w:rPr>
                <w:sz w:val="22"/>
                <w:szCs w:val="22"/>
              </w:rPr>
            </w:pPr>
            <w:r w:rsidRPr="00E41325">
              <w:rPr>
                <w:sz w:val="22"/>
                <w:szCs w:val="22"/>
              </w:rPr>
              <w:t>1.85</w:t>
            </w:r>
          </w:p>
        </w:tc>
        <w:tc>
          <w:tcPr>
            <w:tcW w:w="1705" w:type="dxa"/>
          </w:tcPr>
          <w:p w14:paraId="15032909" w14:textId="58BFA77B"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r w:rsidR="00E41325" w14:paraId="20B95674" w14:textId="77777777" w:rsidTr="00E41325">
        <w:tc>
          <w:tcPr>
            <w:tcW w:w="1705" w:type="dxa"/>
          </w:tcPr>
          <w:p w14:paraId="6FD4D4AE" w14:textId="1DCF77F9"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normal</w:t>
            </w:r>
          </w:p>
        </w:tc>
        <w:tc>
          <w:tcPr>
            <w:tcW w:w="1350" w:type="dxa"/>
          </w:tcPr>
          <w:p w14:paraId="52F00864" w14:textId="3B3A465A"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D7EB938" w14:textId="45A9BBB1"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c>
          <w:tcPr>
            <w:tcW w:w="1530" w:type="dxa"/>
          </w:tcPr>
          <w:p w14:paraId="619491D4" w14:textId="4B89001C" w:rsidR="00E41325" w:rsidRPr="00E41325" w:rsidRDefault="00E41325" w:rsidP="00E41325">
            <w:pPr>
              <w:pStyle w:val="NormalWeb"/>
              <w:spacing w:before="0" w:beforeAutospacing="0" w:after="30" w:afterAutospacing="0"/>
              <w:jc w:val="both"/>
              <w:rPr>
                <w:sz w:val="22"/>
                <w:szCs w:val="22"/>
              </w:rPr>
            </w:pPr>
            <w:r w:rsidRPr="00E41325">
              <w:rPr>
                <w:sz w:val="22"/>
                <w:szCs w:val="22"/>
              </w:rPr>
              <w:t>Amarelo normal</w:t>
            </w:r>
          </w:p>
        </w:tc>
        <w:tc>
          <w:tcPr>
            <w:tcW w:w="1350" w:type="dxa"/>
          </w:tcPr>
          <w:p w14:paraId="1BAB4EDB" w14:textId="61D6179F"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15FCDD0F" w14:textId="6D552CB7"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727D98C6" w14:textId="77777777" w:rsidTr="00E41325">
        <w:tc>
          <w:tcPr>
            <w:tcW w:w="1705" w:type="dxa"/>
          </w:tcPr>
          <w:p w14:paraId="10C9DEB9" w14:textId="575ADB11"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880 </w:t>
            </w:r>
            <w:proofErr w:type="spellStart"/>
            <w:r w:rsidRPr="00E41325">
              <w:rPr>
                <w:sz w:val="22"/>
                <w:szCs w:val="22"/>
              </w:rPr>
              <w:t>nm</w:t>
            </w:r>
            <w:proofErr w:type="spellEnd"/>
          </w:p>
        </w:tc>
        <w:tc>
          <w:tcPr>
            <w:tcW w:w="1350" w:type="dxa"/>
          </w:tcPr>
          <w:p w14:paraId="2B720A98" w14:textId="5392EDD2"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10D2336" w14:textId="46BA788A"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000CBF17" w14:textId="77A14F47" w:rsidR="00E41325" w:rsidRPr="00E41325" w:rsidRDefault="00E41325" w:rsidP="00E41325">
            <w:pPr>
              <w:pStyle w:val="NormalWeb"/>
              <w:spacing w:before="0" w:beforeAutospacing="0" w:after="30" w:afterAutospacing="0"/>
              <w:jc w:val="both"/>
              <w:rPr>
                <w:sz w:val="22"/>
                <w:szCs w:val="22"/>
              </w:rPr>
            </w:pPr>
            <w:r w:rsidRPr="00E41325">
              <w:rPr>
                <w:sz w:val="22"/>
                <w:szCs w:val="22"/>
              </w:rPr>
              <w:t>Laranja normal</w:t>
            </w:r>
          </w:p>
        </w:tc>
        <w:tc>
          <w:tcPr>
            <w:tcW w:w="1350" w:type="dxa"/>
          </w:tcPr>
          <w:p w14:paraId="040B7B20" w14:textId="026B5F17"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477F1CB8" w14:textId="6C2BB86A"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0A0323B2" w14:textId="77777777" w:rsidTr="00E41325">
        <w:trPr>
          <w:trHeight w:val="215"/>
        </w:trPr>
        <w:tc>
          <w:tcPr>
            <w:tcW w:w="1705" w:type="dxa"/>
          </w:tcPr>
          <w:p w14:paraId="51E3C111" w14:textId="5938E650" w:rsidR="00E41325" w:rsidRPr="00E41325" w:rsidRDefault="00E41325" w:rsidP="00E41325">
            <w:pPr>
              <w:pStyle w:val="NormalWeb"/>
              <w:spacing w:before="0" w:beforeAutospacing="0" w:after="30" w:afterAutospacing="0"/>
              <w:jc w:val="both"/>
              <w:rPr>
                <w:sz w:val="22"/>
                <w:szCs w:val="22"/>
              </w:rPr>
            </w:pPr>
            <w:r w:rsidRPr="00E41325">
              <w:rPr>
                <w:sz w:val="22"/>
                <w:szCs w:val="22"/>
              </w:rPr>
              <w:t>Azul brilhante</w:t>
            </w:r>
          </w:p>
        </w:tc>
        <w:tc>
          <w:tcPr>
            <w:tcW w:w="1350" w:type="dxa"/>
          </w:tcPr>
          <w:p w14:paraId="29728FE7" w14:textId="76E8644D" w:rsidR="00E41325" w:rsidRPr="00E41325" w:rsidRDefault="00E41325" w:rsidP="00E41325">
            <w:pPr>
              <w:pStyle w:val="NormalWeb"/>
              <w:spacing w:before="0" w:beforeAutospacing="0" w:after="30" w:afterAutospacing="0"/>
              <w:jc w:val="both"/>
              <w:rPr>
                <w:sz w:val="22"/>
                <w:szCs w:val="22"/>
              </w:rPr>
            </w:pPr>
            <w:r w:rsidRPr="00E41325">
              <w:rPr>
                <w:sz w:val="22"/>
                <w:szCs w:val="22"/>
              </w:rPr>
              <w:t>3,6</w:t>
            </w:r>
          </w:p>
        </w:tc>
        <w:tc>
          <w:tcPr>
            <w:tcW w:w="1710" w:type="dxa"/>
          </w:tcPr>
          <w:p w14:paraId="2B076BE2" w14:textId="4C5CC4A0"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c>
          <w:tcPr>
            <w:tcW w:w="1530" w:type="dxa"/>
          </w:tcPr>
          <w:p w14:paraId="56C28435" w14:textId="357D0E13" w:rsidR="00E41325" w:rsidRPr="00E41325" w:rsidRDefault="00E41325" w:rsidP="00E41325">
            <w:pPr>
              <w:pStyle w:val="NormalWeb"/>
              <w:spacing w:before="0" w:beforeAutospacing="0" w:after="30" w:afterAutospacing="0"/>
              <w:jc w:val="both"/>
              <w:rPr>
                <w:sz w:val="22"/>
                <w:szCs w:val="22"/>
              </w:rPr>
            </w:pPr>
            <w:r w:rsidRPr="00E41325">
              <w:rPr>
                <w:sz w:val="22"/>
                <w:szCs w:val="22"/>
              </w:rPr>
              <w:t>Verde normal</w:t>
            </w:r>
          </w:p>
        </w:tc>
        <w:tc>
          <w:tcPr>
            <w:tcW w:w="1350" w:type="dxa"/>
          </w:tcPr>
          <w:p w14:paraId="7F56CD8D" w14:textId="1991C167" w:rsidR="00E41325" w:rsidRPr="00E41325" w:rsidRDefault="00E41325" w:rsidP="00E41325">
            <w:pPr>
              <w:pStyle w:val="NormalWeb"/>
              <w:spacing w:before="0" w:beforeAutospacing="0" w:after="30" w:afterAutospacing="0"/>
              <w:jc w:val="both"/>
              <w:rPr>
                <w:sz w:val="22"/>
                <w:szCs w:val="22"/>
              </w:rPr>
            </w:pPr>
            <w:r w:rsidRPr="00E41325">
              <w:rPr>
                <w:sz w:val="22"/>
                <w:szCs w:val="22"/>
              </w:rPr>
              <w:t>2,2</w:t>
            </w:r>
          </w:p>
        </w:tc>
        <w:tc>
          <w:tcPr>
            <w:tcW w:w="1705" w:type="dxa"/>
          </w:tcPr>
          <w:p w14:paraId="4018946E" w14:textId="07B53F5F"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bl>
    <w:p w14:paraId="7E284B90" w14:textId="77777777" w:rsidR="00C4601A" w:rsidRPr="00935953" w:rsidRDefault="00C4601A" w:rsidP="00C4601A">
      <w:pPr>
        <w:jc w:val="both"/>
        <w:rPr>
          <w:rFonts w:ascii="Times New Roman" w:hAnsi="Times New Roman" w:cs="Times New Roman"/>
          <w:sz w:val="24"/>
          <w:szCs w:val="32"/>
        </w:rPr>
      </w:pPr>
    </w:p>
    <w:p w14:paraId="5ACDF1CC" w14:textId="77777777" w:rsidR="00126321" w:rsidRPr="00935953" w:rsidRDefault="00126321" w:rsidP="00C4601A">
      <w:pPr>
        <w:jc w:val="both"/>
        <w:rPr>
          <w:rFonts w:ascii="Times New Roman" w:hAnsi="Times New Roman" w:cs="Times New Roman"/>
          <w:sz w:val="24"/>
          <w:szCs w:val="32"/>
        </w:rPr>
      </w:pPr>
    </w:p>
    <w:p w14:paraId="4AF20A85" w14:textId="658815B6" w:rsidR="00C4601A" w:rsidRDefault="00C4601A" w:rsidP="002E7C9A">
      <w:pPr>
        <w:pStyle w:val="PargrafodaLista"/>
        <w:numPr>
          <w:ilvl w:val="1"/>
          <w:numId w:val="125"/>
        </w:numPr>
        <w:spacing w:after="30"/>
        <w:jc w:val="both"/>
        <w:rPr>
          <w:rFonts w:ascii="Times New Roman" w:hAnsi="Times New Roman" w:cs="Times New Roman"/>
          <w:b/>
          <w:sz w:val="32"/>
          <w:szCs w:val="32"/>
        </w:rPr>
      </w:pPr>
      <w:r w:rsidRPr="00C4601A">
        <w:rPr>
          <w:rFonts w:ascii="Times New Roman" w:hAnsi="Times New Roman" w:cs="Times New Roman"/>
          <w:b/>
          <w:sz w:val="32"/>
          <w:szCs w:val="32"/>
        </w:rPr>
        <w:t>Habilidades especia</w:t>
      </w:r>
      <w:r>
        <w:rPr>
          <w:rFonts w:ascii="Times New Roman" w:hAnsi="Times New Roman" w:cs="Times New Roman"/>
          <w:b/>
          <w:sz w:val="32"/>
          <w:szCs w:val="32"/>
        </w:rPr>
        <w:t>is</w:t>
      </w:r>
    </w:p>
    <w:p w14:paraId="67CDE870" w14:textId="77777777" w:rsidR="00C4601A" w:rsidRPr="00935953" w:rsidRDefault="00C4601A" w:rsidP="00C4601A">
      <w:pPr>
        <w:pStyle w:val="PargrafodaLista"/>
        <w:spacing w:after="30"/>
        <w:ind w:left="1410"/>
        <w:jc w:val="both"/>
        <w:rPr>
          <w:rFonts w:ascii="Times New Roman" w:hAnsi="Times New Roman" w:cs="Times New Roman"/>
          <w:sz w:val="24"/>
          <w:szCs w:val="28"/>
        </w:rPr>
      </w:pPr>
    </w:p>
    <w:p w14:paraId="75D3EC28" w14:textId="3C5DC109" w:rsidR="00C4601A" w:rsidRDefault="00C4601A" w:rsidP="002E7C9A">
      <w:pPr>
        <w:pStyle w:val="PargrafodaLista"/>
        <w:numPr>
          <w:ilvl w:val="2"/>
          <w:numId w:val="125"/>
        </w:numPr>
        <w:spacing w:after="30"/>
        <w:jc w:val="both"/>
        <w:rPr>
          <w:rFonts w:ascii="Times New Roman" w:hAnsi="Times New Roman" w:cs="Times New Roman"/>
          <w:b/>
          <w:sz w:val="28"/>
          <w:szCs w:val="28"/>
        </w:rPr>
      </w:pPr>
      <w:r w:rsidRPr="00C4601A">
        <w:rPr>
          <w:rFonts w:ascii="Times New Roman" w:hAnsi="Times New Roman" w:cs="Times New Roman"/>
          <w:b/>
          <w:sz w:val="28"/>
          <w:szCs w:val="28"/>
        </w:rPr>
        <w:t>Placas de circuito impress</w:t>
      </w:r>
      <w:r>
        <w:rPr>
          <w:rFonts w:ascii="Times New Roman" w:hAnsi="Times New Roman" w:cs="Times New Roman"/>
          <w:b/>
          <w:sz w:val="28"/>
          <w:szCs w:val="28"/>
        </w:rPr>
        <w:t>o</w:t>
      </w:r>
    </w:p>
    <w:p w14:paraId="08FB8CFC" w14:textId="77777777" w:rsidR="00400643" w:rsidRPr="00400643" w:rsidRDefault="00400643" w:rsidP="00400643">
      <w:pPr>
        <w:spacing w:after="30"/>
        <w:jc w:val="both"/>
        <w:rPr>
          <w:rFonts w:ascii="Times New Roman" w:hAnsi="Times New Roman" w:cs="Times New Roman"/>
          <w:sz w:val="24"/>
          <w:szCs w:val="24"/>
        </w:rPr>
      </w:pPr>
    </w:p>
    <w:p w14:paraId="428A7DA3" w14:textId="77777777" w:rsidR="00C4601A" w:rsidRDefault="00C4601A" w:rsidP="00C4601A">
      <w:pPr>
        <w:spacing w:after="30"/>
        <w:ind w:firstLine="720"/>
        <w:jc w:val="both"/>
        <w:rPr>
          <w:rFonts w:ascii="Times New Roman" w:hAnsi="Times New Roman" w:cs="Times New Roman"/>
          <w:sz w:val="24"/>
          <w:szCs w:val="24"/>
        </w:rPr>
      </w:pPr>
      <w:r w:rsidRPr="009159C9">
        <w:rPr>
          <w:rFonts w:ascii="Times New Roman" w:hAnsi="Times New Roman" w:cs="Times New Roman"/>
          <w:sz w:val="24"/>
          <w:szCs w:val="24"/>
        </w:rPr>
        <w:lastRenderedPageBreak/>
        <w:t>Neste cap</w:t>
      </w:r>
      <w:r>
        <w:rPr>
          <w:rFonts w:ascii="Times New Roman" w:hAnsi="Times New Roman" w:cs="Times New Roman"/>
          <w:sz w:val="24"/>
          <w:szCs w:val="24"/>
        </w:rPr>
        <w:t xml:space="preserve">ítulo, ensinaremos como confeccionar placas de circuito impresso. Se você não sabe o que são </w:t>
      </w:r>
      <w:proofErr w:type="spellStart"/>
      <w:r>
        <w:rPr>
          <w:rFonts w:ascii="Times New Roman" w:hAnsi="Times New Roman" w:cs="Times New Roman"/>
          <w:sz w:val="24"/>
          <w:szCs w:val="24"/>
        </w:rPr>
        <w:t>PCI’s</w:t>
      </w:r>
      <w:proofErr w:type="spellEnd"/>
      <w:r>
        <w:rPr>
          <w:rFonts w:ascii="Times New Roman" w:hAnsi="Times New Roman" w:cs="Times New Roman"/>
          <w:sz w:val="24"/>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Pr="00400643" w:rsidRDefault="00C4601A" w:rsidP="00400643">
      <w:pPr>
        <w:pStyle w:val="PargrafodaLista"/>
        <w:spacing w:after="30"/>
        <w:ind w:left="0"/>
        <w:jc w:val="both"/>
        <w:rPr>
          <w:rFonts w:ascii="Times New Roman" w:hAnsi="Times New Roman" w:cs="Times New Roman"/>
          <w:sz w:val="24"/>
          <w:szCs w:val="24"/>
        </w:rPr>
      </w:pPr>
    </w:p>
    <w:p w14:paraId="34CEFF79" w14:textId="32F0CEBF" w:rsidR="00CB6EC1"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19"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F9BB2BF" w:rsidR="00C4601A" w:rsidRPr="00400643" w:rsidRDefault="00C4601A" w:rsidP="00400643">
      <w:pPr>
        <w:pStyle w:val="PargrafodaLista"/>
        <w:spacing w:after="30"/>
        <w:ind w:left="0"/>
        <w:jc w:val="both"/>
        <w:rPr>
          <w:rFonts w:ascii="Times New Roman" w:hAnsi="Times New Roman" w:cs="Times New Roman"/>
          <w:sz w:val="24"/>
          <w:szCs w:val="24"/>
        </w:rPr>
      </w:pPr>
    </w:p>
    <w:p w14:paraId="403CF9DA" w14:textId="0623788C"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O processo de confecção começa com o desenvolvimento do esquemático das ligações e o teste do circuito em uma </w:t>
      </w:r>
      <w:proofErr w:type="spellStart"/>
      <w:r>
        <w:rPr>
          <w:rFonts w:ascii="Times New Roman" w:hAnsi="Times New Roman" w:cs="Times New Roman"/>
          <w:sz w:val="24"/>
          <w:szCs w:val="24"/>
        </w:rPr>
        <w:t>protoboard</w:t>
      </w:r>
      <w:proofErr w:type="spellEnd"/>
      <w:r>
        <w:rPr>
          <w:rFonts w:ascii="Times New Roman" w:hAnsi="Times New Roman" w:cs="Times New Roman"/>
          <w:sz w:val="24"/>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da CAD Soft, por possuir uma versão grátis e por ser um dos melhores disponíveis. Outro programa bom, </w:t>
      </w:r>
      <w:proofErr w:type="gramStart"/>
      <w:r>
        <w:rPr>
          <w:rFonts w:ascii="Times New Roman" w:hAnsi="Times New Roman" w:cs="Times New Roman"/>
          <w:sz w:val="24"/>
          <w:szCs w:val="24"/>
        </w:rPr>
        <w:t>porém</w:t>
      </w:r>
      <w:proofErr w:type="gramEnd"/>
      <w:r>
        <w:rPr>
          <w:rFonts w:ascii="Times New Roman" w:hAnsi="Times New Roman" w:cs="Times New Roman"/>
          <w:sz w:val="24"/>
          <w:szCs w:val="24"/>
        </w:rPr>
        <w:t xml:space="preserve"> pago, é o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Para instalar 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xml:space="preserve"> acesse: </w:t>
      </w:r>
      <w:hyperlink r:id="rId120" w:history="1">
        <w:r w:rsidRPr="00A76CF0">
          <w:rPr>
            <w:rStyle w:val="Hyperlink"/>
            <w:rFonts w:ascii="Times New Roman" w:hAnsi="Times New Roman" w:cs="Times New Roman"/>
            <w:i/>
            <w:sz w:val="24"/>
            <w:szCs w:val="24"/>
          </w:rPr>
          <w:t>http://www.cadsoftusa.com/download-eagle/freeware/</w:t>
        </w:r>
      </w:hyperlink>
      <w:r w:rsidRPr="00A76CF0">
        <w:rPr>
          <w:rFonts w:ascii="Times New Roman" w:hAnsi="Times New Roman" w:cs="Times New Roman"/>
          <w:i/>
          <w:sz w:val="24"/>
          <w:szCs w:val="24"/>
        </w:rPr>
        <w:t>.</w:t>
      </w:r>
    </w:p>
    <w:p w14:paraId="7E4A0319"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instalar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são exatamente as dos componentes. Abaixo mostramos como utilizar a folha de revista, já que a maior parte das impressoras não consegue imprimir na folha sozinha, por ser muito fina e pequena.</w:t>
      </w:r>
    </w:p>
    <w:p w14:paraId="19D43554" w14:textId="794A1927" w:rsidR="00C4601A" w:rsidRPr="00400643" w:rsidRDefault="00C4601A" w:rsidP="00400643">
      <w:pPr>
        <w:pStyle w:val="PargrafodaLista"/>
        <w:spacing w:after="30"/>
        <w:ind w:left="0"/>
        <w:jc w:val="both"/>
        <w:rPr>
          <w:rFonts w:ascii="Times New Roman" w:hAnsi="Times New Roman" w:cs="Times New Roman"/>
          <w:sz w:val="24"/>
          <w:szCs w:val="24"/>
        </w:rPr>
      </w:pPr>
    </w:p>
    <w:p w14:paraId="35275F38" w14:textId="42D72025" w:rsidR="00C4601A" w:rsidRDefault="00964DF1" w:rsidP="00964DF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Pr="00935953" w:rsidRDefault="00964DF1" w:rsidP="00C4601A">
      <w:pPr>
        <w:spacing w:after="30"/>
        <w:jc w:val="both"/>
        <w:rPr>
          <w:rFonts w:ascii="Times New Roman" w:hAnsi="Times New Roman" w:cs="Times New Roman"/>
          <w:sz w:val="24"/>
          <w:szCs w:val="24"/>
        </w:rPr>
      </w:pPr>
    </w:p>
    <w:p w14:paraId="74818FC8" w14:textId="77777777" w:rsidR="00C4601A" w:rsidRDefault="00C4601A" w:rsidP="00126321">
      <w:pPr>
        <w:spacing w:after="30"/>
        <w:ind w:firstLine="720"/>
        <w:jc w:val="both"/>
        <w:rPr>
          <w:rFonts w:ascii="Times New Roman" w:hAnsi="Times New Roman" w:cs="Times New Roman"/>
          <w:sz w:val="24"/>
          <w:szCs w:val="24"/>
        </w:rPr>
      </w:pPr>
      <w:r w:rsidRPr="00A76CF0">
        <w:rPr>
          <w:rFonts w:ascii="Times New Roman" w:hAnsi="Times New Roman" w:cs="Times New Roman"/>
          <w:b/>
          <w:sz w:val="24"/>
          <w:szCs w:val="24"/>
        </w:rPr>
        <w:t>Dica:</w:t>
      </w:r>
      <w:r>
        <w:rPr>
          <w:rFonts w:ascii="Times New Roman" w:hAnsi="Times New Roman" w:cs="Times New Roman"/>
          <w:sz w:val="24"/>
          <w:szCs w:val="24"/>
        </w:rPr>
        <w:t xml:space="preserve"> imprima no papel que você vai usar de suporte o desenho para conseguir alinhar o papel de revista</w:t>
      </w:r>
    </w:p>
    <w:p w14:paraId="2975EE42"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Conferidas todas as trilhas, dissolva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de ferro (que pode ser encontrado em lojas de eletrônica em geral) em água de acordo com as instruções do produto e mergulhe sua placa na solução.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2" w:history="1">
        <w:r w:rsidRPr="00452674">
          <w:rPr>
            <w:rStyle w:val="Hyperlink"/>
            <w:rFonts w:ascii="Times New Roman" w:hAnsi="Times New Roman" w:cs="Times New Roman"/>
            <w:i/>
            <w:sz w:val="24"/>
            <w:szCs w:val="24"/>
          </w:rPr>
          <w:t>http://instructables.com</w:t>
        </w:r>
      </w:hyperlink>
      <w:r>
        <w:rPr>
          <w:rFonts w:ascii="Times New Roman" w:hAnsi="Times New Roman" w:cs="Times New Roman"/>
          <w:sz w:val="24"/>
          <w:szCs w:val="24"/>
        </w:rPr>
        <w:t xml:space="preserve">. No </w:t>
      </w:r>
      <w:proofErr w:type="spellStart"/>
      <w:r>
        <w:rPr>
          <w:rFonts w:ascii="Times New Roman" w:hAnsi="Times New Roman" w:cs="Times New Roman"/>
          <w:sz w:val="24"/>
          <w:szCs w:val="24"/>
        </w:rPr>
        <w:t>Instructables</w:t>
      </w:r>
      <w:proofErr w:type="spellEnd"/>
      <w:r>
        <w:rPr>
          <w:rFonts w:ascii="Times New Roman" w:hAnsi="Times New Roman" w:cs="Times New Roman"/>
          <w:sz w:val="24"/>
          <w:szCs w:val="24"/>
        </w:rPr>
        <w:t xml:space="preserve"> você encontrará diversos tutoriais relativos a utilização de diversos softwares, inclusive do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além de técnicas e macetes para o processe de impressão das placas.</w:t>
      </w:r>
    </w:p>
    <w:p w14:paraId="4276600A" w14:textId="77777777" w:rsidR="00C4601A" w:rsidRPr="00935953" w:rsidRDefault="00C4601A" w:rsidP="00C4601A">
      <w:pPr>
        <w:spacing w:after="30"/>
        <w:jc w:val="both"/>
        <w:rPr>
          <w:rFonts w:ascii="Times New Roman" w:hAnsi="Times New Roman" w:cs="Times New Roman"/>
          <w:sz w:val="24"/>
          <w:szCs w:val="28"/>
        </w:rPr>
      </w:pPr>
    </w:p>
    <w:p w14:paraId="7EA0F2E9" w14:textId="77777777" w:rsidR="00AB7CD3" w:rsidRPr="00935953" w:rsidRDefault="00AB7CD3" w:rsidP="00C4601A">
      <w:pPr>
        <w:spacing w:after="30"/>
        <w:jc w:val="both"/>
        <w:rPr>
          <w:rFonts w:ascii="Times New Roman" w:hAnsi="Times New Roman" w:cs="Times New Roman"/>
          <w:sz w:val="24"/>
          <w:szCs w:val="28"/>
        </w:rPr>
      </w:pPr>
    </w:p>
    <w:p w14:paraId="79A19AAB" w14:textId="7F23D34A" w:rsidR="00C4601A" w:rsidRPr="00400643" w:rsidRDefault="00C4601A" w:rsidP="00400643">
      <w:pPr>
        <w:pStyle w:val="PargrafodaLista"/>
        <w:numPr>
          <w:ilvl w:val="2"/>
          <w:numId w:val="151"/>
        </w:numPr>
        <w:spacing w:after="30"/>
        <w:jc w:val="both"/>
        <w:rPr>
          <w:rFonts w:ascii="Times New Roman" w:hAnsi="Times New Roman" w:cs="Times New Roman"/>
          <w:b/>
          <w:sz w:val="28"/>
          <w:szCs w:val="28"/>
        </w:rPr>
      </w:pPr>
      <w:r w:rsidRPr="00400643">
        <w:rPr>
          <w:rFonts w:ascii="Times New Roman" w:hAnsi="Times New Roman" w:cs="Times New Roman"/>
          <w:b/>
          <w:sz w:val="28"/>
          <w:szCs w:val="28"/>
        </w:rPr>
        <w:t xml:space="preserve">Soldagem e </w:t>
      </w:r>
      <w:proofErr w:type="spellStart"/>
      <w:r w:rsidRPr="00400643">
        <w:rPr>
          <w:rFonts w:ascii="Times New Roman" w:hAnsi="Times New Roman" w:cs="Times New Roman"/>
          <w:b/>
          <w:sz w:val="28"/>
          <w:szCs w:val="28"/>
        </w:rPr>
        <w:t>Dessoldagem</w:t>
      </w:r>
      <w:proofErr w:type="spellEnd"/>
    </w:p>
    <w:p w14:paraId="5578D2DB" w14:textId="77777777" w:rsidR="00C4601A" w:rsidRPr="00935953" w:rsidRDefault="00C4601A" w:rsidP="00C4601A">
      <w:pPr>
        <w:spacing w:after="30"/>
        <w:ind w:left="720"/>
        <w:jc w:val="both"/>
        <w:rPr>
          <w:rFonts w:ascii="Times New Roman" w:hAnsi="Times New Roman" w:cs="Times New Roman"/>
          <w:sz w:val="24"/>
          <w:szCs w:val="28"/>
        </w:rPr>
      </w:pPr>
    </w:p>
    <w:p w14:paraId="47B778E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sidRPr="0065253C">
        <w:rPr>
          <w:rFonts w:ascii="Times New Roman" w:hAnsi="Times New Roman" w:cs="Times New Roman"/>
          <w:sz w:val="24"/>
          <w:szCs w:val="24"/>
        </w:rPr>
        <w:t>Soldar é uma das mais importantes habilidades na eletrônica, sendo utilizada em praticamente qualquer projeto do ramo. Neste capítulo</w:t>
      </w:r>
      <w:r>
        <w:rPr>
          <w:rFonts w:ascii="Times New Roman" w:hAnsi="Times New Roman" w:cs="Times New Roman"/>
          <w:sz w:val="24"/>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jc w:val="both"/>
        <w:rPr>
          <w:rFonts w:ascii="Times New Roman" w:hAnsi="Times New Roman" w:cs="Times New Roman"/>
          <w:sz w:val="24"/>
          <w:szCs w:val="24"/>
        </w:rPr>
      </w:pPr>
    </w:p>
    <w:p w14:paraId="464DABDB" w14:textId="77777777" w:rsidR="00F13774" w:rsidRPr="000F1E4F" w:rsidRDefault="00F13774" w:rsidP="00CB6EC1">
      <w:pPr>
        <w:spacing w:after="30"/>
        <w:ind w:firstLine="360"/>
        <w:jc w:val="center"/>
        <w:rPr>
          <w:rFonts w:ascii="Times New Roman" w:hAnsi="Times New Roman" w:cs="Times New Roman"/>
          <w:noProof/>
          <w:sz w:val="24"/>
          <w:szCs w:val="24"/>
        </w:rPr>
      </w:pPr>
    </w:p>
    <w:p w14:paraId="44151BE3" w14:textId="5DEEBC89" w:rsidR="00C4601A" w:rsidRDefault="00CB6EC1" w:rsidP="00CB6EC1">
      <w:pPr>
        <w:spacing w:after="30"/>
        <w:ind w:firstLine="36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3"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jc w:val="both"/>
        <w:rPr>
          <w:rFonts w:ascii="Times New Roman" w:hAnsi="Times New Roman" w:cs="Times New Roman"/>
          <w:sz w:val="24"/>
          <w:szCs w:val="24"/>
        </w:rPr>
      </w:pPr>
    </w:p>
    <w:p w14:paraId="6FAC7E1B"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jc w:val="both"/>
        <w:rPr>
          <w:rFonts w:ascii="Times New Roman" w:hAnsi="Times New Roman" w:cs="Times New Roman"/>
          <w:sz w:val="24"/>
          <w:szCs w:val="24"/>
        </w:rPr>
      </w:pPr>
    </w:p>
    <w:p w14:paraId="476EBA7C"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Evite utilizar seu ferro para derreter qualquer coisa que não seja estanho</w:t>
      </w:r>
    </w:p>
    <w:p w14:paraId="39C5A66F" w14:textId="77777777" w:rsidR="00C4601A" w:rsidRDefault="00C4601A" w:rsidP="00C4601A">
      <w:pPr>
        <w:spacing w:after="30"/>
        <w:jc w:val="both"/>
        <w:rPr>
          <w:rFonts w:ascii="Times New Roman" w:hAnsi="Times New Roman" w:cs="Times New Roman"/>
          <w:sz w:val="24"/>
          <w:szCs w:val="24"/>
        </w:rPr>
      </w:pPr>
    </w:p>
    <w:p w14:paraId="6E8EB7E1" w14:textId="5B512141"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14:paraId="55B76A1E" w14:textId="77777777" w:rsidR="00C4601A" w:rsidRDefault="00C4601A" w:rsidP="00C4601A">
      <w:pPr>
        <w:spacing w:after="30"/>
        <w:jc w:val="both"/>
        <w:rPr>
          <w:rFonts w:ascii="Times New Roman" w:hAnsi="Times New Roman" w:cs="Times New Roman"/>
          <w:sz w:val="24"/>
          <w:szCs w:val="24"/>
        </w:rPr>
      </w:pPr>
    </w:p>
    <w:p w14:paraId="74311E7B" w14:textId="77777777"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lastRenderedPageBreak/>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No caso de dois fios ou terminais, faça uma ligação mecânica antes de soldar</w:t>
      </w:r>
      <w:r w:rsidRPr="009A105A">
        <w:rPr>
          <w:rFonts w:ascii="Times New Roman" w:hAnsi="Times New Roman" w:cs="Times New Roman"/>
          <w:sz w:val="24"/>
          <w:szCs w:val="24"/>
        </w:rPr>
        <w:t xml:space="preserve"> (enrolar os fios, por exemplo)</w:t>
      </w:r>
      <w:r>
        <w:rPr>
          <w:rFonts w:ascii="Times New Roman" w:hAnsi="Times New Roman" w:cs="Times New Roman"/>
          <w:sz w:val="24"/>
          <w:szCs w:val="24"/>
        </w:rPr>
        <w:t>.</w:t>
      </w:r>
    </w:p>
    <w:p w14:paraId="2BC0AE9B"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O aspecto de uma boa solda é liso e brilhante.</w:t>
      </w:r>
    </w:p>
    <w:p w14:paraId="3C9FCB1A"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Para a soldagem de alguns componentes sensíveis ao calor como semicondutores (diodos,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Não utilize muita solda, somente o necessário, como diria </w:t>
      </w:r>
      <w:proofErr w:type="spellStart"/>
      <w:r>
        <w:rPr>
          <w:rFonts w:ascii="Times New Roman" w:hAnsi="Times New Roman" w:cs="Times New Roman"/>
          <w:sz w:val="24"/>
          <w:szCs w:val="24"/>
        </w:rPr>
        <w:t>Mogli</w:t>
      </w:r>
      <w:proofErr w:type="spellEnd"/>
      <w:r>
        <w:rPr>
          <w:rFonts w:ascii="Times New Roman" w:hAnsi="Times New Roman" w:cs="Times New Roman"/>
          <w:sz w:val="24"/>
          <w:szCs w:val="24"/>
        </w:rPr>
        <w:t>, o menino lobo.</w:t>
      </w:r>
    </w:p>
    <w:p w14:paraId="3926B83F" w14:textId="77777777" w:rsidR="00C4601A" w:rsidRDefault="00C4601A" w:rsidP="00C4601A">
      <w:pPr>
        <w:spacing w:after="30"/>
        <w:jc w:val="both"/>
        <w:rPr>
          <w:rFonts w:ascii="Times New Roman" w:hAnsi="Times New Roman" w:cs="Times New Roman"/>
          <w:sz w:val="24"/>
          <w:szCs w:val="24"/>
        </w:rPr>
      </w:pPr>
    </w:p>
    <w:p w14:paraId="276690F0" w14:textId="1F71C5AF" w:rsidR="00E41325"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7711FC13" w14:textId="77777777" w:rsidR="00F13774" w:rsidRDefault="00F13774" w:rsidP="00C4601A">
      <w:pPr>
        <w:spacing w:after="30"/>
        <w:jc w:val="both"/>
        <w:rPr>
          <w:rFonts w:ascii="Times New Roman" w:hAnsi="Times New Roman" w:cs="Times New Roman"/>
          <w:sz w:val="24"/>
          <w:szCs w:val="24"/>
        </w:rPr>
      </w:pPr>
    </w:p>
    <w:p w14:paraId="283CB869" w14:textId="777E08F3" w:rsidR="00E41325" w:rsidRDefault="00F866DF" w:rsidP="00734E2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3D6484F" w14:textId="77777777" w:rsidR="00AB7CD3" w:rsidRDefault="00AB7CD3" w:rsidP="00734E21">
      <w:pPr>
        <w:spacing w:after="30"/>
        <w:jc w:val="center"/>
        <w:rPr>
          <w:rFonts w:ascii="Times New Roman" w:hAnsi="Times New Roman" w:cs="Times New Roman"/>
          <w:sz w:val="24"/>
          <w:szCs w:val="24"/>
        </w:rPr>
      </w:pPr>
    </w:p>
    <w:p w14:paraId="29C1F6B4" w14:textId="77777777" w:rsidR="00126321" w:rsidRPr="00F866DF" w:rsidRDefault="00126321" w:rsidP="00734E21">
      <w:pPr>
        <w:spacing w:after="30"/>
        <w:jc w:val="center"/>
        <w:rPr>
          <w:rFonts w:ascii="Times New Roman" w:hAnsi="Times New Roman" w:cs="Times New Roman"/>
          <w:sz w:val="24"/>
          <w:szCs w:val="24"/>
        </w:rPr>
      </w:pPr>
    </w:p>
    <w:p w14:paraId="209403FD" w14:textId="2C991361" w:rsidR="00C4601A" w:rsidRPr="00400643" w:rsidRDefault="00C4601A" w:rsidP="00400643">
      <w:pPr>
        <w:pStyle w:val="PargrafodaLista"/>
        <w:numPr>
          <w:ilvl w:val="2"/>
          <w:numId w:val="151"/>
        </w:numPr>
        <w:spacing w:after="30"/>
        <w:jc w:val="both"/>
        <w:rPr>
          <w:rFonts w:ascii="Times New Roman" w:hAnsi="Times New Roman" w:cs="Times New Roman"/>
          <w:b/>
          <w:sz w:val="28"/>
          <w:szCs w:val="28"/>
        </w:rPr>
      </w:pPr>
      <w:r w:rsidRPr="00400643">
        <w:rPr>
          <w:rFonts w:ascii="Times New Roman" w:hAnsi="Times New Roman" w:cs="Times New Roman"/>
          <w:b/>
          <w:sz w:val="28"/>
          <w:szCs w:val="28"/>
        </w:rPr>
        <w:t>Multímetro e medidas</w:t>
      </w:r>
    </w:p>
    <w:p w14:paraId="16A41C38" w14:textId="77777777" w:rsidR="00E41325" w:rsidRDefault="00E41325" w:rsidP="00F12632">
      <w:pPr>
        <w:spacing w:after="30"/>
        <w:rPr>
          <w:rFonts w:ascii="Times New Roman" w:hAnsi="Times New Roman" w:cs="Times New Roman"/>
          <w:noProof/>
          <w:sz w:val="24"/>
          <w:szCs w:val="24"/>
          <w:lang w:val="en-US"/>
        </w:rPr>
      </w:pPr>
    </w:p>
    <w:p w14:paraId="2A1867AD" w14:textId="7A4DFDA2" w:rsidR="00CB6EC1" w:rsidRDefault="00CB6EC1" w:rsidP="00F12632">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5"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6969D5A7" w14:textId="050FE49F" w:rsidR="00C4601A" w:rsidRDefault="00C4601A" w:rsidP="00C4601A">
      <w:pPr>
        <w:spacing w:after="30"/>
        <w:jc w:val="both"/>
        <w:rPr>
          <w:rFonts w:ascii="Times New Roman" w:hAnsi="Times New Roman" w:cs="Times New Roman"/>
          <w:sz w:val="24"/>
          <w:szCs w:val="24"/>
        </w:rPr>
      </w:pPr>
    </w:p>
    <w:p w14:paraId="0E30E144" w14:textId="6037512C" w:rsidR="00F12632"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O multímetro é um aparelho que reúne um amperímetro, um voltímetro e outros medidores elétricos em um só. É uma ferr</w:t>
      </w:r>
      <w:r w:rsidR="00F20E5C">
        <w:rPr>
          <w:rFonts w:ascii="Times New Roman" w:hAnsi="Times New Roman" w:cs="Times New Roman"/>
          <w:sz w:val="24"/>
          <w:szCs w:val="24"/>
        </w:rPr>
        <w:t xml:space="preserve">amenta extremamente importante. </w:t>
      </w:r>
      <w:r w:rsidR="00E858B1" w:rsidRPr="00F20E5C">
        <w:rPr>
          <w:rFonts w:ascii="Times New Roman" w:hAnsi="Times New Roman" w:cs="Times New Roman"/>
          <w:sz w:val="24"/>
          <w:szCs w:val="24"/>
        </w:rPr>
        <w:t>Antes de utiliza-lo</w:t>
      </w:r>
      <w:r w:rsidR="00E858B1">
        <w:rPr>
          <w:rFonts w:ascii="Times New Roman" w:hAnsi="Times New Roman" w:cs="Times New Roman"/>
          <w:b/>
          <w:sz w:val="24"/>
          <w:szCs w:val="24"/>
        </w:rPr>
        <w:t xml:space="preserve"> </w:t>
      </w:r>
      <w:r w:rsidR="00E858B1">
        <w:rPr>
          <w:rFonts w:ascii="Times New Roman" w:hAnsi="Times New Roman" w:cs="Times New Roman"/>
          <w:sz w:val="24"/>
          <w:szCs w:val="24"/>
        </w:rPr>
        <w:t>verifique se o aparelho encontra-se em bom estado</w:t>
      </w:r>
      <w:r w:rsidR="00F20E5C">
        <w:rPr>
          <w:rFonts w:ascii="Times New Roman" w:hAnsi="Times New Roman" w:cs="Times New Roman"/>
          <w:sz w:val="24"/>
          <w:szCs w:val="24"/>
        </w:rPr>
        <w:t xml:space="preserve"> para reduzir riscos de choques elétricos. </w:t>
      </w:r>
      <w:r w:rsidR="00E858B1" w:rsidRPr="00F20E5C">
        <w:rPr>
          <w:rFonts w:ascii="Times New Roman" w:hAnsi="Times New Roman" w:cs="Times New Roman"/>
          <w:sz w:val="24"/>
          <w:szCs w:val="24"/>
        </w:rPr>
        <w:t>Sempre</w:t>
      </w:r>
      <w:r w:rsidR="00E858B1">
        <w:rPr>
          <w:rFonts w:ascii="Times New Roman" w:hAnsi="Times New Roman" w:cs="Times New Roman"/>
          <w:b/>
          <w:sz w:val="24"/>
          <w:szCs w:val="24"/>
        </w:rPr>
        <w:t xml:space="preserve"> </w:t>
      </w:r>
      <w:r w:rsidR="00F20E5C">
        <w:rPr>
          <w:rFonts w:ascii="Times New Roman" w:hAnsi="Times New Roman" w:cs="Times New Roman"/>
          <w:sz w:val="24"/>
          <w:szCs w:val="24"/>
        </w:rPr>
        <w:t>utilize</w:t>
      </w:r>
      <w:r w:rsidR="00E858B1">
        <w:rPr>
          <w:rFonts w:ascii="Times New Roman" w:hAnsi="Times New Roman" w:cs="Times New Roman"/>
          <w:sz w:val="24"/>
          <w:szCs w:val="24"/>
        </w:rPr>
        <w:t xml:space="preserve"> uma escala grande e diminua-a até chegar </w:t>
      </w:r>
      <w:r w:rsidR="00F20E5C">
        <w:rPr>
          <w:rFonts w:ascii="Times New Roman" w:hAnsi="Times New Roman" w:cs="Times New Roman"/>
          <w:sz w:val="24"/>
          <w:szCs w:val="24"/>
        </w:rPr>
        <w:t>próximo</w:t>
      </w:r>
      <w:r w:rsidR="00E858B1">
        <w:rPr>
          <w:rFonts w:ascii="Times New Roman" w:hAnsi="Times New Roman" w:cs="Times New Roman"/>
          <w:sz w:val="24"/>
          <w:szCs w:val="24"/>
        </w:rPr>
        <w:t xml:space="preserve"> a medida encontrada. </w:t>
      </w:r>
      <w:r w:rsidR="00F20E5C">
        <w:rPr>
          <w:rFonts w:ascii="Times New Roman" w:hAnsi="Times New Roman" w:cs="Times New Roman"/>
          <w:sz w:val="24"/>
          <w:szCs w:val="24"/>
        </w:rPr>
        <w:t>Isso evita acidentes e a queima do aparelho, porem escalas maiores possuem menos precisão.</w:t>
      </w:r>
    </w:p>
    <w:p w14:paraId="4532008B" w14:textId="160C8B70" w:rsidR="00F12632" w:rsidRDefault="00F12632"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Atenção: </w:t>
      </w:r>
      <w:r>
        <w:rPr>
          <w:rFonts w:ascii="Times New Roman" w:hAnsi="Times New Roman" w:cs="Times New Roman"/>
          <w:sz w:val="24"/>
          <w:szCs w:val="24"/>
        </w:rPr>
        <w:t>Tome cuidado para que as ponteiras do multímetro não se cruzem ocasionando um curto-circuito.</w:t>
      </w:r>
    </w:p>
    <w:p w14:paraId="7A77B1A4" w14:textId="2D96A579" w:rsidR="00FD789B" w:rsidRPr="00FD789B" w:rsidRDefault="00FD789B" w:rsidP="00D86792">
      <w:pPr>
        <w:spacing w:after="30"/>
        <w:ind w:firstLine="720"/>
        <w:jc w:val="both"/>
        <w:rPr>
          <w:rFonts w:ascii="Times New Roman" w:hAnsi="Times New Roman" w:cs="Times New Roman"/>
          <w:sz w:val="24"/>
          <w:szCs w:val="24"/>
        </w:rPr>
      </w:pPr>
      <w:r>
        <w:rPr>
          <w:rFonts w:ascii="Times New Roman" w:hAnsi="Times New Roman" w:cs="Times New Roman"/>
          <w:b/>
          <w:sz w:val="24"/>
          <w:szCs w:val="24"/>
        </w:rPr>
        <w:t xml:space="preserve">Nota: </w:t>
      </w:r>
      <w:r>
        <w:rPr>
          <w:rFonts w:ascii="Times New Roman" w:hAnsi="Times New Roman" w:cs="Times New Roman"/>
          <w:sz w:val="24"/>
          <w:szCs w:val="24"/>
        </w:rPr>
        <w:t xml:space="preserve">Selecione a função que será atribuída ao multímetro pela chave seletora antes de conecta-lo ao circuito, evitando assim danificar o aparelho e o </w:t>
      </w:r>
      <w:r w:rsidR="008F0CA8">
        <w:rPr>
          <w:rFonts w:ascii="Times New Roman" w:hAnsi="Times New Roman" w:cs="Times New Roman"/>
          <w:sz w:val="24"/>
          <w:szCs w:val="24"/>
        </w:rPr>
        <w:t>circuito</w:t>
      </w:r>
      <w:r>
        <w:rPr>
          <w:rFonts w:ascii="Times New Roman" w:hAnsi="Times New Roman" w:cs="Times New Roman"/>
          <w:sz w:val="24"/>
          <w:szCs w:val="24"/>
        </w:rPr>
        <w:t>.</w:t>
      </w:r>
    </w:p>
    <w:p w14:paraId="3F31AD83" w14:textId="77777777" w:rsidR="00E858B1" w:rsidRPr="00935953" w:rsidRDefault="00E858B1" w:rsidP="00C4601A">
      <w:pPr>
        <w:spacing w:after="30"/>
        <w:jc w:val="both"/>
        <w:rPr>
          <w:rFonts w:ascii="Times New Roman" w:hAnsi="Times New Roman" w:cs="Times New Roman"/>
          <w:sz w:val="24"/>
          <w:szCs w:val="24"/>
        </w:rPr>
      </w:pPr>
    </w:p>
    <w:p w14:paraId="1966E948" w14:textId="7E93FBD4" w:rsidR="00F55DDC" w:rsidRDefault="00F20E5C" w:rsidP="00F55DDC">
      <w:pPr>
        <w:spacing w:after="30"/>
        <w:jc w:val="both"/>
        <w:rPr>
          <w:rFonts w:ascii="Times New Roman" w:hAnsi="Times New Roman" w:cs="Times New Roman"/>
          <w:sz w:val="24"/>
          <w:szCs w:val="24"/>
        </w:rPr>
      </w:pPr>
      <w:r>
        <w:rPr>
          <w:rFonts w:ascii="Times New Roman" w:hAnsi="Times New Roman" w:cs="Times New Roman"/>
          <w:b/>
          <w:sz w:val="24"/>
          <w:szCs w:val="24"/>
        </w:rPr>
        <w:t>Medidas de tensão e resistência</w:t>
      </w:r>
      <w:r w:rsidR="00C4601A">
        <w:rPr>
          <w:rFonts w:ascii="Times New Roman" w:hAnsi="Times New Roman" w:cs="Times New Roman"/>
          <w:b/>
          <w:sz w:val="24"/>
          <w:szCs w:val="24"/>
        </w:rPr>
        <w:t xml:space="preserve"> </w:t>
      </w:r>
      <w:r w:rsidR="00C4601A">
        <w:rPr>
          <w:rFonts w:ascii="Times New Roman" w:hAnsi="Times New Roman" w:cs="Times New Roman"/>
          <w:sz w:val="24"/>
          <w:szCs w:val="24"/>
        </w:rPr>
        <w:t>- Para medir a diferença de potencial entre dois pontos, deve-se colocar as pont</w:t>
      </w:r>
      <w:r>
        <w:rPr>
          <w:rFonts w:ascii="Times New Roman" w:hAnsi="Times New Roman" w:cs="Times New Roman"/>
          <w:sz w:val="24"/>
          <w:szCs w:val="24"/>
        </w:rPr>
        <w:t xml:space="preserve">as </w:t>
      </w:r>
      <w:r w:rsidR="00C4601A">
        <w:rPr>
          <w:rFonts w:ascii="Times New Roman" w:hAnsi="Times New Roman" w:cs="Times New Roman"/>
          <w:sz w:val="24"/>
          <w:szCs w:val="24"/>
        </w:rPr>
        <w:t>de prova paralelas ao circuito. Da mesma forma se mede a resistência do circuito.</w:t>
      </w:r>
      <w:r w:rsidR="00126321">
        <w:rPr>
          <w:rFonts w:ascii="Times New Roman" w:hAnsi="Times New Roman" w:cs="Times New Roman"/>
          <w:sz w:val="24"/>
          <w:szCs w:val="24"/>
        </w:rPr>
        <w:t xml:space="preserve"> Antes de efetuar a medição conecte as ponteiras de prova, na porta COM deve ser</w:t>
      </w:r>
      <w:r>
        <w:rPr>
          <w:rFonts w:ascii="Times New Roman" w:hAnsi="Times New Roman" w:cs="Times New Roman"/>
          <w:sz w:val="24"/>
          <w:szCs w:val="24"/>
        </w:rPr>
        <w:t xml:space="preserve"> conectada a preta e na porta que </w:t>
      </w:r>
      <w:r w:rsidR="00126321">
        <w:rPr>
          <w:rFonts w:ascii="Times New Roman" w:hAnsi="Times New Roman" w:cs="Times New Roman"/>
          <w:sz w:val="24"/>
          <w:szCs w:val="24"/>
        </w:rPr>
        <w:t xml:space="preserve">possui um </w:t>
      </w:r>
      <w:r>
        <w:rPr>
          <w:rFonts w:ascii="Times New Roman" w:hAnsi="Times New Roman" w:cs="Times New Roman"/>
          <w:sz w:val="24"/>
          <w:szCs w:val="24"/>
        </w:rPr>
        <w:t>“</w:t>
      </w:r>
      <w:r w:rsidR="00126321">
        <w:rPr>
          <w:rFonts w:ascii="Times New Roman" w:hAnsi="Times New Roman" w:cs="Times New Roman"/>
          <w:sz w:val="24"/>
          <w:szCs w:val="24"/>
        </w:rPr>
        <w:t>V</w:t>
      </w:r>
      <w:r>
        <w:rPr>
          <w:rFonts w:ascii="Times New Roman" w:hAnsi="Times New Roman" w:cs="Times New Roman"/>
          <w:sz w:val="24"/>
          <w:szCs w:val="24"/>
        </w:rPr>
        <w:t>”</w:t>
      </w:r>
      <w:r w:rsidR="00126321">
        <w:rPr>
          <w:rFonts w:ascii="Times New Roman" w:hAnsi="Times New Roman" w:cs="Times New Roman"/>
          <w:sz w:val="24"/>
          <w:szCs w:val="24"/>
        </w:rPr>
        <w:t xml:space="preserve"> </w:t>
      </w:r>
      <w:r w:rsidR="00F12632">
        <w:rPr>
          <w:rFonts w:ascii="Times New Roman" w:hAnsi="Times New Roman" w:cs="Times New Roman"/>
          <w:sz w:val="24"/>
          <w:szCs w:val="24"/>
        </w:rPr>
        <w:t>e um “</w:t>
      </w:r>
      <w:r w:rsidR="00F12632" w:rsidRPr="00126321">
        <w:rPr>
          <w:rFonts w:ascii="Times New Roman" w:hAnsi="Times New Roman" w:cs="Times New Roman"/>
          <w:sz w:val="24"/>
          <w:szCs w:val="24"/>
        </w:rPr>
        <w:t>Ω</w:t>
      </w:r>
      <w:r w:rsidR="00F12632">
        <w:rPr>
          <w:rFonts w:ascii="Times New Roman" w:hAnsi="Times New Roman" w:cs="Times New Roman"/>
          <w:sz w:val="24"/>
          <w:szCs w:val="24"/>
        </w:rPr>
        <w:t xml:space="preserve"> “</w:t>
      </w:r>
      <w:r>
        <w:rPr>
          <w:rFonts w:ascii="Times New Roman" w:hAnsi="Times New Roman" w:cs="Times New Roman"/>
          <w:sz w:val="24"/>
          <w:szCs w:val="24"/>
        </w:rPr>
        <w:t xml:space="preserve"> a vermelha.</w:t>
      </w:r>
    </w:p>
    <w:p w14:paraId="6C583533" w14:textId="3D5ED755" w:rsidR="00F12632" w:rsidRPr="00F12632" w:rsidRDefault="00F12632" w:rsidP="00D86792">
      <w:pPr>
        <w:spacing w:after="30"/>
        <w:ind w:firstLine="720"/>
        <w:jc w:val="both"/>
        <w:rPr>
          <w:rFonts w:ascii="Times New Roman" w:hAnsi="Times New Roman" w:cs="Times New Roman"/>
          <w:sz w:val="24"/>
          <w:szCs w:val="24"/>
        </w:rPr>
      </w:pPr>
      <w:r>
        <w:rPr>
          <w:rFonts w:ascii="Times New Roman" w:hAnsi="Times New Roman" w:cs="Times New Roman"/>
          <w:b/>
          <w:sz w:val="24"/>
          <w:szCs w:val="24"/>
        </w:rPr>
        <w:t>Nota:</w:t>
      </w:r>
      <w:r>
        <w:rPr>
          <w:rFonts w:ascii="Times New Roman" w:hAnsi="Times New Roman" w:cs="Times New Roman"/>
          <w:sz w:val="24"/>
          <w:szCs w:val="24"/>
        </w:rPr>
        <w:t xml:space="preserve"> é sugerido desconectar a alimentação do circuito para a medição da </w:t>
      </w:r>
      <w:r w:rsidR="00FD789B">
        <w:rPr>
          <w:rFonts w:ascii="Times New Roman" w:hAnsi="Times New Roman" w:cs="Times New Roman"/>
          <w:sz w:val="24"/>
          <w:szCs w:val="24"/>
        </w:rPr>
        <w:t>resistência</w:t>
      </w:r>
      <w:r>
        <w:rPr>
          <w:rFonts w:ascii="Times New Roman" w:hAnsi="Times New Roman" w:cs="Times New Roman"/>
          <w:sz w:val="24"/>
          <w:szCs w:val="24"/>
        </w:rPr>
        <w:t>.</w:t>
      </w:r>
    </w:p>
    <w:p w14:paraId="2AACC36C" w14:textId="1A6B29F9" w:rsidR="00F55DDC" w:rsidRPr="00F55DDC" w:rsidRDefault="00F55DDC" w:rsidP="00F55DDC">
      <w:pPr>
        <w:spacing w:after="3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rPr>
        <w:tab/>
        <w:t xml:space="preserve">Após montar o multímetro rode a chave seletora até o campo que apresenta um </w:t>
      </w:r>
      <w:r w:rsidRPr="00126321">
        <w:rPr>
          <w:rFonts w:ascii="Times New Roman" w:hAnsi="Times New Roman" w:cs="Times New Roman"/>
          <w:sz w:val="24"/>
          <w:szCs w:val="24"/>
        </w:rPr>
        <w:t>Ω</w:t>
      </w:r>
      <w:r>
        <w:rPr>
          <w:rFonts w:ascii="Times New Roman" w:hAnsi="Times New Roman" w:cs="Times New Roman"/>
          <w:sz w:val="24"/>
          <w:szCs w:val="24"/>
        </w:rPr>
        <w:t xml:space="preserve"> para medir resistência ou até o campo DCV (Voltagem de Corrente continua) para medir a diferença de potencial de dois pontos de tensão continua. Outra simbologia utilizada para o mesmo tipo de medida é um V com uma barra e um pontilhado.</w:t>
      </w:r>
    </w:p>
    <w:p w14:paraId="7846B5BC" w14:textId="54E47754" w:rsidR="008A48E2" w:rsidRDefault="00400643" w:rsidP="00F55DDC">
      <w:pPr>
        <w:spacing w:after="30"/>
        <w:jc w:val="center"/>
        <w:rPr>
          <w:rFonts w:ascii="Times New Roman" w:hAnsi="Times New Roman" w:cs="Times New Roman"/>
          <w:noProof/>
          <w:sz w:val="24"/>
          <w:szCs w:val="24"/>
          <w:lang w:eastAsia="pt-BR"/>
        </w:rPr>
      </w:pPr>
      <w:r>
        <w:rPr>
          <w:rFonts w:ascii="Times New Roman" w:hAnsi="Times New Roman" w:cs="Times New Roman"/>
          <w:noProof/>
          <w:sz w:val="24"/>
          <w:szCs w:val="24"/>
          <w:lang w:eastAsia="pt-BR"/>
        </w:rPr>
        <w:lastRenderedPageBreak/>
        <w:pict w14:anchorId="3F8ACF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292.45pt">
            <v:imagedata r:id="rId126" o:title="MultimetroComV" cropright="33622f"/>
          </v:shape>
        </w:pict>
      </w:r>
      <w:r w:rsidR="008A48E2">
        <w:rPr>
          <w:rFonts w:ascii="Times New Roman" w:hAnsi="Times New Roman" w:cs="Times New Roman"/>
          <w:noProof/>
          <w:sz w:val="24"/>
          <w:szCs w:val="24"/>
          <w:lang w:eastAsia="pt-BR"/>
        </w:rPr>
        <w:t xml:space="preserve">      </w:t>
      </w:r>
      <w:r w:rsidR="008A48E2">
        <w:rPr>
          <w:rFonts w:ascii="Times New Roman" w:hAnsi="Times New Roman" w:cs="Times New Roman"/>
          <w:noProof/>
          <w:sz w:val="24"/>
          <w:szCs w:val="24"/>
          <w:lang w:eastAsia="pt-BR"/>
        </w:rPr>
        <w:drawing>
          <wp:inline distT="0" distB="0" distL="0" distR="0" wp14:anchorId="35A6AA68" wp14:editId="450F223E">
            <wp:extent cx="1898650" cy="3601779"/>
            <wp:effectExtent l="0" t="0" r="6350" b="0"/>
            <wp:docPr id="81"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ranix\AppData\Local\Microsoft\Windows\INetCache\Content.Word\Multimetro4.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6557" t="4487" r="9433" b="5845"/>
                    <a:stretch/>
                  </pic:blipFill>
                  <pic:spPr bwMode="auto">
                    <a:xfrm>
                      <a:off x="0" y="0"/>
                      <a:ext cx="1902897" cy="3609835"/>
                    </a:xfrm>
                    <a:prstGeom prst="rect">
                      <a:avLst/>
                    </a:prstGeom>
                    <a:noFill/>
                    <a:ln>
                      <a:noFill/>
                    </a:ln>
                    <a:extLst>
                      <a:ext uri="{53640926-AAD7-44D8-BBD7-CCE9431645EC}">
                        <a14:shadowObscured xmlns:a14="http://schemas.microsoft.com/office/drawing/2010/main"/>
                      </a:ext>
                    </a:extLst>
                  </pic:spPr>
                </pic:pic>
              </a:graphicData>
            </a:graphic>
          </wp:inline>
        </w:drawing>
      </w:r>
    </w:p>
    <w:p w14:paraId="090F07B0" w14:textId="77777777" w:rsidR="008A48E2" w:rsidRDefault="008A48E2" w:rsidP="00F55DDC">
      <w:pPr>
        <w:spacing w:after="30"/>
        <w:jc w:val="center"/>
        <w:rPr>
          <w:rFonts w:ascii="Times New Roman" w:hAnsi="Times New Roman" w:cs="Times New Roman"/>
          <w:noProof/>
          <w:sz w:val="24"/>
          <w:szCs w:val="24"/>
          <w:lang w:eastAsia="pt-BR"/>
        </w:rPr>
      </w:pPr>
    </w:p>
    <w:p w14:paraId="0BD0FE38" w14:textId="366F1C6E" w:rsidR="00C4601A" w:rsidRPr="00F55DDC" w:rsidRDefault="00C4601A" w:rsidP="00F55DDC">
      <w:pPr>
        <w:spacing w:after="30"/>
        <w:jc w:val="center"/>
        <w:rPr>
          <w:rFonts w:ascii="Times New Roman" w:hAnsi="Times New Roman" w:cs="Times New Roman"/>
          <w:noProof/>
          <w:sz w:val="24"/>
          <w:szCs w:val="24"/>
          <w:lang w:eastAsia="pt-BR"/>
        </w:rPr>
      </w:pPr>
    </w:p>
    <w:p w14:paraId="59F67062" w14:textId="77777777" w:rsidR="00C4601A" w:rsidRPr="00935953" w:rsidRDefault="00C4601A" w:rsidP="00C4601A">
      <w:pPr>
        <w:spacing w:after="30"/>
        <w:jc w:val="both"/>
        <w:rPr>
          <w:rFonts w:ascii="Times New Roman" w:hAnsi="Times New Roman" w:cs="Times New Roman"/>
          <w:sz w:val="24"/>
          <w:szCs w:val="24"/>
        </w:rPr>
      </w:pPr>
    </w:p>
    <w:p w14:paraId="60A024B8" w14:textId="28C76BB1" w:rsidR="00C4601A" w:rsidRDefault="00F20E5C" w:rsidP="00E41325">
      <w:pPr>
        <w:spacing w:after="30"/>
        <w:jc w:val="both"/>
        <w:rPr>
          <w:rFonts w:ascii="Times New Roman" w:hAnsi="Times New Roman" w:cs="Times New Roman"/>
          <w:sz w:val="24"/>
          <w:szCs w:val="24"/>
        </w:rPr>
      </w:pPr>
      <w:r>
        <w:rPr>
          <w:rFonts w:ascii="Times New Roman" w:hAnsi="Times New Roman" w:cs="Times New Roman"/>
          <w:b/>
          <w:sz w:val="24"/>
          <w:szCs w:val="24"/>
        </w:rPr>
        <w:t>Medida de corrente</w:t>
      </w:r>
      <w:r w:rsidR="00C4601A">
        <w:rPr>
          <w:rFonts w:ascii="Times New Roman" w:hAnsi="Times New Roman" w:cs="Times New Roman"/>
          <w:b/>
          <w:sz w:val="24"/>
          <w:szCs w:val="24"/>
        </w:rPr>
        <w:t xml:space="preserve"> </w:t>
      </w:r>
      <w:r w:rsidR="00C4601A">
        <w:rPr>
          <w:rFonts w:ascii="Times New Roman" w:hAnsi="Times New Roman" w:cs="Times New Roman"/>
          <w:sz w:val="24"/>
          <w:szCs w:val="24"/>
        </w:rPr>
        <w:t>- Para se medir a corrente, coloca-se as pontas de prova em série com o circuito a ser analisado. A medição em</w:t>
      </w:r>
      <w:r w:rsidR="00E41325">
        <w:rPr>
          <w:rFonts w:ascii="Times New Roman" w:hAnsi="Times New Roman" w:cs="Times New Roman"/>
          <w:sz w:val="24"/>
          <w:szCs w:val="24"/>
        </w:rPr>
        <w:t xml:space="preserve"> série pode queimar o aparelho.</w:t>
      </w:r>
      <w:r w:rsidR="00F55DDC">
        <w:rPr>
          <w:rFonts w:ascii="Times New Roman" w:hAnsi="Times New Roman" w:cs="Times New Roman"/>
          <w:sz w:val="24"/>
          <w:szCs w:val="24"/>
        </w:rPr>
        <w:t xml:space="preserve"> Utilize a porta COM do multímetro para conectar a ponteira preta e uma das acompanhadas por um A (de </w:t>
      </w:r>
      <w:proofErr w:type="spellStart"/>
      <w:r w:rsidR="00F55DDC">
        <w:rPr>
          <w:rFonts w:ascii="Times New Roman" w:hAnsi="Times New Roman" w:cs="Times New Roman"/>
          <w:sz w:val="24"/>
          <w:szCs w:val="24"/>
        </w:rPr>
        <w:t>Amper</w:t>
      </w:r>
      <w:proofErr w:type="spellEnd"/>
      <w:r w:rsidR="00F55DDC">
        <w:rPr>
          <w:rFonts w:ascii="Times New Roman" w:hAnsi="Times New Roman" w:cs="Times New Roman"/>
          <w:sz w:val="24"/>
          <w:szCs w:val="24"/>
        </w:rPr>
        <w:t>)</w:t>
      </w:r>
      <w:r w:rsidR="00E858B1">
        <w:rPr>
          <w:rFonts w:ascii="Times New Roman" w:hAnsi="Times New Roman" w:cs="Times New Roman"/>
          <w:sz w:val="24"/>
          <w:szCs w:val="24"/>
        </w:rPr>
        <w:t xml:space="preserve"> para conectar a vermelha. </w:t>
      </w:r>
    </w:p>
    <w:p w14:paraId="53C434E9" w14:textId="51B95C90" w:rsidR="00E858B1" w:rsidRDefault="00E858B1" w:rsidP="00E41325">
      <w:pPr>
        <w:spacing w:after="30"/>
        <w:jc w:val="both"/>
        <w:rPr>
          <w:rFonts w:ascii="Times New Roman" w:hAnsi="Times New Roman" w:cs="Times New Roman"/>
          <w:sz w:val="24"/>
          <w:szCs w:val="24"/>
        </w:rPr>
      </w:pPr>
      <w:r>
        <w:rPr>
          <w:rFonts w:ascii="Times New Roman" w:hAnsi="Times New Roman" w:cs="Times New Roman"/>
          <w:sz w:val="24"/>
          <w:szCs w:val="24"/>
        </w:rPr>
        <w:tab/>
      </w:r>
      <w:r w:rsidR="00F20E5C">
        <w:rPr>
          <w:rFonts w:ascii="Times New Roman" w:hAnsi="Times New Roman" w:cs="Times New Roman"/>
          <w:sz w:val="24"/>
          <w:szCs w:val="24"/>
        </w:rPr>
        <w:t>C</w:t>
      </w:r>
      <w:r>
        <w:rPr>
          <w:rFonts w:ascii="Times New Roman" w:hAnsi="Times New Roman" w:cs="Times New Roman"/>
          <w:sz w:val="24"/>
          <w:szCs w:val="24"/>
        </w:rPr>
        <w:t xml:space="preserve">omo no caso anterior, mova a chave seletora para a medida que se deseja realizar. Nesse caso a DCA (Corrente Continua) ou apenas A, variando entre modelos diferentes. </w:t>
      </w:r>
    </w:p>
    <w:p w14:paraId="6EA4CA75" w14:textId="3F7B4B3E" w:rsidR="00E858B1" w:rsidRDefault="00E858B1" w:rsidP="00E41325">
      <w:pPr>
        <w:spacing w:after="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Nota: </w:t>
      </w:r>
      <w:r>
        <w:rPr>
          <w:rFonts w:ascii="Times New Roman" w:hAnsi="Times New Roman" w:cs="Times New Roman"/>
          <w:sz w:val="24"/>
          <w:szCs w:val="24"/>
        </w:rPr>
        <w:t>Fique atento a escala de cada uma das portas!!! É comum que a capacidade máxima de cada porta e</w:t>
      </w:r>
      <w:r w:rsidR="00F20E5C">
        <w:rPr>
          <w:rFonts w:ascii="Times New Roman" w:hAnsi="Times New Roman" w:cs="Times New Roman"/>
          <w:sz w:val="24"/>
          <w:szCs w:val="24"/>
        </w:rPr>
        <w:t>steja escrita ao seu lado,</w:t>
      </w:r>
      <w:r>
        <w:rPr>
          <w:rFonts w:ascii="Times New Roman" w:hAnsi="Times New Roman" w:cs="Times New Roman"/>
          <w:sz w:val="24"/>
          <w:szCs w:val="24"/>
        </w:rPr>
        <w:t xml:space="preserve"> como na imagem abaixo.</w:t>
      </w:r>
    </w:p>
    <w:p w14:paraId="5E424CEC" w14:textId="2B040945" w:rsidR="00C4601A" w:rsidRDefault="00400643" w:rsidP="008A48E2">
      <w:pPr>
        <w:spacing w:after="30"/>
        <w:jc w:val="center"/>
        <w:rPr>
          <w:rFonts w:ascii="Times New Roman" w:hAnsi="Times New Roman" w:cs="Times New Roman"/>
          <w:noProof/>
          <w:sz w:val="24"/>
          <w:szCs w:val="24"/>
          <w:lang w:eastAsia="pt-BR"/>
        </w:rPr>
      </w:pPr>
      <w:r>
        <w:rPr>
          <w:rFonts w:ascii="Times New Roman" w:hAnsi="Times New Roman" w:cs="Times New Roman"/>
          <w:sz w:val="24"/>
          <w:szCs w:val="24"/>
        </w:rPr>
        <w:lastRenderedPageBreak/>
        <w:pict w14:anchorId="776812C3">
          <v:shape id="_x0000_i1026" type="#_x0000_t75" style="width:160.05pt;height:292.45pt">
            <v:imagedata r:id="rId128" o:title="MultimetroComV" cropright="34271f"/>
          </v:shape>
        </w:pict>
      </w:r>
      <w:r w:rsidR="008A48E2">
        <w:rPr>
          <w:rFonts w:ascii="Times New Roman" w:hAnsi="Times New Roman" w:cs="Times New Roman"/>
          <w:sz w:val="24"/>
          <w:szCs w:val="24"/>
        </w:rPr>
        <w:t xml:space="preserve">       </w:t>
      </w:r>
      <w:r w:rsidR="008A48E2">
        <w:rPr>
          <w:rFonts w:ascii="Times New Roman" w:hAnsi="Times New Roman" w:cs="Times New Roman"/>
          <w:noProof/>
          <w:sz w:val="24"/>
          <w:szCs w:val="24"/>
          <w:lang w:eastAsia="pt-BR"/>
        </w:rPr>
        <w:drawing>
          <wp:inline distT="0" distB="0" distL="0" distR="0" wp14:anchorId="78024D2E" wp14:editId="657134FF">
            <wp:extent cx="1974850" cy="3643258"/>
            <wp:effectExtent l="0" t="0" r="6350" b="0"/>
            <wp:docPr id="82"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ranix\AppData\Local\Microsoft\Windows\INetCache\Content.Word\Multimetro4.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6184" t="5299" r="8421" b="6108"/>
                    <a:stretch/>
                  </pic:blipFill>
                  <pic:spPr bwMode="auto">
                    <a:xfrm>
                      <a:off x="0" y="0"/>
                      <a:ext cx="1977349" cy="3647867"/>
                    </a:xfrm>
                    <a:prstGeom prst="rect">
                      <a:avLst/>
                    </a:prstGeom>
                    <a:noFill/>
                    <a:ln>
                      <a:noFill/>
                    </a:ln>
                    <a:extLst>
                      <a:ext uri="{53640926-AAD7-44D8-BBD7-CCE9431645EC}">
                        <a14:shadowObscured xmlns:a14="http://schemas.microsoft.com/office/drawing/2010/main"/>
                      </a:ext>
                    </a:extLst>
                  </pic:spPr>
                </pic:pic>
              </a:graphicData>
            </a:graphic>
          </wp:inline>
        </w:drawing>
      </w:r>
    </w:p>
    <w:p w14:paraId="14CC753F" w14:textId="77777777" w:rsidR="00AE1F4A" w:rsidRDefault="00AE1F4A" w:rsidP="00AE1F4A">
      <w:pPr>
        <w:spacing w:after="30"/>
        <w:rPr>
          <w:rFonts w:ascii="Times New Roman" w:hAnsi="Times New Roman" w:cs="Times New Roman"/>
          <w:sz w:val="24"/>
          <w:szCs w:val="24"/>
        </w:rPr>
      </w:pPr>
    </w:p>
    <w:p w14:paraId="02BAA537" w14:textId="23F96BA7" w:rsidR="00AE1F4A" w:rsidRPr="00AE1F4A" w:rsidRDefault="00AE1F4A" w:rsidP="00AE1F4A">
      <w:pPr>
        <w:spacing w:after="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Nota: </w:t>
      </w:r>
      <w:r>
        <w:rPr>
          <w:rFonts w:ascii="Times New Roman" w:hAnsi="Times New Roman" w:cs="Times New Roman"/>
          <w:sz w:val="24"/>
          <w:szCs w:val="24"/>
        </w:rPr>
        <w:t xml:space="preserve">O multímetro pode ser utilizado para testar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Para isso ele deve estar no modo de teste de continuidade (o símbolo de um triangulo seguido por uma linha perpendicular</w:t>
      </w:r>
      <w:r w:rsidR="00396ED3">
        <w:rPr>
          <w:rFonts w:ascii="Times New Roman" w:hAnsi="Times New Roman" w:cs="Times New Roman"/>
          <w:sz w:val="24"/>
          <w:szCs w:val="24"/>
        </w:rPr>
        <w:t xml:space="preserve"> e está circulado na imagem abaixo</w:t>
      </w:r>
      <w:r>
        <w:rPr>
          <w:rFonts w:ascii="Times New Roman" w:hAnsi="Times New Roman" w:cs="Times New Roman"/>
          <w:sz w:val="24"/>
          <w:szCs w:val="24"/>
        </w:rPr>
        <w:t xml:space="preserve">). Conecte as ponteiras como se fosse medir a resistência ou a D.D.P. e faça contato da ponteira vermelha na perna </w:t>
      </w:r>
      <w:r w:rsidR="00F20E5C">
        <w:rPr>
          <w:rFonts w:ascii="Times New Roman" w:hAnsi="Times New Roman" w:cs="Times New Roman"/>
          <w:sz w:val="24"/>
          <w:szCs w:val="24"/>
        </w:rPr>
        <w:t>positiva</w:t>
      </w:r>
      <w:r>
        <w:rPr>
          <w:rFonts w:ascii="Times New Roman" w:hAnsi="Times New Roman" w:cs="Times New Roman"/>
          <w:sz w:val="24"/>
          <w:szCs w:val="24"/>
        </w:rPr>
        <w:t xml:space="preserve"> do LED</w:t>
      </w:r>
      <w:r w:rsidR="00F20E5C">
        <w:rPr>
          <w:rFonts w:ascii="Times New Roman" w:hAnsi="Times New Roman" w:cs="Times New Roman"/>
          <w:sz w:val="24"/>
          <w:szCs w:val="24"/>
        </w:rPr>
        <w:t xml:space="preserve"> (mais comprida)</w:t>
      </w:r>
      <w:r>
        <w:rPr>
          <w:rFonts w:ascii="Times New Roman" w:hAnsi="Times New Roman" w:cs="Times New Roman"/>
          <w:sz w:val="24"/>
          <w:szCs w:val="24"/>
        </w:rPr>
        <w:t xml:space="preserve"> e a ponteira preta na outra. </w:t>
      </w:r>
    </w:p>
    <w:p w14:paraId="612FF415" w14:textId="77777777" w:rsidR="00396ED3" w:rsidRPr="00935953" w:rsidRDefault="00396ED3" w:rsidP="00C4601A">
      <w:pPr>
        <w:spacing w:after="30"/>
        <w:ind w:firstLine="720"/>
        <w:rPr>
          <w:rFonts w:ascii="Times New Roman" w:hAnsi="Times New Roman" w:cs="Times New Roman"/>
          <w:noProof/>
          <w:sz w:val="24"/>
          <w:szCs w:val="28"/>
          <w:lang w:eastAsia="pt-BR"/>
        </w:rPr>
      </w:pPr>
    </w:p>
    <w:p w14:paraId="308DD419" w14:textId="020D036C" w:rsidR="00C4601A" w:rsidRDefault="00396ED3" w:rsidP="00396ED3">
      <w:pPr>
        <w:spacing w:after="30"/>
        <w:ind w:firstLine="720"/>
        <w:jc w:val="center"/>
        <w:rPr>
          <w:rFonts w:ascii="Times New Roman" w:hAnsi="Times New Roman" w:cs="Times New Roman"/>
          <w:b/>
          <w:sz w:val="28"/>
          <w:szCs w:val="28"/>
        </w:rPr>
      </w:pPr>
      <w:r w:rsidRPr="00396ED3">
        <w:rPr>
          <w:rFonts w:ascii="Times New Roman" w:hAnsi="Times New Roman" w:cs="Times New Roman"/>
          <w:b/>
          <w:noProof/>
          <w:sz w:val="28"/>
          <w:szCs w:val="28"/>
          <w:lang w:eastAsia="pt-BR"/>
        </w:rPr>
        <w:drawing>
          <wp:inline distT="0" distB="0" distL="0" distR="0" wp14:anchorId="3A2E1CB7" wp14:editId="027F1AB3">
            <wp:extent cx="1982624" cy="2186940"/>
            <wp:effectExtent l="0" t="0" r="0" b="3810"/>
            <wp:docPr id="80"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anix\Desktop\MultimetroComV.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21843" r="53497" b="19308"/>
                    <a:stretch/>
                  </pic:blipFill>
                  <pic:spPr bwMode="auto">
                    <a:xfrm>
                      <a:off x="0" y="0"/>
                      <a:ext cx="1983219" cy="2187596"/>
                    </a:xfrm>
                    <a:prstGeom prst="rect">
                      <a:avLst/>
                    </a:prstGeom>
                    <a:noFill/>
                    <a:ln>
                      <a:noFill/>
                    </a:ln>
                    <a:extLst>
                      <a:ext uri="{53640926-AAD7-44D8-BBD7-CCE9431645EC}">
                        <a14:shadowObscured xmlns:a14="http://schemas.microsoft.com/office/drawing/2010/main"/>
                      </a:ext>
                    </a:extLst>
                  </pic:spPr>
                </pic:pic>
              </a:graphicData>
            </a:graphic>
          </wp:inline>
        </w:drawing>
      </w:r>
    </w:p>
    <w:p w14:paraId="07B3BD2B" w14:textId="77777777" w:rsidR="00396ED3" w:rsidRPr="00935953" w:rsidRDefault="00396ED3" w:rsidP="00396ED3">
      <w:pPr>
        <w:spacing w:after="30"/>
        <w:ind w:firstLine="720"/>
        <w:jc w:val="center"/>
        <w:rPr>
          <w:rFonts w:ascii="Times New Roman" w:hAnsi="Times New Roman" w:cs="Times New Roman"/>
          <w:sz w:val="24"/>
          <w:szCs w:val="28"/>
        </w:rPr>
      </w:pPr>
    </w:p>
    <w:p w14:paraId="156CC9E7" w14:textId="77777777" w:rsidR="00396ED3" w:rsidRPr="00935953" w:rsidRDefault="00396ED3" w:rsidP="00396ED3">
      <w:pPr>
        <w:spacing w:after="30"/>
        <w:ind w:firstLine="720"/>
        <w:jc w:val="center"/>
        <w:rPr>
          <w:rFonts w:ascii="Times New Roman" w:hAnsi="Times New Roman" w:cs="Times New Roman"/>
          <w:sz w:val="24"/>
          <w:szCs w:val="28"/>
        </w:rPr>
      </w:pPr>
    </w:p>
    <w:p w14:paraId="32F7DF0B" w14:textId="15885417" w:rsidR="00C4601A" w:rsidRPr="00400643" w:rsidRDefault="00126321" w:rsidP="00400643">
      <w:pPr>
        <w:pStyle w:val="PargrafodaLista"/>
        <w:numPr>
          <w:ilvl w:val="2"/>
          <w:numId w:val="151"/>
        </w:numPr>
        <w:spacing w:after="30"/>
        <w:rPr>
          <w:rFonts w:ascii="Times New Roman" w:hAnsi="Times New Roman" w:cs="Times New Roman"/>
          <w:b/>
          <w:sz w:val="28"/>
          <w:szCs w:val="28"/>
        </w:rPr>
      </w:pPr>
      <w:r w:rsidRPr="00400643">
        <w:rPr>
          <w:rFonts w:ascii="Times New Roman" w:hAnsi="Times New Roman" w:cs="Times New Roman"/>
          <w:b/>
          <w:sz w:val="28"/>
          <w:szCs w:val="28"/>
        </w:rPr>
        <w:t>Como</w:t>
      </w:r>
      <w:r w:rsidR="00C4601A" w:rsidRPr="00400643">
        <w:rPr>
          <w:rFonts w:ascii="Times New Roman" w:hAnsi="Times New Roman" w:cs="Times New Roman"/>
          <w:b/>
          <w:sz w:val="28"/>
          <w:szCs w:val="28"/>
        </w:rPr>
        <w:t xml:space="preserve"> instalar bibliotecas externas</w:t>
      </w:r>
    </w:p>
    <w:p w14:paraId="6A346FF3" w14:textId="77777777" w:rsidR="00C4601A" w:rsidRPr="0019727D" w:rsidRDefault="00C4601A" w:rsidP="00C4601A">
      <w:pPr>
        <w:spacing w:after="30"/>
        <w:rPr>
          <w:rFonts w:ascii="Times New Roman" w:hAnsi="Times New Roman" w:cs="Times New Roman"/>
          <w:sz w:val="24"/>
          <w:szCs w:val="24"/>
        </w:rPr>
      </w:pPr>
    </w:p>
    <w:p w14:paraId="78B7BE00" w14:textId="77777777" w:rsidR="00C4601A" w:rsidRDefault="00C4601A" w:rsidP="00C4601A">
      <w:pPr>
        <w:spacing w:after="30"/>
        <w:ind w:firstLine="720"/>
        <w:jc w:val="both"/>
        <w:rPr>
          <w:rFonts w:ascii="Times New Roman" w:hAnsi="Times New Roman" w:cs="Times New Roman"/>
          <w:sz w:val="24"/>
          <w:szCs w:val="24"/>
        </w:rPr>
      </w:pPr>
      <w:r w:rsidRPr="00BF279A">
        <w:rPr>
          <w:rFonts w:ascii="Times New Roman" w:hAnsi="Times New Roman" w:cs="Times New Roman"/>
          <w:sz w:val="24"/>
          <w:szCs w:val="24"/>
        </w:rPr>
        <w:lastRenderedPageBreak/>
        <w:t>As vezes o desenvolvimen</w:t>
      </w:r>
      <w:r>
        <w:rPr>
          <w:rFonts w:ascii="Times New Roman" w:hAnsi="Times New Roman" w:cs="Times New Roman"/>
          <w:sz w:val="24"/>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w:t>
      </w:r>
      <w:r w:rsidRPr="00CE24AC">
        <w:rPr>
          <w:rFonts w:ascii="Times New Roman" w:hAnsi="Times New Roman" w:cs="Times New Roman"/>
          <w:sz w:val="24"/>
          <w:szCs w:val="24"/>
        </w:rPr>
        <w:t>para</w:t>
      </w:r>
      <w:r>
        <w:rPr>
          <w:rFonts w:ascii="Times New Roman" w:hAnsi="Times New Roman" w:cs="Times New Roman"/>
          <w:sz w:val="24"/>
          <w:szCs w:val="24"/>
        </w:rPr>
        <w:t xml:space="preserve"> utilizar em diversos projetos. </w:t>
      </w:r>
    </w:p>
    <w:p w14:paraId="3C01087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mostraremos como instalar uma biblioteca baixada da internet. Para exemplificar utilizaremos a biblioteca Ultra desenvolvida pelos autores do livro e disponível no </w:t>
      </w:r>
      <w:r w:rsidRPr="009269F1">
        <w:rPr>
          <w:rFonts w:ascii="Times New Roman" w:hAnsi="Times New Roman" w:cs="Times New Roman"/>
          <w:sz w:val="24"/>
          <w:szCs w:val="24"/>
        </w:rPr>
        <w:t>GitHub</w:t>
      </w:r>
      <w:r>
        <w:rPr>
          <w:rFonts w:ascii="Times New Roman" w:hAnsi="Times New Roman" w:cs="Times New Roman"/>
          <w:sz w:val="24"/>
          <w:szCs w:val="24"/>
        </w:rPr>
        <w:t xml:space="preserve">. Você pode encontrá-la em </w:t>
      </w:r>
      <w:hyperlink r:id="rId131" w:history="1">
        <w:r w:rsidRPr="00F80F41">
          <w:rPr>
            <w:rStyle w:val="Hyperlink"/>
            <w:rFonts w:ascii="Times New Roman" w:hAnsi="Times New Roman" w:cs="Times New Roman"/>
            <w:sz w:val="24"/>
            <w:szCs w:val="24"/>
          </w:rPr>
          <w:t>http://github.com/RatosDePC/Ultra</w:t>
        </w:r>
      </w:hyperlink>
      <w:r>
        <w:rPr>
          <w:rFonts w:ascii="Times New Roman" w:hAnsi="Times New Roman" w:cs="Times New Roman"/>
          <w:sz w:val="24"/>
          <w:szCs w:val="24"/>
        </w:rPr>
        <w:t xml:space="preserve"> e para baixar, basta clicar em “download zip”. A instalação é bem simples, seguiremos três passos:</w:t>
      </w:r>
    </w:p>
    <w:p w14:paraId="0EAE06C3" w14:textId="50878924" w:rsidR="00C4601A" w:rsidRDefault="00C4601A" w:rsidP="00935953">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1: Baixe a biblioteca e salve em algum lugar onde você possa encontrar.</w:t>
      </w:r>
    </w:p>
    <w:p w14:paraId="7AA5142C" w14:textId="77777777" w:rsidR="00935953" w:rsidRDefault="00935953" w:rsidP="00935953">
      <w:pPr>
        <w:spacing w:after="30"/>
        <w:ind w:firstLine="720"/>
        <w:jc w:val="both"/>
        <w:rPr>
          <w:rFonts w:ascii="Times New Roman" w:hAnsi="Times New Roman" w:cs="Times New Roman"/>
          <w:sz w:val="24"/>
          <w:szCs w:val="24"/>
        </w:rPr>
      </w:pPr>
    </w:p>
    <w:p w14:paraId="4546184B" w14:textId="2AE3F922" w:rsidR="00C4601A" w:rsidRDefault="00C4601A" w:rsidP="00C4601A">
      <w:pPr>
        <w:spacing w:after="30"/>
        <w:ind w:firstLine="72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A03E3FB" w14:textId="77777777" w:rsidR="00935953" w:rsidRDefault="00935953" w:rsidP="00C4601A">
      <w:pPr>
        <w:spacing w:after="30"/>
        <w:ind w:firstLine="720"/>
        <w:jc w:val="center"/>
        <w:rPr>
          <w:rFonts w:ascii="Times New Roman" w:hAnsi="Times New Roman" w:cs="Times New Roman"/>
          <w:sz w:val="24"/>
          <w:szCs w:val="24"/>
        </w:rPr>
      </w:pPr>
    </w:p>
    <w:p w14:paraId="2D1ECA97" w14:textId="77777777" w:rsidR="00C4601A" w:rsidRDefault="00C4601A" w:rsidP="00C4601A">
      <w:pPr>
        <w:spacing w:after="30"/>
        <w:ind w:firstLine="720"/>
        <w:rPr>
          <w:rFonts w:ascii="Times New Roman" w:hAnsi="Times New Roman" w:cs="Times New Roman"/>
          <w:noProof/>
          <w:sz w:val="24"/>
          <w:szCs w:val="24"/>
        </w:rPr>
      </w:pPr>
    </w:p>
    <w:p w14:paraId="114ED86D" w14:textId="77777777" w:rsidR="00C4601A" w:rsidRDefault="00C4601A" w:rsidP="00C4601A">
      <w:pPr>
        <w:spacing w:after="30"/>
        <w:ind w:firstLine="720"/>
        <w:rPr>
          <w:rFonts w:ascii="Times New Roman" w:hAnsi="Times New Roman" w:cs="Times New Roman"/>
          <w:noProof/>
          <w:sz w:val="24"/>
          <w:szCs w:val="24"/>
        </w:rPr>
      </w:pPr>
      <w:r>
        <w:rPr>
          <w:rFonts w:ascii="Times New Roman" w:hAnsi="Times New Roman" w:cs="Times New Roman"/>
          <w:noProof/>
          <w:sz w:val="24"/>
          <w:szCs w:val="24"/>
          <w:lang w:eastAsia="pt-BR"/>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ascii="Times New Roman" w:hAnsi="Times New Roman" w:cs="Times New Roman"/>
          <w:sz w:val="24"/>
          <w:szCs w:val="24"/>
        </w:rPr>
      </w:pPr>
    </w:p>
    <w:p w14:paraId="4BDABF85" w14:textId="77777777" w:rsidR="00C4601A" w:rsidRDefault="00C4601A" w:rsidP="00935953">
      <w:pPr>
        <w:spacing w:after="30"/>
        <w:jc w:val="both"/>
        <w:rPr>
          <w:rFonts w:ascii="Times New Roman" w:hAnsi="Times New Roman" w:cs="Times New Roman"/>
          <w:sz w:val="24"/>
          <w:szCs w:val="24"/>
        </w:rPr>
      </w:pPr>
    </w:p>
    <w:p w14:paraId="21F225FD"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Passo 2: Extraia a biblioteca em uma pasta e copie a pasta com o nome da biblioteca (não altere o nome da pasta) para a pasta </w:t>
      </w:r>
      <w:proofErr w:type="spellStart"/>
      <w:r>
        <w:rPr>
          <w:rFonts w:ascii="Times New Roman" w:hAnsi="Times New Roman" w:cs="Times New Roman"/>
          <w:sz w:val="24"/>
          <w:szCs w:val="24"/>
        </w:rPr>
        <w:t>libraries</w:t>
      </w:r>
      <w:proofErr w:type="spellEnd"/>
      <w:r>
        <w:rPr>
          <w:rFonts w:ascii="Times New Roman" w:hAnsi="Times New Roman" w:cs="Times New Roman"/>
          <w:sz w:val="24"/>
          <w:szCs w:val="24"/>
        </w:rPr>
        <w:t xml:space="preserve"> do arduino, localizada em “Documentos/Arduino”</w:t>
      </w:r>
    </w:p>
    <w:p w14:paraId="1BDF407E" w14:textId="45DEA86F" w:rsidR="00C4601A" w:rsidRPr="00CE24AC" w:rsidRDefault="00C4601A" w:rsidP="00C4601A">
      <w:pPr>
        <w:spacing w:after="30"/>
        <w:jc w:val="center"/>
        <w:rPr>
          <w:rFonts w:ascii="Times New Roman" w:hAnsi="Times New Roman" w:cs="Times New Roman"/>
          <w:noProof/>
          <w:sz w:val="24"/>
          <w:szCs w:val="24"/>
        </w:rPr>
      </w:pPr>
    </w:p>
    <w:p w14:paraId="5EB9F47E" w14:textId="27645B14" w:rsidR="00C4601A" w:rsidRPr="00CE24AC" w:rsidRDefault="00E41325" w:rsidP="00C4601A">
      <w:pPr>
        <w:spacing w:after="30"/>
        <w:jc w:val="center"/>
        <w:rPr>
          <w:rFonts w:ascii="Times New Roman" w:hAnsi="Times New Roman" w:cs="Times New Roman"/>
          <w:noProof/>
          <w:sz w:val="24"/>
          <w:szCs w:val="24"/>
        </w:rPr>
      </w:pPr>
      <w:r>
        <w:rPr>
          <w:rFonts w:ascii="Times New Roman" w:hAnsi="Times New Roman" w:cs="Times New Roman"/>
          <w:noProof/>
          <w:sz w:val="24"/>
          <w:szCs w:val="24"/>
          <w:lang w:eastAsia="pt-BR"/>
        </w:rPr>
        <w:lastRenderedPageBreak/>
        <w:drawing>
          <wp:inline distT="0" distB="0" distL="0" distR="0" wp14:anchorId="724DE1BB" wp14:editId="4DBBF034">
            <wp:extent cx="4280848" cy="2295727"/>
            <wp:effectExtent l="0" t="0" r="5715" b="9525"/>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inline>
        </w:drawing>
      </w:r>
    </w:p>
    <w:p w14:paraId="639FB887" w14:textId="77777777" w:rsidR="00C4601A" w:rsidRPr="00CE24AC" w:rsidRDefault="00C4601A" w:rsidP="00C4601A">
      <w:pPr>
        <w:spacing w:after="30"/>
        <w:jc w:val="center"/>
        <w:rPr>
          <w:rFonts w:ascii="Times New Roman" w:hAnsi="Times New Roman" w:cs="Times New Roman"/>
          <w:noProof/>
          <w:sz w:val="24"/>
          <w:szCs w:val="24"/>
        </w:rPr>
      </w:pPr>
    </w:p>
    <w:p w14:paraId="3D71A48D" w14:textId="70152FD5" w:rsidR="00124A89" w:rsidRDefault="00E41325" w:rsidP="00935953">
      <w:pPr>
        <w:spacing w:after="30"/>
        <w:ind w:firstLine="720"/>
        <w:jc w:val="center"/>
      </w:pPr>
      <w:r>
        <w:rPr>
          <w:rFonts w:ascii="Times New Roman" w:hAnsi="Times New Roman" w:cs="Times New Roman"/>
          <w:noProof/>
          <w:sz w:val="24"/>
          <w:szCs w:val="24"/>
          <w:lang w:eastAsia="pt-BR"/>
        </w:rPr>
        <w:drawing>
          <wp:inline distT="0" distB="0" distL="0" distR="0" wp14:anchorId="3DFAE6DD" wp14:editId="3A8A4C53">
            <wp:extent cx="4163060" cy="2412365"/>
            <wp:effectExtent l="0" t="0" r="8890" b="6985"/>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inline>
        </w:drawing>
      </w:r>
    </w:p>
    <w:p w14:paraId="2686DD0E" w14:textId="77777777" w:rsidR="00124A89" w:rsidRPr="00935953" w:rsidRDefault="00124A89" w:rsidP="00C4601A">
      <w:pPr>
        <w:spacing w:after="30"/>
        <w:ind w:firstLine="720"/>
        <w:jc w:val="both"/>
        <w:rPr>
          <w:rFonts w:ascii="Times New Roman" w:hAnsi="Times New Roman" w:cs="Times New Roman"/>
          <w:sz w:val="24"/>
        </w:rPr>
      </w:pPr>
    </w:p>
    <w:p w14:paraId="02BF86F4" w14:textId="77777777" w:rsidR="00124A89" w:rsidRPr="00935953" w:rsidRDefault="00124A89" w:rsidP="00C4601A">
      <w:pPr>
        <w:spacing w:after="30"/>
        <w:ind w:firstLine="720"/>
        <w:jc w:val="both"/>
        <w:rPr>
          <w:rFonts w:ascii="Times New Roman" w:hAnsi="Times New Roman" w:cs="Times New Roman"/>
          <w:sz w:val="24"/>
        </w:rPr>
      </w:pPr>
    </w:p>
    <w:p w14:paraId="040F3313" w14:textId="194294F2" w:rsidR="00124A89" w:rsidRDefault="00124A89" w:rsidP="00124A89">
      <w:pPr>
        <w:spacing w:after="30"/>
        <w:jc w:val="center"/>
        <w:rPr>
          <w:b/>
          <w:sz w:val="36"/>
          <w:szCs w:val="36"/>
          <w:u w:val="single"/>
        </w:rPr>
      </w:pPr>
      <w:r w:rsidRPr="00124A89">
        <w:rPr>
          <w:b/>
          <w:sz w:val="36"/>
          <w:szCs w:val="36"/>
          <w:u w:val="single"/>
        </w:rPr>
        <w:t>Referências Bibliográficas</w:t>
      </w:r>
    </w:p>
    <w:p w14:paraId="068C8392" w14:textId="77777777" w:rsidR="00124A89" w:rsidRPr="00935953" w:rsidRDefault="00124A89" w:rsidP="00124A89">
      <w:pPr>
        <w:spacing w:after="30"/>
        <w:jc w:val="center"/>
        <w:rPr>
          <w:sz w:val="24"/>
          <w:szCs w:val="36"/>
        </w:rPr>
      </w:pPr>
    </w:p>
    <w:p w14:paraId="2F65C038" w14:textId="337CF4C6" w:rsidR="00124A89" w:rsidRPr="003761C1" w:rsidRDefault="00124A89"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MCROBERTS, M. </w:t>
      </w:r>
      <w:r w:rsidRPr="003761C1">
        <w:rPr>
          <w:rFonts w:ascii="Times New Roman" w:hAnsi="Times New Roman" w:cs="Times New Roman"/>
          <w:b/>
          <w:sz w:val="32"/>
          <w:szCs w:val="32"/>
        </w:rPr>
        <w:t>Arduino Básico</w:t>
      </w:r>
      <w:r w:rsidR="00BD04AC" w:rsidRPr="003761C1">
        <w:rPr>
          <w:rFonts w:ascii="Times New Roman" w:hAnsi="Times New Roman" w:cs="Times New Roman"/>
          <w:sz w:val="32"/>
          <w:szCs w:val="32"/>
        </w:rPr>
        <w:t xml:space="preserve">, Quarta reimpressão. São Paulo: </w:t>
      </w:r>
      <w:proofErr w:type="spellStart"/>
      <w:r w:rsidR="00BD04AC" w:rsidRPr="003761C1">
        <w:rPr>
          <w:rFonts w:ascii="Times New Roman" w:hAnsi="Times New Roman" w:cs="Times New Roman"/>
          <w:sz w:val="32"/>
          <w:szCs w:val="32"/>
        </w:rPr>
        <w:t>Novatec</w:t>
      </w:r>
      <w:proofErr w:type="spellEnd"/>
      <w:r w:rsidR="00BD04AC" w:rsidRPr="003761C1">
        <w:rPr>
          <w:rFonts w:ascii="Times New Roman" w:hAnsi="Times New Roman" w:cs="Times New Roman"/>
          <w:sz w:val="32"/>
          <w:szCs w:val="32"/>
        </w:rPr>
        <w:t>, 2013. 453 p.</w:t>
      </w:r>
    </w:p>
    <w:p w14:paraId="187C1741" w14:textId="77777777" w:rsidR="00BD04AC" w:rsidRPr="00935953" w:rsidRDefault="00BD04AC" w:rsidP="00124A89">
      <w:pPr>
        <w:spacing w:after="30"/>
        <w:rPr>
          <w:rFonts w:ascii="Times New Roman" w:hAnsi="Times New Roman" w:cs="Times New Roman"/>
          <w:sz w:val="24"/>
          <w:szCs w:val="32"/>
        </w:rPr>
      </w:pPr>
    </w:p>
    <w:p w14:paraId="125B9CEA" w14:textId="11DF16F6" w:rsidR="00BD04AC" w:rsidRPr="003761C1" w:rsidRDefault="003761C1"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Evans M.; </w:t>
      </w:r>
      <w:proofErr w:type="spellStart"/>
      <w:r w:rsidRPr="003761C1">
        <w:rPr>
          <w:rFonts w:ascii="Times New Roman" w:hAnsi="Times New Roman" w:cs="Times New Roman"/>
          <w:sz w:val="32"/>
          <w:szCs w:val="32"/>
        </w:rPr>
        <w:t>Noble</w:t>
      </w:r>
      <w:proofErr w:type="spellEnd"/>
      <w:r w:rsidRPr="003761C1">
        <w:rPr>
          <w:rFonts w:ascii="Times New Roman" w:hAnsi="Times New Roman" w:cs="Times New Roman"/>
          <w:sz w:val="32"/>
          <w:szCs w:val="32"/>
        </w:rPr>
        <w:t xml:space="preserve">, J.; </w:t>
      </w:r>
      <w:proofErr w:type="spellStart"/>
      <w:r w:rsidRPr="003761C1">
        <w:rPr>
          <w:rFonts w:ascii="Times New Roman" w:hAnsi="Times New Roman" w:cs="Times New Roman"/>
          <w:sz w:val="32"/>
          <w:szCs w:val="32"/>
        </w:rPr>
        <w:t>Hochenbaum</w:t>
      </w:r>
      <w:proofErr w:type="spellEnd"/>
      <w:r w:rsidRPr="003761C1">
        <w:rPr>
          <w:rFonts w:ascii="Times New Roman" w:hAnsi="Times New Roman" w:cs="Times New Roman"/>
          <w:sz w:val="32"/>
          <w:szCs w:val="32"/>
        </w:rPr>
        <w:t xml:space="preserve">, J. </w:t>
      </w:r>
      <w:r w:rsidRPr="003761C1">
        <w:rPr>
          <w:rFonts w:ascii="Times New Roman" w:hAnsi="Times New Roman" w:cs="Times New Roman"/>
          <w:b/>
          <w:sz w:val="32"/>
          <w:szCs w:val="32"/>
        </w:rPr>
        <w:t>Arduino em ação</w:t>
      </w:r>
      <w:r w:rsidRPr="003761C1">
        <w:rPr>
          <w:rFonts w:ascii="Times New Roman" w:hAnsi="Times New Roman" w:cs="Times New Roman"/>
          <w:sz w:val="32"/>
          <w:szCs w:val="32"/>
        </w:rPr>
        <w:t xml:space="preserve">, primeira reimpressão. São Paulo: </w:t>
      </w:r>
      <w:proofErr w:type="spellStart"/>
      <w:r w:rsidRPr="003761C1">
        <w:rPr>
          <w:rFonts w:ascii="Times New Roman" w:hAnsi="Times New Roman" w:cs="Times New Roman"/>
          <w:sz w:val="32"/>
          <w:szCs w:val="32"/>
        </w:rPr>
        <w:t>Novatec</w:t>
      </w:r>
      <w:proofErr w:type="spellEnd"/>
      <w:r w:rsidRPr="003761C1">
        <w:rPr>
          <w:rFonts w:ascii="Times New Roman" w:hAnsi="Times New Roman" w:cs="Times New Roman"/>
          <w:sz w:val="32"/>
          <w:szCs w:val="32"/>
        </w:rPr>
        <w:t>, 2014. 424 p.</w:t>
      </w:r>
    </w:p>
    <w:p w14:paraId="57F4C66A" w14:textId="7B4303A1" w:rsidR="003761C1" w:rsidRPr="00935953" w:rsidRDefault="003761C1" w:rsidP="00124A89">
      <w:pPr>
        <w:spacing w:after="30"/>
        <w:rPr>
          <w:rFonts w:ascii="Times New Roman" w:hAnsi="Times New Roman" w:cs="Times New Roman"/>
          <w:sz w:val="24"/>
          <w:szCs w:val="32"/>
        </w:rPr>
      </w:pPr>
    </w:p>
    <w:p w14:paraId="0D55DD08" w14:textId="5D105940" w:rsidR="003761C1" w:rsidRPr="003761C1" w:rsidRDefault="00284A6C" w:rsidP="00124A89">
      <w:pPr>
        <w:spacing w:after="30"/>
        <w:rPr>
          <w:rFonts w:ascii="Times New Roman" w:hAnsi="Times New Roman" w:cs="Times New Roman"/>
          <w:sz w:val="32"/>
          <w:szCs w:val="32"/>
        </w:rPr>
      </w:pPr>
      <w:hyperlink r:id="rId136" w:history="1">
        <w:r w:rsidR="003761C1" w:rsidRPr="003761C1">
          <w:rPr>
            <w:rStyle w:val="Hyperlink"/>
            <w:rFonts w:ascii="Times New Roman" w:hAnsi="Times New Roman" w:cs="Times New Roman"/>
            <w:sz w:val="32"/>
            <w:szCs w:val="32"/>
          </w:rPr>
          <w:t>http://arduino.cc</w:t>
        </w:r>
      </w:hyperlink>
    </w:p>
    <w:p w14:paraId="67D4BC23" w14:textId="77777777" w:rsidR="003761C1" w:rsidRPr="00935953" w:rsidRDefault="003761C1" w:rsidP="00124A89">
      <w:pPr>
        <w:spacing w:after="30"/>
        <w:rPr>
          <w:rFonts w:ascii="Times New Roman" w:hAnsi="Times New Roman" w:cs="Times New Roman"/>
          <w:sz w:val="24"/>
          <w:szCs w:val="32"/>
          <w:u w:val="single"/>
        </w:rPr>
      </w:pPr>
    </w:p>
    <w:p w14:paraId="7278DB21" w14:textId="38081900" w:rsidR="003761C1" w:rsidRDefault="00284A6C" w:rsidP="00124A89">
      <w:pPr>
        <w:spacing w:after="30"/>
        <w:rPr>
          <w:rStyle w:val="Hyperlink"/>
          <w:rFonts w:ascii="Times New Roman" w:hAnsi="Times New Roman" w:cs="Times New Roman"/>
          <w:sz w:val="32"/>
          <w:szCs w:val="32"/>
        </w:rPr>
      </w:pPr>
      <w:hyperlink r:id="rId137" w:history="1">
        <w:r w:rsidR="00F866DF" w:rsidRPr="0096657D">
          <w:rPr>
            <w:rStyle w:val="Hyperlink"/>
            <w:rFonts w:ascii="Times New Roman" w:hAnsi="Times New Roman" w:cs="Times New Roman"/>
            <w:sz w:val="32"/>
            <w:szCs w:val="32"/>
          </w:rPr>
          <w:t>http://fritzing.org</w:t>
        </w:r>
      </w:hyperlink>
      <w:r w:rsidR="00F866DF">
        <w:rPr>
          <w:rFonts w:ascii="Times New Roman" w:hAnsi="Times New Roman" w:cs="Times New Roman"/>
          <w:sz w:val="32"/>
          <w:szCs w:val="32"/>
        </w:rPr>
        <w:t xml:space="preserve"> </w:t>
      </w:r>
    </w:p>
    <w:p w14:paraId="33D535C1" w14:textId="77777777" w:rsidR="003761C1" w:rsidRPr="00935953" w:rsidRDefault="003761C1" w:rsidP="00124A89">
      <w:pPr>
        <w:spacing w:after="30"/>
        <w:rPr>
          <w:rStyle w:val="Hyperlink"/>
          <w:rFonts w:ascii="Times New Roman" w:hAnsi="Times New Roman" w:cs="Times New Roman"/>
          <w:sz w:val="24"/>
          <w:szCs w:val="32"/>
          <w:u w:val="none"/>
        </w:rPr>
      </w:pPr>
    </w:p>
    <w:p w14:paraId="37BC1D5D" w14:textId="2AB2C199" w:rsidR="003761C1" w:rsidRDefault="00284A6C" w:rsidP="00124A89">
      <w:pPr>
        <w:spacing w:after="30"/>
        <w:rPr>
          <w:rStyle w:val="Hyperlink"/>
          <w:rFonts w:ascii="Times New Roman" w:hAnsi="Times New Roman" w:cs="Times New Roman"/>
          <w:sz w:val="32"/>
          <w:szCs w:val="32"/>
        </w:rPr>
      </w:pPr>
      <w:hyperlink r:id="rId138" w:history="1">
        <w:r w:rsidR="003761C1" w:rsidRPr="006D08D2">
          <w:rPr>
            <w:rStyle w:val="Hyperlink"/>
            <w:rFonts w:ascii="Times New Roman" w:hAnsi="Times New Roman" w:cs="Times New Roman"/>
            <w:sz w:val="32"/>
            <w:szCs w:val="32"/>
          </w:rPr>
          <w:t>http://instructables.com</w:t>
        </w:r>
      </w:hyperlink>
    </w:p>
    <w:p w14:paraId="7C26CB5C" w14:textId="77777777" w:rsidR="003761C1" w:rsidRPr="00935953" w:rsidRDefault="003761C1" w:rsidP="00124A89">
      <w:pPr>
        <w:spacing w:after="30"/>
        <w:rPr>
          <w:rStyle w:val="Hyperlink"/>
          <w:rFonts w:ascii="Times New Roman" w:hAnsi="Times New Roman" w:cs="Times New Roman"/>
          <w:sz w:val="24"/>
          <w:szCs w:val="32"/>
          <w:u w:val="none"/>
        </w:rPr>
      </w:pPr>
    </w:p>
    <w:p w14:paraId="70055DC0" w14:textId="1002CEB8" w:rsidR="003761C1" w:rsidRDefault="00284A6C" w:rsidP="00124A89">
      <w:pPr>
        <w:spacing w:after="30"/>
        <w:rPr>
          <w:rStyle w:val="Hyperlink"/>
          <w:rFonts w:ascii="Times New Roman" w:hAnsi="Times New Roman" w:cs="Times New Roman"/>
          <w:sz w:val="32"/>
          <w:szCs w:val="32"/>
        </w:rPr>
      </w:pPr>
      <w:hyperlink r:id="rId139" w:history="1">
        <w:r w:rsidR="00F866DF" w:rsidRPr="0096657D">
          <w:rPr>
            <w:rStyle w:val="Hyperlink"/>
            <w:rFonts w:ascii="Times New Roman" w:hAnsi="Times New Roman" w:cs="Times New Roman"/>
            <w:sz w:val="32"/>
            <w:szCs w:val="32"/>
          </w:rPr>
          <w:t>http://cadsoftusa.com</w:t>
        </w:r>
      </w:hyperlink>
      <w:r w:rsidR="00F866DF">
        <w:rPr>
          <w:rStyle w:val="Hyperlink"/>
          <w:rFonts w:ascii="Times New Roman" w:hAnsi="Times New Roman" w:cs="Times New Roman"/>
          <w:sz w:val="32"/>
          <w:szCs w:val="32"/>
        </w:rPr>
        <w:t xml:space="preserve"> </w:t>
      </w:r>
    </w:p>
    <w:p w14:paraId="1588089E" w14:textId="77777777" w:rsidR="00FD6824" w:rsidRDefault="00FD6824" w:rsidP="00FD6824">
      <w:pPr>
        <w:spacing w:after="30"/>
        <w:jc w:val="center"/>
        <w:rPr>
          <w:rFonts w:ascii="Times New Roman" w:hAnsi="Times New Roman" w:cs="Times New Roman"/>
          <w:noProof/>
          <w:sz w:val="32"/>
          <w:szCs w:val="32"/>
          <w:lang w:val="en-US"/>
        </w:rPr>
      </w:pPr>
    </w:p>
    <w:p w14:paraId="2AE6548C" w14:textId="77777777" w:rsidR="00FD6824" w:rsidRDefault="00FD6824" w:rsidP="00FD6824">
      <w:pPr>
        <w:spacing w:after="30"/>
        <w:jc w:val="center"/>
        <w:rPr>
          <w:rFonts w:ascii="Times New Roman" w:hAnsi="Times New Roman" w:cs="Times New Roman"/>
          <w:noProof/>
          <w:sz w:val="32"/>
          <w:szCs w:val="32"/>
          <w:lang w:val="en-US"/>
        </w:rPr>
      </w:pPr>
    </w:p>
    <w:p w14:paraId="023752FE" w14:textId="77777777" w:rsidR="00FD6824" w:rsidRDefault="00FD6824" w:rsidP="00FD6824">
      <w:pPr>
        <w:spacing w:after="30"/>
        <w:jc w:val="center"/>
        <w:rPr>
          <w:rFonts w:ascii="Times New Roman" w:hAnsi="Times New Roman" w:cs="Times New Roman"/>
          <w:noProof/>
          <w:sz w:val="32"/>
          <w:szCs w:val="32"/>
          <w:lang w:val="en-US"/>
        </w:rPr>
      </w:pPr>
    </w:p>
    <w:p w14:paraId="4CCA49A1" w14:textId="1E2F7FD8" w:rsidR="00FD6824" w:rsidRDefault="00FD6824" w:rsidP="00FD6824">
      <w:pPr>
        <w:spacing w:after="30"/>
        <w:rPr>
          <w:rFonts w:ascii="Times New Roman" w:hAnsi="Times New Roman"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ascii="Times New Roman" w:hAnsi="Times New Roman" w:cs="Times New Roman"/>
          <w:noProof/>
          <w:sz w:val="32"/>
          <w:szCs w:val="32"/>
          <w:lang w:eastAsia="pt-BR"/>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71511809" w:rsidR="00FD6824" w:rsidRDefault="00FD6824" w:rsidP="00FD6824">
      <w:pPr>
        <w:spacing w:after="30"/>
        <w:jc w:val="center"/>
        <w:rPr>
          <w:rFonts w:ascii="Times New Roman" w:hAnsi="Times New Roman"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5E26E9">
        <w:fldChar w:fldCharType="begin"/>
      </w:r>
      <w:r w:rsidR="005E26E9">
        <w:instrText xml:space="preserve"> HYPERLINK "http://creativecommons.org/licenses/by-sa/4.0/" </w:instrText>
      </w:r>
      <w:r w:rsidR="005E26E9">
        <w:fldChar w:fldCharType="separate"/>
      </w:r>
      <w:r>
        <w:rPr>
          <w:rStyle w:val="Hyperlink"/>
          <w:rFonts w:ascii="Helvetica" w:hAnsi="Helvetica" w:cs="Helvetica"/>
          <w:color w:val="428BCA"/>
          <w:sz w:val="21"/>
          <w:szCs w:val="21"/>
          <w:shd w:val="clear" w:color="auto" w:fill="F5F5F5"/>
        </w:rPr>
        <w:t>Creative</w:t>
      </w:r>
      <w:proofErr w:type="spellEnd"/>
      <w:r>
        <w:rPr>
          <w:rStyle w:val="Hyperlink"/>
          <w:rFonts w:ascii="Helvetica" w:hAnsi="Helvetica" w:cs="Helvetica"/>
          <w:color w:val="428BCA"/>
          <w:sz w:val="21"/>
          <w:szCs w:val="21"/>
          <w:shd w:val="clear" w:color="auto" w:fill="F5F5F5"/>
        </w:rPr>
        <w:t xml:space="preserve"> </w:t>
      </w:r>
      <w:proofErr w:type="spellStart"/>
      <w:r>
        <w:rPr>
          <w:rStyle w:val="Hyperlink"/>
          <w:rFonts w:ascii="Helvetica" w:hAnsi="Helvetica" w:cs="Helvetica"/>
          <w:color w:val="428BCA"/>
          <w:sz w:val="21"/>
          <w:szCs w:val="21"/>
          <w:shd w:val="clear" w:color="auto" w:fill="F5F5F5"/>
        </w:rPr>
        <w:t>Commons</w:t>
      </w:r>
      <w:proofErr w:type="spellEnd"/>
      <w:r>
        <w:rPr>
          <w:rStyle w:val="Hyperlink"/>
          <w:rFonts w:ascii="Helvetica" w:hAnsi="Helvetica" w:cs="Helvetica"/>
          <w:color w:val="428BCA"/>
          <w:sz w:val="21"/>
          <w:szCs w:val="21"/>
          <w:shd w:val="clear" w:color="auto" w:fill="F5F5F5"/>
        </w:rPr>
        <w:t xml:space="preserve"> - Atribuição-</w:t>
      </w:r>
      <w:proofErr w:type="spellStart"/>
      <w:r>
        <w:rPr>
          <w:rStyle w:val="Hyperlink"/>
          <w:rFonts w:ascii="Helvetica" w:hAnsi="Helvetica" w:cs="Helvetica"/>
          <w:color w:val="428BCA"/>
          <w:sz w:val="21"/>
          <w:szCs w:val="21"/>
          <w:shd w:val="clear" w:color="auto" w:fill="F5F5F5"/>
        </w:rPr>
        <w:t>CompartilhaIgual</w:t>
      </w:r>
      <w:proofErr w:type="spellEnd"/>
      <w:r>
        <w:rPr>
          <w:rStyle w:val="Hyperlink"/>
          <w:rFonts w:ascii="Helvetica" w:hAnsi="Helvetica" w:cs="Helvetica"/>
          <w:color w:val="428BCA"/>
          <w:sz w:val="21"/>
          <w:szCs w:val="21"/>
          <w:shd w:val="clear" w:color="auto" w:fill="F5F5F5"/>
        </w:rPr>
        <w:t xml:space="preserve"> 4.0 Internacional</w:t>
      </w:r>
      <w:r w:rsidR="005E26E9">
        <w:rPr>
          <w:rStyle w:val="Hyperlink"/>
          <w:rFonts w:ascii="Helvetica" w:hAnsi="Helvetica" w:cs="Helvetica"/>
          <w:color w:val="428BCA"/>
          <w:sz w:val="21"/>
          <w:szCs w:val="21"/>
          <w:shd w:val="clear" w:color="auto" w:fill="F5F5F5"/>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41" w:history="1">
        <w:r>
          <w:rPr>
            <w:rStyle w:val="Hyperlink"/>
            <w:rFonts w:ascii="Helvetica" w:hAnsi="Helvetica" w:cs="Helvetica"/>
            <w:color w:val="428BCA"/>
            <w:sz w:val="21"/>
            <w:szCs w:val="21"/>
            <w:shd w:val="clear" w:color="auto" w:fill="F5F5F5"/>
          </w:rPr>
          <w:t>github.com/</w:t>
        </w:r>
        <w:proofErr w:type="spellStart"/>
        <w:r>
          <w:rPr>
            <w:rStyle w:val="Hyperlink"/>
            <w:rFonts w:ascii="Helvetica" w:hAnsi="Helvetica" w:cs="Helvetica"/>
            <w:color w:val="428BCA"/>
            <w:sz w:val="21"/>
            <w:szCs w:val="21"/>
            <w:shd w:val="clear" w:color="auto" w:fill="F5F5F5"/>
          </w:rPr>
          <w:t>RatosDePC</w:t>
        </w:r>
        <w:proofErr w:type="spellEnd"/>
        <w:r>
          <w:rPr>
            <w:rStyle w:val="Hyperlink"/>
            <w:rFonts w:ascii="Helvetica" w:hAnsi="Helvetica" w:cs="Helvetica"/>
            <w:color w:val="428BCA"/>
            <w:sz w:val="21"/>
            <w:szCs w:val="21"/>
            <w:shd w:val="clear" w:color="auto" w:fill="F5F5F5"/>
          </w:rPr>
          <w:t>/</w:t>
        </w:r>
        <w:proofErr w:type="spellStart"/>
        <w:r>
          <w:rPr>
            <w:rStyle w:val="Hyperlink"/>
            <w:rFonts w:ascii="Helvetica" w:hAnsi="Helvetica" w:cs="Helvetica"/>
            <w:color w:val="428BCA"/>
            <w:sz w:val="21"/>
            <w:szCs w:val="21"/>
            <w:shd w:val="clear" w:color="auto" w:fill="F5F5F5"/>
          </w:rPr>
          <w:t>ApostilaBrino</w:t>
        </w:r>
        <w:proofErr w:type="spellEnd"/>
      </w:hyperlink>
      <w:r>
        <w:rPr>
          <w:rFonts w:ascii="Helvetica" w:hAnsi="Helvetica" w:cs="Helvetica"/>
          <w:color w:val="000000"/>
          <w:sz w:val="21"/>
          <w:szCs w:val="21"/>
          <w:shd w:val="clear" w:color="auto" w:fill="F5F5F5"/>
        </w:rPr>
        <w:t>.</w:t>
      </w:r>
    </w:p>
    <w:p w14:paraId="27F87178" w14:textId="5253371F" w:rsidR="00FD6824" w:rsidRDefault="00FD6824" w:rsidP="00FD6824">
      <w:pPr>
        <w:spacing w:after="30"/>
        <w:jc w:val="center"/>
        <w:rPr>
          <w:rFonts w:ascii="Times New Roman" w:hAnsi="Times New Roman" w:cs="Times New Roman"/>
          <w:sz w:val="32"/>
          <w:szCs w:val="32"/>
        </w:rPr>
      </w:pPr>
    </w:p>
    <w:p w14:paraId="5D767AD9" w14:textId="77777777" w:rsidR="00FD6824" w:rsidRPr="003761C1" w:rsidRDefault="00FD6824" w:rsidP="00FD6824">
      <w:pPr>
        <w:spacing w:after="30"/>
        <w:jc w:val="center"/>
        <w:rPr>
          <w:rFonts w:ascii="Times New Roman" w:hAnsi="Times New Roman" w:cs="Times New Roman"/>
          <w:sz w:val="32"/>
          <w:szCs w:val="32"/>
        </w:rPr>
      </w:pPr>
    </w:p>
    <w:sectPr w:rsidR="00FD6824" w:rsidRPr="003761C1">
      <w:footerReference w:type="default" r:id="rId1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BBC8CE" w14:textId="77777777" w:rsidR="00284A6C" w:rsidRDefault="00284A6C" w:rsidP="00185177">
      <w:pPr>
        <w:spacing w:after="0" w:line="240" w:lineRule="auto"/>
      </w:pPr>
      <w:r>
        <w:separator/>
      </w:r>
    </w:p>
  </w:endnote>
  <w:endnote w:type="continuationSeparator" w:id="0">
    <w:p w14:paraId="61939F7F" w14:textId="77777777" w:rsidR="00284A6C" w:rsidRDefault="00284A6C"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3249" w14:textId="009E916A" w:rsidR="00165BCF" w:rsidRDefault="00165BCF">
    <w:pPr>
      <w:pStyle w:val="Rodap"/>
      <w:jc w:val="center"/>
      <w:rPr>
        <w:ins w:id="1737" w:author="granix pacheco" w:date="2016-02-08T10:54:00Z"/>
        <w:caps/>
        <w:color w:val="5B9BD5" w:themeColor="accent1"/>
      </w:rPr>
    </w:pPr>
    <w:ins w:id="1738"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400643">
      <w:rPr>
        <w:caps/>
        <w:noProof/>
        <w:color w:val="5B9BD5" w:themeColor="accent1"/>
      </w:rPr>
      <w:t>21</w:t>
    </w:r>
    <w:ins w:id="1739" w:author="granix pacheco" w:date="2016-02-08T10:54:00Z">
      <w:r>
        <w:rPr>
          <w:caps/>
          <w:color w:val="5B9BD5" w:themeColor="accent1"/>
        </w:rPr>
        <w:fldChar w:fldCharType="end"/>
      </w:r>
    </w:ins>
  </w:p>
  <w:p w14:paraId="0E61F274" w14:textId="0E62F41A" w:rsidR="00165BCF" w:rsidRDefault="00165BC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9E7611" w14:textId="77777777" w:rsidR="00284A6C" w:rsidRDefault="00284A6C" w:rsidP="00185177">
      <w:pPr>
        <w:spacing w:after="0" w:line="240" w:lineRule="auto"/>
      </w:pPr>
      <w:r>
        <w:separator/>
      </w:r>
    </w:p>
  </w:footnote>
  <w:footnote w:type="continuationSeparator" w:id="0">
    <w:p w14:paraId="52D3794E" w14:textId="77777777" w:rsidR="00284A6C" w:rsidRDefault="00284A6C" w:rsidP="001851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0"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BBA01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5"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6"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7"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1"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3" w15:restartNumberingAfterBreak="0">
    <w:nsid w:val="1325157C"/>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24" w15:restartNumberingAfterBreak="0">
    <w:nsid w:val="148A35FC"/>
    <w:multiLevelType w:val="multilevel"/>
    <w:tmpl w:val="041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15:restartNumberingAfterBreak="0">
    <w:nsid w:val="15505F5B"/>
    <w:multiLevelType w:val="hybridMultilevel"/>
    <w:tmpl w:val="E8824B3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start w:val="1"/>
      <w:numFmt w:val="bullet"/>
      <w:lvlText w:val="o"/>
      <w:lvlJc w:val="left"/>
      <w:pPr>
        <w:ind w:left="3948" w:hanging="360"/>
      </w:pPr>
      <w:rPr>
        <w:rFonts w:ascii="Courier New" w:hAnsi="Courier New" w:cs="Courier New" w:hint="default"/>
      </w:rPr>
    </w:lvl>
    <w:lvl w:ilvl="5" w:tplc="04160005">
      <w:start w:val="1"/>
      <w:numFmt w:val="bullet"/>
      <w:lvlText w:val=""/>
      <w:lvlJc w:val="left"/>
      <w:pPr>
        <w:ind w:left="4668" w:hanging="360"/>
      </w:pPr>
      <w:rPr>
        <w:rFonts w:ascii="Wingdings" w:hAnsi="Wingdings" w:hint="default"/>
      </w:rPr>
    </w:lvl>
    <w:lvl w:ilvl="6" w:tplc="04160001">
      <w:start w:val="1"/>
      <w:numFmt w:val="bullet"/>
      <w:lvlText w:val=""/>
      <w:lvlJc w:val="left"/>
      <w:pPr>
        <w:ind w:left="5388" w:hanging="360"/>
      </w:pPr>
      <w:rPr>
        <w:rFonts w:ascii="Symbol" w:hAnsi="Symbol" w:hint="default"/>
      </w:rPr>
    </w:lvl>
    <w:lvl w:ilvl="7" w:tplc="04160003">
      <w:start w:val="1"/>
      <w:numFmt w:val="bullet"/>
      <w:lvlText w:val="o"/>
      <w:lvlJc w:val="left"/>
      <w:pPr>
        <w:ind w:left="6108" w:hanging="360"/>
      </w:pPr>
      <w:rPr>
        <w:rFonts w:ascii="Courier New" w:hAnsi="Courier New" w:cs="Courier New" w:hint="default"/>
      </w:rPr>
    </w:lvl>
    <w:lvl w:ilvl="8" w:tplc="04160005">
      <w:start w:val="1"/>
      <w:numFmt w:val="bullet"/>
      <w:lvlText w:val=""/>
      <w:lvlJc w:val="left"/>
      <w:pPr>
        <w:ind w:left="6828" w:hanging="360"/>
      </w:pPr>
      <w:rPr>
        <w:rFonts w:ascii="Wingdings" w:hAnsi="Wingdings" w:hint="default"/>
      </w:rPr>
    </w:lvl>
  </w:abstractNum>
  <w:abstractNum w:abstractNumId="26"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9"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2"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5" w15:restartNumberingAfterBreak="0">
    <w:nsid w:val="1C6D39C5"/>
    <w:multiLevelType w:val="multilevel"/>
    <w:tmpl w:val="CF02FAC4"/>
    <w:lvl w:ilvl="0">
      <w:start w:val="7"/>
      <w:numFmt w:val="decimal"/>
      <w:lvlText w:val="%1"/>
      <w:lvlJc w:val="left"/>
      <w:pPr>
        <w:ind w:left="3480" w:hanging="600"/>
      </w:pPr>
      <w:rPr>
        <w:rFonts w:hint="default"/>
      </w:rPr>
    </w:lvl>
    <w:lvl w:ilvl="1">
      <w:start w:val="1"/>
      <w:numFmt w:val="decimal"/>
      <w:lvlText w:val="%1.%2"/>
      <w:lvlJc w:val="left"/>
      <w:pPr>
        <w:ind w:left="4965" w:hanging="600"/>
      </w:pPr>
      <w:rPr>
        <w:rFonts w:hint="default"/>
      </w:rPr>
    </w:lvl>
    <w:lvl w:ilvl="2">
      <w:start w:val="1"/>
      <w:numFmt w:val="decimal"/>
      <w:lvlText w:val="%1.%2.%3"/>
      <w:lvlJc w:val="left"/>
      <w:pPr>
        <w:ind w:left="6570" w:hanging="720"/>
      </w:pPr>
      <w:rPr>
        <w:rFonts w:hint="default"/>
      </w:rPr>
    </w:lvl>
    <w:lvl w:ilvl="3">
      <w:start w:val="1"/>
      <w:numFmt w:val="decimal"/>
      <w:lvlText w:val="%1.%2.%3.%4"/>
      <w:lvlJc w:val="left"/>
      <w:pPr>
        <w:ind w:left="8415" w:hanging="1080"/>
      </w:pPr>
      <w:rPr>
        <w:rFonts w:hint="default"/>
      </w:rPr>
    </w:lvl>
    <w:lvl w:ilvl="4">
      <w:start w:val="1"/>
      <w:numFmt w:val="decimal"/>
      <w:lvlText w:val="%1.%2.%3.%4.%5"/>
      <w:lvlJc w:val="left"/>
      <w:pPr>
        <w:ind w:left="9900" w:hanging="1080"/>
      </w:pPr>
      <w:rPr>
        <w:rFonts w:hint="default"/>
      </w:rPr>
    </w:lvl>
    <w:lvl w:ilvl="5">
      <w:start w:val="1"/>
      <w:numFmt w:val="decimal"/>
      <w:lvlText w:val="%1.%2.%3.%4.%5.%6"/>
      <w:lvlJc w:val="left"/>
      <w:pPr>
        <w:ind w:left="11745" w:hanging="1440"/>
      </w:pPr>
      <w:rPr>
        <w:rFonts w:hint="default"/>
      </w:rPr>
    </w:lvl>
    <w:lvl w:ilvl="6">
      <w:start w:val="1"/>
      <w:numFmt w:val="decimal"/>
      <w:lvlText w:val="%1.%2.%3.%4.%5.%6.%7"/>
      <w:lvlJc w:val="left"/>
      <w:pPr>
        <w:ind w:left="13230" w:hanging="1440"/>
      </w:pPr>
      <w:rPr>
        <w:rFonts w:hint="default"/>
      </w:rPr>
    </w:lvl>
    <w:lvl w:ilvl="7">
      <w:start w:val="1"/>
      <w:numFmt w:val="decimal"/>
      <w:lvlText w:val="%1.%2.%3.%4.%5.%6.%7.%8"/>
      <w:lvlJc w:val="left"/>
      <w:pPr>
        <w:ind w:left="15075" w:hanging="1800"/>
      </w:pPr>
      <w:rPr>
        <w:rFonts w:hint="default"/>
      </w:rPr>
    </w:lvl>
    <w:lvl w:ilvl="8">
      <w:start w:val="1"/>
      <w:numFmt w:val="decimal"/>
      <w:lvlText w:val="%1.%2.%3.%4.%5.%6.%7.%8.%9"/>
      <w:lvlJc w:val="left"/>
      <w:pPr>
        <w:ind w:left="16920" w:hanging="2160"/>
      </w:pPr>
      <w:rPr>
        <w:rFonts w:hint="default"/>
      </w:rPr>
    </w:lvl>
  </w:abstractNum>
  <w:abstractNum w:abstractNumId="36"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7"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41"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4"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7"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86F6263"/>
    <w:multiLevelType w:val="multilevel"/>
    <w:tmpl w:val="04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0"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2AB354A5"/>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54" w15:restartNumberingAfterBreak="0">
    <w:nsid w:val="2C446F9E"/>
    <w:multiLevelType w:val="multilevel"/>
    <w:tmpl w:val="1B5CE588"/>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7"/>
      <w:numFmt w:val="decimal"/>
      <w:lvlText w:val="%1.%2.%3"/>
      <w:lvlJc w:val="left"/>
      <w:pPr>
        <w:ind w:left="2160" w:hanging="720"/>
      </w:pPr>
      <w:rPr>
        <w:rFonts w:hint="default"/>
        <w:b/>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55" w15:restartNumberingAfterBreak="0">
    <w:nsid w:val="2C93398E"/>
    <w:multiLevelType w:val="multilevel"/>
    <w:tmpl w:val="CF02FAC4"/>
    <w:lvl w:ilvl="0">
      <w:start w:val="7"/>
      <w:numFmt w:val="decimal"/>
      <w:lvlText w:val="%1"/>
      <w:lvlJc w:val="left"/>
      <w:pPr>
        <w:ind w:left="2760" w:hanging="600"/>
      </w:pPr>
      <w:rPr>
        <w:rFonts w:hint="default"/>
      </w:rPr>
    </w:lvl>
    <w:lvl w:ilvl="1">
      <w:start w:val="1"/>
      <w:numFmt w:val="decimal"/>
      <w:lvlText w:val="%1.%2"/>
      <w:lvlJc w:val="left"/>
      <w:pPr>
        <w:ind w:left="4245" w:hanging="600"/>
      </w:pPr>
      <w:rPr>
        <w:rFonts w:hint="default"/>
      </w:rPr>
    </w:lvl>
    <w:lvl w:ilvl="2">
      <w:start w:val="1"/>
      <w:numFmt w:val="decimal"/>
      <w:lvlText w:val="%1.%2.%3"/>
      <w:lvlJc w:val="left"/>
      <w:pPr>
        <w:ind w:left="5850" w:hanging="720"/>
      </w:pPr>
      <w:rPr>
        <w:rFonts w:hint="default"/>
      </w:rPr>
    </w:lvl>
    <w:lvl w:ilvl="3">
      <w:start w:val="1"/>
      <w:numFmt w:val="decimal"/>
      <w:lvlText w:val="%1.%2.%3.%4"/>
      <w:lvlJc w:val="left"/>
      <w:pPr>
        <w:ind w:left="7695" w:hanging="1080"/>
      </w:pPr>
      <w:rPr>
        <w:rFonts w:hint="default"/>
      </w:rPr>
    </w:lvl>
    <w:lvl w:ilvl="4">
      <w:start w:val="1"/>
      <w:numFmt w:val="decimal"/>
      <w:lvlText w:val="%1.%2.%3.%4.%5"/>
      <w:lvlJc w:val="left"/>
      <w:pPr>
        <w:ind w:left="9180" w:hanging="1080"/>
      </w:pPr>
      <w:rPr>
        <w:rFonts w:hint="default"/>
      </w:rPr>
    </w:lvl>
    <w:lvl w:ilvl="5">
      <w:start w:val="1"/>
      <w:numFmt w:val="decimal"/>
      <w:lvlText w:val="%1.%2.%3.%4.%5.%6"/>
      <w:lvlJc w:val="left"/>
      <w:pPr>
        <w:ind w:left="11025" w:hanging="1440"/>
      </w:pPr>
      <w:rPr>
        <w:rFonts w:hint="default"/>
      </w:rPr>
    </w:lvl>
    <w:lvl w:ilvl="6">
      <w:start w:val="1"/>
      <w:numFmt w:val="decimal"/>
      <w:lvlText w:val="%1.%2.%3.%4.%5.%6.%7"/>
      <w:lvlJc w:val="left"/>
      <w:pPr>
        <w:ind w:left="12510" w:hanging="1440"/>
      </w:pPr>
      <w:rPr>
        <w:rFonts w:hint="default"/>
      </w:rPr>
    </w:lvl>
    <w:lvl w:ilvl="7">
      <w:start w:val="1"/>
      <w:numFmt w:val="decimal"/>
      <w:lvlText w:val="%1.%2.%3.%4.%5.%6.%7.%8"/>
      <w:lvlJc w:val="left"/>
      <w:pPr>
        <w:ind w:left="14355" w:hanging="1800"/>
      </w:pPr>
      <w:rPr>
        <w:rFonts w:hint="default"/>
      </w:rPr>
    </w:lvl>
    <w:lvl w:ilvl="8">
      <w:start w:val="1"/>
      <w:numFmt w:val="decimal"/>
      <w:lvlText w:val="%1.%2.%3.%4.%5.%6.%7.%8.%9"/>
      <w:lvlJc w:val="left"/>
      <w:pPr>
        <w:ind w:left="16200" w:hanging="2160"/>
      </w:pPr>
      <w:rPr>
        <w:rFonts w:hint="default"/>
      </w:rPr>
    </w:lvl>
  </w:abstractNum>
  <w:abstractNum w:abstractNumId="56"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7"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8"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61"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3" w15:restartNumberingAfterBreak="0">
    <w:nsid w:val="2FE46BEF"/>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64"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3462530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67" w15:restartNumberingAfterBreak="0">
    <w:nsid w:val="35635E7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70"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948374E"/>
    <w:multiLevelType w:val="multilevel"/>
    <w:tmpl w:val="0F0E025A"/>
    <w:lvl w:ilvl="0">
      <w:start w:val="5"/>
      <w:numFmt w:val="decimal"/>
      <w:lvlText w:val="%1"/>
      <w:lvlJc w:val="left"/>
      <w:pPr>
        <w:ind w:left="885" w:hanging="885"/>
      </w:pPr>
      <w:rPr>
        <w:rFonts w:hint="default"/>
      </w:rPr>
    </w:lvl>
    <w:lvl w:ilvl="1">
      <w:start w:val="1"/>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73"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74"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75" w15:restartNumberingAfterBreak="0">
    <w:nsid w:val="3C124959"/>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76"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3F8A5131"/>
    <w:multiLevelType w:val="multilevel"/>
    <w:tmpl w:val="75D4CAD0"/>
    <w:lvl w:ilvl="0">
      <w:start w:val="2"/>
      <w:numFmt w:val="decimal"/>
      <w:lvlText w:val="%1."/>
      <w:lvlJc w:val="left"/>
      <w:pPr>
        <w:ind w:left="360" w:hanging="360"/>
      </w:pPr>
      <w:rPr>
        <w:rFonts w:hint="default"/>
        <w:b/>
        <w:sz w:val="36"/>
        <w:szCs w:val="36"/>
        <w:u w:val="none"/>
      </w:rPr>
    </w:lvl>
    <w:lvl w:ilvl="1">
      <w:start w:val="1"/>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1AE7D34"/>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80"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433161C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44BF23D1"/>
    <w:multiLevelType w:val="hybridMultilevel"/>
    <w:tmpl w:val="75C20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5"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8"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9"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B426811"/>
    <w:multiLevelType w:val="multilevel"/>
    <w:tmpl w:val="8B40B2B6"/>
    <w:lvl w:ilvl="0">
      <w:start w:val="4"/>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4"/>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91"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92"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93" w15:restartNumberingAfterBreak="0">
    <w:nsid w:val="4CC858F7"/>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4CF644A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95"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6"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7"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8"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9"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43547E7"/>
    <w:multiLevelType w:val="multilevel"/>
    <w:tmpl w:val="C636ADD8"/>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1"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2" w15:restartNumberingAfterBreak="0">
    <w:nsid w:val="57621A67"/>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03"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5" w15:restartNumberingAfterBreak="0">
    <w:nsid w:val="5A22159B"/>
    <w:multiLevelType w:val="multilevel"/>
    <w:tmpl w:val="46B05DBE"/>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8"/>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6"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7"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8"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9"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0"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2" w15:restartNumberingAfterBreak="0">
    <w:nsid w:val="5F6D2F08"/>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13"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8"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119"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0"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1"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69651D0A"/>
    <w:multiLevelType w:val="multilevel"/>
    <w:tmpl w:val="E8689B8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2"/>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23"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24"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6B56158D"/>
    <w:multiLevelType w:val="multilevel"/>
    <w:tmpl w:val="0FEE9036"/>
    <w:lvl w:ilvl="0">
      <w:start w:val="2"/>
      <w:numFmt w:val="decimal"/>
      <w:lvlText w:val="%1."/>
      <w:lvlJc w:val="left"/>
      <w:pPr>
        <w:ind w:left="360" w:hanging="360"/>
      </w:pPr>
      <w:rPr>
        <w:rFonts w:hint="default"/>
        <w:b/>
        <w:sz w:val="36"/>
        <w:szCs w:val="36"/>
        <w:u w:val="none"/>
      </w:rPr>
    </w:lvl>
    <w:lvl w:ilvl="1">
      <w:start w:val="3"/>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6"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E395B67"/>
    <w:multiLevelType w:val="multilevel"/>
    <w:tmpl w:val="DF6A6E84"/>
    <w:lvl w:ilvl="0">
      <w:start w:val="7"/>
      <w:numFmt w:val="decimal"/>
      <w:lvlText w:val="%1"/>
      <w:lvlJc w:val="left"/>
      <w:pPr>
        <w:ind w:left="600" w:hanging="600"/>
      </w:pPr>
      <w:rPr>
        <w:rFonts w:hint="default"/>
      </w:rPr>
    </w:lvl>
    <w:lvl w:ilvl="1">
      <w:start w:val="3"/>
      <w:numFmt w:val="decimal"/>
      <w:lvlText w:val="%1.%2"/>
      <w:lvlJc w:val="left"/>
      <w:pPr>
        <w:ind w:left="2085" w:hanging="600"/>
      </w:pPr>
      <w:rPr>
        <w:rFonts w:hint="default"/>
      </w:rPr>
    </w:lvl>
    <w:lvl w:ilvl="2">
      <w:start w:val="2"/>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28"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29"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30"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33"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4" w15:restartNumberingAfterBreak="0">
    <w:nsid w:val="740A053B"/>
    <w:multiLevelType w:val="multilevel"/>
    <w:tmpl w:val="5074D208"/>
    <w:lvl w:ilvl="0">
      <w:start w:val="4"/>
      <w:numFmt w:val="decimal"/>
      <w:lvlText w:val="%1"/>
      <w:lvlJc w:val="left"/>
      <w:pPr>
        <w:ind w:left="885" w:hanging="885"/>
      </w:pPr>
      <w:rPr>
        <w:rFonts w:hint="default"/>
      </w:rPr>
    </w:lvl>
    <w:lvl w:ilvl="1">
      <w:start w:val="3"/>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35" w15:restartNumberingAfterBreak="0">
    <w:nsid w:val="759B1C2F"/>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36"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37"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8"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39"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40"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1"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2"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3"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44"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5"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6"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7"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8"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9"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9"/>
  </w:num>
  <w:num w:numId="2">
    <w:abstractNumId w:val="37"/>
  </w:num>
  <w:num w:numId="3">
    <w:abstractNumId w:val="2"/>
  </w:num>
  <w:num w:numId="4">
    <w:abstractNumId w:val="12"/>
  </w:num>
  <w:num w:numId="5">
    <w:abstractNumId w:val="88"/>
  </w:num>
  <w:num w:numId="6">
    <w:abstractNumId w:val="17"/>
  </w:num>
  <w:num w:numId="7">
    <w:abstractNumId w:val="87"/>
  </w:num>
  <w:num w:numId="8">
    <w:abstractNumId w:val="52"/>
  </w:num>
  <w:num w:numId="9">
    <w:abstractNumId w:val="89"/>
  </w:num>
  <w:num w:numId="10">
    <w:abstractNumId w:val="149"/>
  </w:num>
  <w:num w:numId="11">
    <w:abstractNumId w:val="5"/>
  </w:num>
  <w:num w:numId="12">
    <w:abstractNumId w:val="61"/>
  </w:num>
  <w:num w:numId="13">
    <w:abstractNumId w:val="59"/>
  </w:num>
  <w:num w:numId="14">
    <w:abstractNumId w:val="48"/>
  </w:num>
  <w:num w:numId="15">
    <w:abstractNumId w:val="116"/>
  </w:num>
  <w:num w:numId="16">
    <w:abstractNumId w:val="121"/>
  </w:num>
  <w:num w:numId="17">
    <w:abstractNumId w:val="131"/>
  </w:num>
  <w:num w:numId="18">
    <w:abstractNumId w:val="99"/>
  </w:num>
  <w:num w:numId="19">
    <w:abstractNumId w:val="1"/>
  </w:num>
  <w:num w:numId="20">
    <w:abstractNumId w:val="47"/>
  </w:num>
  <w:num w:numId="21">
    <w:abstractNumId w:val="64"/>
  </w:num>
  <w:num w:numId="22">
    <w:abstractNumId w:val="86"/>
  </w:num>
  <w:num w:numId="23">
    <w:abstractNumId w:val="78"/>
  </w:num>
  <w:num w:numId="24">
    <w:abstractNumId w:val="65"/>
  </w:num>
  <w:num w:numId="25">
    <w:abstractNumId w:val="108"/>
  </w:num>
  <w:num w:numId="26">
    <w:abstractNumId w:val="45"/>
  </w:num>
  <w:num w:numId="27">
    <w:abstractNumId w:val="68"/>
  </w:num>
  <w:num w:numId="28">
    <w:abstractNumId w:val="21"/>
  </w:num>
  <w:num w:numId="29">
    <w:abstractNumId w:val="26"/>
  </w:num>
  <w:num w:numId="30">
    <w:abstractNumId w:val="36"/>
  </w:num>
  <w:num w:numId="31">
    <w:abstractNumId w:val="60"/>
  </w:num>
  <w:num w:numId="32">
    <w:abstractNumId w:val="84"/>
  </w:num>
  <w:num w:numId="33">
    <w:abstractNumId w:val="97"/>
  </w:num>
  <w:num w:numId="34">
    <w:abstractNumId w:val="138"/>
  </w:num>
  <w:num w:numId="35">
    <w:abstractNumId w:val="43"/>
  </w:num>
  <w:num w:numId="36">
    <w:abstractNumId w:val="86"/>
  </w:num>
  <w:num w:numId="37">
    <w:abstractNumId w:val="42"/>
  </w:num>
  <w:num w:numId="38">
    <w:abstractNumId w:val="130"/>
  </w:num>
  <w:num w:numId="39">
    <w:abstractNumId w:val="115"/>
  </w:num>
  <w:num w:numId="40">
    <w:abstractNumId w:val="13"/>
  </w:num>
  <w:num w:numId="41">
    <w:abstractNumId w:val="85"/>
  </w:num>
  <w:num w:numId="42">
    <w:abstractNumId w:val="32"/>
  </w:num>
  <w:num w:numId="43">
    <w:abstractNumId w:val="19"/>
  </w:num>
  <w:num w:numId="44">
    <w:abstractNumId w:val="103"/>
  </w:num>
  <w:num w:numId="45">
    <w:abstractNumId w:val="113"/>
  </w:num>
  <w:num w:numId="46">
    <w:abstractNumId w:val="110"/>
  </w:num>
  <w:num w:numId="47">
    <w:abstractNumId w:val="124"/>
  </w:num>
  <w:num w:numId="48">
    <w:abstractNumId w:val="33"/>
  </w:num>
  <w:num w:numId="49">
    <w:abstractNumId w:val="148"/>
  </w:num>
  <w:num w:numId="50">
    <w:abstractNumId w:val="39"/>
  </w:num>
  <w:num w:numId="51">
    <w:abstractNumId w:val="51"/>
  </w:num>
  <w:num w:numId="52">
    <w:abstractNumId w:val="76"/>
  </w:num>
  <w:num w:numId="53">
    <w:abstractNumId w:val="28"/>
  </w:num>
  <w:num w:numId="54">
    <w:abstractNumId w:val="117"/>
  </w:num>
  <w:num w:numId="55">
    <w:abstractNumId w:val="132"/>
  </w:num>
  <w:num w:numId="56">
    <w:abstractNumId w:val="46"/>
  </w:num>
  <w:num w:numId="57">
    <w:abstractNumId w:val="126"/>
  </w:num>
  <w:num w:numId="58">
    <w:abstractNumId w:val="70"/>
  </w:num>
  <w:num w:numId="59">
    <w:abstractNumId w:val="44"/>
  </w:num>
  <w:num w:numId="60">
    <w:abstractNumId w:val="71"/>
  </w:num>
  <w:num w:numId="61">
    <w:abstractNumId w:val="27"/>
  </w:num>
  <w:num w:numId="62">
    <w:abstractNumId w:val="50"/>
  </w:num>
  <w:num w:numId="63">
    <w:abstractNumId w:val="129"/>
  </w:num>
  <w:num w:numId="64">
    <w:abstractNumId w:val="20"/>
  </w:num>
  <w:num w:numId="65">
    <w:abstractNumId w:val="98"/>
  </w:num>
  <w:num w:numId="66">
    <w:abstractNumId w:val="144"/>
  </w:num>
  <w:num w:numId="67">
    <w:abstractNumId w:val="147"/>
  </w:num>
  <w:num w:numId="68">
    <w:abstractNumId w:val="69"/>
  </w:num>
  <w:num w:numId="69">
    <w:abstractNumId w:val="109"/>
  </w:num>
  <w:num w:numId="70">
    <w:abstractNumId w:val="0"/>
  </w:num>
  <w:num w:numId="71">
    <w:abstractNumId w:val="143"/>
  </w:num>
  <w:num w:numId="72">
    <w:abstractNumId w:val="91"/>
  </w:num>
  <w:num w:numId="73">
    <w:abstractNumId w:val="137"/>
  </w:num>
  <w:num w:numId="74">
    <w:abstractNumId w:val="106"/>
  </w:num>
  <w:num w:numId="75">
    <w:abstractNumId w:val="8"/>
  </w:num>
  <w:num w:numId="76">
    <w:abstractNumId w:val="141"/>
  </w:num>
  <w:num w:numId="77">
    <w:abstractNumId w:val="41"/>
  </w:num>
  <w:num w:numId="78">
    <w:abstractNumId w:val="123"/>
  </w:num>
  <w:num w:numId="79">
    <w:abstractNumId w:val="31"/>
  </w:num>
  <w:num w:numId="80">
    <w:abstractNumId w:val="140"/>
  </w:num>
  <w:num w:numId="81">
    <w:abstractNumId w:val="22"/>
  </w:num>
  <w:num w:numId="82">
    <w:abstractNumId w:val="57"/>
  </w:num>
  <w:num w:numId="83">
    <w:abstractNumId w:val="14"/>
  </w:num>
  <w:num w:numId="84">
    <w:abstractNumId w:val="9"/>
  </w:num>
  <w:num w:numId="85">
    <w:abstractNumId w:val="3"/>
  </w:num>
  <w:num w:numId="86">
    <w:abstractNumId w:val="146"/>
  </w:num>
  <w:num w:numId="87">
    <w:abstractNumId w:val="34"/>
  </w:num>
  <w:num w:numId="88">
    <w:abstractNumId w:val="7"/>
  </w:num>
  <w:num w:numId="89">
    <w:abstractNumId w:val="15"/>
  </w:num>
  <w:num w:numId="90">
    <w:abstractNumId w:val="107"/>
  </w:num>
  <w:num w:numId="91">
    <w:abstractNumId w:val="30"/>
  </w:num>
  <w:num w:numId="92">
    <w:abstractNumId w:val="83"/>
  </w:num>
  <w:num w:numId="93">
    <w:abstractNumId w:val="38"/>
  </w:num>
  <w:num w:numId="94">
    <w:abstractNumId w:val="128"/>
  </w:num>
  <w:num w:numId="95">
    <w:abstractNumId w:val="56"/>
  </w:num>
  <w:num w:numId="96">
    <w:abstractNumId w:val="104"/>
  </w:num>
  <w:num w:numId="97">
    <w:abstractNumId w:val="120"/>
  </w:num>
  <w:num w:numId="98">
    <w:abstractNumId w:val="18"/>
  </w:num>
  <w:num w:numId="99">
    <w:abstractNumId w:val="6"/>
  </w:num>
  <w:num w:numId="100">
    <w:abstractNumId w:val="118"/>
  </w:num>
  <w:num w:numId="101">
    <w:abstractNumId w:val="101"/>
  </w:num>
  <w:num w:numId="102">
    <w:abstractNumId w:val="145"/>
  </w:num>
  <w:num w:numId="103">
    <w:abstractNumId w:val="133"/>
  </w:num>
  <w:num w:numId="104">
    <w:abstractNumId w:val="62"/>
  </w:num>
  <w:num w:numId="105">
    <w:abstractNumId w:val="10"/>
  </w:num>
  <w:num w:numId="106">
    <w:abstractNumId w:val="92"/>
  </w:num>
  <w:num w:numId="107">
    <w:abstractNumId w:val="16"/>
  </w:num>
  <w:num w:numId="108">
    <w:abstractNumId w:val="139"/>
  </w:num>
  <w:num w:numId="109">
    <w:abstractNumId w:val="74"/>
  </w:num>
  <w:num w:numId="110">
    <w:abstractNumId w:val="96"/>
  </w:num>
  <w:num w:numId="111">
    <w:abstractNumId w:val="95"/>
  </w:num>
  <w:num w:numId="112">
    <w:abstractNumId w:val="119"/>
  </w:num>
  <w:num w:numId="113">
    <w:abstractNumId w:val="134"/>
  </w:num>
  <w:num w:numId="114">
    <w:abstractNumId w:val="58"/>
  </w:num>
  <w:num w:numId="115">
    <w:abstractNumId w:val="81"/>
  </w:num>
  <w:num w:numId="116">
    <w:abstractNumId w:val="114"/>
  </w:num>
  <w:num w:numId="117">
    <w:abstractNumId w:val="125"/>
  </w:num>
  <w:num w:numId="118">
    <w:abstractNumId w:val="80"/>
  </w:num>
  <w:num w:numId="119">
    <w:abstractNumId w:val="73"/>
  </w:num>
  <w:num w:numId="120">
    <w:abstractNumId w:val="111"/>
  </w:num>
  <w:num w:numId="121">
    <w:abstractNumId w:val="4"/>
  </w:num>
  <w:num w:numId="122">
    <w:abstractNumId w:val="142"/>
  </w:num>
  <w:num w:numId="123">
    <w:abstractNumId w:val="122"/>
  </w:num>
  <w:num w:numId="124">
    <w:abstractNumId w:val="54"/>
  </w:num>
  <w:num w:numId="125">
    <w:abstractNumId w:val="40"/>
  </w:num>
  <w:num w:numId="126">
    <w:abstractNumId w:val="136"/>
  </w:num>
  <w:num w:numId="127">
    <w:abstractNumId w:val="24"/>
  </w:num>
  <w:num w:numId="128">
    <w:abstractNumId w:val="11"/>
  </w:num>
  <w:num w:numId="129">
    <w:abstractNumId w:val="49"/>
  </w:num>
  <w:num w:numId="130">
    <w:abstractNumId w:val="25"/>
  </w:num>
  <w:num w:numId="131">
    <w:abstractNumId w:val="77"/>
  </w:num>
  <w:num w:numId="132">
    <w:abstractNumId w:val="100"/>
  </w:num>
  <w:num w:numId="133">
    <w:abstractNumId w:val="90"/>
  </w:num>
  <w:num w:numId="134">
    <w:abstractNumId w:val="105"/>
  </w:num>
  <w:num w:numId="135">
    <w:abstractNumId w:val="72"/>
  </w:num>
  <w:num w:numId="136">
    <w:abstractNumId w:val="82"/>
  </w:num>
  <w:num w:numId="137">
    <w:abstractNumId w:val="93"/>
  </w:num>
  <w:num w:numId="138">
    <w:abstractNumId w:val="67"/>
  </w:num>
  <w:num w:numId="139">
    <w:abstractNumId w:val="35"/>
  </w:num>
  <w:num w:numId="140">
    <w:abstractNumId w:val="102"/>
  </w:num>
  <w:num w:numId="141">
    <w:abstractNumId w:val="66"/>
  </w:num>
  <w:num w:numId="142">
    <w:abstractNumId w:val="112"/>
  </w:num>
  <w:num w:numId="143">
    <w:abstractNumId w:val="53"/>
  </w:num>
  <w:num w:numId="144">
    <w:abstractNumId w:val="79"/>
  </w:num>
  <w:num w:numId="145">
    <w:abstractNumId w:val="23"/>
  </w:num>
  <w:num w:numId="146">
    <w:abstractNumId w:val="75"/>
  </w:num>
  <w:num w:numId="147">
    <w:abstractNumId w:val="63"/>
  </w:num>
  <w:num w:numId="148">
    <w:abstractNumId w:val="55"/>
  </w:num>
  <w:num w:numId="149">
    <w:abstractNumId w:val="94"/>
  </w:num>
  <w:num w:numId="150">
    <w:abstractNumId w:val="135"/>
  </w:num>
  <w:num w:numId="151">
    <w:abstractNumId w:val="127"/>
  </w:num>
  <w:numIdMacAtCleanup w:val="1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nix pacheco">
    <w15:presenceInfo w15:providerId="Windows Live" w15:userId="388dcd25cab25f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1293"/>
    <w:rsid w:val="00016525"/>
    <w:rsid w:val="00016D53"/>
    <w:rsid w:val="000275E5"/>
    <w:rsid w:val="0003094F"/>
    <w:rsid w:val="0003379C"/>
    <w:rsid w:val="0004341C"/>
    <w:rsid w:val="000472F9"/>
    <w:rsid w:val="00052DE0"/>
    <w:rsid w:val="000572CF"/>
    <w:rsid w:val="00060A40"/>
    <w:rsid w:val="00081754"/>
    <w:rsid w:val="00084195"/>
    <w:rsid w:val="00084423"/>
    <w:rsid w:val="000A4FCC"/>
    <w:rsid w:val="000A53C1"/>
    <w:rsid w:val="000A6C2B"/>
    <w:rsid w:val="000B0103"/>
    <w:rsid w:val="000B0415"/>
    <w:rsid w:val="000B0CDB"/>
    <w:rsid w:val="000B3EE9"/>
    <w:rsid w:val="000B7435"/>
    <w:rsid w:val="000C37F2"/>
    <w:rsid w:val="000D7193"/>
    <w:rsid w:val="000E1526"/>
    <w:rsid w:val="000F1E4F"/>
    <w:rsid w:val="00100F3D"/>
    <w:rsid w:val="00103906"/>
    <w:rsid w:val="0010474F"/>
    <w:rsid w:val="00105911"/>
    <w:rsid w:val="00106C1F"/>
    <w:rsid w:val="00111108"/>
    <w:rsid w:val="0011237B"/>
    <w:rsid w:val="001136EC"/>
    <w:rsid w:val="00124A89"/>
    <w:rsid w:val="00125819"/>
    <w:rsid w:val="00126321"/>
    <w:rsid w:val="00131498"/>
    <w:rsid w:val="00131616"/>
    <w:rsid w:val="00131C56"/>
    <w:rsid w:val="00140619"/>
    <w:rsid w:val="00140C6A"/>
    <w:rsid w:val="00143881"/>
    <w:rsid w:val="001447E3"/>
    <w:rsid w:val="00144A58"/>
    <w:rsid w:val="00146947"/>
    <w:rsid w:val="001508B9"/>
    <w:rsid w:val="00161233"/>
    <w:rsid w:val="00162D2F"/>
    <w:rsid w:val="001653E0"/>
    <w:rsid w:val="00165BCF"/>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55EC0"/>
    <w:rsid w:val="002601F7"/>
    <w:rsid w:val="00261B2C"/>
    <w:rsid w:val="00263358"/>
    <w:rsid w:val="00270F59"/>
    <w:rsid w:val="00272227"/>
    <w:rsid w:val="00280739"/>
    <w:rsid w:val="00284A6C"/>
    <w:rsid w:val="00297356"/>
    <w:rsid w:val="002A01B2"/>
    <w:rsid w:val="002A0F2C"/>
    <w:rsid w:val="002B1FB8"/>
    <w:rsid w:val="002B4EFC"/>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373B3"/>
    <w:rsid w:val="00344057"/>
    <w:rsid w:val="003449DE"/>
    <w:rsid w:val="00344D90"/>
    <w:rsid w:val="00347D76"/>
    <w:rsid w:val="0035205C"/>
    <w:rsid w:val="00352657"/>
    <w:rsid w:val="00354A3E"/>
    <w:rsid w:val="003636D9"/>
    <w:rsid w:val="003700B3"/>
    <w:rsid w:val="0037069C"/>
    <w:rsid w:val="00371103"/>
    <w:rsid w:val="00371AA9"/>
    <w:rsid w:val="0037532F"/>
    <w:rsid w:val="003759F0"/>
    <w:rsid w:val="003761C1"/>
    <w:rsid w:val="003770D6"/>
    <w:rsid w:val="0037767A"/>
    <w:rsid w:val="003778BF"/>
    <w:rsid w:val="0038464B"/>
    <w:rsid w:val="00385CC7"/>
    <w:rsid w:val="00396ED3"/>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00643"/>
    <w:rsid w:val="00413AB1"/>
    <w:rsid w:val="0042242F"/>
    <w:rsid w:val="004312AE"/>
    <w:rsid w:val="00441F47"/>
    <w:rsid w:val="00450874"/>
    <w:rsid w:val="0045170F"/>
    <w:rsid w:val="00463E0F"/>
    <w:rsid w:val="00465B8D"/>
    <w:rsid w:val="00467F98"/>
    <w:rsid w:val="00470F0A"/>
    <w:rsid w:val="004A6A67"/>
    <w:rsid w:val="004A7414"/>
    <w:rsid w:val="004B4DFF"/>
    <w:rsid w:val="004C1594"/>
    <w:rsid w:val="004D2856"/>
    <w:rsid w:val="004D2DEA"/>
    <w:rsid w:val="004D2F72"/>
    <w:rsid w:val="004E1A4D"/>
    <w:rsid w:val="004E4E44"/>
    <w:rsid w:val="004F185B"/>
    <w:rsid w:val="004F396B"/>
    <w:rsid w:val="004F3B62"/>
    <w:rsid w:val="004F5BF5"/>
    <w:rsid w:val="00501DF8"/>
    <w:rsid w:val="00503E40"/>
    <w:rsid w:val="0050454B"/>
    <w:rsid w:val="00505490"/>
    <w:rsid w:val="00507E45"/>
    <w:rsid w:val="00507F3C"/>
    <w:rsid w:val="005160FF"/>
    <w:rsid w:val="00521921"/>
    <w:rsid w:val="00521C00"/>
    <w:rsid w:val="005332AE"/>
    <w:rsid w:val="00533593"/>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75A1C"/>
    <w:rsid w:val="0059787C"/>
    <w:rsid w:val="005979C4"/>
    <w:rsid w:val="00597ED3"/>
    <w:rsid w:val="005A0323"/>
    <w:rsid w:val="005A0650"/>
    <w:rsid w:val="005A121E"/>
    <w:rsid w:val="005A1912"/>
    <w:rsid w:val="005A21B0"/>
    <w:rsid w:val="005A3ABA"/>
    <w:rsid w:val="005A71A9"/>
    <w:rsid w:val="005B73EA"/>
    <w:rsid w:val="005C4ED1"/>
    <w:rsid w:val="005C6334"/>
    <w:rsid w:val="005C6C4A"/>
    <w:rsid w:val="005E26E9"/>
    <w:rsid w:val="005E7D9D"/>
    <w:rsid w:val="005F028E"/>
    <w:rsid w:val="005F208C"/>
    <w:rsid w:val="005F2EA3"/>
    <w:rsid w:val="005F36C9"/>
    <w:rsid w:val="006031C9"/>
    <w:rsid w:val="006035E0"/>
    <w:rsid w:val="006046D7"/>
    <w:rsid w:val="0060637C"/>
    <w:rsid w:val="00606915"/>
    <w:rsid w:val="00606AE5"/>
    <w:rsid w:val="00612705"/>
    <w:rsid w:val="00612EB2"/>
    <w:rsid w:val="00617B61"/>
    <w:rsid w:val="00620BC2"/>
    <w:rsid w:val="006220FC"/>
    <w:rsid w:val="00624156"/>
    <w:rsid w:val="00624DED"/>
    <w:rsid w:val="00624E27"/>
    <w:rsid w:val="00626B47"/>
    <w:rsid w:val="0063707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66CB"/>
    <w:rsid w:val="006C00D6"/>
    <w:rsid w:val="006C182E"/>
    <w:rsid w:val="006C2BCB"/>
    <w:rsid w:val="006D0A42"/>
    <w:rsid w:val="006D23EC"/>
    <w:rsid w:val="006D2EDB"/>
    <w:rsid w:val="006D32FE"/>
    <w:rsid w:val="006D3AB1"/>
    <w:rsid w:val="006F3A31"/>
    <w:rsid w:val="006F6057"/>
    <w:rsid w:val="006F6A82"/>
    <w:rsid w:val="0070288E"/>
    <w:rsid w:val="007031A8"/>
    <w:rsid w:val="00703792"/>
    <w:rsid w:val="0070445C"/>
    <w:rsid w:val="00706661"/>
    <w:rsid w:val="00706E28"/>
    <w:rsid w:val="007075C1"/>
    <w:rsid w:val="00710484"/>
    <w:rsid w:val="00710609"/>
    <w:rsid w:val="00717E42"/>
    <w:rsid w:val="0072601E"/>
    <w:rsid w:val="0073287A"/>
    <w:rsid w:val="00732EC2"/>
    <w:rsid w:val="00734B58"/>
    <w:rsid w:val="00734E21"/>
    <w:rsid w:val="00740BEA"/>
    <w:rsid w:val="00742ACD"/>
    <w:rsid w:val="00743F38"/>
    <w:rsid w:val="007448D6"/>
    <w:rsid w:val="00750784"/>
    <w:rsid w:val="00753BD6"/>
    <w:rsid w:val="00754C99"/>
    <w:rsid w:val="00761B3A"/>
    <w:rsid w:val="00766F61"/>
    <w:rsid w:val="0077632E"/>
    <w:rsid w:val="00780B63"/>
    <w:rsid w:val="00780FB8"/>
    <w:rsid w:val="007821C7"/>
    <w:rsid w:val="007C3E7A"/>
    <w:rsid w:val="007C4069"/>
    <w:rsid w:val="007D7E6F"/>
    <w:rsid w:val="007E7879"/>
    <w:rsid w:val="007F1409"/>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56"/>
    <w:rsid w:val="008750A9"/>
    <w:rsid w:val="008750E2"/>
    <w:rsid w:val="00877E44"/>
    <w:rsid w:val="00880D6A"/>
    <w:rsid w:val="00887086"/>
    <w:rsid w:val="00892EE5"/>
    <w:rsid w:val="008956FB"/>
    <w:rsid w:val="00895C46"/>
    <w:rsid w:val="008A3DA1"/>
    <w:rsid w:val="008A48E2"/>
    <w:rsid w:val="008A7262"/>
    <w:rsid w:val="008A7B70"/>
    <w:rsid w:val="008B1F1D"/>
    <w:rsid w:val="008C2DF9"/>
    <w:rsid w:val="008C5735"/>
    <w:rsid w:val="008C5792"/>
    <w:rsid w:val="008D4450"/>
    <w:rsid w:val="008D6EAD"/>
    <w:rsid w:val="008D71FD"/>
    <w:rsid w:val="008D7DC7"/>
    <w:rsid w:val="008F00E0"/>
    <w:rsid w:val="008F0CA8"/>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35953"/>
    <w:rsid w:val="009413A6"/>
    <w:rsid w:val="00950B1D"/>
    <w:rsid w:val="00964DF1"/>
    <w:rsid w:val="00967D4D"/>
    <w:rsid w:val="00970BBB"/>
    <w:rsid w:val="009733F6"/>
    <w:rsid w:val="009747A2"/>
    <w:rsid w:val="009749B0"/>
    <w:rsid w:val="00975EA1"/>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D5427"/>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210E2"/>
    <w:rsid w:val="00A32611"/>
    <w:rsid w:val="00A32CFF"/>
    <w:rsid w:val="00A37853"/>
    <w:rsid w:val="00A41074"/>
    <w:rsid w:val="00A41181"/>
    <w:rsid w:val="00A41E22"/>
    <w:rsid w:val="00A56541"/>
    <w:rsid w:val="00A571AA"/>
    <w:rsid w:val="00A6570B"/>
    <w:rsid w:val="00A7131F"/>
    <w:rsid w:val="00A73B7D"/>
    <w:rsid w:val="00A74FCE"/>
    <w:rsid w:val="00A76C84"/>
    <w:rsid w:val="00A87005"/>
    <w:rsid w:val="00A87296"/>
    <w:rsid w:val="00A914BD"/>
    <w:rsid w:val="00A97E5F"/>
    <w:rsid w:val="00AA45FE"/>
    <w:rsid w:val="00AB1A6E"/>
    <w:rsid w:val="00AB3007"/>
    <w:rsid w:val="00AB7CD3"/>
    <w:rsid w:val="00AC010A"/>
    <w:rsid w:val="00AC36E1"/>
    <w:rsid w:val="00AC39A2"/>
    <w:rsid w:val="00AD108B"/>
    <w:rsid w:val="00AD6ACA"/>
    <w:rsid w:val="00AE1F4A"/>
    <w:rsid w:val="00AE6D3A"/>
    <w:rsid w:val="00AF04EC"/>
    <w:rsid w:val="00AF1060"/>
    <w:rsid w:val="00AF7601"/>
    <w:rsid w:val="00B052B6"/>
    <w:rsid w:val="00B13D59"/>
    <w:rsid w:val="00B1515E"/>
    <w:rsid w:val="00B20778"/>
    <w:rsid w:val="00B26651"/>
    <w:rsid w:val="00B26989"/>
    <w:rsid w:val="00B30890"/>
    <w:rsid w:val="00B3171B"/>
    <w:rsid w:val="00B34755"/>
    <w:rsid w:val="00B3554A"/>
    <w:rsid w:val="00B43CE2"/>
    <w:rsid w:val="00B46916"/>
    <w:rsid w:val="00B4777A"/>
    <w:rsid w:val="00B52CE2"/>
    <w:rsid w:val="00B53FFB"/>
    <w:rsid w:val="00B54EFC"/>
    <w:rsid w:val="00B634E8"/>
    <w:rsid w:val="00B64499"/>
    <w:rsid w:val="00B67C20"/>
    <w:rsid w:val="00B707BF"/>
    <w:rsid w:val="00B80CDD"/>
    <w:rsid w:val="00B81A0A"/>
    <w:rsid w:val="00B84F4C"/>
    <w:rsid w:val="00B90598"/>
    <w:rsid w:val="00B92820"/>
    <w:rsid w:val="00BA03A7"/>
    <w:rsid w:val="00BA40AF"/>
    <w:rsid w:val="00BA6212"/>
    <w:rsid w:val="00BB1BC2"/>
    <w:rsid w:val="00BB7020"/>
    <w:rsid w:val="00BC0A11"/>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30B0"/>
    <w:rsid w:val="00C5480A"/>
    <w:rsid w:val="00C567C7"/>
    <w:rsid w:val="00C60156"/>
    <w:rsid w:val="00C642B5"/>
    <w:rsid w:val="00C65A5D"/>
    <w:rsid w:val="00C70E77"/>
    <w:rsid w:val="00C713BA"/>
    <w:rsid w:val="00C73668"/>
    <w:rsid w:val="00C81747"/>
    <w:rsid w:val="00C82E82"/>
    <w:rsid w:val="00C83417"/>
    <w:rsid w:val="00C83F79"/>
    <w:rsid w:val="00C84131"/>
    <w:rsid w:val="00CA1996"/>
    <w:rsid w:val="00CA7AA5"/>
    <w:rsid w:val="00CB134F"/>
    <w:rsid w:val="00CB6EC1"/>
    <w:rsid w:val="00CC2AAE"/>
    <w:rsid w:val="00CC7CF5"/>
    <w:rsid w:val="00CE52FE"/>
    <w:rsid w:val="00CF0C9A"/>
    <w:rsid w:val="00CF5F27"/>
    <w:rsid w:val="00D026A2"/>
    <w:rsid w:val="00D02F94"/>
    <w:rsid w:val="00D0691F"/>
    <w:rsid w:val="00D07FB9"/>
    <w:rsid w:val="00D10AC0"/>
    <w:rsid w:val="00D11CCE"/>
    <w:rsid w:val="00D15BF2"/>
    <w:rsid w:val="00D336ED"/>
    <w:rsid w:val="00D41502"/>
    <w:rsid w:val="00D42079"/>
    <w:rsid w:val="00D4527F"/>
    <w:rsid w:val="00D45940"/>
    <w:rsid w:val="00D4759D"/>
    <w:rsid w:val="00D542C3"/>
    <w:rsid w:val="00D5643C"/>
    <w:rsid w:val="00D56E45"/>
    <w:rsid w:val="00D61ABC"/>
    <w:rsid w:val="00D72CC5"/>
    <w:rsid w:val="00D808E7"/>
    <w:rsid w:val="00D80E2D"/>
    <w:rsid w:val="00D813EC"/>
    <w:rsid w:val="00D857C6"/>
    <w:rsid w:val="00D86792"/>
    <w:rsid w:val="00D87AFB"/>
    <w:rsid w:val="00D935F3"/>
    <w:rsid w:val="00D951B7"/>
    <w:rsid w:val="00DA5E8F"/>
    <w:rsid w:val="00DA6350"/>
    <w:rsid w:val="00DB0F02"/>
    <w:rsid w:val="00DB3356"/>
    <w:rsid w:val="00DC3764"/>
    <w:rsid w:val="00DE2F7B"/>
    <w:rsid w:val="00DF42D7"/>
    <w:rsid w:val="00DF4B6A"/>
    <w:rsid w:val="00E06E47"/>
    <w:rsid w:val="00E2405B"/>
    <w:rsid w:val="00E257E3"/>
    <w:rsid w:val="00E27B88"/>
    <w:rsid w:val="00E31902"/>
    <w:rsid w:val="00E332E9"/>
    <w:rsid w:val="00E3349B"/>
    <w:rsid w:val="00E36D99"/>
    <w:rsid w:val="00E3710A"/>
    <w:rsid w:val="00E40190"/>
    <w:rsid w:val="00E41325"/>
    <w:rsid w:val="00E433A6"/>
    <w:rsid w:val="00E50A4E"/>
    <w:rsid w:val="00E52097"/>
    <w:rsid w:val="00E53A05"/>
    <w:rsid w:val="00E56476"/>
    <w:rsid w:val="00E64E0B"/>
    <w:rsid w:val="00E651ED"/>
    <w:rsid w:val="00E66F42"/>
    <w:rsid w:val="00E73F6F"/>
    <w:rsid w:val="00E752F0"/>
    <w:rsid w:val="00E77942"/>
    <w:rsid w:val="00E818C4"/>
    <w:rsid w:val="00E858B1"/>
    <w:rsid w:val="00E85D83"/>
    <w:rsid w:val="00E85DF0"/>
    <w:rsid w:val="00E91DB9"/>
    <w:rsid w:val="00E96E41"/>
    <w:rsid w:val="00EA65BB"/>
    <w:rsid w:val="00EB481C"/>
    <w:rsid w:val="00EC3C71"/>
    <w:rsid w:val="00EC4A87"/>
    <w:rsid w:val="00EC5F23"/>
    <w:rsid w:val="00EC6095"/>
    <w:rsid w:val="00EC6D36"/>
    <w:rsid w:val="00EE22B9"/>
    <w:rsid w:val="00EE4B6B"/>
    <w:rsid w:val="00EF5253"/>
    <w:rsid w:val="00F00845"/>
    <w:rsid w:val="00F015B6"/>
    <w:rsid w:val="00F03805"/>
    <w:rsid w:val="00F0423D"/>
    <w:rsid w:val="00F12632"/>
    <w:rsid w:val="00F12E77"/>
    <w:rsid w:val="00F13774"/>
    <w:rsid w:val="00F20E5C"/>
    <w:rsid w:val="00F22A33"/>
    <w:rsid w:val="00F33E29"/>
    <w:rsid w:val="00F342E0"/>
    <w:rsid w:val="00F37DA8"/>
    <w:rsid w:val="00F40228"/>
    <w:rsid w:val="00F42ADE"/>
    <w:rsid w:val="00F44A83"/>
    <w:rsid w:val="00F52549"/>
    <w:rsid w:val="00F53875"/>
    <w:rsid w:val="00F55DDC"/>
    <w:rsid w:val="00F724A3"/>
    <w:rsid w:val="00F866DF"/>
    <w:rsid w:val="00F86B28"/>
    <w:rsid w:val="00F97CF1"/>
    <w:rsid w:val="00FA4F75"/>
    <w:rsid w:val="00FA76AF"/>
    <w:rsid w:val="00FA772E"/>
    <w:rsid w:val="00FB4DAC"/>
    <w:rsid w:val="00FB6808"/>
    <w:rsid w:val="00FB7EBC"/>
    <w:rsid w:val="00FC0EBD"/>
    <w:rsid w:val="00FC75B7"/>
    <w:rsid w:val="00FD346D"/>
    <w:rsid w:val="00FD6824"/>
    <w:rsid w:val="00FD789B"/>
    <w:rsid w:val="00FE6541"/>
    <w:rsid w:val="00FE7079"/>
    <w:rsid w:val="00FF083D"/>
    <w:rsid w:val="00FF3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 w:type="paragraph" w:customStyle="1" w:styleId="TableContents">
    <w:name w:val="Table Contents"/>
    <w:basedOn w:val="Standard"/>
    <w:rsid w:val="002B4EFC"/>
    <w:pPr>
      <w:widowControl/>
      <w:spacing w:after="160" w:line="254" w:lineRule="auto"/>
      <w:textAlignment w:val="auto"/>
    </w:pPr>
    <w:rPr>
      <w:rFonts w:ascii="Calibri" w:hAnsi="Calibri" w:cs="Calibri"/>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2999454">
      <w:bodyDiv w:val="1"/>
      <w:marLeft w:val="0"/>
      <w:marRight w:val="0"/>
      <w:marTop w:val="0"/>
      <w:marBottom w:val="0"/>
      <w:divBdr>
        <w:top w:val="none" w:sz="0" w:space="0" w:color="auto"/>
        <w:left w:val="none" w:sz="0" w:space="0" w:color="auto"/>
        <w:bottom w:val="none" w:sz="0" w:space="0" w:color="auto"/>
        <w:right w:val="none" w:sz="0" w:space="0" w:color="auto"/>
      </w:divBdr>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49284">
      <w:bodyDiv w:val="1"/>
      <w:marLeft w:val="0"/>
      <w:marRight w:val="0"/>
      <w:marTop w:val="0"/>
      <w:marBottom w:val="0"/>
      <w:divBdr>
        <w:top w:val="none" w:sz="0" w:space="0" w:color="auto"/>
        <w:left w:val="none" w:sz="0" w:space="0" w:color="auto"/>
        <w:bottom w:val="none" w:sz="0" w:space="0" w:color="auto"/>
        <w:right w:val="none" w:sz="0" w:space="0" w:color="auto"/>
      </w:divBdr>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4619305">
      <w:bodyDiv w:val="1"/>
      <w:marLeft w:val="0"/>
      <w:marRight w:val="0"/>
      <w:marTop w:val="0"/>
      <w:marBottom w:val="0"/>
      <w:divBdr>
        <w:top w:val="none" w:sz="0" w:space="0" w:color="auto"/>
        <w:left w:val="none" w:sz="0" w:space="0" w:color="auto"/>
        <w:bottom w:val="none" w:sz="0" w:space="0" w:color="auto"/>
        <w:right w:val="none" w:sz="0" w:space="0" w:color="auto"/>
      </w:divBdr>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65.jpeg"/><Relationship Id="rId21" Type="http://schemas.openxmlformats.org/officeDocument/2006/relationships/customXml" Target="ink/ink1.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29.jpeg"/><Relationship Id="rId68"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84" Type="http://schemas.openxmlformats.org/officeDocument/2006/relationships/image" Target="media/image40.jpeg"/><Relationship Id="rId89" Type="http://schemas.openxmlformats.org/officeDocument/2006/relationships/image" Target="media/image43.png"/><Relationship Id="rId112" Type="http://schemas.openxmlformats.org/officeDocument/2006/relationships/hyperlink" Target="http://produto.mercadolivre.com.br/MLB-706683459-protoboard-400-pontos-_JM" TargetMode="External"/><Relationship Id="rId133" Type="http://schemas.openxmlformats.org/officeDocument/2006/relationships/image" Target="media/image78.png"/><Relationship Id="rId138" Type="http://schemas.openxmlformats.org/officeDocument/2006/relationships/hyperlink" Target="http://instructables.com" TargetMode="External"/><Relationship Id="rId16" Type="http://schemas.openxmlformats.org/officeDocument/2006/relationships/image" Target="media/image6.png"/><Relationship Id="rId107" Type="http://schemas.openxmlformats.org/officeDocument/2006/relationships/image" Target="media/image59.jpeg"/><Relationship Id="rId11" Type="http://schemas.openxmlformats.org/officeDocument/2006/relationships/image" Target="media/image2.png"/><Relationship Id="rId32" Type="http://schemas.openxmlformats.org/officeDocument/2006/relationships/hyperlink" Target="http://www.infoescola.com/fisica/carga-eletrica/" TargetMode="External"/><Relationship Id="rId37"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53" Type="http://schemas.openxmlformats.org/officeDocument/2006/relationships/image" Target="media/image22.jpeg"/><Relationship Id="rId58"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74"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79" Type="http://schemas.openxmlformats.org/officeDocument/2006/relationships/image" Target="media/image37.jpeg"/><Relationship Id="rId102" Type="http://schemas.openxmlformats.org/officeDocument/2006/relationships/image" Target="media/image55.png"/><Relationship Id="rId123" Type="http://schemas.openxmlformats.org/officeDocument/2006/relationships/image" Target="media/image69.jpeg"/><Relationship Id="rId128" Type="http://schemas.openxmlformats.org/officeDocument/2006/relationships/image" Target="media/image74.png"/><Relationship Id="rId144"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8.jpeg"/><Relationship Id="rId22" Type="http://schemas.openxmlformats.org/officeDocument/2006/relationships/image" Target="media/image9.emf"/><Relationship Id="rId27" Type="http://schemas.microsoft.com/office/2007/relationships/diagramDrawing" Target="diagrams/drawing1.xml"/><Relationship Id="rId43"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48"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64"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69" Type="http://schemas.openxmlformats.org/officeDocument/2006/relationships/image" Target="media/image32.jpeg"/><Relationship Id="rId113" Type="http://schemas.openxmlformats.org/officeDocument/2006/relationships/image" Target="media/image63.jpeg"/><Relationship Id="rId118" Type="http://schemas.openxmlformats.org/officeDocument/2006/relationships/image" Target="media/image66.gif"/><Relationship Id="rId134" Type="http://schemas.openxmlformats.org/officeDocument/2006/relationships/image" Target="media/image79.png"/><Relationship Id="rId139" Type="http://schemas.openxmlformats.org/officeDocument/2006/relationships/hyperlink" Target="http://cadsoftusa.com" TargetMode="External"/><Relationship Id="rId80" Type="http://schemas.openxmlformats.org/officeDocument/2006/relationships/image" Target="media/image38.jpeg"/><Relationship Id="rId85" Type="http://schemas.openxmlformats.org/officeDocument/2006/relationships/hyperlink" Target="https://es.wikipedia.org/wiki/Pila_el%C3%A9ctric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pt.wikipedia.org/wiki/Ficheiro:Photoresistor.svg" TargetMode="External"/><Relationship Id="rId38" Type="http://schemas.openxmlformats.org/officeDocument/2006/relationships/image" Target="media/image14.gif"/><Relationship Id="rId46"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9" Type="http://schemas.openxmlformats.org/officeDocument/2006/relationships/image" Target="media/image26.jpeg"/><Relationship Id="rId67" Type="http://schemas.openxmlformats.org/officeDocument/2006/relationships/image" Target="media/image31.jpeg"/><Relationship Id="rId103" Type="http://schemas.openxmlformats.org/officeDocument/2006/relationships/hyperlink" Target="http://github.com/RatosDePC/Ultra" TargetMode="External"/><Relationship Id="rId108" Type="http://schemas.openxmlformats.org/officeDocument/2006/relationships/image" Target="media/image60.png"/><Relationship Id="rId116"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24" Type="http://schemas.openxmlformats.org/officeDocument/2006/relationships/image" Target="media/image70.jpeg"/><Relationship Id="rId129" Type="http://schemas.openxmlformats.org/officeDocument/2006/relationships/image" Target="media/image75.jpeg"/><Relationship Id="rId137" Type="http://schemas.openxmlformats.org/officeDocument/2006/relationships/hyperlink" Target="http://fritzing.org" TargetMode="External"/><Relationship Id="rId20" Type="http://schemas.openxmlformats.org/officeDocument/2006/relationships/hyperlink" Target="http://fritzing.org/home/" TargetMode="External"/><Relationship Id="rId41" Type="http://schemas.openxmlformats.org/officeDocument/2006/relationships/hyperlink" Target="https://en.wikipedia.org/wiki/File:BuzzerSymbol.png" TargetMode="External"/><Relationship Id="rId54" Type="http://schemas.openxmlformats.org/officeDocument/2006/relationships/image" Target="media/image23.png"/><Relationship Id="rId62" Type="http://schemas.openxmlformats.org/officeDocument/2006/relationships/image" Target="media/image28.jpeg"/><Relationship Id="rId70"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75" Type="http://schemas.openxmlformats.org/officeDocument/2006/relationships/image" Target="media/image35.jpeg"/><Relationship Id="rId83" Type="http://schemas.openxmlformats.org/officeDocument/2006/relationships/hyperlink" Target="http://www.electan.com/bateria-polimero-ion-litio-lipo-2000ma-p-3040.html" TargetMode="External"/><Relationship Id="rId88" Type="http://schemas.openxmlformats.org/officeDocument/2006/relationships/image" Target="media/image42.gif"/><Relationship Id="rId91" Type="http://schemas.openxmlformats.org/officeDocument/2006/relationships/image" Target="media/image45.png"/><Relationship Id="rId96" Type="http://schemas.openxmlformats.org/officeDocument/2006/relationships/image" Target="media/image49.png"/><Relationship Id="rId111" Type="http://schemas.openxmlformats.org/officeDocument/2006/relationships/image" Target="media/image62.png"/><Relationship Id="rId132" Type="http://schemas.openxmlformats.org/officeDocument/2006/relationships/image" Target="media/image77.png"/><Relationship Id="rId140" Type="http://schemas.openxmlformats.org/officeDocument/2006/relationships/image" Target="media/image8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6" Type="http://schemas.openxmlformats.org/officeDocument/2006/relationships/image" Target="media/image13.jpeg"/><Relationship Id="rId49" Type="http://schemas.openxmlformats.org/officeDocument/2006/relationships/image" Target="media/image20.jpeg"/><Relationship Id="rId57" Type="http://schemas.openxmlformats.org/officeDocument/2006/relationships/image" Target="media/image25.jpeg"/><Relationship Id="rId106" Type="http://schemas.openxmlformats.org/officeDocument/2006/relationships/image" Target="media/image58.jpeg"/><Relationship Id="rId114" Type="http://schemas.openxmlformats.org/officeDocument/2006/relationships/hyperlink" Target="http://produto.mercadolivre.com.br/MLB-719927626-10-cabos-fio-jumper-machomacho-20cm-protoboard-arduino-pic-_JM" TargetMode="External"/><Relationship Id="rId119" Type="http://schemas.openxmlformats.org/officeDocument/2006/relationships/image" Target="media/image67.jpg"/><Relationship Id="rId127" Type="http://schemas.openxmlformats.org/officeDocument/2006/relationships/image" Target="media/image73.jpeg"/><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image" Target="media/image17.jpeg"/><Relationship Id="rId52" Type="http://schemas.openxmlformats.org/officeDocument/2006/relationships/hyperlink" Target="http://reprap.mercadoshops.com.br/modulo-rele-canal-para-microcontrolador-pic-arm-arduino-83xJM" TargetMode="External"/><Relationship Id="rId60" Type="http://schemas.openxmlformats.org/officeDocument/2006/relationships/image" Target="media/image27.jpeg"/><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81"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86" Type="http://schemas.openxmlformats.org/officeDocument/2006/relationships/image" Target="media/image41.png"/><Relationship Id="rId94" Type="http://schemas.openxmlformats.org/officeDocument/2006/relationships/image" Target="media/image47.png"/><Relationship Id="rId99" Type="http://schemas.openxmlformats.org/officeDocument/2006/relationships/image" Target="media/image52.jpeg"/><Relationship Id="rId101" Type="http://schemas.openxmlformats.org/officeDocument/2006/relationships/image" Target="media/image54.jpeg"/><Relationship Id="rId122" Type="http://schemas.openxmlformats.org/officeDocument/2006/relationships/hyperlink" Target="http://instructables.com" TargetMode="External"/><Relationship Id="rId130" Type="http://schemas.openxmlformats.org/officeDocument/2006/relationships/image" Target="media/image76.png"/><Relationship Id="rId135" Type="http://schemas.openxmlformats.org/officeDocument/2006/relationships/image" Target="media/image8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109" Type="http://schemas.openxmlformats.org/officeDocument/2006/relationships/image" Target="media/image61.jpeg"/><Relationship Id="rId34" Type="http://schemas.openxmlformats.org/officeDocument/2006/relationships/image" Target="media/image12.png"/><Relationship Id="rId50"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55" Type="http://schemas.openxmlformats.org/officeDocument/2006/relationships/image" Target="media/image24.png"/><Relationship Id="rId76"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97" Type="http://schemas.openxmlformats.org/officeDocument/2006/relationships/image" Target="media/image50.png"/><Relationship Id="rId104" Type="http://schemas.openxmlformats.org/officeDocument/2006/relationships/image" Target="media/image56.jpeg"/><Relationship Id="rId120" Type="http://schemas.openxmlformats.org/officeDocument/2006/relationships/hyperlink" Target="http://www.cadsoftusa.com/download-eagle/freeware/" TargetMode="External"/><Relationship Id="rId125" Type="http://schemas.openxmlformats.org/officeDocument/2006/relationships/image" Target="media/image71.jpg"/><Relationship Id="rId141" Type="http://schemas.openxmlformats.org/officeDocument/2006/relationships/hyperlink" Target="http://creativecommons.org/choose/github.com/RatosDePC/ApostilaBrino" TargetMode="External"/><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hyperlink" Target="http://github.com/RatosdePC/ApostilaBrino" TargetMode="External"/><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diagramLayout" Target="diagrams/layout1.xml"/><Relationship Id="rId40" Type="http://schemas.openxmlformats.org/officeDocument/2006/relationships/image" Target="media/image15.jpeg"/><Relationship Id="rId45" Type="http://schemas.openxmlformats.org/officeDocument/2006/relationships/image" Target="media/image18.jpeg"/><Relationship Id="rId66"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87"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110"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15" Type="http://schemas.openxmlformats.org/officeDocument/2006/relationships/image" Target="media/image64.jpeg"/><Relationship Id="rId131" Type="http://schemas.openxmlformats.org/officeDocument/2006/relationships/hyperlink" Target="http://github.com/RatosDePC/Ultra" TargetMode="External"/><Relationship Id="rId136" Type="http://schemas.openxmlformats.org/officeDocument/2006/relationships/hyperlink" Target="http://arduino.cc" TargetMode="External"/><Relationship Id="rId61"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82" Type="http://schemas.openxmlformats.org/officeDocument/2006/relationships/image" Target="media/image39.jpe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0.jpeg"/><Relationship Id="rId35"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56"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77" Type="http://schemas.openxmlformats.org/officeDocument/2006/relationships/image" Target="media/image36.jpeg"/><Relationship Id="rId100" Type="http://schemas.openxmlformats.org/officeDocument/2006/relationships/image" Target="media/image53.jpeg"/><Relationship Id="rId105" Type="http://schemas.openxmlformats.org/officeDocument/2006/relationships/image" Target="media/image57.jpeg"/><Relationship Id="rId126" Type="http://schemas.openxmlformats.org/officeDocument/2006/relationships/image" Target="media/image72.png"/><Relationship Id="rId8" Type="http://schemas.openxmlformats.org/officeDocument/2006/relationships/hyperlink" Target="http://instructables.com" TargetMode="External"/><Relationship Id="rId51" Type="http://schemas.openxmlformats.org/officeDocument/2006/relationships/image" Target="media/image21.jpeg"/><Relationship Id="rId72"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8.jpg"/><Relationship Id="rId142"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ADE74655-A6E8-4E0C-85CC-F2C35F141E64}" srcId="{11B8D029-77B0-4716-B510-95B883CEFB37}" destId="{30D9AF01-38AF-4E25-BC1B-A9364FA7AC13}" srcOrd="0" destOrd="0" parTransId="{68F8F1DD-99A4-4431-979A-22BAC611750F}" sibTransId="{C12B5ACC-7ED8-4C32-81E4-B6B65B84C388}"/>
    <dgm:cxn modelId="{D27223B2-FEFF-4467-8A6B-FAB864F17463}" type="presOf" srcId="{C714DD78-CD80-4C77-8ABE-9EE5AA8423DE}" destId="{40FD6B9A-9E05-4AE3-84D5-B7D6372AB9B0}" srcOrd="0" destOrd="0" presId="urn:microsoft.com/office/officeart/2005/8/layout/hierarchy2"/>
    <dgm:cxn modelId="{F6BEFF2C-74C7-4326-9CB2-C8F59B4429C2}" type="presOf" srcId="{444C37B6-7B88-430B-B019-17E1EEB537BA}" destId="{55C6918C-E742-4097-AF40-8FDEA221512E}" srcOrd="1" destOrd="0" presId="urn:microsoft.com/office/officeart/2005/8/layout/hierarchy2"/>
    <dgm:cxn modelId="{E95A4D9F-4657-417B-8196-68D9C331BEB3}" type="presOf" srcId="{30D9AF01-38AF-4E25-BC1B-A9364FA7AC13}" destId="{0DC95E25-AD11-41F1-87FE-9CAB1E740280}" srcOrd="0" destOrd="0" presId="urn:microsoft.com/office/officeart/2005/8/layout/hierarchy2"/>
    <dgm:cxn modelId="{CA204832-9D70-4E89-916D-23EA366D6572}" type="presOf" srcId="{013486B6-1772-4F07-8324-833EF698C2E1}" destId="{888C5F9C-214C-4ECC-A7CF-E4622537C8F2}" srcOrd="0"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89ED0E65-9BF2-4192-AC66-2EEB4DF2A71D}" type="presOf" srcId="{B43B33D2-549E-4D68-A772-61CD66423E31}" destId="{F5D07AFF-F4F4-4B51-B6BF-ABE58B4D486B}" srcOrd="0" destOrd="0" presId="urn:microsoft.com/office/officeart/2005/8/layout/hierarchy2"/>
    <dgm:cxn modelId="{C64B292F-0800-4097-8D33-32E946DB4A82}" type="presOf" srcId="{11B8D029-77B0-4716-B510-95B883CEFB37}" destId="{DC96E948-8F72-4925-ABD4-9BFEBDC23BD3}" srcOrd="0" destOrd="0" presId="urn:microsoft.com/office/officeart/2005/8/layout/hierarchy2"/>
    <dgm:cxn modelId="{26165AC4-ED83-4DE8-8008-10DC30534F9D}" type="presOf" srcId="{0880B742-76F0-4963-8AF1-435D9815C721}" destId="{EB4D5397-00B1-4B26-A631-2177A16D9A09}" srcOrd="1" destOrd="0" presId="urn:microsoft.com/office/officeart/2005/8/layout/hierarchy2"/>
    <dgm:cxn modelId="{079C4A9A-C356-44E0-B6C1-B3FE86297062}" type="presOf" srcId="{032961F1-DEC8-454A-87F6-3AD44EECC36F}" destId="{A7E5788F-8B5D-4A8B-BEF2-FAC672DCC272}" srcOrd="0"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2C580F87-7AB3-4E69-A855-3F929D9BA08C}" type="presOf" srcId="{68F8F1DD-99A4-4431-979A-22BAC611750F}" destId="{266BE232-2488-466F-8373-117F4CE7E36B}" srcOrd="1" destOrd="0" presId="urn:microsoft.com/office/officeart/2005/8/layout/hierarchy2"/>
    <dgm:cxn modelId="{60F694E7-46B7-46C9-84EC-3F9E3F997BEF}" type="presOf" srcId="{0880B742-76F0-4963-8AF1-435D9815C721}" destId="{DEE6E627-5379-413A-82E0-20B83406172B}" srcOrd="0"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4FF2F890-569A-4D60-9D7D-6E77DD09F053}" type="presOf" srcId="{9756563B-F9AB-461C-B971-2C5148F3F624}" destId="{B6231D48-FAE1-449F-A0C4-BFFA848F59B6}"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57BB8D87-8FDD-43E7-8B19-16EDCBA521B4}" type="presOf" srcId="{68F8F1DD-99A4-4431-979A-22BAC611750F}" destId="{8F50BA73-7E3D-4A76-A8D1-C4E588BE2A4A}" srcOrd="0" destOrd="0" presId="urn:microsoft.com/office/officeart/2005/8/layout/hierarchy2"/>
    <dgm:cxn modelId="{747116D4-0901-48D8-AD02-61641083E04E}" type="presOf" srcId="{032961F1-DEC8-454A-87F6-3AD44EECC36F}" destId="{E0210E23-E8DA-4E1B-8E8F-5D6728A2D323}" srcOrd="1" destOrd="0" presId="urn:microsoft.com/office/officeart/2005/8/layout/hierarchy2"/>
    <dgm:cxn modelId="{D059EE3C-62C5-4AA9-903B-3622A7319162}" type="presOf" srcId="{444C37B6-7B88-430B-B019-17E1EEB537BA}" destId="{9A8ED63D-9060-48D9-BC45-DEAFD4C5D8C8}" srcOrd="0" destOrd="0" presId="urn:microsoft.com/office/officeart/2005/8/layout/hierarchy2"/>
    <dgm:cxn modelId="{3FE3247A-3814-4798-8374-6116D1B3D352}" type="presParOf" srcId="{888C5F9C-214C-4ECC-A7CF-E4622537C8F2}" destId="{5D9E6899-25A1-4732-BB69-60BBF9FECC43}" srcOrd="0" destOrd="0" presId="urn:microsoft.com/office/officeart/2005/8/layout/hierarchy2"/>
    <dgm:cxn modelId="{4BADB00E-5178-4D32-8381-3B77BCA2B575}" type="presParOf" srcId="{5D9E6899-25A1-4732-BB69-60BBF9FECC43}" destId="{40FD6B9A-9E05-4AE3-84D5-B7D6372AB9B0}" srcOrd="0" destOrd="0" presId="urn:microsoft.com/office/officeart/2005/8/layout/hierarchy2"/>
    <dgm:cxn modelId="{20758854-B8D0-42F7-B527-2924103E163C}" type="presParOf" srcId="{5D9E6899-25A1-4732-BB69-60BBF9FECC43}" destId="{5EE1F969-9820-41C1-ADED-284E7C26FE54}" srcOrd="1" destOrd="0" presId="urn:microsoft.com/office/officeart/2005/8/layout/hierarchy2"/>
    <dgm:cxn modelId="{115A71CB-4A5C-4FFA-AABB-B328CD2D634D}" type="presParOf" srcId="{5EE1F969-9820-41C1-ADED-284E7C26FE54}" destId="{DEE6E627-5379-413A-82E0-20B83406172B}" srcOrd="0" destOrd="0" presId="urn:microsoft.com/office/officeart/2005/8/layout/hierarchy2"/>
    <dgm:cxn modelId="{936C7151-CCB5-4274-B7B3-BE280F93F019}" type="presParOf" srcId="{DEE6E627-5379-413A-82E0-20B83406172B}" destId="{EB4D5397-00B1-4B26-A631-2177A16D9A09}" srcOrd="0" destOrd="0" presId="urn:microsoft.com/office/officeart/2005/8/layout/hierarchy2"/>
    <dgm:cxn modelId="{2FEBB432-B2F1-485B-87BB-A41CFB6C23A6}" type="presParOf" srcId="{5EE1F969-9820-41C1-ADED-284E7C26FE54}" destId="{8F3F08FB-81D3-40FD-A6B9-E402512A2600}" srcOrd="1" destOrd="0" presId="urn:microsoft.com/office/officeart/2005/8/layout/hierarchy2"/>
    <dgm:cxn modelId="{980C42BB-3A95-471F-B3DF-956C3BCD15CD}" type="presParOf" srcId="{8F3F08FB-81D3-40FD-A6B9-E402512A2600}" destId="{DC96E948-8F72-4925-ABD4-9BFEBDC23BD3}" srcOrd="0" destOrd="0" presId="urn:microsoft.com/office/officeart/2005/8/layout/hierarchy2"/>
    <dgm:cxn modelId="{2220C233-05D0-4335-81F0-9A67B2039CCA}" type="presParOf" srcId="{8F3F08FB-81D3-40FD-A6B9-E402512A2600}" destId="{A8F8AC02-5F1C-416B-BD36-565BD15A7B19}" srcOrd="1" destOrd="0" presId="urn:microsoft.com/office/officeart/2005/8/layout/hierarchy2"/>
    <dgm:cxn modelId="{59FF6A34-8747-46B2-A54F-148CCCCC1FD9}" type="presParOf" srcId="{A8F8AC02-5F1C-416B-BD36-565BD15A7B19}" destId="{8F50BA73-7E3D-4A76-A8D1-C4E588BE2A4A}" srcOrd="0" destOrd="0" presId="urn:microsoft.com/office/officeart/2005/8/layout/hierarchy2"/>
    <dgm:cxn modelId="{A9764FD0-9978-4133-BD9F-71EDE75EC5A9}" type="presParOf" srcId="{8F50BA73-7E3D-4A76-A8D1-C4E588BE2A4A}" destId="{266BE232-2488-466F-8373-117F4CE7E36B}" srcOrd="0" destOrd="0" presId="urn:microsoft.com/office/officeart/2005/8/layout/hierarchy2"/>
    <dgm:cxn modelId="{D78EE36C-69F9-4054-BDF4-407124F47700}" type="presParOf" srcId="{A8F8AC02-5F1C-416B-BD36-565BD15A7B19}" destId="{E35C7C19-3E68-4E64-B63F-C03F9E867B76}" srcOrd="1" destOrd="0" presId="urn:microsoft.com/office/officeart/2005/8/layout/hierarchy2"/>
    <dgm:cxn modelId="{BB27D8E6-4EE5-445D-8180-26F24D608772}" type="presParOf" srcId="{E35C7C19-3E68-4E64-B63F-C03F9E867B76}" destId="{0DC95E25-AD11-41F1-87FE-9CAB1E740280}" srcOrd="0" destOrd="0" presId="urn:microsoft.com/office/officeart/2005/8/layout/hierarchy2"/>
    <dgm:cxn modelId="{6003E560-B72A-43E2-A9CD-8EEEAF709DEC}" type="presParOf" srcId="{E35C7C19-3E68-4E64-B63F-C03F9E867B76}" destId="{083BD93E-4E19-4A6B-A945-593B23D90263}" srcOrd="1" destOrd="0" presId="urn:microsoft.com/office/officeart/2005/8/layout/hierarchy2"/>
    <dgm:cxn modelId="{F1E74873-FCEB-4337-8DFB-223B54ECFC65}" type="presParOf" srcId="{5EE1F969-9820-41C1-ADED-284E7C26FE54}" destId="{9A8ED63D-9060-48D9-BC45-DEAFD4C5D8C8}" srcOrd="2" destOrd="0" presId="urn:microsoft.com/office/officeart/2005/8/layout/hierarchy2"/>
    <dgm:cxn modelId="{488AA28F-D671-45A1-ABCF-11FF447DFB28}" type="presParOf" srcId="{9A8ED63D-9060-48D9-BC45-DEAFD4C5D8C8}" destId="{55C6918C-E742-4097-AF40-8FDEA221512E}" srcOrd="0" destOrd="0" presId="urn:microsoft.com/office/officeart/2005/8/layout/hierarchy2"/>
    <dgm:cxn modelId="{3E05C066-A3F0-449D-AA68-85F85C74D350}" type="presParOf" srcId="{5EE1F969-9820-41C1-ADED-284E7C26FE54}" destId="{5F0E1AF8-3030-40B2-91AE-82C5ABE141AA}" srcOrd="3" destOrd="0" presId="urn:microsoft.com/office/officeart/2005/8/layout/hierarchy2"/>
    <dgm:cxn modelId="{65BC9086-685B-4F8B-A1A3-A03B986355C1}" type="presParOf" srcId="{5F0E1AF8-3030-40B2-91AE-82C5ABE141AA}" destId="{F5D07AFF-F4F4-4B51-B6BF-ABE58B4D486B}" srcOrd="0" destOrd="0" presId="urn:microsoft.com/office/officeart/2005/8/layout/hierarchy2"/>
    <dgm:cxn modelId="{17E1A22F-E5D7-4D20-940B-17A04F922B18}" type="presParOf" srcId="{5F0E1AF8-3030-40B2-91AE-82C5ABE141AA}" destId="{59223AA0-CEFE-46C3-A1CC-8E54FEBC6690}" srcOrd="1" destOrd="0" presId="urn:microsoft.com/office/officeart/2005/8/layout/hierarchy2"/>
    <dgm:cxn modelId="{71605127-A2E8-428A-8064-AB1D092ACDFB}" type="presParOf" srcId="{59223AA0-CEFE-46C3-A1CC-8E54FEBC6690}" destId="{A7E5788F-8B5D-4A8B-BEF2-FAC672DCC272}" srcOrd="0" destOrd="0" presId="urn:microsoft.com/office/officeart/2005/8/layout/hierarchy2"/>
    <dgm:cxn modelId="{A3506F05-8166-4B65-BF4F-47B0809C2E21}" type="presParOf" srcId="{A7E5788F-8B5D-4A8B-BEF2-FAC672DCC272}" destId="{E0210E23-E8DA-4E1B-8E8F-5D6728A2D323}" srcOrd="0" destOrd="0" presId="urn:microsoft.com/office/officeart/2005/8/layout/hierarchy2"/>
    <dgm:cxn modelId="{7BFCC2D2-443D-40CF-9C05-697DE9792AA3}" type="presParOf" srcId="{59223AA0-CEFE-46C3-A1CC-8E54FEBC6690}" destId="{E01D4291-70B5-46D7-B057-23771D044E52}" srcOrd="1" destOrd="0" presId="urn:microsoft.com/office/officeart/2005/8/layout/hierarchy2"/>
    <dgm:cxn modelId="{43B78782-FE0B-46DE-BD5A-2C91C00F2E89}" type="presParOf" srcId="{E01D4291-70B5-46D7-B057-23771D044E52}" destId="{B6231D48-FAE1-449F-A0C4-BFFA848F59B6}" srcOrd="0" destOrd="0" presId="urn:microsoft.com/office/officeart/2005/8/layout/hierarchy2"/>
    <dgm:cxn modelId="{283A5F3B-EE22-447A-AC83-B5619DA72B92}"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2-17T00:57:22.876"/>
    </inkml:context>
    <inkml:brush xml:id="br0">
      <inkml:brushProperty name="width" value="0.05292" units="cm"/>
      <inkml:brushProperty name="height" value="0.05292" units="cm"/>
    </inkml:brush>
  </inkml:definitions>
  <inkml:trace contextRef="#ctx0" brushRef="#br0">17 0 24575,'-17'34'0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22FB6-2B11-4244-A25B-E325905FF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11948</TotalTime>
  <Pages>76</Pages>
  <Words>14766</Words>
  <Characters>79741</Characters>
  <Application>Microsoft Office Word</Application>
  <DocSecurity>0</DocSecurity>
  <Lines>664</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granix pacheco</cp:lastModifiedBy>
  <cp:revision>72</cp:revision>
  <cp:lastPrinted>2016-03-09T18:36:00Z</cp:lastPrinted>
  <dcterms:created xsi:type="dcterms:W3CDTF">2016-02-14T22:28:00Z</dcterms:created>
  <dcterms:modified xsi:type="dcterms:W3CDTF">2016-06-30T18:36:00Z</dcterms:modified>
</cp:coreProperties>
</file>