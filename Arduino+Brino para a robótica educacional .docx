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1FD20" w14:textId="310A552C" w:rsidR="0064551F" w:rsidRPr="007D7E6F" w:rsidRDefault="0064551F" w:rsidP="0064551F">
      <w:pPr>
        <w:jc w:val="center"/>
        <w:rPr>
          <w:rFonts w:ascii="Times New Roman" w:hAnsi="Times New Roman" w:cs="Times New Roman"/>
          <w:sz w:val="96"/>
          <w:szCs w:val="96"/>
        </w:rPr>
      </w:pPr>
      <w:bookmarkStart w:id="0" w:name="_GoBack"/>
      <w:bookmarkEnd w:id="0"/>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 xml:space="preserve">Gabriel Rodrigues Pacheco, Giulia </w:t>
      </w:r>
      <w:proofErr w:type="spellStart"/>
      <w:r w:rsidRPr="007D7E6F">
        <w:rPr>
          <w:rFonts w:ascii="Times New Roman" w:hAnsi="Times New Roman" w:cs="Times New Roman"/>
          <w:sz w:val="24"/>
          <w:szCs w:val="24"/>
        </w:rPr>
        <w:t>Fricke</w:t>
      </w:r>
      <w:proofErr w:type="spellEnd"/>
      <w:r w:rsidRPr="007D7E6F">
        <w:rPr>
          <w:rFonts w:ascii="Times New Roman" w:hAnsi="Times New Roman" w:cs="Times New Roman"/>
          <w:sz w:val="24"/>
          <w:szCs w:val="24"/>
        </w:rPr>
        <w:t xml:space="preserve"> </w:t>
      </w:r>
      <w:proofErr w:type="spellStart"/>
      <w:r w:rsidRPr="007D7E6F">
        <w:rPr>
          <w:rFonts w:ascii="Times New Roman" w:hAnsi="Times New Roman" w:cs="Times New Roman"/>
          <w:sz w:val="24"/>
          <w:szCs w:val="24"/>
        </w:rPr>
        <w:t>Ga</w:t>
      </w:r>
      <w:r w:rsidR="00B1515E" w:rsidRPr="007D7E6F">
        <w:rPr>
          <w:rFonts w:ascii="Times New Roman" w:hAnsi="Times New Roman" w:cs="Times New Roman"/>
          <w:sz w:val="24"/>
          <w:szCs w:val="24"/>
        </w:rPr>
        <w:t>lice</w:t>
      </w:r>
      <w:proofErr w:type="spellEnd"/>
      <w:r w:rsidR="00B1515E" w:rsidRPr="007D7E6F">
        <w:rPr>
          <w:rFonts w:ascii="Times New Roman" w:hAnsi="Times New Roman" w:cs="Times New Roman"/>
          <w:sz w:val="24"/>
          <w:szCs w:val="24"/>
        </w:rPr>
        <w:t>,</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1" w:author="granix pacheco" w:date="2016-02-08T11:03:00Z"/>
          <w:rFonts w:ascii="Times New Roman" w:hAnsi="Times New Roman" w:cs="Times New Roman"/>
          <w:sz w:val="24"/>
          <w:szCs w:val="24"/>
        </w:rPr>
      </w:pPr>
    </w:p>
    <w:p w14:paraId="3568D372" w14:textId="3B6CE14F" w:rsidR="0017119E" w:rsidRPr="00B3171B" w:rsidRDefault="0017119E" w:rsidP="00B3171B">
      <w:pPr>
        <w:rPr>
          <w:ins w:id="2"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proofErr w:type="gramStart"/>
      <w:r w:rsidRPr="00213194">
        <w:rPr>
          <w:rFonts w:ascii="Times New Roman" w:hAnsi="Times New Roman" w:cs="Times New Roman"/>
          <w:sz w:val="24"/>
          <w:szCs w:val="24"/>
        </w:rPr>
        <w:t>Tensão(</w:t>
      </w:r>
      <w:proofErr w:type="gramEnd"/>
      <w:r w:rsidRPr="00213194">
        <w:rPr>
          <w:rFonts w:ascii="Times New Roman" w:hAnsi="Times New Roman" w:cs="Times New Roman"/>
          <w:sz w:val="24"/>
          <w:szCs w:val="24"/>
        </w:rPr>
        <w:t>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12B8FF7E" w14:textId="1DB6D03D"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lastRenderedPageBreak/>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467FB418" w14:textId="527D7892" w:rsidR="000D7193" w:rsidRPr="000D7193" w:rsidRDefault="00213194" w:rsidP="000D7193">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C8CDE85" w14:textId="109E077F" w:rsidR="00976E77" w:rsidRPr="00734E21" w:rsidRDefault="00976E77" w:rsidP="00976E77">
      <w:pPr>
        <w:pStyle w:val="PargrafodaLista"/>
        <w:numPr>
          <w:ilvl w:val="0"/>
          <w:numId w:val="2"/>
        </w:numPr>
        <w:rPr>
          <w:rFonts w:ascii="Times New Roman" w:hAnsi="Times New Roman" w:cs="Times New Roman"/>
          <w:b/>
          <w:sz w:val="24"/>
          <w:szCs w:val="24"/>
        </w:rPr>
      </w:pPr>
      <w:r>
        <w:rPr>
          <w:rFonts w:ascii="Times New Roman" w:hAnsi="Times New Roman" w:cs="Times New Roman"/>
          <w:b/>
          <w:sz w:val="24"/>
          <w:szCs w:val="24"/>
        </w:rPr>
        <w:t>Despedida</w:t>
      </w:r>
      <w:r w:rsidRPr="00734E21">
        <w:rPr>
          <w:rFonts w:ascii="Times New Roman" w:hAnsi="Times New Roman" w:cs="Times New Roman"/>
          <w:b/>
          <w:sz w:val="24"/>
          <w:szCs w:val="24"/>
        </w:rPr>
        <w:t>......................................................................................................</w:t>
      </w:r>
      <w:r w:rsidR="00680BCE" w:rsidRPr="00734E21">
        <w:rPr>
          <w:rFonts w:ascii="Times New Roman" w:hAnsi="Times New Roman" w:cs="Times New Roman"/>
          <w:b/>
          <w:sz w:val="24"/>
          <w:szCs w:val="24"/>
        </w:rPr>
        <w:t xml:space="preserve">... </w:t>
      </w:r>
      <w:r w:rsidR="00D026A2" w:rsidRPr="00734E21">
        <w:rPr>
          <w:rFonts w:ascii="Times New Roman" w:hAnsi="Times New Roman" w:cs="Times New Roman"/>
          <w:b/>
          <w:sz w:val="24"/>
          <w:szCs w:val="24"/>
        </w:rPr>
        <w:tab/>
      </w:r>
      <w:r w:rsidR="00734E21" w:rsidRPr="00734E21">
        <w:rPr>
          <w:rFonts w:ascii="Times New Roman" w:hAnsi="Times New Roman" w:cs="Times New Roman"/>
          <w:b/>
          <w:sz w:val="24"/>
          <w:szCs w:val="24"/>
        </w:rPr>
        <w:t>55</w:t>
      </w:r>
    </w:p>
    <w:p w14:paraId="644BEE6A" w14:textId="4D9844F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b/>
          <w:sz w:val="24"/>
          <w:szCs w:val="24"/>
        </w:rPr>
        <w:t>56</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3"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4"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0FB116E7" w14:textId="77777777" w:rsidR="007031A8" w:rsidRPr="007D7E6F" w:rsidDel="0017119E" w:rsidRDefault="007031A8" w:rsidP="00D10AC0">
      <w:pPr>
        <w:pStyle w:val="PargrafodaLista"/>
        <w:rPr>
          <w:del w:id="5" w:author="granix pacheco" w:date="2016-02-08T11:24:00Z"/>
        </w:rPr>
      </w:pPr>
    </w:p>
    <w:p w14:paraId="42689491" w14:textId="77777777" w:rsidR="0064551F" w:rsidRPr="007D7E6F" w:rsidDel="0017119E" w:rsidRDefault="0064551F" w:rsidP="00D10AC0">
      <w:pPr>
        <w:pStyle w:val="PargrafodaLista"/>
        <w:rPr>
          <w:del w:id="6" w:author="granix pacheco" w:date="2016-02-08T11:30:00Z"/>
        </w:rPr>
      </w:pPr>
    </w:p>
    <w:p w14:paraId="0B14C8FF" w14:textId="77777777" w:rsidR="00213194" w:rsidRDefault="00213194" w:rsidP="00976E77"/>
    <w:p w14:paraId="67F0DAFE" w14:textId="77777777" w:rsidR="00976E77" w:rsidRDefault="00976E77" w:rsidP="00976E77"/>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7"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77777777" w:rsidR="003636D9" w:rsidRDefault="003636D9"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val="en-US"/>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8"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9"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10"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11"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2"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 xml:space="preserve">Numero: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Numero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3"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Numero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4"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5"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6"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9"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20"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3"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4"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5"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6"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7" w:author="granix pacheco" w:date="2016-02-08T11:20:00Z">
        <w:r w:rsidRPr="003636D9">
          <w:rPr>
            <w:b/>
            <w:color w:val="000000"/>
            <w:sz w:val="32"/>
            <w:szCs w:val="32"/>
          </w:rPr>
          <w:t xml:space="preserve"> </w:t>
        </w:r>
      </w:ins>
      <w:r w:rsidRPr="003636D9">
        <w:rPr>
          <w:b/>
          <w:color w:val="000000"/>
          <w:sz w:val="32"/>
          <w:szCs w:val="32"/>
        </w:rPr>
        <w:t>ou Métodos:</w:t>
      </w: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8"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0270E578" w14:textId="77777777" w:rsidR="00D45940" w:rsidRPr="003636D9" w:rsidRDefault="00D45940" w:rsidP="0035205C">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401FEA1C" w14:textId="77777777" w:rsidR="00D45940" w:rsidRDefault="00D45940" w:rsidP="00D45940">
      <w:pPr>
        <w:pStyle w:val="NormalWeb"/>
        <w:shd w:val="clear" w:color="auto" w:fill="FFFFFF"/>
        <w:spacing w:before="0" w:beforeAutospacing="0" w:after="30" w:afterAutospacing="0"/>
        <w:jc w:val="both"/>
        <w:rPr>
          <w:b/>
          <w:sz w:val="36"/>
          <w:szCs w:val="36"/>
          <w:u w:val="single"/>
        </w:rPr>
      </w:pP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9"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30"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lastRenderedPageBreak/>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lang w:val="en-US"/>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val="en-US"/>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rPr>
          <w:iCs/>
          <w:noProof/>
          <w:lang w:val="en-US"/>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31"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w:t>
      </w:r>
      <w:r w:rsidRPr="003636D9">
        <w:lastRenderedPageBreak/>
        <w:t>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val="en-US"/>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44D8C299" w14:textId="26C4FC45" w:rsidR="00D45940" w:rsidRPr="003636D9" w:rsidRDefault="00D45940" w:rsidP="00D45940">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Pr="003636D9">
        <w:t>. A tensão é medida em Volt (V</w:t>
      </w:r>
      <w:proofErr w:type="gramStart"/>
      <w:r w:rsidRPr="003636D9">
        <w:t xml:space="preserve">) </w:t>
      </w:r>
      <w:r w:rsidR="007E7879">
        <w:t>,</w:t>
      </w:r>
      <w:r w:rsidRPr="003636D9">
        <w:t>em</w:t>
      </w:r>
      <w:proofErr w:type="gramEnd"/>
      <w:r w:rsidRPr="003636D9">
        <w:t xml:space="preserve"> homenagem ao </w:t>
      </w:r>
      <w:r w:rsidRPr="003636D9">
        <w:rPr>
          <w:lang w:val="pt-PT"/>
        </w:rPr>
        <w:t xml:space="preserve">físico italiano </w:t>
      </w:r>
      <w:r w:rsidRPr="003636D9">
        <w:fldChar w:fldCharType="begin"/>
      </w:r>
      <w:r w:rsidRPr="003636D9">
        <w:instrText xml:space="preserve"> HYPERLINK "https://pt.wikipedia.org/wiki/Alessandro_Volta" \o "Alessandro Volta" </w:instrText>
      </w:r>
      <w:r w:rsidRPr="003636D9">
        <w:fldChar w:fldCharType="separate"/>
      </w:r>
      <w:r w:rsidRPr="003636D9">
        <w:rPr>
          <w:rStyle w:val="Hyperlink"/>
          <w:color w:val="auto"/>
          <w:u w:val="none"/>
          <w:lang w:val="pt-PT"/>
        </w:rPr>
        <w:t>Alessandro Volta</w:t>
      </w:r>
      <w:r w:rsidRPr="003636D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77777777" w:rsidR="00131C56"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p>
    <w:p w14:paraId="4AAE4EFC" w14:textId="6B659336" w:rsidR="00D45940"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416C0ABF" w14:textId="77777777" w:rsidR="00D45940" w:rsidRPr="003636D9" w:rsidRDefault="00D45940" w:rsidP="00D45940">
      <w:pPr>
        <w:pStyle w:val="NormalWeb"/>
        <w:shd w:val="clear" w:color="auto" w:fill="FFFFFF"/>
        <w:spacing w:before="0" w:beforeAutospacing="0" w:after="30" w:afterAutospacing="0"/>
        <w:ind w:left="1843"/>
        <w:jc w:val="both"/>
        <w:rPr>
          <w:b/>
          <w:sz w:val="28"/>
          <w:szCs w:val="28"/>
        </w:rPr>
      </w:pP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w:t>
      </w:r>
      <w:r w:rsidRPr="003636D9">
        <w:lastRenderedPageBreak/>
        <w:t xml:space="preserve">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2"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3"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.2 </w:t>
      </w: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Default="00D026A2" w:rsidP="00D026A2">
      <w:pPr>
        <w:spacing w:after="30"/>
        <w:jc w:val="center"/>
        <w:rPr>
          <w:rFonts w:ascii="Times New Roman" w:hAnsi="Times New Roman" w:cs="Times New Roman"/>
          <w:noProof/>
          <w:color w:val="0000FF"/>
          <w:lang w:val="en-US"/>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val="en-US"/>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val="en-US"/>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w:t>
      </w:r>
      <w:r w:rsidRPr="003636D9">
        <w:rPr>
          <w:rFonts w:ascii="Times New Roman" w:hAnsi="Times New Roman" w:cs="Times New Roman"/>
          <w:sz w:val="24"/>
          <w:szCs w:val="24"/>
        </w:rPr>
        <w:lastRenderedPageBreak/>
        <w:t>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noProof/>
          <w:color w:val="0000FF"/>
          <w:sz w:val="27"/>
          <w:szCs w:val="27"/>
          <w:lang w:val="en-US"/>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7635B320" w14:textId="77777777" w:rsidR="00D45940" w:rsidRPr="003636D9" w:rsidRDefault="00D45940" w:rsidP="00D45940">
      <w:pPr>
        <w:spacing w:after="30"/>
        <w:jc w:val="both"/>
        <w:rPr>
          <w:rFonts w:ascii="Times New Roman" w:hAnsi="Times New Roman" w:cs="Times New Roman"/>
        </w:rPr>
      </w:pPr>
      <w:r w:rsidRPr="003636D9">
        <w:rPr>
          <w:rFonts w:ascii="Times New Roman" w:hAnsi="Times New Roman" w:cs="Times New Roman"/>
        </w:rPr>
        <w:tab/>
      </w:r>
    </w:p>
    <w:p w14:paraId="0525DBE6" w14:textId="77777777" w:rsidR="00D45940" w:rsidRPr="003636D9" w:rsidRDefault="00D45940" w:rsidP="00D45940">
      <w:pPr>
        <w:spacing w:after="30"/>
        <w:jc w:val="both"/>
        <w:rPr>
          <w:rFonts w:ascii="Times New Roman" w:hAnsi="Times New Roman" w:cs="Times New Roman"/>
          <w:b/>
          <w:sz w:val="32"/>
          <w:szCs w:val="32"/>
          <w:u w:val="single"/>
        </w:rPr>
      </w:pPr>
    </w:p>
    <w:p w14:paraId="1871B10B" w14:textId="77777777" w:rsidR="00D45940" w:rsidRPr="003636D9" w:rsidRDefault="00D45940" w:rsidP="00D45940">
      <w:pPr>
        <w:pStyle w:val="NormalWeb"/>
        <w:shd w:val="clear" w:color="auto" w:fill="FFFFFF"/>
        <w:spacing w:before="0" w:beforeAutospacing="0" w:after="30" w:afterAutospacing="0"/>
        <w:ind w:left="720" w:hanging="11"/>
        <w:jc w:val="both"/>
        <w:rPr>
          <w:ins w:id="34" w:author="granix pacheco" w:date="2016-02-08T12:45:00Z"/>
        </w:rPr>
      </w:pPr>
    </w:p>
    <w:p w14:paraId="5CA1A619" w14:textId="77777777" w:rsidR="00D45940" w:rsidRPr="003636D9" w:rsidRDefault="00D45940" w:rsidP="00D45940">
      <w:pPr>
        <w:pStyle w:val="NormalWeb"/>
        <w:shd w:val="clear" w:color="auto" w:fill="FFFFFF"/>
        <w:spacing w:before="0" w:beforeAutospacing="0" w:after="30" w:afterAutospacing="0"/>
        <w:ind w:left="720" w:hanging="11"/>
        <w:jc w:val="both"/>
        <w:rPr>
          <w:ins w:id="35" w:author="granix pacheco" w:date="2016-02-08T08:36:00Z"/>
        </w:rPr>
      </w:pPr>
    </w:p>
    <w:p w14:paraId="2CAEF8EE" w14:textId="77777777" w:rsidR="00D45940" w:rsidRPr="00D45940" w:rsidRDefault="00D45940" w:rsidP="00D45940">
      <w:pPr>
        <w:pStyle w:val="PargrafodaLista"/>
        <w:numPr>
          <w:ilvl w:val="0"/>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BF1C076"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34716973"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406DE247" w14:textId="249E8AFC"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.4 C</w:t>
      </w:r>
      <w:ins w:id="36"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val="en-US"/>
        </w:rPr>
        <w:lastRenderedPageBreak/>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val="en-US"/>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6"/>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7"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238C7788" w14:textId="31C712ED" w:rsidR="00D45940" w:rsidRPr="000472F9" w:rsidRDefault="000472F9">
      <w:pPr>
        <w:shd w:val="clear" w:color="auto" w:fill="FFFFFF"/>
        <w:spacing w:after="30" w:line="240" w:lineRule="auto"/>
        <w:ind w:left="576"/>
        <w:jc w:val="both"/>
        <w:rPr>
          <w:b/>
          <w:sz w:val="32"/>
          <w:szCs w:val="32"/>
        </w:rPr>
        <w:pPrChange w:id="38" w:author="Mateus Berardo de Souza Terra" w:date="2016-02-08T22:26:00Z">
          <w:pPr>
            <w:pStyle w:val="NormalWeb"/>
            <w:numPr>
              <w:numId w:val="25"/>
            </w:numPr>
            <w:shd w:val="clear" w:color="auto" w:fill="FFFFFF"/>
            <w:spacing w:before="0" w:beforeAutospacing="0" w:after="160" w:afterAutospacing="0"/>
            <w:ind w:left="720" w:hanging="360"/>
            <w:jc w:val="both"/>
          </w:pPr>
        </w:pPrChange>
      </w:pPr>
      <w:r>
        <w:rPr>
          <w:b/>
          <w:sz w:val="32"/>
          <w:szCs w:val="32"/>
        </w:rPr>
        <w:t xml:space="preserve">4.2.5 </w:t>
      </w:r>
      <w:r w:rsidR="00D45940" w:rsidRPr="000472F9">
        <w:rPr>
          <w:b/>
          <w:sz w:val="32"/>
          <w:szCs w:val="32"/>
          <w:rPrChange w:id="39" w:author="Mateus Berardo de Souza Terra" w:date="2016-02-08T20:05:00Z">
            <w:rPr/>
          </w:rPrChange>
        </w:rPr>
        <w:t>Diodos:</w:t>
      </w:r>
    </w:p>
    <w:p w14:paraId="5ED2702D" w14:textId="77777777" w:rsidR="00D45940" w:rsidRDefault="00D45940">
      <w:pPr>
        <w:pStyle w:val="NormalWeb"/>
        <w:shd w:val="clear" w:color="auto" w:fill="FFFFFF"/>
        <w:spacing w:before="0" w:beforeAutospacing="0" w:after="30" w:afterAutospacing="0"/>
        <w:ind w:firstLine="720"/>
        <w:jc w:val="both"/>
        <w:rPr>
          <w:bCs/>
        </w:rPr>
        <w:pPrChange w:id="40"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41"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42"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43"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val="en-US"/>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44"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val="en-US"/>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5"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6"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7" w:author="Unknown">
            <w:rPr>
              <w:noProof/>
              <w:lang w:val="en-US"/>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8"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9"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50" w:author="Unknown">
            <w:rPr>
              <w:noProof/>
              <w:lang w:val="en-US"/>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51" w:author="Mateus Berardo de Souza Terra" w:date="2016-02-08T22:27:00Z"/>
          <w:b/>
          <w:sz w:val="32"/>
          <w:szCs w:val="32"/>
        </w:rPr>
        <w:pPrChange w:id="52"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53" w:author="Mateus Berardo de Souza Terra" w:date="2016-02-08T22:27:00Z"/>
        </w:rPr>
        <w:pPrChange w:id="54"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55"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proofErr w:type="spellStart"/>
      <w:r w:rsidRPr="003636D9">
        <w:rPr>
          <w:b/>
          <w:sz w:val="32"/>
          <w:szCs w:val="32"/>
          <w:rPrChange w:id="56" w:author="Mateus Berardo de Souza Terra" w:date="2016-02-08T20:05:00Z">
            <w:rPr/>
          </w:rPrChange>
        </w:rPr>
        <w:t>LEDs</w:t>
      </w:r>
      <w:proofErr w:type="spellEnd"/>
      <w:r w:rsidRPr="003636D9">
        <w:rPr>
          <w:b/>
          <w:sz w:val="32"/>
          <w:szCs w:val="32"/>
          <w:rPrChange w:id="57"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8" w:author="granix pacheco" w:date="2016-02-08T12:11:00Z">
          <w:pPr>
            <w:pStyle w:val="NormalWeb"/>
            <w:shd w:val="clear" w:color="auto" w:fill="FFFFFF"/>
            <w:spacing w:before="0" w:beforeAutospacing="0" w:after="160" w:afterAutospacing="0"/>
            <w:jc w:val="both"/>
          </w:pPr>
        </w:pPrChange>
      </w:pPr>
      <w:r w:rsidRPr="003636D9">
        <w:rPr>
          <w:rPrChange w:id="59" w:author="Mateus Berardo de Souza Terra" w:date="2016-02-08T20:05:00Z">
            <w:rPr>
              <w:b/>
              <w:bCs/>
            </w:rPr>
          </w:rPrChange>
        </w:rPr>
        <w:t xml:space="preserve">Um </w:t>
      </w:r>
      <w:r w:rsidRPr="003636D9">
        <w:t>LED (</w:t>
      </w:r>
      <w:ins w:id="60" w:author="Mateus Berardo de Souza Terra" w:date="2016-02-08T19:11:00Z">
        <w:r w:rsidRPr="003636D9">
          <w:rPr>
            <w:rStyle w:val="Forte"/>
            <w:b w:val="0"/>
          </w:rPr>
          <w:t>L</w:t>
        </w:r>
      </w:ins>
      <w:ins w:id="61" w:author="granix pacheco" w:date="2016-02-08T11:48:00Z">
        <w:del w:id="62" w:author="Mateus Berardo de Souza Terra" w:date="2016-02-08T19:11:00Z">
          <w:r w:rsidRPr="003636D9" w:rsidDel="006D3AB1">
            <w:rPr>
              <w:rStyle w:val="Forte"/>
              <w:b w:val="0"/>
              <w:rPrChange w:id="63" w:author="Mateus Berardo de Souza Terra" w:date="2016-02-08T20:05:00Z">
                <w:rPr>
                  <w:rStyle w:val="Forte"/>
                </w:rPr>
              </w:rPrChange>
            </w:rPr>
            <w:delText>l</w:delText>
          </w:r>
        </w:del>
        <w:r w:rsidRPr="003636D9">
          <w:rPr>
            <w:rStyle w:val="Forte"/>
            <w:b w:val="0"/>
            <w:rPrChange w:id="64" w:author="Mateus Berardo de Souza Terra" w:date="2016-02-08T20:05:00Z">
              <w:rPr>
                <w:rStyle w:val="Forte"/>
              </w:rPr>
            </w:rPrChange>
          </w:rPr>
          <w:t xml:space="preserve">ight </w:t>
        </w:r>
      </w:ins>
      <w:proofErr w:type="spellStart"/>
      <w:ins w:id="65" w:author="Mateus Berardo de Souza Terra" w:date="2016-02-08T19:11:00Z">
        <w:r w:rsidRPr="003636D9">
          <w:rPr>
            <w:rStyle w:val="Forte"/>
            <w:b w:val="0"/>
          </w:rPr>
          <w:t>E</w:t>
        </w:r>
      </w:ins>
      <w:ins w:id="66" w:author="granix pacheco" w:date="2016-02-08T11:48:00Z">
        <w:del w:id="67" w:author="Mateus Berardo de Souza Terra" w:date="2016-02-08T19:11:00Z">
          <w:r w:rsidRPr="003636D9" w:rsidDel="006D3AB1">
            <w:rPr>
              <w:rStyle w:val="Forte"/>
              <w:b w:val="0"/>
              <w:rPrChange w:id="68" w:author="Mateus Berardo de Souza Terra" w:date="2016-02-08T20:05:00Z">
                <w:rPr>
                  <w:rStyle w:val="Forte"/>
                </w:rPr>
              </w:rPrChange>
            </w:rPr>
            <w:delText>e</w:delText>
          </w:r>
        </w:del>
        <w:r w:rsidRPr="003636D9">
          <w:rPr>
            <w:rStyle w:val="Forte"/>
            <w:b w:val="0"/>
            <w:rPrChange w:id="69" w:author="Mateus Berardo de Souza Terra" w:date="2016-02-08T20:05:00Z">
              <w:rPr>
                <w:rStyle w:val="Forte"/>
              </w:rPr>
            </w:rPrChange>
          </w:rPr>
          <w:t>mitting</w:t>
        </w:r>
        <w:proofErr w:type="spellEnd"/>
        <w:r w:rsidRPr="003636D9">
          <w:rPr>
            <w:rStyle w:val="Forte"/>
            <w:b w:val="0"/>
            <w:rPrChange w:id="70" w:author="Mateus Berardo de Souza Terra" w:date="2016-02-08T20:05:00Z">
              <w:rPr>
                <w:rStyle w:val="Forte"/>
              </w:rPr>
            </w:rPrChange>
          </w:rPr>
          <w:t xml:space="preserve"> </w:t>
        </w:r>
      </w:ins>
      <w:proofErr w:type="spellStart"/>
      <w:ins w:id="71" w:author="Mateus Berardo de Souza Terra" w:date="2016-02-08T19:11:00Z">
        <w:r w:rsidRPr="003636D9">
          <w:rPr>
            <w:rStyle w:val="Forte"/>
            <w:b w:val="0"/>
          </w:rPr>
          <w:t>D</w:t>
        </w:r>
      </w:ins>
      <w:del w:id="72" w:author="Mateus Berardo de Souza Terra" w:date="2016-02-08T19:11:00Z">
        <w:r w:rsidRPr="003636D9" w:rsidDel="006D3AB1">
          <w:rPr>
            <w:rStyle w:val="Forte"/>
            <w:b w:val="0"/>
            <w:rPrChange w:id="73" w:author="Mateus Berardo de Souza Terra" w:date="2016-02-08T20:05:00Z">
              <w:rPr>
                <w:rStyle w:val="Forte"/>
              </w:rPr>
            </w:rPrChange>
          </w:rPr>
          <w:delText>d</w:delText>
        </w:r>
      </w:del>
      <w:r w:rsidRPr="003636D9">
        <w:rPr>
          <w:rStyle w:val="Forte"/>
          <w:b w:val="0"/>
          <w:rPrChange w:id="74" w:author="Mateus Berardo de Souza Terra" w:date="2016-02-08T20:05:00Z">
            <w:rPr>
              <w:rStyle w:val="Forte"/>
            </w:rPr>
          </w:rPrChange>
        </w:rPr>
        <w:t>iode</w:t>
      </w:r>
      <w:proofErr w:type="spellEnd"/>
      <w:r w:rsidRPr="003636D9">
        <w:rPr>
          <w:rStyle w:val="Forte"/>
          <w:b w:val="0"/>
          <w:rPrChange w:id="75"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76" w:author="granix pacheco" w:date="2016-02-08T12:11:00Z">
        <w:r w:rsidRPr="003636D9">
          <w:rPr>
            <w:noProof/>
            <w:lang w:val="en-US"/>
            <w:rPrChange w:id="77" w:author="Mateus Berardo de Souza Terra" w:date="2016-02-08T20:05:00Z">
              <w:rPr>
                <w:noProof/>
                <w:u w:val="single"/>
                <w:lang w:val="en-US"/>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val="en-US"/>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78"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eastAsia="en-US"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3884D45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menores que</w:t>
      </w:r>
      <w:r w:rsidRPr="003636D9">
        <w:rPr>
          <w:rFonts w:ascii="Times New Roman" w:hAnsi="Times New Roman" w:cs="Times New Roman"/>
        </w:rPr>
        <w:t xml:space="preserve"> 360°.</w:t>
      </w:r>
    </w:p>
    <w:p w14:paraId="49E65E84"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lastRenderedPageBreak/>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Pr="000D7193"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D45940">
      <w:pPr>
        <w:spacing w:after="30"/>
        <w:ind w:firstLine="708"/>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Antes que possamos falar sobre baterias, deve-se ter em mente o efeito memória, popularmente conhecido como “bateria viciada”. Ele ocorre principalmente nos modelos mais antigos, chamados Níquel Cádmio, e geralmente quando não ocorre a descarga completa antes da </w:t>
      </w:r>
      <w:r w:rsidRPr="003636D9">
        <w:rPr>
          <w:rFonts w:ascii="Times New Roman" w:hAnsi="Times New Roman" w:cs="Times New Roman"/>
          <w:sz w:val="24"/>
          <w:szCs w:val="24"/>
        </w:rPr>
        <w:lastRenderedPageBreak/>
        <w:t>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val="en-US"/>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val="en-US"/>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6" tgtFrame="&quot;_blank&quo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lastRenderedPageBreak/>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val="en-US"/>
        </w:rPr>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258B56D" w14:textId="4213BB07" w:rsidR="00180C79"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1"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24898A5B" w14:textId="414DE187" w:rsidR="00180C79" w:rsidRDefault="00180C79" w:rsidP="003636D9">
      <w:pPr>
        <w:pStyle w:val="NormalWeb"/>
        <w:shd w:val="clear" w:color="auto" w:fill="FFFFFF"/>
        <w:spacing w:before="0" w:beforeAutospacing="0" w:after="30" w:afterAutospacing="0"/>
        <w:jc w:val="both"/>
        <w:rPr>
          <w:color w:val="000000"/>
        </w:rPr>
      </w:pPr>
    </w:p>
    <w:p w14:paraId="63D1C152" w14:textId="5601BEFD" w:rsidR="00465B8D" w:rsidRDefault="00465B8D"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57D898" w14:textId="56F44BF9" w:rsidR="0065448E" w:rsidRDefault="0065448E" w:rsidP="003636D9">
      <w:pPr>
        <w:pStyle w:val="NormalWeb"/>
        <w:shd w:val="clear" w:color="auto" w:fill="FFFFFF"/>
        <w:spacing w:before="0" w:beforeAutospacing="0" w:after="30" w:afterAutospacing="0"/>
        <w:jc w:val="both"/>
        <w:rPr>
          <w:b/>
          <w:color w:val="000000"/>
          <w:sz w:val="28"/>
          <w:szCs w:val="28"/>
          <w:u w:val="single"/>
        </w:rPr>
      </w:pPr>
    </w:p>
    <w:p w14:paraId="751365EC" w14:textId="6134718C"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2D49764F" w14:textId="01356978"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Numero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w:t>
      </w:r>
      <w:r w:rsidRPr="003636D9">
        <w:rPr>
          <w:color w:val="000000"/>
        </w:rPr>
        <w:lastRenderedPageBreak/>
        <w:t xml:space="preserve">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9"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val="en-US"/>
        </w:rPr>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2"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val="en-US"/>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0877E443"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b/>
          <w:color w:val="000000"/>
        </w:rPr>
        <w:t>Nota:</w:t>
      </w:r>
      <w:r w:rsidRPr="003636D9">
        <w:rPr>
          <w:color w:val="000000"/>
        </w:rPr>
        <w:t xml:space="preserve"> O </w:t>
      </w:r>
      <w:proofErr w:type="spellStart"/>
      <w:r w:rsidRPr="003636D9">
        <w:rPr>
          <w:color w:val="000000"/>
        </w:rPr>
        <w:t>datasheet</w:t>
      </w:r>
      <w:proofErr w:type="spellEnd"/>
      <w:r w:rsidRPr="003636D9">
        <w:rPr>
          <w:color w:val="000000"/>
        </w:rPr>
        <w:t xml:space="preserve">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proofErr w:type="gramStart"/>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w:t>
      </w:r>
      <w:proofErr w:type="gramEnd"/>
      <w:r w:rsidR="004A7414" w:rsidRPr="003636D9">
        <w:rPr>
          <w:b/>
          <w:color w:val="000000"/>
          <w:sz w:val="32"/>
          <w:szCs w:val="32"/>
        </w:rPr>
        <w:t xml:space="preserve">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3806A133" w14:textId="3BE29630" w:rsidR="00125819" w:rsidRPr="003636D9" w:rsidRDefault="00624DED" w:rsidP="003636D9">
      <w:pPr>
        <w:pStyle w:val="NormalWeb"/>
        <w:shd w:val="clear" w:color="auto" w:fill="FFFFFF"/>
        <w:spacing w:before="0" w:beforeAutospacing="0" w:after="30" w:afterAutospacing="0"/>
        <w:ind w:firstLine="720"/>
        <w:jc w:val="both"/>
        <w:rPr>
          <w:strike/>
          <w:color w:val="C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80" w:author="Mateus Berardo de Souza Terra" w:date="2016-02-09T11:42:00Z">
        <w:r w:rsidRPr="003636D9">
          <w:rPr>
            <w:color w:val="000000"/>
          </w:rPr>
          <w:t xml:space="preserve"> </w:t>
        </w:r>
      </w:ins>
    </w:p>
    <w:p w14:paraId="232C32E6" w14:textId="4324901F" w:rsidR="001D7DCF" w:rsidRPr="003636D9" w:rsidRDefault="002D455D" w:rsidP="003636D9">
      <w:pPr>
        <w:pStyle w:val="NormalWeb"/>
        <w:shd w:val="clear" w:color="auto" w:fill="FFFFFF"/>
        <w:spacing w:before="0" w:beforeAutospacing="0" w:after="30" w:afterAutospacing="0"/>
        <w:ind w:firstLine="720"/>
        <w:jc w:val="both"/>
        <w:rPr>
          <w:b/>
          <w:color w:val="000000"/>
          <w:sz w:val="28"/>
          <w:szCs w:val="28"/>
          <w:u w:val="single"/>
        </w:rPr>
      </w:pPr>
      <w:r w:rsidRPr="003636D9">
        <w:rPr>
          <w:noProof/>
          <w:color w:val="000000"/>
          <w:lang w:val="en-US"/>
        </w:rPr>
        <w:lastRenderedPageBreak/>
        <w:drawing>
          <wp:anchor distT="0" distB="0" distL="114300" distR="114300" simplePos="0" relativeHeight="251669504" behindDoc="0" locked="0" layoutInCell="1" allowOverlap="1" wp14:anchorId="6A6C19DC" wp14:editId="40276498">
            <wp:simplePos x="0" y="0"/>
            <wp:positionH relativeFrom="margin">
              <wp:posOffset>1228725</wp:posOffset>
            </wp:positionH>
            <wp:positionV relativeFrom="paragraph">
              <wp:posOffset>2343150</wp:posOffset>
            </wp:positionV>
            <wp:extent cx="3102610" cy="3581400"/>
            <wp:effectExtent l="0" t="0" r="254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02610" cy="3581400"/>
                    </a:xfrm>
                    <a:prstGeom prst="rect">
                      <a:avLst/>
                    </a:prstGeom>
                  </pic:spPr>
                </pic:pic>
              </a:graphicData>
            </a:graphic>
            <wp14:sizeRelH relativeFrom="margin">
              <wp14:pctWidth>0</wp14:pctWidth>
            </wp14:sizeRelH>
            <wp14:sizeRelV relativeFrom="margin">
              <wp14:pctHeight>0</wp14:pctHeight>
            </wp14:sizeRelV>
          </wp:anchor>
        </w:drawing>
      </w:r>
      <w:r w:rsidR="003636D9" w:rsidRPr="003636D9">
        <w:rPr>
          <w:noProof/>
          <w:color w:val="000000"/>
          <w:lang w:val="en-US"/>
        </w:rPr>
        <w:drawing>
          <wp:anchor distT="0" distB="0" distL="114300" distR="114300" simplePos="0" relativeHeight="251668480" behindDoc="0" locked="0" layoutInCell="1" allowOverlap="1" wp14:anchorId="7F4A5659" wp14:editId="6EBF2AF7">
            <wp:simplePos x="0" y="0"/>
            <wp:positionH relativeFrom="margin">
              <wp:align>right</wp:align>
            </wp:positionH>
            <wp:positionV relativeFrom="paragraph">
              <wp:posOffset>281305</wp:posOffset>
            </wp:positionV>
            <wp:extent cx="5943600" cy="213360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jeto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14:sizeRelH relativeFrom="margin">
              <wp14:pctWidth>0</wp14:pctWidth>
            </wp14:sizeRelH>
            <wp14:sizeRelV relativeFrom="margin">
              <wp14:pctHeight>0</wp14:pctHeight>
            </wp14:sizeRelV>
          </wp:anchor>
        </w:drawing>
      </w:r>
      <w:r w:rsidR="005B73EA" w:rsidRPr="003636D9">
        <w:rPr>
          <w:b/>
          <w:color w:val="000000" w:themeColor="text1"/>
        </w:rPr>
        <w:t xml:space="preserve">Nota: </w:t>
      </w:r>
      <w:r w:rsidR="005533D5" w:rsidRPr="003636D9">
        <w:rPr>
          <w:color w:val="000000" w:themeColor="text1"/>
        </w:rPr>
        <w:t>nunca</w:t>
      </w:r>
      <w:r w:rsidR="003F5D34" w:rsidRPr="003636D9">
        <w:rPr>
          <w:color w:val="000000" w:themeColor="text1"/>
        </w:rPr>
        <w:t xml:space="preserve"> monte seus circuitos com o seu Arduino conectado/ligado.</w:t>
      </w:r>
    </w:p>
    <w:p w14:paraId="33107FDE" w14:textId="6FA23357"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70F548FE" w14:textId="22BD774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6EAA794E" w14:textId="734680C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2B290071" w14:textId="57A65208" w:rsidR="003636D9" w:rsidRPr="003636D9" w:rsidRDefault="003636D9" w:rsidP="003636D9">
      <w:pPr>
        <w:pStyle w:val="NormalWeb"/>
        <w:shd w:val="clear" w:color="auto" w:fill="FFFFFF"/>
        <w:spacing w:before="0" w:beforeAutospacing="0" w:after="30" w:afterAutospacing="0"/>
        <w:jc w:val="both"/>
        <w:rPr>
          <w:noProof/>
          <w:color w:val="000000"/>
        </w:rPr>
      </w:pPr>
    </w:p>
    <w:p w14:paraId="543A8DAC" w14:textId="2E5B32A2" w:rsidR="003636D9" w:rsidRPr="003636D9" w:rsidRDefault="003636D9" w:rsidP="003636D9">
      <w:pPr>
        <w:pStyle w:val="NormalWeb"/>
        <w:shd w:val="clear" w:color="auto" w:fill="FFFFFF"/>
        <w:spacing w:before="0" w:beforeAutospacing="0" w:after="30" w:afterAutospacing="0"/>
        <w:jc w:val="both"/>
        <w:rPr>
          <w:noProof/>
          <w:color w:val="000000"/>
        </w:rPr>
      </w:pPr>
    </w:p>
    <w:p w14:paraId="5F02AD3D" w14:textId="6E6FD237" w:rsidR="003636D9" w:rsidRDefault="003636D9" w:rsidP="003636D9">
      <w:pPr>
        <w:pStyle w:val="NormalWeb"/>
        <w:shd w:val="clear" w:color="auto" w:fill="FFFFFF"/>
        <w:spacing w:before="0" w:beforeAutospacing="0" w:after="30" w:afterAutospacing="0"/>
        <w:jc w:val="both"/>
        <w:rPr>
          <w:noProof/>
          <w:color w:val="000000"/>
        </w:rPr>
      </w:pPr>
    </w:p>
    <w:p w14:paraId="1CB618EA" w14:textId="77777777" w:rsidR="00D45940" w:rsidRDefault="00D45940" w:rsidP="003636D9">
      <w:pPr>
        <w:pStyle w:val="NormalWeb"/>
        <w:shd w:val="clear" w:color="auto" w:fill="FFFFFF"/>
        <w:spacing w:before="0" w:beforeAutospacing="0" w:after="30" w:afterAutospacing="0"/>
        <w:jc w:val="both"/>
        <w:rPr>
          <w:noProof/>
          <w:color w:val="000000"/>
        </w:rPr>
      </w:pPr>
    </w:p>
    <w:p w14:paraId="10E69AE8" w14:textId="77777777" w:rsidR="00D45940" w:rsidRDefault="00D45940" w:rsidP="003636D9">
      <w:pPr>
        <w:pStyle w:val="NormalWeb"/>
        <w:shd w:val="clear" w:color="auto" w:fill="FFFFFF"/>
        <w:spacing w:before="0" w:beforeAutospacing="0" w:after="30" w:afterAutospacing="0"/>
        <w:jc w:val="both"/>
        <w:rPr>
          <w:noProof/>
          <w:color w:val="000000"/>
        </w:rPr>
      </w:pPr>
    </w:p>
    <w:p w14:paraId="79D17E36" w14:textId="77777777" w:rsidR="00D45940" w:rsidRDefault="00D45940" w:rsidP="003636D9">
      <w:pPr>
        <w:pStyle w:val="NormalWeb"/>
        <w:shd w:val="clear" w:color="auto" w:fill="FFFFFF"/>
        <w:spacing w:before="0" w:beforeAutospacing="0" w:after="30" w:afterAutospacing="0"/>
        <w:jc w:val="both"/>
        <w:rPr>
          <w:noProof/>
          <w:color w:val="000000"/>
        </w:rPr>
      </w:pPr>
    </w:p>
    <w:p w14:paraId="74E3C5D7" w14:textId="77777777" w:rsidR="00D45940" w:rsidRDefault="00D45940" w:rsidP="003636D9">
      <w:pPr>
        <w:pStyle w:val="NormalWeb"/>
        <w:shd w:val="clear" w:color="auto" w:fill="FFFFFF"/>
        <w:spacing w:before="0" w:beforeAutospacing="0" w:after="30" w:afterAutospacing="0"/>
        <w:jc w:val="both"/>
        <w:rPr>
          <w:noProof/>
          <w:color w:val="000000"/>
        </w:rPr>
      </w:pPr>
    </w:p>
    <w:p w14:paraId="6129BC6B" w14:textId="77777777" w:rsidR="00D45940" w:rsidRDefault="00D45940" w:rsidP="003636D9">
      <w:pPr>
        <w:pStyle w:val="NormalWeb"/>
        <w:shd w:val="clear" w:color="auto" w:fill="FFFFFF"/>
        <w:spacing w:before="0" w:beforeAutospacing="0" w:after="30" w:afterAutospacing="0"/>
        <w:jc w:val="both"/>
        <w:rPr>
          <w:noProof/>
          <w:color w:val="000000"/>
        </w:rPr>
      </w:pPr>
    </w:p>
    <w:p w14:paraId="192E43B1" w14:textId="77777777" w:rsidR="00D45940" w:rsidRPr="003636D9" w:rsidRDefault="00D45940" w:rsidP="003636D9">
      <w:pPr>
        <w:pStyle w:val="NormalWeb"/>
        <w:shd w:val="clear" w:color="auto" w:fill="FFFFFF"/>
        <w:spacing w:before="0" w:beforeAutospacing="0" w:after="30" w:afterAutospacing="0"/>
        <w:jc w:val="both"/>
        <w:rPr>
          <w:noProof/>
          <w:color w:val="000000"/>
        </w:rPr>
      </w:pPr>
    </w:p>
    <w:p w14:paraId="04BCF43A" w14:textId="25ADE04D" w:rsidR="003636D9" w:rsidRPr="003636D9" w:rsidRDefault="003636D9" w:rsidP="003636D9">
      <w:pPr>
        <w:pStyle w:val="NormalWeb"/>
        <w:shd w:val="clear" w:color="auto" w:fill="FFFFFF"/>
        <w:spacing w:before="0" w:beforeAutospacing="0" w:after="30" w:afterAutospacing="0"/>
        <w:jc w:val="both"/>
        <w:rPr>
          <w:noProof/>
          <w:color w:val="000000"/>
        </w:rPr>
      </w:pPr>
    </w:p>
    <w:p w14:paraId="5FF1FA3C" w14:textId="3E8B2FFD" w:rsidR="003636D9" w:rsidRPr="003636D9" w:rsidRDefault="003636D9" w:rsidP="003636D9">
      <w:pPr>
        <w:pStyle w:val="NormalWeb"/>
        <w:shd w:val="clear" w:color="auto" w:fill="FFFFFF"/>
        <w:spacing w:before="0" w:beforeAutospacing="0" w:after="30" w:afterAutospacing="0"/>
        <w:jc w:val="both"/>
        <w:rPr>
          <w:noProof/>
          <w:color w:val="000000"/>
        </w:rPr>
      </w:pPr>
    </w:p>
    <w:p w14:paraId="6119AD3B" w14:textId="075A9966" w:rsidR="003636D9" w:rsidRPr="003636D9" w:rsidRDefault="003636D9" w:rsidP="003636D9">
      <w:pPr>
        <w:pStyle w:val="NormalWeb"/>
        <w:shd w:val="clear" w:color="auto" w:fill="FFFFFF"/>
        <w:spacing w:before="0" w:beforeAutospacing="0" w:after="30" w:afterAutospacing="0"/>
        <w:jc w:val="both"/>
        <w:rPr>
          <w:noProof/>
          <w:color w:val="000000"/>
        </w:rPr>
      </w:pPr>
    </w:p>
    <w:p w14:paraId="31179DAE" w14:textId="38F59263" w:rsidR="003636D9" w:rsidRPr="003636D9" w:rsidRDefault="003636D9" w:rsidP="003636D9">
      <w:pPr>
        <w:pStyle w:val="NormalWeb"/>
        <w:shd w:val="clear" w:color="auto" w:fill="FFFFFF"/>
        <w:spacing w:before="0" w:beforeAutospacing="0" w:after="30" w:afterAutospacing="0"/>
        <w:jc w:val="both"/>
        <w:rPr>
          <w:noProof/>
          <w:color w:val="000000"/>
        </w:rPr>
      </w:pPr>
    </w:p>
    <w:p w14:paraId="7208EF9A" w14:textId="77777777" w:rsidR="003636D9" w:rsidRPr="003636D9" w:rsidRDefault="003636D9" w:rsidP="003636D9">
      <w:pPr>
        <w:pStyle w:val="NormalWeb"/>
        <w:shd w:val="clear" w:color="auto" w:fill="FFFFFF"/>
        <w:spacing w:before="0" w:beforeAutospacing="0" w:after="30" w:afterAutospacing="0"/>
        <w:jc w:val="both"/>
        <w:rPr>
          <w:noProof/>
          <w:color w:val="000000"/>
        </w:rPr>
      </w:pP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ground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val="en-US"/>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6">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81" w:author="Mateus Berardo de Souza Terra" w:date="2016-02-09T11:44:00Z"/>
          <w:b/>
          <w:sz w:val="28"/>
          <w:szCs w:val="28"/>
          <w:u w:val="single"/>
        </w:rPr>
      </w:pPr>
      <w:ins w:id="82"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83" w:author="Mateus Berardo de Souza Terra" w:date="2016-02-09T11:45:00Z">
          <w:pPr>
            <w:pStyle w:val="NormalWeb"/>
            <w:shd w:val="clear" w:color="auto" w:fill="FFFFFF"/>
            <w:spacing w:before="0" w:beforeAutospacing="0" w:after="160" w:afterAutospacing="0"/>
            <w:jc w:val="both"/>
          </w:pPr>
        </w:pPrChange>
      </w:pPr>
      <w:ins w:id="84"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85" w:author="Mateus Berardo de Souza Terra" w:date="2016-02-09T11:44:00Z">
        <w:r w:rsidRPr="003636D9">
          <w:rPr>
            <w:color w:val="000000"/>
          </w:rPr>
          <w:t xml:space="preserve"> da página do </w:t>
        </w:r>
      </w:ins>
      <w:proofErr w:type="spellStart"/>
      <w:r w:rsidR="00301F06" w:rsidRPr="003636D9">
        <w:rPr>
          <w:color w:val="000000"/>
        </w:rPr>
        <w:t>G</w:t>
      </w:r>
      <w:ins w:id="86" w:author="Mateus Berardo de Souza Terra" w:date="2016-02-09T11:44:00Z">
        <w:r w:rsidRPr="003636D9">
          <w:rPr>
            <w:color w:val="000000"/>
          </w:rPr>
          <w:t>ithub</w:t>
        </w:r>
        <w:proofErr w:type="spellEnd"/>
        <w:r w:rsidRPr="003636D9">
          <w:rPr>
            <w:color w:val="000000"/>
          </w:rPr>
          <w:t xml:space="preserve"> da apostila</w:t>
        </w:r>
      </w:ins>
      <w:ins w:id="87"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88"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9"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90" w:author="Mateus Berardo de Souza Terra" w:date="2016-02-09T11:46:00Z"/>
                <w:color w:val="000000"/>
              </w:rPr>
              <w:pPrChange w:id="91" w:author="Mateus Berardo de Souza Terra" w:date="2016-02-09T11:46:00Z">
                <w:pPr>
                  <w:pStyle w:val="NormalWeb"/>
                  <w:spacing w:before="0" w:beforeAutospacing="0" w:after="160" w:afterAutospacing="0"/>
                  <w:jc w:val="both"/>
                </w:pPr>
              </w:pPrChange>
            </w:pPr>
            <w:ins w:id="92" w:author="Mateus Berardo de Souza Terra" w:date="2016-02-09T11:45:00Z">
              <w:r w:rsidRPr="003636D9">
                <w:rPr>
                  <w:color w:val="000000"/>
                </w:rPr>
                <w:t xml:space="preserve">//Projeto 2 </w:t>
              </w:r>
            </w:ins>
            <w:ins w:id="93" w:author="Mateus Berardo de Souza Terra" w:date="2016-02-09T11:46:00Z">
              <w:r w:rsidRPr="003636D9">
                <w:rPr>
                  <w:color w:val="000000"/>
                </w:rPr>
                <w:t>–</w:t>
              </w:r>
            </w:ins>
            <w:ins w:id="94" w:author="Mateus Berardo de Souza Terra" w:date="2016-02-09T11:45:00Z">
              <w:r w:rsidRPr="003636D9">
                <w:rPr>
                  <w:color w:val="000000"/>
                </w:rPr>
                <w:t xml:space="preserve"> </w:t>
              </w:r>
            </w:ins>
            <w:ins w:id="95"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96" w:author="Mateus Berardo de Souza Terra" w:date="2016-02-09T11:46:00Z"/>
                <w:color w:val="000000"/>
              </w:rPr>
              <w:pPrChange w:id="97"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98" w:author="Mateus Berardo de Souza Terra" w:date="2016-02-09T11:46:00Z"/>
                <w:color w:val="000000"/>
              </w:rPr>
              <w:pPrChange w:id="99"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100" w:author="Mateus Berardo de Souza Terra" w:date="2016-02-09T11:46:00Z">
              <w:r w:rsidR="00624DED" w:rsidRPr="003636D9">
                <w:rPr>
                  <w:color w:val="000000"/>
                </w:rPr>
                <w:t>Numero</w:t>
              </w:r>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101"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02" w:author="Mateus Berardo de Souza Terra" w:date="2016-02-09T11:46:00Z">
              <w:r w:rsidR="00624DED" w:rsidRPr="003636D9">
                <w:rPr>
                  <w:color w:val="000000"/>
                </w:rPr>
                <w:t xml:space="preserve">Numero </w:t>
              </w:r>
            </w:ins>
            <w:ins w:id="103" w:author="Mateus Berardo de Souza Terra" w:date="2016-02-09T11:45:00Z">
              <w:r w:rsidR="00624DED" w:rsidRPr="003636D9">
                <w:rPr>
                  <w:color w:val="000000"/>
                </w:rPr>
                <w:t xml:space="preserve"> </w:t>
              </w:r>
            </w:ins>
            <w:proofErr w:type="spellStart"/>
            <w:ins w:id="104"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105" w:author="Mateus Berardo de Souza Terra" w:date="2016-02-09T11:47:00Z"/>
                <w:color w:val="000000"/>
              </w:rPr>
              <w:pPrChange w:id="106"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107" w:author="Mateus Berardo de Souza Terra" w:date="2016-02-09T11:47:00Z"/>
                <w:color w:val="000000"/>
              </w:rPr>
              <w:pPrChange w:id="108" w:author="Mateus Berardo de Souza Terra" w:date="2016-02-09T11:46:00Z">
                <w:pPr>
                  <w:pStyle w:val="NormalWeb"/>
                  <w:spacing w:before="0" w:beforeAutospacing="0" w:after="160" w:afterAutospacing="0"/>
                  <w:jc w:val="both"/>
                </w:pPr>
              </w:pPrChange>
            </w:pPr>
            <w:proofErr w:type="spellStart"/>
            <w:proofErr w:type="gramStart"/>
            <w:ins w:id="109"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110" w:author="Mateus Berardo de Souza Terra" w:date="2016-02-09T11:47:00Z"/>
                <w:color w:val="000000"/>
              </w:rPr>
              <w:pPrChange w:id="111" w:author="Mateus Berardo de Souza Terra" w:date="2016-02-09T11:47:00Z">
                <w:pPr>
                  <w:pStyle w:val="NormalWeb"/>
                  <w:spacing w:before="0" w:beforeAutospacing="0" w:after="160" w:afterAutospacing="0"/>
                  <w:jc w:val="both"/>
                </w:pPr>
              </w:pPrChange>
            </w:pPr>
            <w:proofErr w:type="spellStart"/>
            <w:ins w:id="112"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113" w:author="Mateus Berardo de Souza Terra" w:date="2016-02-09T11:47:00Z">
                <w:pPr>
                  <w:pStyle w:val="NormalWeb"/>
                  <w:spacing w:before="0" w:beforeAutospacing="0" w:after="160" w:afterAutospacing="0"/>
                  <w:jc w:val="both"/>
                </w:pPr>
              </w:pPrChange>
            </w:pPr>
            <w:proofErr w:type="spellStart"/>
            <w:ins w:id="114"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115"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116"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Constante Numero</w:t>
      </w:r>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 xml:space="preserve">Numero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val="en-US"/>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7"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17" w:author="Mateus Berardo de Souza Terra" w:date="2016-02-09T11:46:00Z"/>
                <w:color w:val="000000"/>
              </w:rPr>
              <w:pPrChange w:id="118" w:author="Mateus Berardo de Souza Terra" w:date="2016-02-09T11:46:00Z">
                <w:pPr>
                  <w:pStyle w:val="NormalWeb"/>
                  <w:spacing w:before="0" w:beforeAutospacing="0" w:after="160" w:afterAutospacing="0"/>
                  <w:jc w:val="both"/>
                </w:pPr>
              </w:pPrChange>
            </w:pPr>
            <w:ins w:id="119" w:author="Mateus Berardo de Souza Terra" w:date="2016-02-09T11:45:00Z">
              <w:r w:rsidRPr="003636D9">
                <w:rPr>
                  <w:color w:val="000000"/>
                </w:rPr>
                <w:t>//Projeto 2</w:t>
              </w:r>
            </w:ins>
            <w:r w:rsidRPr="003636D9">
              <w:rPr>
                <w:color w:val="000000"/>
              </w:rPr>
              <w:t>.1</w:t>
            </w:r>
            <w:ins w:id="120" w:author="Mateus Berardo de Souza Terra" w:date="2016-02-09T11:45:00Z">
              <w:r w:rsidRPr="003636D9">
                <w:rPr>
                  <w:color w:val="000000"/>
                </w:rPr>
                <w:t xml:space="preserve"> </w:t>
              </w:r>
            </w:ins>
            <w:ins w:id="121" w:author="Mateus Berardo de Souza Terra" w:date="2016-02-09T11:46:00Z">
              <w:r w:rsidRPr="003636D9">
                <w:rPr>
                  <w:color w:val="000000"/>
                </w:rPr>
                <w:t>–</w:t>
              </w:r>
            </w:ins>
            <w:ins w:id="122" w:author="Mateus Berardo de Souza Terra" w:date="2016-02-09T11:45:00Z">
              <w:r w:rsidRPr="003636D9">
                <w:rPr>
                  <w:color w:val="000000"/>
                </w:rPr>
                <w:t xml:space="preserve"> </w:t>
              </w:r>
            </w:ins>
            <w:ins w:id="123"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24" w:author="Mateus Berardo de Souza Terra" w:date="2016-02-09T11:46:00Z"/>
                <w:color w:val="000000"/>
              </w:rPr>
              <w:pPrChange w:id="125"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26" w:author="Mateus Berardo de Souza Terra" w:date="2016-02-09T11:46:00Z"/>
                <w:color w:val="000000"/>
              </w:rPr>
              <w:pPrChange w:id="127"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128" w:author="Mateus Berardo de Souza Terra" w:date="2016-02-09T11:46:00Z">
              <w:r w:rsidRPr="003636D9">
                <w:rPr>
                  <w:color w:val="000000"/>
                </w:rPr>
                <w:t>Numero</w:t>
              </w:r>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29"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30" w:author="Mateus Berardo de Souza Terra" w:date="2016-02-09T11:46:00Z">
              <w:r w:rsidRPr="003636D9">
                <w:rPr>
                  <w:color w:val="000000"/>
                </w:rPr>
                <w:t xml:space="preserve">Numero </w:t>
              </w:r>
            </w:ins>
            <w:ins w:id="131" w:author="Mateus Berardo de Souza Terra" w:date="2016-02-09T11:45:00Z">
              <w:r w:rsidRPr="003636D9">
                <w:rPr>
                  <w:color w:val="000000"/>
                </w:rPr>
                <w:t xml:space="preserve"> </w:t>
              </w:r>
            </w:ins>
            <w:proofErr w:type="spellStart"/>
            <w:ins w:id="132"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33" w:author="Mateus Berardo de Souza Terra" w:date="2016-02-09T11:47:00Z"/>
                <w:color w:val="000000"/>
              </w:rPr>
              <w:pPrChange w:id="134"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35" w:author="Mateus Berardo de Souza Terra" w:date="2016-02-09T11:47:00Z"/>
                <w:color w:val="000000"/>
              </w:rPr>
              <w:pPrChange w:id="136" w:author="Mateus Berardo de Souza Terra" w:date="2016-02-09T11:46:00Z">
                <w:pPr>
                  <w:pStyle w:val="NormalWeb"/>
                  <w:spacing w:before="0" w:beforeAutospacing="0" w:after="160" w:afterAutospacing="0"/>
                  <w:jc w:val="both"/>
                </w:pPr>
              </w:pPrChange>
            </w:pPr>
            <w:proofErr w:type="spellStart"/>
            <w:proofErr w:type="gramStart"/>
            <w:ins w:id="137"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38" w:author="Mateus Berardo de Souza Terra" w:date="2016-02-09T11:47:00Z"/>
                <w:color w:val="000000"/>
              </w:rPr>
              <w:pPrChange w:id="139" w:author="Mateus Berardo de Souza Terra" w:date="2016-02-09T11:47:00Z">
                <w:pPr>
                  <w:pStyle w:val="NormalWeb"/>
                  <w:spacing w:before="0" w:beforeAutospacing="0" w:after="160" w:afterAutospacing="0"/>
                  <w:jc w:val="both"/>
                </w:pPr>
              </w:pPrChange>
            </w:pPr>
            <w:proofErr w:type="spellStart"/>
            <w:ins w:id="140"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41" w:author="Mateus Berardo de Souza Terra" w:date="2016-02-09T11:47:00Z">
                <w:pPr>
                  <w:pStyle w:val="NormalWeb"/>
                  <w:spacing w:before="0" w:beforeAutospacing="0" w:after="160" w:afterAutospacing="0"/>
                  <w:jc w:val="both"/>
                </w:pPr>
              </w:pPrChange>
            </w:pPr>
            <w:proofErr w:type="spellStart"/>
            <w:ins w:id="142"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43" w:author="Mateus Berardo de Souza Terra" w:date="2016-02-09T11:48:00Z">
              <w:r w:rsidRPr="003636D9">
                <w:rPr>
                  <w:color w:val="000000"/>
                </w:rPr>
                <w:t>ntrada</w:t>
              </w:r>
            </w:ins>
            <w:r w:rsidRPr="003636D9">
              <w:rPr>
                <w:color w:val="000000"/>
              </w:rPr>
              <w:t>_PULLUP</w:t>
            </w:r>
            <w:proofErr w:type="spellEnd"/>
            <w:ins w:id="144"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lastRenderedPageBreak/>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45"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val="en-US"/>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val="en-US"/>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46" w:author="Mateus Berardo de Souza Terra" w:date="2016-02-09T11:44:00Z"/>
          <w:b/>
          <w:color w:val="000000"/>
          <w:sz w:val="28"/>
          <w:szCs w:val="28"/>
          <w:u w:val="single"/>
        </w:rPr>
      </w:pPr>
      <w:ins w:id="147"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48"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49"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50" w:author="Mateus Berardo de Souza Terra" w:date="2016-02-09T11:44:00Z">
        <w:r w:rsidRPr="003636D9">
          <w:rPr>
            <w:rFonts w:ascii="Times New Roman" w:hAnsi="Times New Roman" w:cs="Times New Roman"/>
            <w:color w:val="000000"/>
          </w:rPr>
          <w:t xml:space="preserve"> da apostila</w:t>
        </w:r>
      </w:ins>
      <w:ins w:id="151"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val="en-US"/>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val="en-US"/>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52"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77053A5" w14:textId="52402AB6" w:rsidR="00060A40" w:rsidRPr="003636D9" w:rsidRDefault="003F59EE" w:rsidP="00060A40">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01263F75" w14:textId="198BA842" w:rsidR="003F59EE" w:rsidRPr="003636D9" w:rsidRDefault="003F59EE" w:rsidP="003636D9">
            <w:pPr>
              <w:pStyle w:val="NormalWeb"/>
              <w:spacing w:before="0" w:beforeAutospacing="0" w:after="30" w:afterAutospacing="0"/>
              <w:ind w:left="1440"/>
              <w:jc w:val="both"/>
              <w:rPr>
                <w:color w:val="000000"/>
              </w:rPr>
            </w:pP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53"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2"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 xml:space="preserve">Numero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w:t>
      </w:r>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 xml:space="preserve">Numero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USB.enviarln(</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val="en-US"/>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val="en-US"/>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54"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5F7D1DAF" w14:textId="591DC439" w:rsidR="00DF4B6A" w:rsidRDefault="0085164E" w:rsidP="0068627D">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7FD5DCD2" w14:textId="77777777" w:rsidR="0068627D" w:rsidRDefault="0068627D" w:rsidP="0068627D">
      <w:pPr>
        <w:pStyle w:val="NormalWeb"/>
        <w:shd w:val="clear" w:color="auto" w:fill="FFFFFF"/>
        <w:spacing w:before="0" w:beforeAutospacing="0" w:after="30" w:afterAutospacing="0"/>
        <w:ind w:left="360"/>
        <w:jc w:val="both"/>
        <w:rPr>
          <w:i/>
          <w:color w:val="000000"/>
        </w:rPr>
      </w:pPr>
    </w:p>
    <w:p w14:paraId="42BC42D5" w14:textId="77777777" w:rsidR="00E651ED" w:rsidRDefault="00E651ED" w:rsidP="0068627D">
      <w:pPr>
        <w:pStyle w:val="NormalWeb"/>
        <w:shd w:val="clear" w:color="auto" w:fill="FFFFFF"/>
        <w:spacing w:before="0" w:beforeAutospacing="0" w:after="30" w:afterAutospacing="0"/>
        <w:ind w:left="360"/>
        <w:jc w:val="both"/>
        <w:rPr>
          <w:i/>
          <w:color w:val="000000"/>
        </w:rPr>
      </w:pP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55"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68627D">
      <w:pPr>
        <w:pStyle w:val="PargrafodaLista"/>
        <w:numPr>
          <w:ilvl w:val="1"/>
          <w:numId w:val="115"/>
        </w:numPr>
        <w:spacing w:after="30"/>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Default="00EC3C71" w:rsidP="0068627D">
      <w:pPr>
        <w:spacing w:after="30"/>
        <w:jc w:val="both"/>
        <w:rPr>
          <w:rFonts w:ascii="Times New Roman" w:hAnsi="Times New Roman" w:cs="Times New Roman"/>
          <w:noProof/>
          <w:sz w:val="24"/>
          <w:szCs w:val="24"/>
          <w:lang w:val="en-US"/>
        </w:rPr>
      </w:pPr>
    </w:p>
    <w:p w14:paraId="6D880D88" w14:textId="3F5431DA" w:rsidR="0010474F" w:rsidRDefault="0010474F" w:rsidP="00EC3C71">
      <w:pPr>
        <w:spacing w:after="30"/>
        <w:jc w:val="center"/>
        <w:rPr>
          <w:rFonts w:ascii="Times New Roman" w:hAnsi="Times New Roman" w:cs="Times New Roman"/>
          <w:noProof/>
          <w:sz w:val="24"/>
          <w:szCs w:val="24"/>
          <w:lang w:val="en-US"/>
        </w:rPr>
      </w:pPr>
    </w:p>
    <w:p w14:paraId="1C095496" w14:textId="74055F7C" w:rsidR="0010474F" w:rsidRDefault="0010474F" w:rsidP="00EC3C71">
      <w:pPr>
        <w:spacing w:after="30"/>
        <w:jc w:val="center"/>
        <w:rPr>
          <w:rFonts w:ascii="Times New Roman" w:hAnsi="Times New Roman" w:cs="Times New Roman"/>
          <w:noProof/>
          <w:sz w:val="24"/>
          <w:szCs w:val="24"/>
          <w:lang w:val="en-US"/>
        </w:rPr>
      </w:pPr>
    </w:p>
    <w:p w14:paraId="0D2D194D" w14:textId="77777777" w:rsidR="0010474F" w:rsidRDefault="0010474F" w:rsidP="00EC3C71">
      <w:pPr>
        <w:spacing w:after="30"/>
        <w:jc w:val="center"/>
        <w:rPr>
          <w:rFonts w:ascii="Times New Roman" w:hAnsi="Times New Roman" w:cs="Times New Roman"/>
          <w:noProof/>
          <w:sz w:val="24"/>
          <w:szCs w:val="24"/>
          <w:lang w:val="en-US"/>
        </w:rPr>
      </w:pPr>
    </w:p>
    <w:p w14:paraId="7455DFF8" w14:textId="77777777" w:rsidR="0010474F" w:rsidRDefault="0010474F" w:rsidP="00EC3C71">
      <w:pPr>
        <w:spacing w:after="30"/>
        <w:jc w:val="center"/>
        <w:rPr>
          <w:rFonts w:ascii="Times New Roman" w:hAnsi="Times New Roman" w:cs="Times New Roman"/>
          <w:noProof/>
          <w:sz w:val="24"/>
          <w:szCs w:val="24"/>
          <w:lang w:val="en-US"/>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7"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20B397AA" w14:textId="035BC30C" w:rsidR="0068627D" w:rsidRDefault="0068627D" w:rsidP="0068627D">
      <w:pPr>
        <w:spacing w:after="30"/>
        <w:jc w:val="both"/>
        <w:rPr>
          <w:rFonts w:ascii="Times New Roman" w:hAnsi="Times New Roman" w:cs="Times New Roman"/>
          <w:b/>
          <w:sz w:val="24"/>
          <w:szCs w:val="24"/>
          <w:u w:val="single"/>
        </w:rPr>
      </w:pPr>
    </w:p>
    <w:p w14:paraId="7256649F" w14:textId="77777777" w:rsidR="0010474F" w:rsidRDefault="0010474F" w:rsidP="0068627D">
      <w:pPr>
        <w:spacing w:after="30"/>
        <w:jc w:val="both"/>
        <w:rPr>
          <w:rFonts w:ascii="Times New Roman" w:hAnsi="Times New Roman" w:cs="Times New Roman"/>
          <w:b/>
          <w:sz w:val="24"/>
          <w:szCs w:val="24"/>
          <w:u w:val="single"/>
        </w:rPr>
      </w:pPr>
    </w:p>
    <w:p w14:paraId="2FCEA607" w14:textId="67E541FE" w:rsidR="0068627D" w:rsidRDefault="0068627D" w:rsidP="00EC3C71">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25C41C55" w14:textId="15142A9F" w:rsidR="0068627D" w:rsidRDefault="0068627D" w:rsidP="0068627D">
      <w:pPr>
        <w:spacing w:after="30"/>
        <w:jc w:val="both"/>
        <w:rPr>
          <w:rFonts w:ascii="Times New Roman" w:hAnsi="Times New Roman" w:cs="Times New Roman"/>
          <w:sz w:val="24"/>
          <w:szCs w:val="24"/>
        </w:rPr>
      </w:pPr>
    </w:p>
    <w:p w14:paraId="41B3D454" w14:textId="6D89EF1B" w:rsidR="00EC3C71" w:rsidRDefault="00EC3C71" w:rsidP="0068627D">
      <w:pPr>
        <w:spacing w:after="30"/>
        <w:jc w:val="both"/>
        <w:rPr>
          <w:rFonts w:ascii="Times New Roman" w:hAnsi="Times New Roman" w:cs="Times New Roman"/>
          <w:sz w:val="24"/>
          <w:szCs w:val="24"/>
        </w:rPr>
      </w:pPr>
    </w:p>
    <w:p w14:paraId="6F7FAEC9" w14:textId="6A5F5F96"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1663DCF0" w14:textId="4E845328" w:rsidR="0010474F" w:rsidRDefault="0010474F" w:rsidP="0068627D">
      <w:pPr>
        <w:spacing w:after="30"/>
        <w:jc w:val="both"/>
        <w:rPr>
          <w:rFonts w:ascii="Times New Roman" w:hAnsi="Times New Roman" w:cs="Times New Roman"/>
          <w:sz w:val="24"/>
          <w:szCs w:val="24"/>
        </w:rPr>
      </w:pPr>
    </w:p>
    <w:p w14:paraId="45770CB5" w14:textId="0CA6D158" w:rsidR="0010474F" w:rsidRDefault="0010474F" w:rsidP="0068627D">
      <w:pPr>
        <w:spacing w:after="30"/>
        <w:jc w:val="both"/>
        <w:rPr>
          <w:rFonts w:ascii="Times New Roman" w:hAnsi="Times New Roman" w:cs="Times New Roman"/>
          <w:sz w:val="24"/>
          <w:szCs w:val="24"/>
        </w:rPr>
      </w:pPr>
    </w:p>
    <w:p w14:paraId="76B9D922" w14:textId="4A9FDEBA" w:rsidR="0010474F" w:rsidRDefault="0010474F" w:rsidP="0068627D">
      <w:pPr>
        <w:spacing w:after="30"/>
        <w:jc w:val="both"/>
        <w:rPr>
          <w:rFonts w:ascii="Times New Roman" w:hAnsi="Times New Roman" w:cs="Times New Roman"/>
          <w:sz w:val="24"/>
          <w:szCs w:val="24"/>
        </w:rPr>
      </w:pP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lastRenderedPageBreak/>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77777777" w:rsidR="0068627D" w:rsidRDefault="0068627D"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servoD.escreverMilis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w:t>
            </w:r>
          </w:p>
          <w:p w14:paraId="30EF8B71" w14:textId="77777777" w:rsidR="0068627D" w:rsidRDefault="0068627D"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servoE.escreverMilis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servoD.escreverMilis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w:t>
            </w:r>
          </w:p>
          <w:p w14:paraId="4730487B"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servoE.escreverMilis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r>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77777777" w:rsidR="0068627D" w:rsidRDefault="0068627D" w:rsidP="0068627D">
      <w:pPr>
        <w:spacing w:after="30"/>
        <w:ind w:left="72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Podem ser necessários ajustes no tempo de espera de acordo com a velocidade do seu motor, diâmetro da roda ou comprimento da esteira. Caso seu robô esteja virando menos que 90°, aumente o tempo de espera, caso esteja virando mais, diminua.</w:t>
      </w:r>
    </w:p>
    <w:p w14:paraId="196A6766" w14:textId="77777777" w:rsidR="0068627D" w:rsidRDefault="0068627D" w:rsidP="0068627D">
      <w:pPr>
        <w:spacing w:after="30"/>
        <w:ind w:firstLine="720"/>
        <w:jc w:val="both"/>
        <w:rPr>
          <w:rFonts w:ascii="Times New Roman" w:hAnsi="Times New Roman" w:cs="Times New Roman"/>
          <w:sz w:val="24"/>
          <w:szCs w:val="24"/>
        </w:rPr>
      </w:pPr>
    </w:p>
    <w:p w14:paraId="220D8368" w14:textId="77777777" w:rsidR="0068627D" w:rsidRDefault="0068627D" w:rsidP="0068627D">
      <w:pPr>
        <w:spacing w:after="30"/>
        <w:ind w:firstLine="720"/>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6" w:author="Mateus Berardo de Souza Terra" w:date="2016-02-08T22:22:00Z"/>
          <w:color w:val="000000"/>
        </w:rPr>
        <w:pPrChange w:id="157"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8"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9"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0"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D45940" w:rsidRDefault="005545FA" w:rsidP="00D45940">
      <w:pPr>
        <w:pStyle w:val="PargrafodaLista"/>
        <w:shd w:val="clear" w:color="auto" w:fill="FFFFFF"/>
        <w:spacing w:after="30" w:line="240" w:lineRule="auto"/>
        <w:ind w:left="360"/>
        <w:contextualSpacing w:val="0"/>
        <w:jc w:val="both"/>
        <w:rPr>
          <w:rFonts w:ascii="Times New Roman" w:hAnsi="Times New Roman" w:cs="Times New Roman"/>
          <w:sz w:val="24"/>
          <w:szCs w:val="24"/>
        </w:rPr>
      </w:pPr>
    </w:p>
    <w:p w14:paraId="673656F0" w14:textId="5BC3343B" w:rsidR="005545FA" w:rsidRPr="003636D9" w:rsidRDefault="005545FA" w:rsidP="003636D9">
      <w:pPr>
        <w:pStyle w:val="NormalWeb"/>
        <w:shd w:val="clear" w:color="auto" w:fill="FFFFFF"/>
        <w:spacing w:before="0" w:beforeAutospacing="0" w:after="30" w:afterAutospacing="0"/>
        <w:jc w:val="both"/>
        <w:rPr>
          <w:b/>
          <w:sz w:val="36"/>
          <w:szCs w:val="36"/>
          <w:u w:val="single"/>
        </w:rPr>
      </w:pPr>
    </w:p>
    <w:p w14:paraId="74504534" w14:textId="77777777" w:rsidR="000A6C2B" w:rsidRPr="003636D9" w:rsidRDefault="000A6C2B" w:rsidP="003636D9">
      <w:pPr>
        <w:pStyle w:val="NormalWeb"/>
        <w:shd w:val="clear" w:color="auto" w:fill="FFFFFF"/>
        <w:spacing w:before="0" w:beforeAutospacing="0" w:after="30" w:afterAutospacing="0"/>
        <w:ind w:left="72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61" w:author="Mateus Berardo de Souza Terra" w:date="2016-02-08T22:28:00Z"/>
          <w:b/>
          <w:sz w:val="36"/>
          <w:szCs w:val="36"/>
          <w:u w:val="single"/>
        </w:rPr>
      </w:pPr>
      <w:r>
        <w:rPr>
          <w:b/>
          <w:sz w:val="36"/>
          <w:szCs w:val="36"/>
          <w:u w:val="single"/>
        </w:rPr>
        <w:lastRenderedPageBreak/>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val="en-US"/>
        </w:rPr>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08"/>
                    </pic:cNvPr>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val="en-US"/>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Pr="003636D9" w:rsidRDefault="0068627D" w:rsidP="00F13774">
      <w:pPr>
        <w:pStyle w:val="NormalWeb"/>
        <w:shd w:val="clear" w:color="auto" w:fill="FFFFFF"/>
        <w:spacing w:before="0" w:beforeAutospacing="0" w:after="30" w:afterAutospacing="0"/>
        <w:ind w:firstLine="720"/>
        <w:jc w:val="center"/>
        <w:rPr>
          <w:rPrChange w:id="162" w:author="Mateus Berardo de Souza Terra" w:date="2016-02-08T20:05:00Z">
            <w:rPr>
              <w:sz w:val="32"/>
              <w:szCs w:val="32"/>
            </w:rPr>
          </w:rPrChange>
        </w:rPr>
      </w:pPr>
      <w:r w:rsidRPr="003636D9">
        <w:rPr>
          <w:noProof/>
          <w:color w:val="0033BB"/>
          <w:sz w:val="20"/>
          <w:szCs w:val="20"/>
          <w:lang w:val="en-US"/>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63"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4"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5"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6"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val="en-US"/>
          <w:rPrChange w:id="167" w:author="Unknown">
            <w:rPr>
              <w:noProof/>
              <w:lang w:val="en-US"/>
            </w:rPr>
          </w:rPrChange>
        </w:rPr>
        <w:lastRenderedPageBreak/>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4"/>
                    </pic:cNvPr>
                    <pic:cNvPicPr>
                      <a:picLocks noChangeAspect="1" noChangeArrowheads="1"/>
                    </pic:cNvPicPr>
                  </pic:nvPicPr>
                  <pic:blipFill rotWithShape="1">
                    <a:blip r:embed="rId115">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68" w:author="Mateus Berardo de Souza Terra" w:date="2016-02-08T20:05:00Z">
            <w:rPr>
              <w:sz w:val="32"/>
              <w:szCs w:val="32"/>
            </w:rPr>
          </w:rPrChange>
        </w:rPr>
        <w:t>É um ap</w:t>
      </w:r>
      <w:r w:rsidRPr="003636D9">
        <w:t>arelho</w:t>
      </w:r>
      <w:r w:rsidRPr="003636D9">
        <w:rPr>
          <w:rPrChange w:id="169"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70" w:author="Mateus Berardo de Souza Terra" w:date="2016-02-08T20:05:00Z">
            <w:rPr>
              <w:sz w:val="32"/>
              <w:szCs w:val="32"/>
            </w:rPr>
          </w:rPrChange>
        </w:rPr>
        <w:pPrChange w:id="171"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72"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73"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4"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5"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6" w:author="Mateus Berardo de Souza Terra" w:date="2016-02-08T22:30:00Z">
          <w:pPr>
            <w:pStyle w:val="NormalWeb"/>
            <w:shd w:val="clear" w:color="auto" w:fill="FFFFFF"/>
            <w:spacing w:before="0" w:beforeAutospacing="0" w:after="160" w:afterAutospacing="0"/>
            <w:jc w:val="both"/>
          </w:pPr>
        </w:pPrChange>
      </w:pPr>
      <w:ins w:id="177" w:author="granix pacheco" w:date="2016-02-08T08:59:00Z">
        <w:r w:rsidRPr="0068627D">
          <w:rPr>
            <w:b/>
            <w:sz w:val="28"/>
            <w:szCs w:val="28"/>
            <w:rPrChange w:id="178" w:author="Mateus Berardo de Souza Terra" w:date="2016-02-08T20:05:00Z">
              <w:rPr>
                <w:b/>
                <w:sz w:val="36"/>
                <w:szCs w:val="36"/>
                <w:u w:val="single"/>
              </w:rPr>
            </w:rPrChange>
          </w:rPr>
          <w:t xml:space="preserve">Valor </w:t>
        </w:r>
      </w:ins>
      <w:ins w:id="179" w:author="granix pacheco" w:date="2016-02-08T11:31:00Z">
        <w:r w:rsidR="0017119E" w:rsidRPr="0068627D">
          <w:rPr>
            <w:b/>
            <w:sz w:val="28"/>
            <w:szCs w:val="28"/>
            <w:rPrChange w:id="180" w:author="Mateus Berardo de Souza Terra" w:date="2016-02-08T20:05:00Z">
              <w:rPr>
                <w:b/>
                <w:sz w:val="32"/>
                <w:szCs w:val="32"/>
                <w:u w:val="single"/>
              </w:rPr>
            </w:rPrChange>
          </w:rPr>
          <w:t xml:space="preserve">de </w:t>
        </w:r>
      </w:ins>
      <w:ins w:id="181" w:author="granix pacheco" w:date="2016-02-08T08:59:00Z">
        <w:r w:rsidRPr="0068627D">
          <w:rPr>
            <w:b/>
            <w:sz w:val="28"/>
            <w:szCs w:val="28"/>
            <w:rPrChange w:id="182"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83" w:author="granix pacheco" w:date="2016-02-08T08:59:00Z"/>
          <w:b/>
          <w:sz w:val="28"/>
          <w:szCs w:val="28"/>
          <w:rPrChange w:id="184" w:author="Mateus Berardo de Souza Terra" w:date="2016-02-08T20:05:00Z">
            <w:rPr>
              <w:ins w:id="185" w:author="granix pacheco" w:date="2016-02-08T08:59:00Z"/>
              <w:b/>
              <w:sz w:val="36"/>
              <w:szCs w:val="36"/>
              <w:u w:val="single"/>
            </w:rPr>
          </w:rPrChange>
        </w:rPr>
      </w:pPr>
    </w:p>
    <w:p w14:paraId="2C98C079" w14:textId="1B557C86" w:rsidR="002146AC" w:rsidRDefault="00F03805">
      <w:pPr>
        <w:pStyle w:val="NormalWeb"/>
        <w:shd w:val="clear" w:color="auto" w:fill="FFFFFF"/>
        <w:spacing w:before="0" w:beforeAutospacing="0" w:after="30" w:afterAutospacing="0"/>
        <w:ind w:firstLine="720"/>
        <w:jc w:val="both"/>
        <w:pPrChange w:id="186" w:author="granix pacheco" w:date="2016-02-08T09:55:00Z">
          <w:pPr>
            <w:pStyle w:val="NormalWeb"/>
            <w:shd w:val="clear" w:color="auto" w:fill="FFFFFF"/>
            <w:spacing w:before="0" w:beforeAutospacing="0" w:after="160" w:afterAutospacing="0"/>
            <w:jc w:val="both"/>
          </w:pPr>
        </w:pPrChange>
      </w:pPr>
      <w:ins w:id="187" w:author="granix pacheco" w:date="2016-02-08T09:51:00Z">
        <w:r w:rsidRPr="003636D9">
          <w:t>A unidade de medida de resistência é o ohm</w:t>
        </w:r>
      </w:ins>
      <w:ins w:id="188" w:author="granix pacheco" w:date="2016-02-08T09:53:00Z">
        <w:r w:rsidR="0070445C" w:rsidRPr="003636D9">
          <w:t>, representado pelo símbolo grego Ômega</w:t>
        </w:r>
      </w:ins>
      <w:ins w:id="189" w:author="granix pacheco" w:date="2016-02-08T09:51:00Z">
        <w:r w:rsidRPr="003636D9">
          <w:t>.</w:t>
        </w:r>
      </w:ins>
      <w:ins w:id="190" w:author="granix pacheco" w:date="2016-02-08T09:52:00Z">
        <w:r w:rsidRPr="003636D9">
          <w:t xml:space="preserve"> Para saber a resistência de um resistor basta </w:t>
        </w:r>
      </w:ins>
      <w:ins w:id="191" w:author="granix pacheco" w:date="2016-02-08T09:54:00Z">
        <w:r w:rsidR="0070445C" w:rsidRPr="003636D9">
          <w:t>ler as duas primeiras faixas e multiplicar esse valor pela terceira. A quarta mostra a tolerância do resistor</w:t>
        </w:r>
      </w:ins>
      <w:r w:rsidR="0068627D">
        <w:t>,</w:t>
      </w:r>
      <w:ins w:id="192" w:author="granix pacheco" w:date="2016-02-08T10:05:00Z">
        <w:r w:rsidR="00FA772E" w:rsidRPr="003636D9">
          <w:t xml:space="preserve"> que </w:t>
        </w:r>
      </w:ins>
      <w:ins w:id="193" w:author="granix pacheco" w:date="2016-02-08T10:06:00Z">
        <w:r w:rsidR="00FA772E" w:rsidRPr="003636D9">
          <w:t>é o valor de sua variação em relação ao valor nominal</w:t>
        </w:r>
      </w:ins>
      <w:ins w:id="194" w:author="granix pacheco" w:date="2016-02-08T09:54:00Z">
        <w:r w:rsidR="0070445C" w:rsidRPr="003636D9">
          <w:t>.</w:t>
        </w:r>
      </w:ins>
      <w:ins w:id="195" w:author="granix pacheco" w:date="2016-02-08T12:24:00Z">
        <w:r w:rsidR="001C7BBA" w:rsidRPr="003636D9">
          <w:t xml:space="preserve"> Alguns resistores </w:t>
        </w:r>
      </w:ins>
      <w:ins w:id="196" w:author="granix pacheco" w:date="2016-02-08T12:25:00Z">
        <w:r w:rsidR="001C7BBA" w:rsidRPr="003636D9">
          <w:t>possuem 5 cores, sendo a quarta o multiplicador e a quinta a tolerância.</w:t>
        </w:r>
      </w:ins>
    </w:p>
    <w:p w14:paraId="74EF4C78" w14:textId="5E78FD92" w:rsidR="0068627D" w:rsidRDefault="0068627D" w:rsidP="0068627D">
      <w:pPr>
        <w:pStyle w:val="NormalWeb"/>
        <w:shd w:val="clear" w:color="auto" w:fill="FFFFFF"/>
        <w:spacing w:before="0" w:beforeAutospacing="0" w:after="30" w:afterAutospacing="0"/>
        <w:ind w:firstLine="720"/>
        <w:jc w:val="both"/>
      </w:pPr>
    </w:p>
    <w:p w14:paraId="62A4C5D2" w14:textId="77777777" w:rsidR="00734E21" w:rsidRDefault="00734E21" w:rsidP="0068627D">
      <w:pPr>
        <w:pStyle w:val="NormalWeb"/>
        <w:shd w:val="clear" w:color="auto" w:fill="FFFFFF"/>
        <w:spacing w:before="0" w:beforeAutospacing="0" w:after="30" w:afterAutospacing="0"/>
        <w:ind w:firstLine="720"/>
        <w:jc w:val="both"/>
      </w:pPr>
    </w:p>
    <w:p w14:paraId="15C6C206" w14:textId="0B1B3EB1" w:rsidR="0010474F" w:rsidRDefault="0010474F" w:rsidP="0068627D">
      <w:pPr>
        <w:pStyle w:val="NormalWeb"/>
        <w:shd w:val="clear" w:color="auto" w:fill="FFFFFF"/>
        <w:spacing w:before="0" w:beforeAutospacing="0" w:after="30" w:afterAutospacing="0"/>
        <w:ind w:firstLine="720"/>
        <w:jc w:val="both"/>
      </w:pPr>
    </w:p>
    <w:p w14:paraId="2F40C818" w14:textId="77777777" w:rsidR="0010474F" w:rsidRDefault="0010474F" w:rsidP="0068627D">
      <w:pPr>
        <w:pStyle w:val="NormalWeb"/>
        <w:shd w:val="clear" w:color="auto" w:fill="FFFFFF"/>
        <w:spacing w:before="0" w:beforeAutospacing="0" w:after="30" w:afterAutospacing="0"/>
        <w:ind w:firstLine="720"/>
        <w:jc w:val="both"/>
      </w:pPr>
    </w:p>
    <w:p w14:paraId="59849FE5" w14:textId="77777777" w:rsidR="0068627D" w:rsidRDefault="0068627D" w:rsidP="0068627D">
      <w:pPr>
        <w:pStyle w:val="NormalWeb"/>
        <w:shd w:val="clear" w:color="auto" w:fill="FFFFFF"/>
        <w:spacing w:before="0" w:beforeAutospacing="0" w:after="30" w:afterAutospacing="0"/>
        <w:ind w:firstLine="720"/>
        <w:jc w:val="both"/>
      </w:pPr>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97"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98" w:author="granix pacheco" w:date="2016-02-08T09:51:00Z">
          <w:pPr>
            <w:pStyle w:val="NormalWeb"/>
            <w:shd w:val="clear" w:color="auto" w:fill="FFFFFF"/>
            <w:spacing w:before="0" w:beforeAutospacing="0" w:after="160" w:afterAutospacing="0"/>
            <w:jc w:val="both"/>
          </w:pPr>
        </w:pPrChange>
      </w:pPr>
      <w:ins w:id="199" w:author="granix pacheco" w:date="2016-02-08T09:55:00Z">
        <w:r w:rsidRPr="003636D9">
          <w:rPr>
            <w:noProof/>
            <w:lang w:val="en-US"/>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264CC2" w14:textId="611E0615" w:rsidR="0010474F" w:rsidRDefault="0010474F" w:rsidP="003636D9">
      <w:pPr>
        <w:pStyle w:val="NormalWeb"/>
        <w:shd w:val="clear" w:color="auto" w:fill="FFFFFF"/>
        <w:spacing w:before="0" w:beforeAutospacing="0" w:after="30" w:afterAutospacing="0"/>
        <w:ind w:left="720"/>
        <w:jc w:val="both"/>
      </w:pPr>
    </w:p>
    <w:p w14:paraId="57DC40A6" w14:textId="36ADCE25" w:rsidR="00734E21" w:rsidRDefault="00734E21" w:rsidP="003636D9">
      <w:pPr>
        <w:pStyle w:val="NormalWeb"/>
        <w:shd w:val="clear" w:color="auto" w:fill="FFFFFF"/>
        <w:spacing w:before="0" w:beforeAutospacing="0" w:after="30" w:afterAutospacing="0"/>
        <w:ind w:left="720"/>
        <w:jc w:val="both"/>
      </w:pPr>
    </w:p>
    <w:p w14:paraId="44CA42C6" w14:textId="77777777" w:rsidR="00734E21" w:rsidRDefault="00734E21" w:rsidP="003636D9">
      <w:pPr>
        <w:pStyle w:val="NormalWeb"/>
        <w:shd w:val="clear" w:color="auto" w:fill="FFFFFF"/>
        <w:spacing w:before="0" w:beforeAutospacing="0" w:after="30" w:afterAutospacing="0"/>
        <w:ind w:left="720"/>
        <w:jc w:val="both"/>
      </w:pPr>
    </w:p>
    <w:p w14:paraId="5EB67E37" w14:textId="77777777" w:rsidR="0010474F" w:rsidRDefault="0010474F" w:rsidP="003636D9">
      <w:pPr>
        <w:pStyle w:val="NormalWeb"/>
        <w:shd w:val="clear" w:color="auto" w:fill="FFFFFF"/>
        <w:spacing w:before="0" w:beforeAutospacing="0" w:after="30" w:afterAutospacing="0"/>
        <w:ind w:left="720"/>
        <w:jc w:val="both"/>
      </w:pPr>
    </w:p>
    <w:p w14:paraId="1A78FD6C" w14:textId="32749DCE" w:rsidR="0010474F" w:rsidRDefault="0010474F" w:rsidP="003636D9">
      <w:pPr>
        <w:pStyle w:val="NormalWeb"/>
        <w:shd w:val="clear" w:color="auto" w:fill="FFFFFF"/>
        <w:spacing w:before="0" w:beforeAutospacing="0" w:after="30" w:afterAutospacing="0"/>
        <w:ind w:left="72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200"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201" w:author="granix pacheco" w:date="2016-02-08T09:56:00Z"/>
        </w:trPr>
        <w:tc>
          <w:tcPr>
            <w:tcW w:w="0" w:type="auto"/>
          </w:tcPr>
          <w:p w14:paraId="6D3AD77F" w14:textId="2C060379" w:rsidR="0070445C" w:rsidRPr="0010474F" w:rsidRDefault="0070445C" w:rsidP="0010474F">
            <w:pPr>
              <w:pStyle w:val="NormalWeb"/>
              <w:spacing w:before="0" w:beforeAutospacing="0" w:after="30" w:afterAutospacing="0"/>
              <w:jc w:val="both"/>
              <w:rPr>
                <w:ins w:id="202" w:author="granix pacheco" w:date="2016-02-08T09:56:00Z"/>
                <w:sz w:val="28"/>
                <w:szCs w:val="28"/>
              </w:rPr>
              <w:pPrChange w:id="203" w:author="Mateus Berardo de Souza Terra" w:date="2016-02-08T22:31:00Z">
                <w:pPr>
                  <w:pStyle w:val="NormalWeb"/>
                  <w:spacing w:before="0" w:beforeAutospacing="0" w:after="160" w:afterAutospacing="0"/>
                  <w:jc w:val="both"/>
                </w:pPr>
              </w:pPrChange>
            </w:pPr>
            <w:ins w:id="204" w:author="granix pacheco" w:date="2016-02-08T09:56:00Z">
              <w:r w:rsidRPr="0010474F">
                <w:rPr>
                  <w:sz w:val="28"/>
                  <w:szCs w:val="28"/>
                </w:rPr>
                <w:t>Cor</w:t>
              </w:r>
            </w:ins>
          </w:p>
        </w:tc>
        <w:tc>
          <w:tcPr>
            <w:tcW w:w="0" w:type="auto"/>
          </w:tcPr>
          <w:p w14:paraId="056A14A8" w14:textId="5AD750EC" w:rsidR="0070445C" w:rsidRPr="0010474F" w:rsidRDefault="0070445C" w:rsidP="0010474F">
            <w:pPr>
              <w:pStyle w:val="NormalWeb"/>
              <w:spacing w:before="0" w:beforeAutospacing="0" w:after="30" w:afterAutospacing="0"/>
              <w:jc w:val="both"/>
              <w:rPr>
                <w:ins w:id="205" w:author="granix pacheco" w:date="2016-02-08T09:56:00Z"/>
                <w:sz w:val="28"/>
                <w:szCs w:val="28"/>
              </w:rPr>
              <w:pPrChange w:id="206" w:author="Mateus Berardo de Souza Terra" w:date="2016-02-08T22:31:00Z">
                <w:pPr>
                  <w:pStyle w:val="NormalWeb"/>
                  <w:spacing w:before="0" w:beforeAutospacing="0" w:after="160" w:afterAutospacing="0"/>
                  <w:jc w:val="both"/>
                </w:pPr>
              </w:pPrChange>
            </w:pPr>
            <w:ins w:id="207" w:author="granix pacheco" w:date="2016-02-08T09:56:00Z">
              <w:r w:rsidRPr="0010474F">
                <w:rPr>
                  <w:sz w:val="28"/>
                  <w:szCs w:val="28"/>
                </w:rPr>
                <w:t>Valor</w:t>
              </w:r>
            </w:ins>
          </w:p>
        </w:tc>
        <w:tc>
          <w:tcPr>
            <w:tcW w:w="0" w:type="auto"/>
          </w:tcPr>
          <w:p w14:paraId="51A72BB3" w14:textId="11484E8B" w:rsidR="0070445C" w:rsidRPr="0010474F" w:rsidRDefault="0070445C" w:rsidP="0010474F">
            <w:pPr>
              <w:pStyle w:val="NormalWeb"/>
              <w:spacing w:before="0" w:beforeAutospacing="0" w:after="30" w:afterAutospacing="0"/>
              <w:jc w:val="both"/>
              <w:rPr>
                <w:ins w:id="208" w:author="granix pacheco" w:date="2016-02-08T09:56:00Z"/>
                <w:sz w:val="28"/>
                <w:szCs w:val="28"/>
              </w:rPr>
              <w:pPrChange w:id="209" w:author="Mateus Berardo de Souza Terra" w:date="2016-02-08T22:31:00Z">
                <w:pPr>
                  <w:pStyle w:val="NormalWeb"/>
                  <w:spacing w:before="0" w:beforeAutospacing="0" w:after="160" w:afterAutospacing="0"/>
                  <w:jc w:val="both"/>
                </w:pPr>
              </w:pPrChange>
            </w:pPr>
            <w:ins w:id="210" w:author="granix pacheco" w:date="2016-02-08T09:56:00Z">
              <w:r w:rsidRPr="0010474F">
                <w:rPr>
                  <w:sz w:val="28"/>
                  <w:szCs w:val="28"/>
                </w:rPr>
                <w:t>Multiplicador</w:t>
              </w:r>
            </w:ins>
          </w:p>
        </w:tc>
        <w:tc>
          <w:tcPr>
            <w:tcW w:w="0" w:type="auto"/>
          </w:tcPr>
          <w:p w14:paraId="4C99BCC4" w14:textId="406AD7DE" w:rsidR="0070445C" w:rsidRPr="0010474F" w:rsidRDefault="00892EE5" w:rsidP="0010474F">
            <w:pPr>
              <w:pStyle w:val="NormalWeb"/>
              <w:spacing w:before="0" w:beforeAutospacing="0" w:after="30" w:afterAutospacing="0"/>
              <w:jc w:val="both"/>
              <w:rPr>
                <w:ins w:id="211" w:author="granix pacheco" w:date="2016-02-08T10:01:00Z"/>
                <w:sz w:val="28"/>
                <w:szCs w:val="28"/>
              </w:rPr>
              <w:pPrChange w:id="212" w:author="Mateus Berardo de Souza Terra" w:date="2016-02-08T22:31:00Z">
                <w:pPr>
                  <w:pStyle w:val="NormalWeb"/>
                  <w:spacing w:before="0" w:beforeAutospacing="0" w:after="160" w:afterAutospacing="0"/>
                  <w:jc w:val="both"/>
                </w:pPr>
              </w:pPrChange>
            </w:pPr>
            <w:ins w:id="213" w:author="granix pacheco" w:date="2016-02-08T10:03:00Z">
              <w:r w:rsidRPr="0010474F">
                <w:rPr>
                  <w:sz w:val="28"/>
                  <w:szCs w:val="28"/>
                </w:rPr>
                <w:t>Cor quarta faixa</w:t>
              </w:r>
            </w:ins>
          </w:p>
        </w:tc>
        <w:tc>
          <w:tcPr>
            <w:tcW w:w="0" w:type="auto"/>
          </w:tcPr>
          <w:p w14:paraId="1544547C" w14:textId="6026D3D7" w:rsidR="0070445C" w:rsidRPr="0010474F" w:rsidRDefault="0070445C" w:rsidP="0010474F">
            <w:pPr>
              <w:pStyle w:val="NormalWeb"/>
              <w:spacing w:before="0" w:beforeAutospacing="0" w:after="30" w:afterAutospacing="0"/>
              <w:jc w:val="both"/>
              <w:rPr>
                <w:ins w:id="214" w:author="granix pacheco" w:date="2016-02-08T09:56:00Z"/>
                <w:sz w:val="28"/>
                <w:szCs w:val="28"/>
              </w:rPr>
              <w:pPrChange w:id="215" w:author="Mateus Berardo de Souza Terra" w:date="2016-02-08T22:31:00Z">
                <w:pPr>
                  <w:pStyle w:val="NormalWeb"/>
                  <w:spacing w:before="0" w:beforeAutospacing="0" w:after="160" w:afterAutospacing="0"/>
                  <w:jc w:val="both"/>
                </w:pPr>
              </w:pPrChange>
            </w:pPr>
            <w:ins w:id="216" w:author="granix pacheco" w:date="2016-02-08T09:56:00Z">
              <w:r w:rsidRPr="0010474F">
                <w:rPr>
                  <w:sz w:val="28"/>
                  <w:szCs w:val="28"/>
                </w:rPr>
                <w:t>Tolerância</w:t>
              </w:r>
            </w:ins>
          </w:p>
        </w:tc>
      </w:tr>
      <w:tr w:rsidR="0070445C" w:rsidRPr="0010474F" w14:paraId="155231DB" w14:textId="77777777" w:rsidTr="0010474F">
        <w:trPr>
          <w:jc w:val="center"/>
          <w:ins w:id="217" w:author="granix pacheco" w:date="2016-02-08T10:01:00Z"/>
        </w:trPr>
        <w:tc>
          <w:tcPr>
            <w:tcW w:w="0" w:type="auto"/>
          </w:tcPr>
          <w:p w14:paraId="515A5B56" w14:textId="0DA04DEE" w:rsidR="0070445C" w:rsidRPr="0010474F" w:rsidRDefault="0070445C" w:rsidP="0010474F">
            <w:pPr>
              <w:pStyle w:val="NormalWeb"/>
              <w:spacing w:before="0" w:beforeAutospacing="0" w:after="30" w:afterAutospacing="0"/>
              <w:jc w:val="both"/>
              <w:rPr>
                <w:ins w:id="218" w:author="granix pacheco" w:date="2016-02-08T10:01:00Z"/>
                <w:sz w:val="28"/>
                <w:szCs w:val="28"/>
              </w:rPr>
              <w:pPrChange w:id="219" w:author="Mateus Berardo de Souza Terra" w:date="2016-02-08T22:31:00Z">
                <w:pPr>
                  <w:pStyle w:val="NormalWeb"/>
                  <w:spacing w:before="0" w:beforeAutospacing="0" w:after="160" w:afterAutospacing="0"/>
                  <w:jc w:val="both"/>
                </w:pPr>
              </w:pPrChange>
            </w:pPr>
            <w:ins w:id="220" w:author="granix pacheco" w:date="2016-02-08T10:01:00Z">
              <w:r w:rsidRPr="0010474F">
                <w:rPr>
                  <w:sz w:val="28"/>
                  <w:szCs w:val="28"/>
                </w:rPr>
                <w:t>Dourado</w:t>
              </w:r>
            </w:ins>
          </w:p>
        </w:tc>
        <w:tc>
          <w:tcPr>
            <w:tcW w:w="0" w:type="auto"/>
          </w:tcPr>
          <w:p w14:paraId="126ED2AE" w14:textId="59DA6D57" w:rsidR="0070445C" w:rsidRPr="0010474F" w:rsidRDefault="0070445C" w:rsidP="0010474F">
            <w:pPr>
              <w:pStyle w:val="NormalWeb"/>
              <w:spacing w:before="0" w:beforeAutospacing="0" w:after="30" w:afterAutospacing="0"/>
              <w:jc w:val="both"/>
              <w:rPr>
                <w:ins w:id="221" w:author="granix pacheco" w:date="2016-02-08T10:01:00Z"/>
                <w:sz w:val="28"/>
                <w:szCs w:val="28"/>
              </w:rPr>
              <w:pPrChange w:id="222" w:author="Mateus Berardo de Souza Terra" w:date="2016-02-08T22:31:00Z">
                <w:pPr>
                  <w:pStyle w:val="NormalWeb"/>
                  <w:spacing w:before="0" w:beforeAutospacing="0" w:after="160" w:afterAutospacing="0"/>
                  <w:jc w:val="both"/>
                </w:pPr>
              </w:pPrChange>
            </w:pPr>
            <w:ins w:id="223" w:author="granix pacheco" w:date="2016-02-08T10:01:00Z">
              <w:r w:rsidRPr="0010474F">
                <w:rPr>
                  <w:sz w:val="28"/>
                  <w:szCs w:val="28"/>
                </w:rPr>
                <w:t>-</w:t>
              </w:r>
            </w:ins>
          </w:p>
        </w:tc>
        <w:tc>
          <w:tcPr>
            <w:tcW w:w="0" w:type="auto"/>
          </w:tcPr>
          <w:p w14:paraId="409507EC" w14:textId="2BA18031" w:rsidR="0070445C" w:rsidRPr="0010474F" w:rsidRDefault="0070445C" w:rsidP="0010474F">
            <w:pPr>
              <w:pStyle w:val="NormalWeb"/>
              <w:spacing w:before="0" w:beforeAutospacing="0" w:after="30" w:afterAutospacing="0"/>
              <w:jc w:val="both"/>
              <w:rPr>
                <w:ins w:id="224" w:author="granix pacheco" w:date="2016-02-08T10:01:00Z"/>
                <w:sz w:val="28"/>
                <w:szCs w:val="28"/>
              </w:rPr>
              <w:pPrChange w:id="225" w:author="Mateus Berardo de Souza Terra" w:date="2016-02-08T22:31:00Z">
                <w:pPr>
                  <w:pStyle w:val="NormalWeb"/>
                  <w:spacing w:before="0" w:beforeAutospacing="0" w:after="160" w:afterAutospacing="0"/>
                  <w:jc w:val="both"/>
                </w:pPr>
              </w:pPrChange>
            </w:pPr>
            <w:ins w:id="226" w:author="granix pacheco" w:date="2016-02-08T10:01:00Z">
              <w:r w:rsidRPr="0010474F">
                <w:rPr>
                  <w:sz w:val="28"/>
                  <w:szCs w:val="28"/>
                </w:rPr>
                <w:t>0.1</w:t>
              </w:r>
            </w:ins>
          </w:p>
        </w:tc>
        <w:tc>
          <w:tcPr>
            <w:tcW w:w="0" w:type="auto"/>
          </w:tcPr>
          <w:p w14:paraId="26A6854F" w14:textId="6E463A25" w:rsidR="0070445C" w:rsidRPr="0010474F" w:rsidRDefault="00892EE5" w:rsidP="0010474F">
            <w:pPr>
              <w:pStyle w:val="NormalWeb"/>
              <w:spacing w:before="0" w:beforeAutospacing="0" w:after="30" w:afterAutospacing="0"/>
              <w:jc w:val="both"/>
              <w:rPr>
                <w:ins w:id="227" w:author="granix pacheco" w:date="2016-02-08T10:01:00Z"/>
                <w:sz w:val="28"/>
                <w:szCs w:val="28"/>
              </w:rPr>
              <w:pPrChange w:id="228" w:author="Mateus Berardo de Souza Terra" w:date="2016-02-08T22:31:00Z">
                <w:pPr>
                  <w:pStyle w:val="NormalWeb"/>
                  <w:spacing w:before="0" w:beforeAutospacing="0" w:after="160" w:afterAutospacing="0"/>
                  <w:jc w:val="both"/>
                </w:pPr>
              </w:pPrChange>
            </w:pPr>
            <w:ins w:id="229" w:author="granix pacheco" w:date="2016-02-08T10:03:00Z">
              <w:r w:rsidRPr="0010474F">
                <w:rPr>
                  <w:sz w:val="28"/>
                  <w:szCs w:val="28"/>
                </w:rPr>
                <w:t>Prata</w:t>
              </w:r>
            </w:ins>
          </w:p>
        </w:tc>
        <w:tc>
          <w:tcPr>
            <w:tcW w:w="0" w:type="auto"/>
          </w:tcPr>
          <w:p w14:paraId="305DB0BE" w14:textId="09CCB800" w:rsidR="0070445C" w:rsidRPr="0010474F" w:rsidRDefault="00892EE5" w:rsidP="0010474F">
            <w:pPr>
              <w:pStyle w:val="NormalWeb"/>
              <w:spacing w:before="0" w:beforeAutospacing="0" w:after="30" w:afterAutospacing="0"/>
              <w:jc w:val="both"/>
              <w:rPr>
                <w:ins w:id="230" w:author="granix pacheco" w:date="2016-02-08T10:01:00Z"/>
                <w:sz w:val="28"/>
                <w:szCs w:val="28"/>
              </w:rPr>
              <w:pPrChange w:id="231" w:author="Mateus Berardo de Souza Terra" w:date="2016-02-08T22:31:00Z">
                <w:pPr>
                  <w:pStyle w:val="NormalWeb"/>
                  <w:spacing w:before="0" w:beforeAutospacing="0" w:after="160" w:afterAutospacing="0"/>
                  <w:jc w:val="both"/>
                </w:pPr>
              </w:pPrChange>
            </w:pPr>
            <w:ins w:id="232" w:author="granix pacheco" w:date="2016-02-08T10:04:00Z">
              <w:r w:rsidRPr="0010474F">
                <w:rPr>
                  <w:sz w:val="28"/>
                  <w:szCs w:val="28"/>
                </w:rPr>
                <w:t>10%</w:t>
              </w:r>
            </w:ins>
          </w:p>
        </w:tc>
      </w:tr>
      <w:tr w:rsidR="0070445C" w:rsidRPr="0010474F" w14:paraId="48118C94" w14:textId="77777777" w:rsidTr="0010474F">
        <w:trPr>
          <w:jc w:val="center"/>
          <w:ins w:id="233" w:author="granix pacheco" w:date="2016-02-08T09:56:00Z"/>
        </w:trPr>
        <w:tc>
          <w:tcPr>
            <w:tcW w:w="0" w:type="auto"/>
          </w:tcPr>
          <w:p w14:paraId="6EBA959A" w14:textId="1FF243F8" w:rsidR="0070445C" w:rsidRPr="0010474F" w:rsidRDefault="0070445C" w:rsidP="0010474F">
            <w:pPr>
              <w:pStyle w:val="NormalWeb"/>
              <w:spacing w:before="0" w:beforeAutospacing="0" w:after="30" w:afterAutospacing="0"/>
              <w:jc w:val="both"/>
              <w:rPr>
                <w:ins w:id="234" w:author="granix pacheco" w:date="2016-02-08T09:56:00Z"/>
                <w:sz w:val="28"/>
                <w:szCs w:val="28"/>
              </w:rPr>
              <w:pPrChange w:id="235" w:author="Mateus Berardo de Souza Terra" w:date="2016-02-08T22:31:00Z">
                <w:pPr>
                  <w:pStyle w:val="NormalWeb"/>
                  <w:spacing w:before="0" w:beforeAutospacing="0" w:after="160" w:afterAutospacing="0"/>
                  <w:jc w:val="both"/>
                </w:pPr>
              </w:pPrChange>
            </w:pPr>
            <w:ins w:id="236" w:author="granix pacheco" w:date="2016-02-08T09:57:00Z">
              <w:r w:rsidRPr="0010474F">
                <w:rPr>
                  <w:sz w:val="28"/>
                  <w:szCs w:val="28"/>
                </w:rPr>
                <w:t>Preto</w:t>
              </w:r>
            </w:ins>
          </w:p>
        </w:tc>
        <w:tc>
          <w:tcPr>
            <w:tcW w:w="0" w:type="auto"/>
          </w:tcPr>
          <w:p w14:paraId="070A2E42" w14:textId="072BAA99" w:rsidR="0070445C" w:rsidRPr="0010474F" w:rsidRDefault="0070445C" w:rsidP="0010474F">
            <w:pPr>
              <w:pStyle w:val="NormalWeb"/>
              <w:spacing w:before="0" w:beforeAutospacing="0" w:after="30" w:afterAutospacing="0"/>
              <w:jc w:val="both"/>
              <w:rPr>
                <w:ins w:id="237" w:author="granix pacheco" w:date="2016-02-08T09:56:00Z"/>
                <w:sz w:val="28"/>
                <w:szCs w:val="28"/>
              </w:rPr>
              <w:pPrChange w:id="238" w:author="Mateus Berardo de Souza Terra" w:date="2016-02-08T22:31:00Z">
                <w:pPr>
                  <w:pStyle w:val="NormalWeb"/>
                  <w:spacing w:before="0" w:beforeAutospacing="0" w:after="160" w:afterAutospacing="0"/>
                  <w:jc w:val="both"/>
                </w:pPr>
              </w:pPrChange>
            </w:pPr>
            <w:ins w:id="239" w:author="granix pacheco" w:date="2016-02-08T09:58:00Z">
              <w:r w:rsidRPr="0010474F">
                <w:rPr>
                  <w:sz w:val="28"/>
                  <w:szCs w:val="28"/>
                </w:rPr>
                <w:t>0</w:t>
              </w:r>
            </w:ins>
          </w:p>
        </w:tc>
        <w:tc>
          <w:tcPr>
            <w:tcW w:w="0" w:type="auto"/>
          </w:tcPr>
          <w:p w14:paraId="2C9D5073" w14:textId="6DBFAC9E" w:rsidR="0070445C" w:rsidRPr="0010474F" w:rsidRDefault="0070445C" w:rsidP="0010474F">
            <w:pPr>
              <w:pStyle w:val="NormalWeb"/>
              <w:spacing w:before="0" w:beforeAutospacing="0" w:after="30" w:afterAutospacing="0"/>
              <w:jc w:val="both"/>
              <w:rPr>
                <w:ins w:id="240" w:author="granix pacheco" w:date="2016-02-08T09:56:00Z"/>
                <w:sz w:val="28"/>
                <w:szCs w:val="28"/>
              </w:rPr>
              <w:pPrChange w:id="241" w:author="Mateus Berardo de Souza Terra" w:date="2016-02-08T22:31:00Z">
                <w:pPr>
                  <w:pStyle w:val="NormalWeb"/>
                  <w:spacing w:before="0" w:beforeAutospacing="0" w:after="160" w:afterAutospacing="0"/>
                  <w:jc w:val="both"/>
                </w:pPr>
              </w:pPrChange>
            </w:pPr>
            <w:ins w:id="242" w:author="granix pacheco" w:date="2016-02-08T10:01:00Z">
              <w:r w:rsidRPr="0010474F">
                <w:rPr>
                  <w:sz w:val="28"/>
                  <w:szCs w:val="28"/>
                </w:rPr>
                <w:t>1</w:t>
              </w:r>
            </w:ins>
          </w:p>
        </w:tc>
        <w:tc>
          <w:tcPr>
            <w:tcW w:w="0" w:type="auto"/>
          </w:tcPr>
          <w:p w14:paraId="1C889217" w14:textId="17319E9F" w:rsidR="0070445C" w:rsidRPr="0010474F" w:rsidRDefault="00892EE5" w:rsidP="0010474F">
            <w:pPr>
              <w:pStyle w:val="NormalWeb"/>
              <w:spacing w:before="0" w:beforeAutospacing="0" w:after="30" w:afterAutospacing="0"/>
              <w:jc w:val="both"/>
              <w:rPr>
                <w:ins w:id="243" w:author="granix pacheco" w:date="2016-02-08T10:01:00Z"/>
                <w:sz w:val="28"/>
                <w:szCs w:val="28"/>
              </w:rPr>
              <w:pPrChange w:id="244" w:author="Mateus Berardo de Souza Terra" w:date="2016-02-08T22:31:00Z">
                <w:pPr>
                  <w:pStyle w:val="NormalWeb"/>
                  <w:spacing w:before="0" w:beforeAutospacing="0" w:after="160" w:afterAutospacing="0"/>
                  <w:jc w:val="both"/>
                </w:pPr>
              </w:pPrChange>
            </w:pPr>
            <w:ins w:id="245" w:author="granix pacheco" w:date="2016-02-08T10:04:00Z">
              <w:r w:rsidRPr="0010474F">
                <w:rPr>
                  <w:sz w:val="28"/>
                  <w:szCs w:val="28"/>
                </w:rPr>
                <w:t>Ouro</w:t>
              </w:r>
            </w:ins>
          </w:p>
        </w:tc>
        <w:tc>
          <w:tcPr>
            <w:tcW w:w="0" w:type="auto"/>
          </w:tcPr>
          <w:p w14:paraId="2A2427A4" w14:textId="647F7C34" w:rsidR="0070445C" w:rsidRPr="0010474F" w:rsidRDefault="00892EE5" w:rsidP="0010474F">
            <w:pPr>
              <w:pStyle w:val="NormalWeb"/>
              <w:spacing w:before="0" w:beforeAutospacing="0" w:after="30" w:afterAutospacing="0"/>
              <w:jc w:val="both"/>
              <w:rPr>
                <w:ins w:id="246" w:author="granix pacheco" w:date="2016-02-08T09:56:00Z"/>
                <w:sz w:val="28"/>
                <w:szCs w:val="28"/>
              </w:rPr>
              <w:pPrChange w:id="247" w:author="Mateus Berardo de Souza Terra" w:date="2016-02-08T22:31:00Z">
                <w:pPr>
                  <w:pStyle w:val="NormalWeb"/>
                  <w:spacing w:before="0" w:beforeAutospacing="0" w:after="160" w:afterAutospacing="0"/>
                  <w:jc w:val="both"/>
                </w:pPr>
              </w:pPrChange>
            </w:pPr>
            <w:ins w:id="248" w:author="granix pacheco" w:date="2016-02-08T10:04:00Z">
              <w:r w:rsidRPr="0010474F">
                <w:rPr>
                  <w:sz w:val="28"/>
                  <w:szCs w:val="28"/>
                </w:rPr>
                <w:t>5%</w:t>
              </w:r>
            </w:ins>
          </w:p>
        </w:tc>
      </w:tr>
      <w:tr w:rsidR="0070445C" w:rsidRPr="0010474F" w14:paraId="163158D9" w14:textId="77777777" w:rsidTr="0010474F">
        <w:trPr>
          <w:jc w:val="center"/>
          <w:ins w:id="249" w:author="granix pacheco" w:date="2016-02-08T09:56:00Z"/>
        </w:trPr>
        <w:tc>
          <w:tcPr>
            <w:tcW w:w="0" w:type="auto"/>
          </w:tcPr>
          <w:p w14:paraId="644AE6F9" w14:textId="2C263B51" w:rsidR="0070445C" w:rsidRPr="0010474F" w:rsidRDefault="0070445C" w:rsidP="0010474F">
            <w:pPr>
              <w:pStyle w:val="NormalWeb"/>
              <w:spacing w:before="0" w:beforeAutospacing="0" w:after="30" w:afterAutospacing="0"/>
              <w:jc w:val="both"/>
              <w:rPr>
                <w:ins w:id="250" w:author="granix pacheco" w:date="2016-02-08T09:56:00Z"/>
                <w:sz w:val="28"/>
                <w:szCs w:val="28"/>
              </w:rPr>
              <w:pPrChange w:id="251" w:author="Mateus Berardo de Souza Terra" w:date="2016-02-08T22:31:00Z">
                <w:pPr>
                  <w:pStyle w:val="NormalWeb"/>
                  <w:spacing w:before="0" w:beforeAutospacing="0" w:after="160" w:afterAutospacing="0"/>
                  <w:jc w:val="both"/>
                </w:pPr>
              </w:pPrChange>
            </w:pPr>
            <w:ins w:id="252" w:author="granix pacheco" w:date="2016-02-08T09:57:00Z">
              <w:r w:rsidRPr="0010474F">
                <w:rPr>
                  <w:sz w:val="28"/>
                  <w:szCs w:val="28"/>
                </w:rPr>
                <w:t>Marrom</w:t>
              </w:r>
            </w:ins>
          </w:p>
        </w:tc>
        <w:tc>
          <w:tcPr>
            <w:tcW w:w="0" w:type="auto"/>
          </w:tcPr>
          <w:p w14:paraId="288BDD2A" w14:textId="63C49241" w:rsidR="0070445C" w:rsidRPr="0010474F" w:rsidRDefault="0070445C" w:rsidP="0010474F">
            <w:pPr>
              <w:pStyle w:val="NormalWeb"/>
              <w:spacing w:before="0" w:beforeAutospacing="0" w:after="30" w:afterAutospacing="0"/>
              <w:jc w:val="both"/>
              <w:rPr>
                <w:ins w:id="253" w:author="granix pacheco" w:date="2016-02-08T09:56:00Z"/>
                <w:sz w:val="28"/>
                <w:szCs w:val="28"/>
              </w:rPr>
              <w:pPrChange w:id="254" w:author="Mateus Berardo de Souza Terra" w:date="2016-02-08T22:31:00Z">
                <w:pPr>
                  <w:pStyle w:val="NormalWeb"/>
                  <w:spacing w:before="0" w:beforeAutospacing="0" w:after="160" w:afterAutospacing="0"/>
                  <w:jc w:val="both"/>
                </w:pPr>
              </w:pPrChange>
            </w:pPr>
            <w:ins w:id="255" w:author="granix pacheco" w:date="2016-02-08T09:58:00Z">
              <w:r w:rsidRPr="0010474F">
                <w:rPr>
                  <w:sz w:val="28"/>
                  <w:szCs w:val="28"/>
                </w:rPr>
                <w:t>1</w:t>
              </w:r>
            </w:ins>
          </w:p>
        </w:tc>
        <w:tc>
          <w:tcPr>
            <w:tcW w:w="0" w:type="auto"/>
          </w:tcPr>
          <w:p w14:paraId="18B04DA8" w14:textId="7AE9B629" w:rsidR="0070445C" w:rsidRPr="0010474F" w:rsidRDefault="0070445C" w:rsidP="0010474F">
            <w:pPr>
              <w:pStyle w:val="NormalWeb"/>
              <w:spacing w:before="0" w:beforeAutospacing="0" w:after="30" w:afterAutospacing="0"/>
              <w:jc w:val="both"/>
              <w:rPr>
                <w:ins w:id="256" w:author="granix pacheco" w:date="2016-02-08T09:56:00Z"/>
                <w:sz w:val="28"/>
                <w:szCs w:val="28"/>
              </w:rPr>
              <w:pPrChange w:id="257" w:author="Mateus Berardo de Souza Terra" w:date="2016-02-08T22:31:00Z">
                <w:pPr>
                  <w:pStyle w:val="NormalWeb"/>
                  <w:spacing w:before="0" w:beforeAutospacing="0" w:after="160" w:afterAutospacing="0"/>
                  <w:jc w:val="both"/>
                </w:pPr>
              </w:pPrChange>
            </w:pPr>
            <w:ins w:id="258" w:author="granix pacheco" w:date="2016-02-08T10:01:00Z">
              <w:r w:rsidRPr="0010474F">
                <w:rPr>
                  <w:sz w:val="28"/>
                  <w:szCs w:val="28"/>
                </w:rPr>
                <w:t>10</w:t>
              </w:r>
            </w:ins>
          </w:p>
        </w:tc>
        <w:tc>
          <w:tcPr>
            <w:tcW w:w="0" w:type="auto"/>
          </w:tcPr>
          <w:p w14:paraId="7FF6FFC1" w14:textId="659EF2EE" w:rsidR="0070445C" w:rsidRPr="0010474F" w:rsidRDefault="00892EE5" w:rsidP="0010474F">
            <w:pPr>
              <w:pStyle w:val="NormalWeb"/>
              <w:spacing w:before="0" w:beforeAutospacing="0" w:after="30" w:afterAutospacing="0"/>
              <w:jc w:val="both"/>
              <w:rPr>
                <w:ins w:id="259" w:author="granix pacheco" w:date="2016-02-08T10:01:00Z"/>
                <w:sz w:val="28"/>
                <w:szCs w:val="28"/>
              </w:rPr>
              <w:pPrChange w:id="260" w:author="Mateus Berardo de Souza Terra" w:date="2016-02-08T22:31:00Z">
                <w:pPr>
                  <w:pStyle w:val="NormalWeb"/>
                  <w:spacing w:before="0" w:beforeAutospacing="0" w:after="160" w:afterAutospacing="0"/>
                  <w:jc w:val="both"/>
                </w:pPr>
              </w:pPrChange>
            </w:pPr>
            <w:ins w:id="261" w:author="granix pacheco" w:date="2016-02-08T10:04:00Z">
              <w:r w:rsidRPr="0010474F">
                <w:rPr>
                  <w:sz w:val="28"/>
                  <w:szCs w:val="28"/>
                </w:rPr>
                <w:t>Amarelo</w:t>
              </w:r>
            </w:ins>
          </w:p>
        </w:tc>
        <w:tc>
          <w:tcPr>
            <w:tcW w:w="0" w:type="auto"/>
          </w:tcPr>
          <w:p w14:paraId="3E9FDEC1" w14:textId="675C8C4E" w:rsidR="0070445C" w:rsidRPr="0010474F" w:rsidRDefault="00892EE5" w:rsidP="0010474F">
            <w:pPr>
              <w:pStyle w:val="NormalWeb"/>
              <w:spacing w:before="0" w:beforeAutospacing="0" w:after="30" w:afterAutospacing="0"/>
              <w:jc w:val="both"/>
              <w:rPr>
                <w:ins w:id="262" w:author="granix pacheco" w:date="2016-02-08T09:56:00Z"/>
                <w:sz w:val="28"/>
                <w:szCs w:val="28"/>
              </w:rPr>
              <w:pPrChange w:id="263" w:author="Mateus Berardo de Souza Terra" w:date="2016-02-08T22:31:00Z">
                <w:pPr>
                  <w:pStyle w:val="NormalWeb"/>
                  <w:spacing w:before="0" w:beforeAutospacing="0" w:after="160" w:afterAutospacing="0"/>
                  <w:jc w:val="both"/>
                </w:pPr>
              </w:pPrChange>
            </w:pPr>
            <w:ins w:id="264" w:author="granix pacheco" w:date="2016-02-08T10:04:00Z">
              <w:r w:rsidRPr="0010474F">
                <w:rPr>
                  <w:sz w:val="28"/>
                  <w:szCs w:val="28"/>
                </w:rPr>
                <w:t>4%</w:t>
              </w:r>
            </w:ins>
          </w:p>
        </w:tc>
      </w:tr>
      <w:tr w:rsidR="0070445C" w:rsidRPr="0010474F" w14:paraId="46EC4489" w14:textId="77777777" w:rsidTr="0010474F">
        <w:trPr>
          <w:jc w:val="center"/>
          <w:ins w:id="265" w:author="granix pacheco" w:date="2016-02-08T09:56:00Z"/>
        </w:trPr>
        <w:tc>
          <w:tcPr>
            <w:tcW w:w="0" w:type="auto"/>
          </w:tcPr>
          <w:p w14:paraId="7E2A4249" w14:textId="51BE4B12" w:rsidR="0070445C" w:rsidRPr="0010474F" w:rsidRDefault="0070445C" w:rsidP="0010474F">
            <w:pPr>
              <w:pStyle w:val="NormalWeb"/>
              <w:spacing w:before="0" w:beforeAutospacing="0" w:after="30" w:afterAutospacing="0"/>
              <w:jc w:val="both"/>
              <w:rPr>
                <w:ins w:id="266" w:author="granix pacheco" w:date="2016-02-08T09:56:00Z"/>
                <w:sz w:val="28"/>
                <w:szCs w:val="28"/>
              </w:rPr>
              <w:pPrChange w:id="267" w:author="Mateus Berardo de Souza Terra" w:date="2016-02-08T22:31:00Z">
                <w:pPr>
                  <w:pStyle w:val="NormalWeb"/>
                  <w:spacing w:before="0" w:beforeAutospacing="0" w:after="160" w:afterAutospacing="0"/>
                  <w:jc w:val="both"/>
                </w:pPr>
              </w:pPrChange>
            </w:pPr>
            <w:ins w:id="268" w:author="granix pacheco" w:date="2016-02-08T09:57:00Z">
              <w:r w:rsidRPr="0010474F">
                <w:rPr>
                  <w:sz w:val="28"/>
                  <w:szCs w:val="28"/>
                </w:rPr>
                <w:t>Vermelho</w:t>
              </w:r>
            </w:ins>
          </w:p>
        </w:tc>
        <w:tc>
          <w:tcPr>
            <w:tcW w:w="0" w:type="auto"/>
          </w:tcPr>
          <w:p w14:paraId="363DF955" w14:textId="60096716" w:rsidR="0070445C" w:rsidRPr="0010474F" w:rsidRDefault="0070445C" w:rsidP="0010474F">
            <w:pPr>
              <w:pStyle w:val="NormalWeb"/>
              <w:spacing w:before="0" w:beforeAutospacing="0" w:after="30" w:afterAutospacing="0"/>
              <w:jc w:val="both"/>
              <w:rPr>
                <w:ins w:id="269" w:author="granix pacheco" w:date="2016-02-08T09:56:00Z"/>
                <w:sz w:val="28"/>
                <w:szCs w:val="28"/>
              </w:rPr>
              <w:pPrChange w:id="270" w:author="Mateus Berardo de Souza Terra" w:date="2016-02-08T22:31:00Z">
                <w:pPr>
                  <w:pStyle w:val="NormalWeb"/>
                  <w:spacing w:before="0" w:beforeAutospacing="0" w:after="160" w:afterAutospacing="0"/>
                  <w:jc w:val="both"/>
                </w:pPr>
              </w:pPrChange>
            </w:pPr>
            <w:ins w:id="271" w:author="granix pacheco" w:date="2016-02-08T09:58:00Z">
              <w:r w:rsidRPr="0010474F">
                <w:rPr>
                  <w:sz w:val="28"/>
                  <w:szCs w:val="28"/>
                </w:rPr>
                <w:t>2</w:t>
              </w:r>
            </w:ins>
          </w:p>
        </w:tc>
        <w:tc>
          <w:tcPr>
            <w:tcW w:w="0" w:type="auto"/>
          </w:tcPr>
          <w:p w14:paraId="029313D0" w14:textId="72FE3DA0" w:rsidR="0070445C" w:rsidRPr="0010474F" w:rsidRDefault="0070445C" w:rsidP="0010474F">
            <w:pPr>
              <w:pStyle w:val="NormalWeb"/>
              <w:spacing w:before="0" w:beforeAutospacing="0" w:after="30" w:afterAutospacing="0"/>
              <w:jc w:val="both"/>
              <w:rPr>
                <w:ins w:id="272" w:author="granix pacheco" w:date="2016-02-08T09:56:00Z"/>
                <w:sz w:val="28"/>
                <w:szCs w:val="28"/>
              </w:rPr>
              <w:pPrChange w:id="273" w:author="Mateus Berardo de Souza Terra" w:date="2016-02-08T22:31:00Z">
                <w:pPr>
                  <w:pStyle w:val="NormalWeb"/>
                  <w:spacing w:before="0" w:beforeAutospacing="0" w:after="160" w:afterAutospacing="0"/>
                  <w:jc w:val="both"/>
                </w:pPr>
              </w:pPrChange>
            </w:pPr>
            <w:ins w:id="274" w:author="granix pacheco" w:date="2016-02-08T10:02:00Z">
              <w:r w:rsidRPr="0010474F">
                <w:rPr>
                  <w:sz w:val="28"/>
                  <w:szCs w:val="28"/>
                </w:rPr>
                <w:t>100</w:t>
              </w:r>
            </w:ins>
          </w:p>
        </w:tc>
        <w:tc>
          <w:tcPr>
            <w:tcW w:w="0" w:type="auto"/>
          </w:tcPr>
          <w:p w14:paraId="43680C62" w14:textId="1DDA8501" w:rsidR="0070445C" w:rsidRPr="0010474F" w:rsidRDefault="00892EE5" w:rsidP="0010474F">
            <w:pPr>
              <w:pStyle w:val="NormalWeb"/>
              <w:spacing w:before="0" w:beforeAutospacing="0" w:after="30" w:afterAutospacing="0"/>
              <w:jc w:val="both"/>
              <w:rPr>
                <w:ins w:id="275" w:author="granix pacheco" w:date="2016-02-08T10:01:00Z"/>
                <w:sz w:val="28"/>
                <w:szCs w:val="28"/>
              </w:rPr>
              <w:pPrChange w:id="276" w:author="Mateus Berardo de Souza Terra" w:date="2016-02-08T22:31:00Z">
                <w:pPr>
                  <w:pStyle w:val="NormalWeb"/>
                  <w:spacing w:before="0" w:beforeAutospacing="0" w:after="160" w:afterAutospacing="0"/>
                  <w:jc w:val="both"/>
                </w:pPr>
              </w:pPrChange>
            </w:pPr>
            <w:ins w:id="277" w:author="granix pacheco" w:date="2016-02-08T10:04:00Z">
              <w:r w:rsidRPr="0010474F">
                <w:rPr>
                  <w:sz w:val="28"/>
                  <w:szCs w:val="28"/>
                </w:rPr>
                <w:t>Laranja</w:t>
              </w:r>
            </w:ins>
          </w:p>
        </w:tc>
        <w:tc>
          <w:tcPr>
            <w:tcW w:w="0" w:type="auto"/>
          </w:tcPr>
          <w:p w14:paraId="5F6BD58C" w14:textId="1FF3CF18" w:rsidR="0070445C" w:rsidRPr="0010474F" w:rsidRDefault="00892EE5" w:rsidP="0010474F">
            <w:pPr>
              <w:pStyle w:val="NormalWeb"/>
              <w:spacing w:before="0" w:beforeAutospacing="0" w:after="30" w:afterAutospacing="0"/>
              <w:jc w:val="both"/>
              <w:rPr>
                <w:ins w:id="278" w:author="granix pacheco" w:date="2016-02-08T09:56:00Z"/>
                <w:sz w:val="28"/>
                <w:szCs w:val="28"/>
              </w:rPr>
              <w:pPrChange w:id="279" w:author="Mateus Berardo de Souza Terra" w:date="2016-02-08T22:31:00Z">
                <w:pPr>
                  <w:pStyle w:val="NormalWeb"/>
                  <w:spacing w:before="0" w:beforeAutospacing="0" w:after="160" w:afterAutospacing="0"/>
                  <w:jc w:val="both"/>
                </w:pPr>
              </w:pPrChange>
            </w:pPr>
            <w:ins w:id="280" w:author="granix pacheco" w:date="2016-02-08T10:04:00Z">
              <w:r w:rsidRPr="0010474F">
                <w:rPr>
                  <w:sz w:val="28"/>
                  <w:szCs w:val="28"/>
                </w:rPr>
                <w:t>3%</w:t>
              </w:r>
            </w:ins>
          </w:p>
        </w:tc>
      </w:tr>
      <w:tr w:rsidR="0070445C" w:rsidRPr="0010474F" w14:paraId="3EA9F942" w14:textId="77777777" w:rsidTr="0010474F">
        <w:trPr>
          <w:jc w:val="center"/>
          <w:ins w:id="281" w:author="granix pacheco" w:date="2016-02-08T09:56:00Z"/>
        </w:trPr>
        <w:tc>
          <w:tcPr>
            <w:tcW w:w="0" w:type="auto"/>
          </w:tcPr>
          <w:p w14:paraId="710E2318" w14:textId="0C52D7AB" w:rsidR="0070445C" w:rsidRPr="0010474F" w:rsidRDefault="0070445C" w:rsidP="0010474F">
            <w:pPr>
              <w:pStyle w:val="NormalWeb"/>
              <w:spacing w:before="0" w:beforeAutospacing="0" w:after="30" w:afterAutospacing="0"/>
              <w:jc w:val="both"/>
              <w:rPr>
                <w:ins w:id="282" w:author="granix pacheco" w:date="2016-02-08T09:56:00Z"/>
                <w:sz w:val="28"/>
                <w:szCs w:val="28"/>
              </w:rPr>
              <w:pPrChange w:id="283" w:author="Mateus Berardo de Souza Terra" w:date="2016-02-08T22:31:00Z">
                <w:pPr>
                  <w:pStyle w:val="NormalWeb"/>
                  <w:spacing w:before="0" w:beforeAutospacing="0" w:after="160" w:afterAutospacing="0"/>
                  <w:jc w:val="both"/>
                </w:pPr>
              </w:pPrChange>
            </w:pPr>
            <w:ins w:id="284" w:author="granix pacheco" w:date="2016-02-08T09:57:00Z">
              <w:r w:rsidRPr="0010474F">
                <w:rPr>
                  <w:sz w:val="28"/>
                  <w:szCs w:val="28"/>
                </w:rPr>
                <w:t>Laranja</w:t>
              </w:r>
            </w:ins>
          </w:p>
        </w:tc>
        <w:tc>
          <w:tcPr>
            <w:tcW w:w="0" w:type="auto"/>
          </w:tcPr>
          <w:p w14:paraId="46653C11" w14:textId="31FA07C9" w:rsidR="0070445C" w:rsidRPr="0010474F" w:rsidRDefault="0070445C" w:rsidP="0010474F">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09:58:00Z">
              <w:r w:rsidRPr="0010474F">
                <w:rPr>
                  <w:sz w:val="28"/>
                  <w:szCs w:val="28"/>
                </w:rPr>
                <w:t>3</w:t>
              </w:r>
            </w:ins>
          </w:p>
        </w:tc>
        <w:tc>
          <w:tcPr>
            <w:tcW w:w="0" w:type="auto"/>
          </w:tcPr>
          <w:p w14:paraId="34BE24D4" w14:textId="39A25FE5" w:rsidR="0070445C" w:rsidRPr="0010474F" w:rsidRDefault="0070445C" w:rsidP="0010474F">
            <w:pPr>
              <w:pStyle w:val="NormalWeb"/>
              <w:spacing w:before="0" w:beforeAutospacing="0" w:after="30" w:afterAutospacing="0"/>
              <w:jc w:val="both"/>
              <w:rPr>
                <w:ins w:id="288" w:author="granix pacheco" w:date="2016-02-08T09:56:00Z"/>
                <w:sz w:val="28"/>
                <w:szCs w:val="28"/>
              </w:rPr>
              <w:pPrChange w:id="289" w:author="Mateus Berardo de Souza Terra" w:date="2016-02-08T22:31:00Z">
                <w:pPr>
                  <w:pStyle w:val="NormalWeb"/>
                  <w:spacing w:before="0" w:beforeAutospacing="0" w:after="160" w:afterAutospacing="0"/>
                  <w:jc w:val="both"/>
                </w:pPr>
              </w:pPrChange>
            </w:pPr>
            <w:ins w:id="290" w:author="granix pacheco" w:date="2016-02-08T10:02:00Z">
              <w:r w:rsidRPr="0010474F">
                <w:rPr>
                  <w:sz w:val="28"/>
                  <w:szCs w:val="28"/>
                </w:rPr>
                <w:t>1</w:t>
              </w:r>
            </w:ins>
            <w:ins w:id="291" w:author="granix pacheco" w:date="2016-02-08T10:03:00Z">
              <w:r w:rsidR="00892EE5" w:rsidRPr="0010474F">
                <w:rPr>
                  <w:sz w:val="28"/>
                  <w:szCs w:val="28"/>
                </w:rPr>
                <w:t>.</w:t>
              </w:r>
            </w:ins>
            <w:ins w:id="292" w:author="granix pacheco" w:date="2016-02-08T10:02:00Z">
              <w:r w:rsidRPr="0010474F">
                <w:rPr>
                  <w:sz w:val="28"/>
                  <w:szCs w:val="28"/>
                </w:rPr>
                <w:t>000</w:t>
              </w:r>
            </w:ins>
          </w:p>
        </w:tc>
        <w:tc>
          <w:tcPr>
            <w:tcW w:w="0" w:type="auto"/>
          </w:tcPr>
          <w:p w14:paraId="3D6F014C" w14:textId="632D4A75" w:rsidR="0070445C" w:rsidRPr="0010474F" w:rsidRDefault="00892EE5" w:rsidP="0010474F">
            <w:pPr>
              <w:pStyle w:val="NormalWeb"/>
              <w:spacing w:before="0" w:beforeAutospacing="0" w:after="30" w:afterAutospacing="0"/>
              <w:jc w:val="both"/>
              <w:rPr>
                <w:ins w:id="293" w:author="granix pacheco" w:date="2016-02-08T10:01:00Z"/>
                <w:sz w:val="28"/>
                <w:szCs w:val="28"/>
              </w:rPr>
              <w:pPrChange w:id="294" w:author="Mateus Berardo de Souza Terra" w:date="2016-02-08T22:31:00Z">
                <w:pPr>
                  <w:pStyle w:val="NormalWeb"/>
                  <w:spacing w:before="0" w:beforeAutospacing="0" w:after="160" w:afterAutospacing="0"/>
                  <w:jc w:val="both"/>
                </w:pPr>
              </w:pPrChange>
            </w:pPr>
            <w:ins w:id="295" w:author="granix pacheco" w:date="2016-02-08T10:04:00Z">
              <w:r w:rsidRPr="0010474F">
                <w:rPr>
                  <w:sz w:val="28"/>
                  <w:szCs w:val="28"/>
                </w:rPr>
                <w:t>Vermelho</w:t>
              </w:r>
            </w:ins>
          </w:p>
        </w:tc>
        <w:tc>
          <w:tcPr>
            <w:tcW w:w="0" w:type="auto"/>
          </w:tcPr>
          <w:p w14:paraId="7D97ABE2" w14:textId="62883F5D" w:rsidR="0070445C" w:rsidRPr="0010474F" w:rsidRDefault="00892EE5" w:rsidP="0010474F">
            <w:pPr>
              <w:pStyle w:val="NormalWeb"/>
              <w:spacing w:before="0" w:beforeAutospacing="0" w:after="30" w:afterAutospacing="0"/>
              <w:jc w:val="both"/>
              <w:rPr>
                <w:ins w:id="296" w:author="granix pacheco" w:date="2016-02-08T09:56:00Z"/>
                <w:sz w:val="28"/>
                <w:szCs w:val="28"/>
              </w:rPr>
              <w:pPrChange w:id="297" w:author="Mateus Berardo de Souza Terra" w:date="2016-02-08T22:31:00Z">
                <w:pPr>
                  <w:pStyle w:val="NormalWeb"/>
                  <w:spacing w:before="0" w:beforeAutospacing="0" w:after="160" w:afterAutospacing="0"/>
                  <w:jc w:val="both"/>
                </w:pPr>
              </w:pPrChange>
            </w:pPr>
            <w:ins w:id="298" w:author="granix pacheco" w:date="2016-02-08T10:04:00Z">
              <w:r w:rsidRPr="0010474F">
                <w:rPr>
                  <w:sz w:val="28"/>
                  <w:szCs w:val="28"/>
                </w:rPr>
                <w:t>2%</w:t>
              </w:r>
            </w:ins>
          </w:p>
        </w:tc>
      </w:tr>
      <w:tr w:rsidR="0070445C" w:rsidRPr="0010474F" w14:paraId="70D378A2" w14:textId="77777777" w:rsidTr="0010474F">
        <w:trPr>
          <w:jc w:val="center"/>
          <w:ins w:id="299" w:author="granix pacheco" w:date="2016-02-08T09:56:00Z"/>
        </w:trPr>
        <w:tc>
          <w:tcPr>
            <w:tcW w:w="0" w:type="auto"/>
          </w:tcPr>
          <w:p w14:paraId="19CC3212" w14:textId="612884B3" w:rsidR="0070445C" w:rsidRPr="0010474F" w:rsidRDefault="0070445C" w:rsidP="0010474F">
            <w:pPr>
              <w:pStyle w:val="NormalWeb"/>
              <w:spacing w:before="0" w:beforeAutospacing="0" w:after="30" w:afterAutospacing="0"/>
              <w:jc w:val="both"/>
              <w:rPr>
                <w:ins w:id="300" w:author="granix pacheco" w:date="2016-02-08T09:56:00Z"/>
                <w:sz w:val="28"/>
                <w:szCs w:val="28"/>
              </w:rPr>
              <w:pPrChange w:id="301" w:author="Mateus Berardo de Souza Terra" w:date="2016-02-08T22:31:00Z">
                <w:pPr>
                  <w:pStyle w:val="NormalWeb"/>
                  <w:spacing w:before="0" w:beforeAutospacing="0" w:after="160" w:afterAutospacing="0"/>
                  <w:jc w:val="both"/>
                </w:pPr>
              </w:pPrChange>
            </w:pPr>
            <w:ins w:id="302" w:author="granix pacheco" w:date="2016-02-08T09:58:00Z">
              <w:r w:rsidRPr="0010474F">
                <w:rPr>
                  <w:sz w:val="28"/>
                  <w:szCs w:val="28"/>
                </w:rPr>
                <w:t>Amarelo</w:t>
              </w:r>
            </w:ins>
          </w:p>
        </w:tc>
        <w:tc>
          <w:tcPr>
            <w:tcW w:w="0" w:type="auto"/>
          </w:tcPr>
          <w:p w14:paraId="49A98EE4" w14:textId="434B11E3" w:rsidR="0070445C" w:rsidRPr="0010474F" w:rsidRDefault="0070445C" w:rsidP="0010474F">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09:58:00Z">
              <w:r w:rsidRPr="0010474F">
                <w:rPr>
                  <w:sz w:val="28"/>
                  <w:szCs w:val="28"/>
                </w:rPr>
                <w:t>4</w:t>
              </w:r>
            </w:ins>
          </w:p>
        </w:tc>
        <w:tc>
          <w:tcPr>
            <w:tcW w:w="0" w:type="auto"/>
          </w:tcPr>
          <w:p w14:paraId="08DB9D12" w14:textId="360A0659" w:rsidR="0070445C" w:rsidRPr="0010474F" w:rsidRDefault="0070445C" w:rsidP="0010474F">
            <w:pPr>
              <w:pStyle w:val="NormalWeb"/>
              <w:spacing w:before="0" w:beforeAutospacing="0" w:after="30" w:afterAutospacing="0"/>
              <w:jc w:val="both"/>
              <w:rPr>
                <w:ins w:id="306" w:author="granix pacheco" w:date="2016-02-08T09:56:00Z"/>
                <w:sz w:val="28"/>
                <w:szCs w:val="28"/>
              </w:rPr>
              <w:pPrChange w:id="307" w:author="Mateus Berardo de Souza Terra" w:date="2016-02-08T22:31:00Z">
                <w:pPr>
                  <w:pStyle w:val="NormalWeb"/>
                  <w:spacing w:before="0" w:beforeAutospacing="0" w:after="160" w:afterAutospacing="0"/>
                  <w:jc w:val="both"/>
                </w:pPr>
              </w:pPrChange>
            </w:pPr>
            <w:ins w:id="308" w:author="granix pacheco" w:date="2016-02-08T10:02:00Z">
              <w:r w:rsidRPr="0010474F">
                <w:rPr>
                  <w:sz w:val="28"/>
                  <w:szCs w:val="28"/>
                </w:rPr>
                <w:t>10</w:t>
              </w:r>
            </w:ins>
            <w:ins w:id="309" w:author="granix pacheco" w:date="2016-02-08T10:03:00Z">
              <w:r w:rsidR="00892EE5" w:rsidRPr="0010474F">
                <w:rPr>
                  <w:sz w:val="28"/>
                  <w:szCs w:val="28"/>
                </w:rPr>
                <w:t>.</w:t>
              </w:r>
            </w:ins>
            <w:ins w:id="310" w:author="granix pacheco" w:date="2016-02-08T10:02:00Z">
              <w:r w:rsidRPr="0010474F">
                <w:rPr>
                  <w:sz w:val="28"/>
                  <w:szCs w:val="28"/>
                </w:rPr>
                <w:t>000</w:t>
              </w:r>
            </w:ins>
          </w:p>
        </w:tc>
        <w:tc>
          <w:tcPr>
            <w:tcW w:w="0" w:type="auto"/>
          </w:tcPr>
          <w:p w14:paraId="7CDBC88E" w14:textId="5B8E5533" w:rsidR="0070445C" w:rsidRPr="0010474F" w:rsidRDefault="00892EE5" w:rsidP="0010474F">
            <w:pPr>
              <w:pStyle w:val="NormalWeb"/>
              <w:spacing w:before="0" w:beforeAutospacing="0" w:after="30" w:afterAutospacing="0"/>
              <w:jc w:val="both"/>
              <w:rPr>
                <w:ins w:id="311" w:author="granix pacheco" w:date="2016-02-08T10:01:00Z"/>
                <w:sz w:val="28"/>
                <w:szCs w:val="28"/>
              </w:rPr>
              <w:pPrChange w:id="312" w:author="Mateus Berardo de Souza Terra" w:date="2016-02-08T22:31:00Z">
                <w:pPr>
                  <w:pStyle w:val="NormalWeb"/>
                  <w:spacing w:before="0" w:beforeAutospacing="0" w:after="160" w:afterAutospacing="0"/>
                  <w:jc w:val="both"/>
                </w:pPr>
              </w:pPrChange>
            </w:pPr>
            <w:ins w:id="313" w:author="granix pacheco" w:date="2016-02-08T10:04:00Z">
              <w:r w:rsidRPr="0010474F">
                <w:rPr>
                  <w:sz w:val="28"/>
                  <w:szCs w:val="28"/>
                </w:rPr>
                <w:t>Marrom</w:t>
              </w:r>
            </w:ins>
          </w:p>
        </w:tc>
        <w:tc>
          <w:tcPr>
            <w:tcW w:w="0" w:type="auto"/>
          </w:tcPr>
          <w:p w14:paraId="6C255FA7" w14:textId="7E67788A" w:rsidR="0070445C" w:rsidRPr="0010474F" w:rsidRDefault="00892EE5" w:rsidP="0010474F">
            <w:pPr>
              <w:pStyle w:val="NormalWeb"/>
              <w:spacing w:before="0" w:beforeAutospacing="0" w:after="30" w:afterAutospacing="0"/>
              <w:jc w:val="both"/>
              <w:rPr>
                <w:ins w:id="314" w:author="granix pacheco" w:date="2016-02-08T09:56:00Z"/>
                <w:sz w:val="28"/>
                <w:szCs w:val="28"/>
              </w:rPr>
              <w:pPrChange w:id="315" w:author="Mateus Berardo de Souza Terra" w:date="2016-02-08T22:31:00Z">
                <w:pPr>
                  <w:pStyle w:val="NormalWeb"/>
                  <w:spacing w:before="0" w:beforeAutospacing="0" w:after="160" w:afterAutospacing="0"/>
                  <w:jc w:val="both"/>
                </w:pPr>
              </w:pPrChange>
            </w:pPr>
            <w:ins w:id="316" w:author="granix pacheco" w:date="2016-02-08T10:04:00Z">
              <w:r w:rsidRPr="0010474F">
                <w:rPr>
                  <w:sz w:val="28"/>
                  <w:szCs w:val="28"/>
                </w:rPr>
                <w:t>1%</w:t>
              </w:r>
            </w:ins>
          </w:p>
        </w:tc>
      </w:tr>
      <w:tr w:rsidR="0070445C" w:rsidRPr="0010474F" w14:paraId="6B57D16F" w14:textId="77777777" w:rsidTr="0010474F">
        <w:trPr>
          <w:jc w:val="center"/>
          <w:ins w:id="317" w:author="granix pacheco" w:date="2016-02-08T09:56:00Z"/>
        </w:trPr>
        <w:tc>
          <w:tcPr>
            <w:tcW w:w="0" w:type="auto"/>
          </w:tcPr>
          <w:p w14:paraId="7BC7DF80" w14:textId="6A77AF1A" w:rsidR="0070445C" w:rsidRPr="0010474F" w:rsidRDefault="0070445C" w:rsidP="0010474F">
            <w:pPr>
              <w:pStyle w:val="NormalWeb"/>
              <w:spacing w:before="0" w:beforeAutospacing="0" w:after="30" w:afterAutospacing="0"/>
              <w:jc w:val="both"/>
              <w:rPr>
                <w:ins w:id="318" w:author="granix pacheco" w:date="2016-02-08T09:56:00Z"/>
                <w:sz w:val="28"/>
                <w:szCs w:val="28"/>
              </w:rPr>
              <w:pPrChange w:id="319" w:author="Mateus Berardo de Souza Terra" w:date="2016-02-08T22:31:00Z">
                <w:pPr>
                  <w:pStyle w:val="NormalWeb"/>
                  <w:spacing w:before="0" w:beforeAutospacing="0" w:after="160" w:afterAutospacing="0"/>
                  <w:jc w:val="both"/>
                </w:pPr>
              </w:pPrChange>
            </w:pPr>
            <w:ins w:id="320" w:author="granix pacheco" w:date="2016-02-08T09:58:00Z">
              <w:r w:rsidRPr="0010474F">
                <w:rPr>
                  <w:sz w:val="28"/>
                  <w:szCs w:val="28"/>
                </w:rPr>
                <w:t>Verde</w:t>
              </w:r>
            </w:ins>
          </w:p>
        </w:tc>
        <w:tc>
          <w:tcPr>
            <w:tcW w:w="0" w:type="auto"/>
          </w:tcPr>
          <w:p w14:paraId="3DD62D0F" w14:textId="64A2595C" w:rsidR="0070445C" w:rsidRPr="0010474F" w:rsidRDefault="0070445C" w:rsidP="0010474F">
            <w:pPr>
              <w:pStyle w:val="NormalWeb"/>
              <w:spacing w:before="0" w:beforeAutospacing="0" w:after="30" w:afterAutospacing="0"/>
              <w:jc w:val="both"/>
              <w:rPr>
                <w:ins w:id="321" w:author="granix pacheco" w:date="2016-02-08T09:56:00Z"/>
                <w:sz w:val="28"/>
                <w:szCs w:val="28"/>
              </w:rPr>
              <w:pPrChange w:id="322" w:author="Mateus Berardo de Souza Terra" w:date="2016-02-08T22:31:00Z">
                <w:pPr>
                  <w:pStyle w:val="NormalWeb"/>
                  <w:spacing w:before="0" w:beforeAutospacing="0" w:after="160" w:afterAutospacing="0"/>
                  <w:jc w:val="both"/>
                </w:pPr>
              </w:pPrChange>
            </w:pPr>
            <w:ins w:id="323" w:author="granix pacheco" w:date="2016-02-08T09:58:00Z">
              <w:r w:rsidRPr="0010474F">
                <w:rPr>
                  <w:sz w:val="28"/>
                  <w:szCs w:val="28"/>
                </w:rPr>
                <w:t>5</w:t>
              </w:r>
            </w:ins>
          </w:p>
        </w:tc>
        <w:tc>
          <w:tcPr>
            <w:tcW w:w="0" w:type="auto"/>
          </w:tcPr>
          <w:p w14:paraId="5C8B6027" w14:textId="7C9A6177" w:rsidR="0070445C" w:rsidRPr="0010474F" w:rsidRDefault="00892EE5" w:rsidP="0010474F">
            <w:pPr>
              <w:pStyle w:val="NormalWeb"/>
              <w:spacing w:before="0" w:beforeAutospacing="0" w:after="30" w:afterAutospacing="0"/>
              <w:jc w:val="both"/>
              <w:rPr>
                <w:ins w:id="324" w:author="granix pacheco" w:date="2016-02-08T09:56:00Z"/>
                <w:sz w:val="28"/>
                <w:szCs w:val="28"/>
              </w:rPr>
              <w:pPrChange w:id="325" w:author="Mateus Berardo de Souza Terra" w:date="2016-02-08T22:31:00Z">
                <w:pPr>
                  <w:pStyle w:val="NormalWeb"/>
                  <w:spacing w:before="0" w:beforeAutospacing="0" w:after="160" w:afterAutospacing="0"/>
                  <w:jc w:val="both"/>
                </w:pPr>
              </w:pPrChange>
            </w:pPr>
            <w:ins w:id="326" w:author="granix pacheco" w:date="2016-02-08T10:03:00Z">
              <w:r w:rsidRPr="0010474F">
                <w:rPr>
                  <w:sz w:val="28"/>
                  <w:szCs w:val="28"/>
                </w:rPr>
                <w:t>100.000</w:t>
              </w:r>
            </w:ins>
          </w:p>
        </w:tc>
        <w:tc>
          <w:tcPr>
            <w:tcW w:w="0" w:type="auto"/>
          </w:tcPr>
          <w:p w14:paraId="103B8BE4" w14:textId="5D1A9287" w:rsidR="0070445C" w:rsidRPr="0010474F" w:rsidRDefault="00FA772E" w:rsidP="0010474F">
            <w:pPr>
              <w:pStyle w:val="NormalWeb"/>
              <w:spacing w:before="0" w:beforeAutospacing="0" w:after="30" w:afterAutospacing="0"/>
              <w:jc w:val="both"/>
              <w:rPr>
                <w:ins w:id="327" w:author="granix pacheco" w:date="2016-02-08T10:01:00Z"/>
                <w:sz w:val="28"/>
                <w:szCs w:val="28"/>
              </w:rPr>
              <w:pPrChange w:id="328" w:author="Mateus Berardo de Souza Terra" w:date="2016-02-08T22:31:00Z">
                <w:pPr>
                  <w:pStyle w:val="NormalWeb"/>
                  <w:spacing w:before="0" w:beforeAutospacing="0" w:after="160" w:afterAutospacing="0"/>
                  <w:jc w:val="both"/>
                </w:pPr>
              </w:pPrChange>
            </w:pPr>
            <w:ins w:id="329" w:author="granix pacheco" w:date="2016-02-08T10:07:00Z">
              <w:r w:rsidRPr="0010474F">
                <w:rPr>
                  <w:sz w:val="28"/>
                  <w:szCs w:val="28"/>
                </w:rPr>
                <w:t>-</w:t>
              </w:r>
            </w:ins>
          </w:p>
        </w:tc>
        <w:tc>
          <w:tcPr>
            <w:tcW w:w="0" w:type="auto"/>
          </w:tcPr>
          <w:p w14:paraId="69F4B1D9" w14:textId="2F0DA622" w:rsidR="0070445C" w:rsidRPr="0010474F" w:rsidRDefault="00FA772E" w:rsidP="0010474F">
            <w:pPr>
              <w:pStyle w:val="NormalWeb"/>
              <w:spacing w:before="0" w:beforeAutospacing="0" w:after="30" w:afterAutospacing="0"/>
              <w:jc w:val="both"/>
              <w:rPr>
                <w:ins w:id="330" w:author="granix pacheco" w:date="2016-02-08T09:56:00Z"/>
                <w:sz w:val="28"/>
                <w:szCs w:val="28"/>
              </w:rPr>
              <w:pPrChange w:id="331" w:author="Mateus Berardo de Souza Terra" w:date="2016-02-08T22:31:00Z">
                <w:pPr>
                  <w:pStyle w:val="NormalWeb"/>
                  <w:spacing w:before="0" w:beforeAutospacing="0" w:after="160" w:afterAutospacing="0"/>
                  <w:jc w:val="both"/>
                </w:pPr>
              </w:pPrChange>
            </w:pPr>
            <w:ins w:id="332" w:author="granix pacheco" w:date="2016-02-08T10:07:00Z">
              <w:r w:rsidRPr="0010474F">
                <w:rPr>
                  <w:sz w:val="28"/>
                  <w:szCs w:val="28"/>
                </w:rPr>
                <w:t>-</w:t>
              </w:r>
            </w:ins>
          </w:p>
        </w:tc>
      </w:tr>
      <w:tr w:rsidR="0070445C" w:rsidRPr="0010474F" w14:paraId="0A6C8C92" w14:textId="77777777" w:rsidTr="0010474F">
        <w:trPr>
          <w:jc w:val="center"/>
          <w:ins w:id="333" w:author="granix pacheco" w:date="2016-02-08T09:56:00Z"/>
        </w:trPr>
        <w:tc>
          <w:tcPr>
            <w:tcW w:w="0" w:type="auto"/>
          </w:tcPr>
          <w:p w14:paraId="230A75FA" w14:textId="0C855DC0" w:rsidR="0070445C" w:rsidRPr="0010474F" w:rsidRDefault="0070445C" w:rsidP="0010474F">
            <w:pPr>
              <w:pStyle w:val="NormalWeb"/>
              <w:spacing w:before="0" w:beforeAutospacing="0" w:after="30" w:afterAutospacing="0"/>
              <w:jc w:val="both"/>
              <w:rPr>
                <w:ins w:id="334" w:author="granix pacheco" w:date="2016-02-08T09:56:00Z"/>
                <w:sz w:val="28"/>
                <w:szCs w:val="28"/>
              </w:rPr>
              <w:pPrChange w:id="335" w:author="Mateus Berardo de Souza Terra" w:date="2016-02-08T22:31:00Z">
                <w:pPr>
                  <w:pStyle w:val="NormalWeb"/>
                  <w:spacing w:before="0" w:beforeAutospacing="0" w:after="160" w:afterAutospacing="0"/>
                  <w:jc w:val="both"/>
                </w:pPr>
              </w:pPrChange>
            </w:pPr>
            <w:ins w:id="336" w:author="granix pacheco" w:date="2016-02-08T09:58:00Z">
              <w:r w:rsidRPr="0010474F">
                <w:rPr>
                  <w:sz w:val="28"/>
                  <w:szCs w:val="28"/>
                </w:rPr>
                <w:t>Azul</w:t>
              </w:r>
            </w:ins>
          </w:p>
        </w:tc>
        <w:tc>
          <w:tcPr>
            <w:tcW w:w="0" w:type="auto"/>
          </w:tcPr>
          <w:p w14:paraId="635CCBF7" w14:textId="20F1504D" w:rsidR="0070445C" w:rsidRPr="0010474F" w:rsidRDefault="0070445C" w:rsidP="0010474F">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09:58:00Z">
              <w:r w:rsidRPr="0010474F">
                <w:rPr>
                  <w:sz w:val="28"/>
                  <w:szCs w:val="28"/>
                </w:rPr>
                <w:t>6</w:t>
              </w:r>
            </w:ins>
          </w:p>
        </w:tc>
        <w:tc>
          <w:tcPr>
            <w:tcW w:w="0" w:type="auto"/>
          </w:tcPr>
          <w:p w14:paraId="7A099BE4" w14:textId="499A0DA3" w:rsidR="0070445C" w:rsidRPr="0010474F" w:rsidRDefault="00892EE5" w:rsidP="0010474F">
            <w:pPr>
              <w:pStyle w:val="NormalWeb"/>
              <w:spacing w:before="0" w:beforeAutospacing="0" w:after="30" w:afterAutospacing="0"/>
              <w:jc w:val="both"/>
              <w:rPr>
                <w:ins w:id="340" w:author="granix pacheco" w:date="2016-02-08T09:56:00Z"/>
                <w:sz w:val="28"/>
                <w:szCs w:val="28"/>
              </w:rPr>
              <w:pPrChange w:id="341" w:author="Mateus Berardo de Souza Terra" w:date="2016-02-08T22:31:00Z">
                <w:pPr>
                  <w:pStyle w:val="NormalWeb"/>
                  <w:spacing w:before="0" w:beforeAutospacing="0" w:after="160" w:afterAutospacing="0"/>
                  <w:jc w:val="both"/>
                </w:pPr>
              </w:pPrChange>
            </w:pPr>
            <w:ins w:id="342" w:author="granix pacheco" w:date="2016-02-08T10:02:00Z">
              <w:r w:rsidRPr="0010474F">
                <w:rPr>
                  <w:sz w:val="28"/>
                  <w:szCs w:val="28"/>
                </w:rPr>
                <w:t>1000</w:t>
              </w:r>
            </w:ins>
            <w:ins w:id="343" w:author="granix pacheco" w:date="2016-02-08T10:03:00Z">
              <w:r w:rsidRPr="0010474F">
                <w:rPr>
                  <w:sz w:val="28"/>
                  <w:szCs w:val="28"/>
                </w:rPr>
                <w:t>.</w:t>
              </w:r>
            </w:ins>
            <w:ins w:id="344" w:author="granix pacheco" w:date="2016-02-08T10:02:00Z">
              <w:r w:rsidRPr="0010474F">
                <w:rPr>
                  <w:sz w:val="28"/>
                  <w:szCs w:val="28"/>
                </w:rPr>
                <w:t>000</w:t>
              </w:r>
            </w:ins>
          </w:p>
        </w:tc>
        <w:tc>
          <w:tcPr>
            <w:tcW w:w="0" w:type="auto"/>
          </w:tcPr>
          <w:p w14:paraId="57FF7BB1" w14:textId="5F741FC8" w:rsidR="0070445C" w:rsidRPr="0010474F" w:rsidRDefault="00FA772E" w:rsidP="0010474F">
            <w:pPr>
              <w:pStyle w:val="NormalWeb"/>
              <w:spacing w:before="0" w:beforeAutospacing="0" w:after="30" w:afterAutospacing="0"/>
              <w:jc w:val="both"/>
              <w:rPr>
                <w:ins w:id="345" w:author="granix pacheco" w:date="2016-02-08T10:01:00Z"/>
                <w:sz w:val="28"/>
                <w:szCs w:val="28"/>
              </w:rPr>
              <w:pPrChange w:id="346" w:author="Mateus Berardo de Souza Terra" w:date="2016-02-08T22:31:00Z">
                <w:pPr>
                  <w:pStyle w:val="NormalWeb"/>
                  <w:spacing w:before="0" w:beforeAutospacing="0" w:after="160" w:afterAutospacing="0"/>
                  <w:jc w:val="both"/>
                </w:pPr>
              </w:pPrChange>
            </w:pPr>
            <w:ins w:id="347" w:author="granix pacheco" w:date="2016-02-08T10:07:00Z">
              <w:r w:rsidRPr="0010474F">
                <w:rPr>
                  <w:sz w:val="28"/>
                  <w:szCs w:val="28"/>
                </w:rPr>
                <w:t>-</w:t>
              </w:r>
            </w:ins>
          </w:p>
        </w:tc>
        <w:tc>
          <w:tcPr>
            <w:tcW w:w="0" w:type="auto"/>
          </w:tcPr>
          <w:p w14:paraId="5DAE7FE0" w14:textId="2BBA8F06" w:rsidR="0070445C" w:rsidRPr="0010474F" w:rsidRDefault="00FA772E" w:rsidP="0010474F">
            <w:pPr>
              <w:pStyle w:val="NormalWeb"/>
              <w:spacing w:before="0" w:beforeAutospacing="0" w:after="30" w:afterAutospacing="0"/>
              <w:jc w:val="both"/>
              <w:rPr>
                <w:ins w:id="348" w:author="granix pacheco" w:date="2016-02-08T09:56:00Z"/>
                <w:sz w:val="28"/>
                <w:szCs w:val="28"/>
              </w:rPr>
              <w:pPrChange w:id="349" w:author="Mateus Berardo de Souza Terra" w:date="2016-02-08T22:31:00Z">
                <w:pPr>
                  <w:pStyle w:val="NormalWeb"/>
                  <w:spacing w:before="0" w:beforeAutospacing="0" w:after="160" w:afterAutospacing="0"/>
                  <w:jc w:val="both"/>
                </w:pPr>
              </w:pPrChange>
            </w:pPr>
            <w:ins w:id="350" w:author="granix pacheco" w:date="2016-02-08T10:07:00Z">
              <w:r w:rsidRPr="0010474F">
                <w:rPr>
                  <w:sz w:val="28"/>
                  <w:szCs w:val="28"/>
                </w:rPr>
                <w:t>-</w:t>
              </w:r>
            </w:ins>
          </w:p>
        </w:tc>
      </w:tr>
      <w:tr w:rsidR="0070445C" w:rsidRPr="0010474F" w14:paraId="259C0E32" w14:textId="77777777" w:rsidTr="0010474F">
        <w:trPr>
          <w:jc w:val="center"/>
          <w:ins w:id="351" w:author="granix pacheco" w:date="2016-02-08T09:56:00Z"/>
        </w:trPr>
        <w:tc>
          <w:tcPr>
            <w:tcW w:w="0" w:type="auto"/>
          </w:tcPr>
          <w:p w14:paraId="01596880" w14:textId="736A5867" w:rsidR="0070445C" w:rsidRPr="0010474F" w:rsidRDefault="0070445C" w:rsidP="0010474F">
            <w:pPr>
              <w:pStyle w:val="NormalWeb"/>
              <w:spacing w:before="0" w:beforeAutospacing="0" w:after="30" w:afterAutospacing="0"/>
              <w:jc w:val="both"/>
              <w:rPr>
                <w:ins w:id="352" w:author="granix pacheco" w:date="2016-02-08T09:56:00Z"/>
                <w:sz w:val="28"/>
                <w:szCs w:val="28"/>
              </w:rPr>
              <w:pPrChange w:id="353" w:author="Mateus Berardo de Souza Terra" w:date="2016-02-08T22:31:00Z">
                <w:pPr>
                  <w:pStyle w:val="NormalWeb"/>
                  <w:spacing w:before="0" w:beforeAutospacing="0" w:after="160" w:afterAutospacing="0"/>
                  <w:jc w:val="both"/>
                </w:pPr>
              </w:pPrChange>
            </w:pPr>
            <w:ins w:id="354" w:author="granix pacheco" w:date="2016-02-08T09:58:00Z">
              <w:r w:rsidRPr="0010474F">
                <w:rPr>
                  <w:sz w:val="28"/>
                  <w:szCs w:val="28"/>
                </w:rPr>
                <w:t>Violeta</w:t>
              </w:r>
            </w:ins>
          </w:p>
        </w:tc>
        <w:tc>
          <w:tcPr>
            <w:tcW w:w="0" w:type="auto"/>
          </w:tcPr>
          <w:p w14:paraId="5E0AB776" w14:textId="39A59927" w:rsidR="0070445C" w:rsidRPr="0010474F" w:rsidRDefault="0070445C" w:rsidP="0010474F">
            <w:pPr>
              <w:pStyle w:val="NormalWeb"/>
              <w:spacing w:before="0" w:beforeAutospacing="0" w:after="30" w:afterAutospacing="0"/>
              <w:jc w:val="both"/>
              <w:rPr>
                <w:ins w:id="355" w:author="granix pacheco" w:date="2016-02-08T09:56:00Z"/>
                <w:sz w:val="28"/>
                <w:szCs w:val="28"/>
              </w:rPr>
              <w:pPrChange w:id="356" w:author="Mateus Berardo de Souza Terra" w:date="2016-02-08T22:31:00Z">
                <w:pPr>
                  <w:pStyle w:val="NormalWeb"/>
                  <w:spacing w:before="0" w:beforeAutospacing="0" w:after="160" w:afterAutospacing="0"/>
                  <w:jc w:val="both"/>
                </w:pPr>
              </w:pPrChange>
            </w:pPr>
            <w:ins w:id="357" w:author="granix pacheco" w:date="2016-02-08T09:58:00Z">
              <w:r w:rsidRPr="0010474F">
                <w:rPr>
                  <w:sz w:val="28"/>
                  <w:szCs w:val="28"/>
                </w:rPr>
                <w:t>7</w:t>
              </w:r>
            </w:ins>
          </w:p>
        </w:tc>
        <w:tc>
          <w:tcPr>
            <w:tcW w:w="0" w:type="auto"/>
          </w:tcPr>
          <w:p w14:paraId="5C2D1637" w14:textId="74E29AD0" w:rsidR="0070445C" w:rsidRPr="0010474F" w:rsidRDefault="00892EE5" w:rsidP="0010474F">
            <w:pPr>
              <w:pStyle w:val="NormalWeb"/>
              <w:spacing w:before="0" w:beforeAutospacing="0" w:after="30" w:afterAutospacing="0"/>
              <w:jc w:val="both"/>
              <w:rPr>
                <w:ins w:id="358" w:author="granix pacheco" w:date="2016-02-08T09:56:00Z"/>
                <w:sz w:val="28"/>
                <w:szCs w:val="28"/>
              </w:rPr>
              <w:pPrChange w:id="359" w:author="Mateus Berardo de Souza Terra" w:date="2016-02-08T22:31:00Z">
                <w:pPr>
                  <w:pStyle w:val="NormalWeb"/>
                  <w:spacing w:before="0" w:beforeAutospacing="0" w:after="160" w:afterAutospacing="0"/>
                  <w:jc w:val="both"/>
                </w:pPr>
              </w:pPrChange>
            </w:pPr>
            <w:ins w:id="360" w:author="granix pacheco" w:date="2016-02-08T10:03:00Z">
              <w:r w:rsidRPr="0010474F">
                <w:rPr>
                  <w:sz w:val="28"/>
                  <w:szCs w:val="28"/>
                </w:rPr>
                <w:t>Não existe</w:t>
              </w:r>
            </w:ins>
          </w:p>
        </w:tc>
        <w:tc>
          <w:tcPr>
            <w:tcW w:w="0" w:type="auto"/>
          </w:tcPr>
          <w:p w14:paraId="4A2393F7" w14:textId="04F4143A" w:rsidR="0070445C" w:rsidRPr="0010474F" w:rsidRDefault="00FA772E" w:rsidP="0010474F">
            <w:pPr>
              <w:pStyle w:val="NormalWeb"/>
              <w:spacing w:before="0" w:beforeAutospacing="0" w:after="30" w:afterAutospacing="0"/>
              <w:jc w:val="both"/>
              <w:rPr>
                <w:ins w:id="361" w:author="granix pacheco" w:date="2016-02-08T10:01:00Z"/>
                <w:sz w:val="28"/>
                <w:szCs w:val="28"/>
              </w:rPr>
              <w:pPrChange w:id="362" w:author="Mateus Berardo de Souza Terra" w:date="2016-02-08T22:31:00Z">
                <w:pPr>
                  <w:pStyle w:val="NormalWeb"/>
                  <w:spacing w:before="0" w:beforeAutospacing="0" w:after="160" w:afterAutospacing="0"/>
                  <w:jc w:val="both"/>
                </w:pPr>
              </w:pPrChange>
            </w:pPr>
            <w:ins w:id="363" w:author="granix pacheco" w:date="2016-02-08T10:07:00Z">
              <w:r w:rsidRPr="0010474F">
                <w:rPr>
                  <w:sz w:val="28"/>
                  <w:szCs w:val="28"/>
                </w:rPr>
                <w:t>-</w:t>
              </w:r>
            </w:ins>
          </w:p>
        </w:tc>
        <w:tc>
          <w:tcPr>
            <w:tcW w:w="0" w:type="auto"/>
          </w:tcPr>
          <w:p w14:paraId="48BA13F2" w14:textId="3FA4AE2B" w:rsidR="0070445C" w:rsidRPr="0010474F" w:rsidRDefault="00FA772E" w:rsidP="0010474F">
            <w:pPr>
              <w:pStyle w:val="NormalWeb"/>
              <w:spacing w:before="0" w:beforeAutospacing="0" w:after="30" w:afterAutospacing="0"/>
              <w:jc w:val="both"/>
              <w:rPr>
                <w:ins w:id="364" w:author="granix pacheco" w:date="2016-02-08T09:56:00Z"/>
                <w:sz w:val="28"/>
                <w:szCs w:val="28"/>
              </w:rPr>
              <w:pPrChange w:id="365" w:author="Mateus Berardo de Souza Terra" w:date="2016-02-08T22:31:00Z">
                <w:pPr>
                  <w:pStyle w:val="NormalWeb"/>
                  <w:spacing w:before="0" w:beforeAutospacing="0" w:after="160" w:afterAutospacing="0"/>
                  <w:jc w:val="both"/>
                </w:pPr>
              </w:pPrChange>
            </w:pPr>
            <w:ins w:id="366" w:author="granix pacheco" w:date="2016-02-08T10:07:00Z">
              <w:r w:rsidRPr="0010474F">
                <w:rPr>
                  <w:sz w:val="28"/>
                  <w:szCs w:val="28"/>
                </w:rPr>
                <w:t>-</w:t>
              </w:r>
            </w:ins>
          </w:p>
        </w:tc>
      </w:tr>
      <w:tr w:rsidR="0070445C" w:rsidRPr="0010474F" w14:paraId="0F136FC9" w14:textId="77777777" w:rsidTr="0010474F">
        <w:trPr>
          <w:jc w:val="center"/>
          <w:ins w:id="367" w:author="granix pacheco" w:date="2016-02-08T09:56:00Z"/>
        </w:trPr>
        <w:tc>
          <w:tcPr>
            <w:tcW w:w="0" w:type="auto"/>
          </w:tcPr>
          <w:p w14:paraId="6ED9617D" w14:textId="51CE5676" w:rsidR="0070445C" w:rsidRPr="0010474F" w:rsidRDefault="0070445C" w:rsidP="0010474F">
            <w:pPr>
              <w:pStyle w:val="NormalWeb"/>
              <w:spacing w:before="0" w:beforeAutospacing="0" w:after="30" w:afterAutospacing="0"/>
              <w:jc w:val="both"/>
              <w:rPr>
                <w:ins w:id="368" w:author="granix pacheco" w:date="2016-02-08T09:56:00Z"/>
                <w:sz w:val="28"/>
                <w:szCs w:val="28"/>
              </w:rPr>
              <w:pPrChange w:id="369" w:author="Mateus Berardo de Souza Terra" w:date="2016-02-08T22:31:00Z">
                <w:pPr>
                  <w:pStyle w:val="NormalWeb"/>
                  <w:spacing w:before="0" w:beforeAutospacing="0" w:after="160" w:afterAutospacing="0"/>
                  <w:jc w:val="both"/>
                </w:pPr>
              </w:pPrChange>
            </w:pPr>
            <w:ins w:id="370" w:author="granix pacheco" w:date="2016-02-08T09:58:00Z">
              <w:r w:rsidRPr="0010474F">
                <w:rPr>
                  <w:sz w:val="28"/>
                  <w:szCs w:val="28"/>
                </w:rPr>
                <w:t>Cinza</w:t>
              </w:r>
            </w:ins>
          </w:p>
        </w:tc>
        <w:tc>
          <w:tcPr>
            <w:tcW w:w="0" w:type="auto"/>
          </w:tcPr>
          <w:p w14:paraId="247DE3A2" w14:textId="757F8F33" w:rsidR="0070445C" w:rsidRPr="0010474F" w:rsidRDefault="0070445C" w:rsidP="0010474F">
            <w:pPr>
              <w:pStyle w:val="NormalWeb"/>
              <w:spacing w:before="0" w:beforeAutospacing="0" w:after="30" w:afterAutospacing="0"/>
              <w:jc w:val="both"/>
              <w:rPr>
                <w:ins w:id="371" w:author="granix pacheco" w:date="2016-02-08T09:56:00Z"/>
                <w:sz w:val="28"/>
                <w:szCs w:val="28"/>
              </w:rPr>
              <w:pPrChange w:id="372" w:author="Mateus Berardo de Souza Terra" w:date="2016-02-08T22:31:00Z">
                <w:pPr>
                  <w:pStyle w:val="NormalWeb"/>
                  <w:spacing w:before="0" w:beforeAutospacing="0" w:after="160" w:afterAutospacing="0"/>
                  <w:jc w:val="both"/>
                </w:pPr>
              </w:pPrChange>
            </w:pPr>
            <w:ins w:id="373" w:author="granix pacheco" w:date="2016-02-08T09:58:00Z">
              <w:r w:rsidRPr="0010474F">
                <w:rPr>
                  <w:sz w:val="28"/>
                  <w:szCs w:val="28"/>
                </w:rPr>
                <w:t>8</w:t>
              </w:r>
            </w:ins>
          </w:p>
        </w:tc>
        <w:tc>
          <w:tcPr>
            <w:tcW w:w="0" w:type="auto"/>
          </w:tcPr>
          <w:p w14:paraId="0C9294FF" w14:textId="04F4EDAB" w:rsidR="0070445C" w:rsidRPr="0010474F" w:rsidRDefault="00892EE5" w:rsidP="0010474F">
            <w:pPr>
              <w:pStyle w:val="NormalWeb"/>
              <w:spacing w:before="0" w:beforeAutospacing="0" w:after="30" w:afterAutospacing="0"/>
              <w:jc w:val="both"/>
              <w:rPr>
                <w:ins w:id="374" w:author="granix pacheco" w:date="2016-02-08T09:56:00Z"/>
                <w:sz w:val="28"/>
                <w:szCs w:val="28"/>
              </w:rPr>
              <w:pPrChange w:id="375" w:author="Mateus Berardo de Souza Terra" w:date="2016-02-08T22:31:00Z">
                <w:pPr>
                  <w:pStyle w:val="NormalWeb"/>
                  <w:spacing w:before="0" w:beforeAutospacing="0" w:after="160" w:afterAutospacing="0"/>
                  <w:jc w:val="both"/>
                </w:pPr>
              </w:pPrChange>
            </w:pPr>
            <w:ins w:id="376" w:author="granix pacheco" w:date="2016-02-08T10:03:00Z">
              <w:r w:rsidRPr="0010474F">
                <w:rPr>
                  <w:sz w:val="28"/>
                  <w:szCs w:val="28"/>
                </w:rPr>
                <w:t>Não existe</w:t>
              </w:r>
            </w:ins>
          </w:p>
        </w:tc>
        <w:tc>
          <w:tcPr>
            <w:tcW w:w="0" w:type="auto"/>
          </w:tcPr>
          <w:p w14:paraId="0C40C729" w14:textId="22B89D02" w:rsidR="0070445C" w:rsidRPr="0010474F" w:rsidRDefault="00FA772E" w:rsidP="0010474F">
            <w:pPr>
              <w:pStyle w:val="NormalWeb"/>
              <w:spacing w:before="0" w:beforeAutospacing="0" w:after="30" w:afterAutospacing="0"/>
              <w:jc w:val="both"/>
              <w:rPr>
                <w:ins w:id="377" w:author="granix pacheco" w:date="2016-02-08T10:01:00Z"/>
                <w:sz w:val="28"/>
                <w:szCs w:val="28"/>
              </w:rPr>
              <w:pPrChange w:id="378" w:author="Mateus Berardo de Souza Terra" w:date="2016-02-08T22:31:00Z">
                <w:pPr>
                  <w:pStyle w:val="NormalWeb"/>
                  <w:spacing w:before="0" w:beforeAutospacing="0" w:after="160" w:afterAutospacing="0"/>
                  <w:jc w:val="both"/>
                </w:pPr>
              </w:pPrChange>
            </w:pPr>
            <w:ins w:id="379" w:author="granix pacheco" w:date="2016-02-08T10:07:00Z">
              <w:r w:rsidRPr="0010474F">
                <w:rPr>
                  <w:sz w:val="28"/>
                  <w:szCs w:val="28"/>
                </w:rPr>
                <w:t>-</w:t>
              </w:r>
            </w:ins>
          </w:p>
        </w:tc>
        <w:tc>
          <w:tcPr>
            <w:tcW w:w="0" w:type="auto"/>
          </w:tcPr>
          <w:p w14:paraId="6E6AB7A0" w14:textId="46F1A71C" w:rsidR="0070445C" w:rsidRPr="0010474F" w:rsidRDefault="00FA772E" w:rsidP="0010474F">
            <w:pPr>
              <w:pStyle w:val="NormalWeb"/>
              <w:spacing w:before="0" w:beforeAutospacing="0" w:after="30" w:afterAutospacing="0"/>
              <w:jc w:val="both"/>
              <w:rPr>
                <w:ins w:id="380" w:author="granix pacheco" w:date="2016-02-08T09:56:00Z"/>
                <w:sz w:val="28"/>
                <w:szCs w:val="28"/>
              </w:rPr>
              <w:pPrChange w:id="381" w:author="Mateus Berardo de Souza Terra" w:date="2016-02-08T22:31:00Z">
                <w:pPr>
                  <w:pStyle w:val="NormalWeb"/>
                  <w:spacing w:before="0" w:beforeAutospacing="0" w:after="160" w:afterAutospacing="0"/>
                  <w:jc w:val="both"/>
                </w:pPr>
              </w:pPrChange>
            </w:pPr>
            <w:ins w:id="382" w:author="granix pacheco" w:date="2016-02-08T10:07:00Z">
              <w:r w:rsidRPr="0010474F">
                <w:rPr>
                  <w:sz w:val="28"/>
                  <w:szCs w:val="28"/>
                </w:rPr>
                <w:t>-</w:t>
              </w:r>
            </w:ins>
          </w:p>
        </w:tc>
      </w:tr>
      <w:tr w:rsidR="0070445C" w:rsidRPr="0010474F" w14:paraId="48B2C436" w14:textId="77777777" w:rsidTr="0010474F">
        <w:trPr>
          <w:jc w:val="center"/>
          <w:ins w:id="383" w:author="granix pacheco" w:date="2016-02-08T09:56:00Z"/>
        </w:trPr>
        <w:tc>
          <w:tcPr>
            <w:tcW w:w="0" w:type="auto"/>
          </w:tcPr>
          <w:p w14:paraId="77B432D4" w14:textId="73D7CE32" w:rsidR="0070445C" w:rsidRPr="0010474F" w:rsidRDefault="0070445C" w:rsidP="0010474F">
            <w:pPr>
              <w:pStyle w:val="NormalWeb"/>
              <w:spacing w:before="0" w:beforeAutospacing="0" w:after="30" w:afterAutospacing="0"/>
              <w:jc w:val="both"/>
              <w:rPr>
                <w:ins w:id="384" w:author="granix pacheco" w:date="2016-02-08T09:56:00Z"/>
                <w:sz w:val="28"/>
                <w:szCs w:val="28"/>
              </w:rPr>
              <w:pPrChange w:id="385" w:author="Mateus Berardo de Souza Terra" w:date="2016-02-08T22:31:00Z">
                <w:pPr>
                  <w:pStyle w:val="NormalWeb"/>
                  <w:spacing w:before="0" w:beforeAutospacing="0" w:after="160" w:afterAutospacing="0"/>
                  <w:jc w:val="both"/>
                </w:pPr>
              </w:pPrChange>
            </w:pPr>
            <w:ins w:id="386" w:author="granix pacheco" w:date="2016-02-08T09:58:00Z">
              <w:r w:rsidRPr="0010474F">
                <w:rPr>
                  <w:sz w:val="28"/>
                  <w:szCs w:val="28"/>
                </w:rPr>
                <w:t>Branco</w:t>
              </w:r>
            </w:ins>
          </w:p>
        </w:tc>
        <w:tc>
          <w:tcPr>
            <w:tcW w:w="0" w:type="auto"/>
          </w:tcPr>
          <w:p w14:paraId="570EF3CA" w14:textId="390E527E" w:rsidR="0070445C" w:rsidRPr="0010474F" w:rsidRDefault="0070445C" w:rsidP="0010474F">
            <w:pPr>
              <w:pStyle w:val="NormalWeb"/>
              <w:spacing w:before="0" w:beforeAutospacing="0" w:after="30" w:afterAutospacing="0"/>
              <w:jc w:val="both"/>
              <w:rPr>
                <w:ins w:id="387" w:author="granix pacheco" w:date="2016-02-08T09:56:00Z"/>
                <w:sz w:val="28"/>
                <w:szCs w:val="28"/>
              </w:rPr>
              <w:pPrChange w:id="388" w:author="Mateus Berardo de Souza Terra" w:date="2016-02-08T22:31:00Z">
                <w:pPr>
                  <w:pStyle w:val="NormalWeb"/>
                  <w:spacing w:before="0" w:beforeAutospacing="0" w:after="160" w:afterAutospacing="0"/>
                  <w:jc w:val="both"/>
                </w:pPr>
              </w:pPrChange>
            </w:pPr>
            <w:ins w:id="389" w:author="granix pacheco" w:date="2016-02-08T09:58:00Z">
              <w:r w:rsidRPr="0010474F">
                <w:rPr>
                  <w:sz w:val="28"/>
                  <w:szCs w:val="28"/>
                </w:rPr>
                <w:t>9</w:t>
              </w:r>
            </w:ins>
          </w:p>
        </w:tc>
        <w:tc>
          <w:tcPr>
            <w:tcW w:w="0" w:type="auto"/>
          </w:tcPr>
          <w:p w14:paraId="73AB6120" w14:textId="7460CB79" w:rsidR="0070445C" w:rsidRPr="0010474F" w:rsidRDefault="00892EE5" w:rsidP="0010474F">
            <w:pPr>
              <w:pStyle w:val="NormalWeb"/>
              <w:spacing w:before="0" w:beforeAutospacing="0" w:after="30" w:afterAutospacing="0"/>
              <w:jc w:val="both"/>
              <w:rPr>
                <w:ins w:id="390" w:author="granix pacheco" w:date="2016-02-08T09:56:00Z"/>
                <w:sz w:val="28"/>
                <w:szCs w:val="28"/>
              </w:rPr>
              <w:pPrChange w:id="391" w:author="Mateus Berardo de Souza Terra" w:date="2016-02-08T22:31:00Z">
                <w:pPr>
                  <w:pStyle w:val="NormalWeb"/>
                  <w:spacing w:before="0" w:beforeAutospacing="0" w:after="160" w:afterAutospacing="0"/>
                  <w:jc w:val="both"/>
                </w:pPr>
              </w:pPrChange>
            </w:pPr>
            <w:ins w:id="392" w:author="granix pacheco" w:date="2016-02-08T10:03:00Z">
              <w:r w:rsidRPr="0010474F">
                <w:rPr>
                  <w:sz w:val="28"/>
                  <w:szCs w:val="28"/>
                </w:rPr>
                <w:t>Não existe</w:t>
              </w:r>
            </w:ins>
          </w:p>
        </w:tc>
        <w:tc>
          <w:tcPr>
            <w:tcW w:w="0" w:type="auto"/>
          </w:tcPr>
          <w:p w14:paraId="268313EE" w14:textId="1F6C2873" w:rsidR="0070445C" w:rsidRPr="0010474F" w:rsidRDefault="00FA772E" w:rsidP="0010474F">
            <w:pPr>
              <w:pStyle w:val="NormalWeb"/>
              <w:spacing w:before="0" w:beforeAutospacing="0" w:after="30" w:afterAutospacing="0"/>
              <w:jc w:val="both"/>
              <w:rPr>
                <w:ins w:id="393" w:author="granix pacheco" w:date="2016-02-08T10:01:00Z"/>
                <w:sz w:val="28"/>
                <w:szCs w:val="28"/>
              </w:rPr>
              <w:pPrChange w:id="394" w:author="Mateus Berardo de Souza Terra" w:date="2016-02-08T22:31:00Z">
                <w:pPr>
                  <w:pStyle w:val="NormalWeb"/>
                  <w:spacing w:before="0" w:beforeAutospacing="0" w:after="160" w:afterAutospacing="0"/>
                  <w:jc w:val="both"/>
                </w:pPr>
              </w:pPrChange>
            </w:pPr>
            <w:ins w:id="395" w:author="granix pacheco" w:date="2016-02-08T10:07:00Z">
              <w:r w:rsidRPr="0010474F">
                <w:rPr>
                  <w:sz w:val="28"/>
                  <w:szCs w:val="28"/>
                </w:rPr>
                <w:t>-</w:t>
              </w:r>
            </w:ins>
          </w:p>
        </w:tc>
        <w:tc>
          <w:tcPr>
            <w:tcW w:w="0" w:type="auto"/>
          </w:tcPr>
          <w:p w14:paraId="10B9F32D" w14:textId="13588BA3" w:rsidR="0070445C" w:rsidRPr="0010474F" w:rsidRDefault="00FA772E" w:rsidP="0010474F">
            <w:pPr>
              <w:pStyle w:val="NormalWeb"/>
              <w:spacing w:before="0" w:beforeAutospacing="0" w:after="30" w:afterAutospacing="0"/>
              <w:jc w:val="both"/>
              <w:rPr>
                <w:ins w:id="396" w:author="granix pacheco" w:date="2016-02-08T09:56:00Z"/>
                <w:sz w:val="28"/>
                <w:szCs w:val="28"/>
              </w:rPr>
              <w:pPrChange w:id="397" w:author="Mateus Berardo de Souza Terra" w:date="2016-02-08T22:31:00Z">
                <w:pPr>
                  <w:pStyle w:val="NormalWeb"/>
                  <w:spacing w:before="0" w:beforeAutospacing="0" w:after="160" w:afterAutospacing="0"/>
                  <w:jc w:val="both"/>
                </w:pPr>
              </w:pPrChange>
            </w:pPr>
            <w:ins w:id="398"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5FA7E2CE" w14:textId="77777777" w:rsidR="00734E21" w:rsidRDefault="00734E21" w:rsidP="008B1F1D">
      <w:pPr>
        <w:pStyle w:val="NormalWeb"/>
        <w:shd w:val="clear" w:color="auto" w:fill="FFFFFF"/>
        <w:spacing w:before="0" w:beforeAutospacing="0" w:after="160" w:afterAutospacing="0"/>
        <w:jc w:val="both"/>
      </w:pPr>
    </w:p>
    <w:p w14:paraId="65A721D1" w14:textId="3612E2D9" w:rsidR="00B52CE2" w:rsidRDefault="00B52CE2" w:rsidP="008B1F1D">
      <w:pPr>
        <w:pStyle w:val="NormalWeb"/>
        <w:shd w:val="clear" w:color="auto" w:fill="FFFFFF"/>
        <w:spacing w:before="0" w:beforeAutospacing="0" w:after="160" w:afterAutospacing="0"/>
        <w:jc w:val="both"/>
        <w:rPr>
          <w:u w:val="single"/>
        </w:rPr>
      </w:pPr>
    </w:p>
    <w:p w14:paraId="0D9563EB" w14:textId="59937BE1" w:rsidR="0010474F" w:rsidRDefault="0010474F" w:rsidP="008B1F1D">
      <w:pPr>
        <w:pStyle w:val="NormalWeb"/>
        <w:shd w:val="clear" w:color="auto" w:fill="FFFFFF"/>
        <w:spacing w:before="0" w:beforeAutospacing="0" w:after="160" w:afterAutospacing="0"/>
        <w:jc w:val="both"/>
        <w:rPr>
          <w:u w:val="single"/>
        </w:rPr>
      </w:pPr>
    </w:p>
    <w:p w14:paraId="0A0444DA" w14:textId="77777777" w:rsidR="0010474F" w:rsidRPr="00844636" w:rsidRDefault="0010474F" w:rsidP="008B1F1D">
      <w:pPr>
        <w:pStyle w:val="NormalWeb"/>
        <w:shd w:val="clear" w:color="auto" w:fill="FFFFFF"/>
        <w:spacing w:before="0" w:beforeAutospacing="0" w:after="160" w:afterAutospacing="0"/>
        <w:jc w:val="both"/>
        <w:rPr>
          <w:ins w:id="399" w:author="granix pacheco" w:date="2016-02-08T08:59:00Z"/>
          <w:u w:val="single"/>
          <w:rPrChange w:id="400" w:author="Mateus Berardo de Souza Terra" w:date="2016-02-08T20:05:00Z">
            <w:rPr>
              <w:ins w:id="401" w:author="granix pacheco" w:date="2016-02-08T08:59:00Z"/>
              <w:b/>
              <w:sz w:val="36"/>
              <w:szCs w:val="36"/>
              <w:u w:val="single"/>
            </w:rPr>
          </w:rPrChange>
        </w:rPr>
      </w:pPr>
    </w:p>
    <w:p w14:paraId="1209032E" w14:textId="2875F4D1" w:rsidR="00A06F35" w:rsidRDefault="002146AC">
      <w:pPr>
        <w:pStyle w:val="NormalWeb"/>
        <w:numPr>
          <w:ilvl w:val="2"/>
          <w:numId w:val="125"/>
        </w:numPr>
        <w:shd w:val="clear" w:color="auto" w:fill="FFFFFF"/>
        <w:spacing w:before="0" w:beforeAutospacing="0" w:after="160" w:afterAutospacing="0"/>
        <w:jc w:val="both"/>
        <w:rPr>
          <w:b/>
          <w:sz w:val="32"/>
          <w:szCs w:val="32"/>
        </w:rPr>
        <w:pPrChange w:id="402" w:author="Mateus Berardo de Souza Terra" w:date="2016-02-08T22:30:00Z">
          <w:pPr>
            <w:pStyle w:val="NormalWeb"/>
            <w:numPr>
              <w:numId w:val="26"/>
            </w:numPr>
            <w:shd w:val="clear" w:color="auto" w:fill="FFFFFF"/>
            <w:spacing w:before="0" w:beforeAutospacing="0" w:after="160" w:afterAutospacing="0"/>
            <w:ind w:left="720" w:hanging="360"/>
            <w:jc w:val="both"/>
          </w:pPr>
        </w:pPrChange>
      </w:pPr>
      <w:ins w:id="403" w:author="granix pacheco" w:date="2016-02-08T08:59:00Z">
        <w:r w:rsidRPr="007D7E6F">
          <w:rPr>
            <w:b/>
            <w:sz w:val="32"/>
            <w:szCs w:val="32"/>
            <w:rPrChange w:id="404" w:author="Mateus Berardo de Souza Terra" w:date="2016-02-08T20:05:00Z">
              <w:rPr>
                <w:b/>
                <w:sz w:val="36"/>
                <w:szCs w:val="36"/>
                <w:u w:val="single"/>
              </w:rPr>
            </w:rPrChange>
          </w:rPr>
          <w:t>ASCII:</w:t>
        </w:r>
      </w:ins>
    </w:p>
    <w:p w14:paraId="29E0D4B5" w14:textId="77777777" w:rsidR="0068627D" w:rsidRDefault="0068627D" w:rsidP="0068627D">
      <w:pPr>
        <w:pStyle w:val="NormalWeb"/>
        <w:shd w:val="clear" w:color="auto" w:fill="FFFFFF"/>
        <w:spacing w:before="0" w:beforeAutospacing="0" w:after="160" w:afterAutospacing="0"/>
        <w:ind w:left="156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5" w:author="granix pacheco" w:date="2016-02-08T09:13:00Z"/>
        </w:rPr>
      </w:pPr>
      <w:ins w:id="406" w:author="granix pacheco" w:date="2016-02-08T09:00:00Z">
        <w:r w:rsidRPr="007D7E6F">
          <w:t xml:space="preserve">A </w:t>
        </w:r>
      </w:ins>
      <w:ins w:id="407" w:author="granix pacheco" w:date="2016-02-08T09:02:00Z">
        <w:r w:rsidRPr="007D7E6F">
          <w:t>memória</w:t>
        </w:r>
      </w:ins>
      <w:ins w:id="408" w:author="granix pacheco" w:date="2016-02-08T09:00:00Z">
        <w:r w:rsidRPr="007D7E6F">
          <w:t xml:space="preserve"> do computador </w:t>
        </w:r>
      </w:ins>
      <w:ins w:id="409" w:author="granix pacheco" w:date="2016-02-08T09:01:00Z">
        <w:r w:rsidRPr="007D7E6F">
          <w:t>não</w:t>
        </w:r>
      </w:ins>
      <w:ins w:id="410" w:author="granix pacheco" w:date="2016-02-08T09:00:00Z">
        <w:r w:rsidRPr="007D7E6F">
          <w:t xml:space="preserve"> </w:t>
        </w:r>
      </w:ins>
      <w:ins w:id="411" w:author="granix pacheco" w:date="2016-02-08T09:01:00Z">
        <w:r w:rsidRPr="007D7E6F">
          <w:t xml:space="preserve">é capaz de armazenar diretamente caracteres, tendo que </w:t>
        </w:r>
      </w:ins>
      <w:ins w:id="412" w:author="granix pacheco" w:date="2016-02-08T09:08:00Z">
        <w:r w:rsidRPr="007D7E6F">
          <w:t>os armazena</w:t>
        </w:r>
      </w:ins>
      <w:ins w:id="413" w:author="Mateus Berardo de Souza Terra" w:date="2016-02-08T19:13:00Z">
        <w:r w:rsidRPr="007D7E6F">
          <w:t>r</w:t>
        </w:r>
      </w:ins>
      <w:ins w:id="414" w:author="granix pacheco" w:date="2016-02-08T09:08:00Z">
        <w:del w:id="415" w:author="Mateus Berardo de Souza Terra" w:date="2016-02-08T19:13:00Z">
          <w:r w:rsidRPr="007D7E6F" w:rsidDel="006D3AB1">
            <w:delText>s</w:delText>
          </w:r>
        </w:del>
      </w:ins>
      <w:ins w:id="416" w:author="granix pacheco" w:date="2016-02-08T09:01:00Z">
        <w:r w:rsidRPr="007D7E6F">
          <w:t xml:space="preserve"> na forma de </w:t>
        </w:r>
      </w:ins>
      <w:ins w:id="417" w:author="granix pacheco" w:date="2016-02-08T09:02:00Z">
        <w:r w:rsidRPr="007D7E6F">
          <w:t>números</w:t>
        </w:r>
      </w:ins>
      <w:ins w:id="418" w:author="granix pacheco" w:date="2016-02-08T09:08:00Z">
        <w:r w:rsidRPr="007D7E6F">
          <w:t xml:space="preserve">. </w:t>
        </w:r>
      </w:ins>
      <w:ins w:id="419" w:author="granix pacheco" w:date="2016-02-08T09:09:00Z">
        <w:r w:rsidRPr="007D7E6F">
          <w:rPr>
            <w:color w:val="303030"/>
            <w:rPrChange w:id="420" w:author="Mateus Berardo de Souza Terra" w:date="2016-02-08T20:05:00Z">
              <w:rPr>
                <w:rFonts w:ascii="Arial" w:hAnsi="Arial" w:cs="Arial"/>
                <w:color w:val="303030"/>
                <w:sz w:val="19"/>
                <w:szCs w:val="19"/>
                <w:lang w:val="pt-PT"/>
              </w:rPr>
            </w:rPrChange>
          </w:rPr>
          <w:t xml:space="preserve">Cada </w:t>
        </w:r>
        <w:del w:id="421" w:author="Mateus Berardo de Souza Terra" w:date="2016-02-08T19:13:00Z">
          <w:r w:rsidRPr="007D7E6F" w:rsidDel="006D3AB1">
            <w:rPr>
              <w:color w:val="303030"/>
              <w:rPrChange w:id="422" w:author="Mateus Berardo de Souza Terra" w:date="2016-02-08T20:05:00Z">
                <w:rPr>
                  <w:rFonts w:ascii="Arial" w:hAnsi="Arial" w:cs="Arial"/>
                  <w:color w:val="303030"/>
                  <w:sz w:val="19"/>
                  <w:szCs w:val="19"/>
                  <w:lang w:val="pt-PT"/>
                </w:rPr>
              </w:rPrChange>
            </w:rPr>
            <w:delText>caracter</w:delText>
          </w:r>
        </w:del>
      </w:ins>
      <w:ins w:id="423" w:author="Mateus Berardo de Souza Terra" w:date="2016-02-08T19:13:00Z">
        <w:r w:rsidRPr="007D7E6F">
          <w:rPr>
            <w:color w:val="303030"/>
          </w:rPr>
          <w:t>caractere</w:t>
        </w:r>
      </w:ins>
      <w:ins w:id="424" w:author="granix pacheco" w:date="2016-02-08T09:09:00Z">
        <w:r w:rsidRPr="007D7E6F">
          <w:rPr>
            <w:color w:val="303030"/>
            <w:rPrChange w:id="425"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6" w:author="granix pacheco" w:date="2016-02-08T09:09:00Z">
        <w:r w:rsidRPr="007D7E6F">
          <w:rPr>
            <w:color w:val="303030"/>
            <w:rPrChange w:id="427"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28" w:author="granix pacheco" w:date="2016-02-08T09:09:00Z">
        <w:r w:rsidRPr="007D7E6F">
          <w:rPr>
            <w:color w:val="303030"/>
            <w:rPrChange w:id="429"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30" w:author="Mateus Berardo de Souza Terra" w:date="2016-02-08T20:05:00Z">
              <w:rPr>
                <w:rFonts w:ascii="Arial" w:hAnsi="Arial" w:cs="Arial"/>
                <w:b/>
                <w:bCs/>
                <w:color w:val="303030"/>
                <w:sz w:val="19"/>
                <w:szCs w:val="19"/>
                <w:lang w:val="pt-PT"/>
              </w:rPr>
            </w:rPrChange>
          </w:rPr>
          <w:t>código ASCII</w:t>
        </w:r>
        <w:r w:rsidRPr="007D7E6F">
          <w:rPr>
            <w:color w:val="303030"/>
            <w:rPrChange w:id="431" w:author="Mateus Berardo de Souza Terra" w:date="2016-02-08T20:05:00Z">
              <w:rPr>
                <w:rFonts w:ascii="Arial" w:hAnsi="Arial" w:cs="Arial"/>
                <w:color w:val="303030"/>
                <w:sz w:val="19"/>
                <w:szCs w:val="19"/>
                <w:lang w:val="pt-PT"/>
              </w:rPr>
            </w:rPrChange>
          </w:rPr>
          <w:t xml:space="preserve"> </w:t>
        </w:r>
        <w:r w:rsidRPr="0068627D">
          <w:rPr>
            <w:rPrChange w:id="432" w:author="Mateus Berardo de Souza Terra" w:date="2016-02-08T20:05:00Z">
              <w:rPr>
                <w:rFonts w:ascii="Arial" w:hAnsi="Arial" w:cs="Arial"/>
                <w:color w:val="303030"/>
                <w:sz w:val="19"/>
                <w:szCs w:val="19"/>
                <w:lang w:val="pt-PT"/>
              </w:rPr>
            </w:rPrChange>
          </w:rPr>
          <w:t>(</w:t>
        </w:r>
        <w:r w:rsidRPr="0068627D">
          <w:rPr>
            <w:i/>
            <w:iCs/>
            <w:rPrChange w:id="433"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34" w:author="Mateus Berardo de Souza Terra" w:date="2016-02-08T20:05:00Z">
              <w:rPr>
                <w:rFonts w:ascii="Arial" w:hAnsi="Arial" w:cs="Arial"/>
                <w:i/>
                <w:iCs/>
                <w:color w:val="303030"/>
                <w:sz w:val="19"/>
                <w:szCs w:val="19"/>
                <w:lang w:val="pt-PT"/>
              </w:rPr>
            </w:rPrChange>
          </w:rPr>
          <w:t>Code</w:t>
        </w:r>
        <w:proofErr w:type="spellEnd"/>
        <w:r w:rsidRPr="0068627D">
          <w:rPr>
            <w:i/>
            <w:iCs/>
            <w:rPrChange w:id="435"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36"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37"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38" w:author="Mateus Berardo de Souza Terra" w:date="2016-02-08T20:05:00Z">
              <w:rPr>
                <w:rFonts w:ascii="Arial" w:hAnsi="Arial" w:cs="Arial"/>
                <w:i/>
                <w:iCs/>
                <w:color w:val="303030"/>
                <w:sz w:val="19"/>
                <w:szCs w:val="19"/>
                <w:lang w:val="pt-PT"/>
              </w:rPr>
            </w:rPrChange>
          </w:rPr>
          <w:t>Interchange</w:t>
        </w:r>
        <w:proofErr w:type="spellEnd"/>
        <w:r w:rsidRPr="0068627D">
          <w:rPr>
            <w:rPrChange w:id="439" w:author="Mateus Berardo de Souza Terra" w:date="2016-02-08T20:05:00Z">
              <w:rPr>
                <w:rFonts w:ascii="Arial" w:hAnsi="Arial" w:cs="Arial"/>
                <w:color w:val="303030"/>
                <w:sz w:val="19"/>
                <w:szCs w:val="19"/>
                <w:lang w:val="pt-PT"/>
              </w:rPr>
            </w:rPrChange>
          </w:rPr>
          <w:t xml:space="preserve"> - Código Americano </w:t>
        </w:r>
      </w:ins>
      <w:ins w:id="440" w:author="Mateus Berardo de Souza Terra" w:date="2016-02-08T19:13:00Z">
        <w:r w:rsidRPr="0068627D">
          <w:t>Padrão</w:t>
        </w:r>
      </w:ins>
      <w:ins w:id="441" w:author="granix pacheco" w:date="2016-02-08T09:09:00Z">
        <w:del w:id="442" w:author="Mateus Berardo de Souza Terra" w:date="2016-02-08T19:13:00Z">
          <w:r w:rsidRPr="0068627D" w:rsidDel="006D3AB1">
            <w:rPr>
              <w:rPrChange w:id="443" w:author="Mateus Berardo de Souza Terra" w:date="2016-02-08T20:05:00Z">
                <w:rPr>
                  <w:rFonts w:ascii="Arial" w:hAnsi="Arial" w:cs="Arial"/>
                  <w:color w:val="303030"/>
                  <w:sz w:val="19"/>
                  <w:szCs w:val="19"/>
                  <w:lang w:val="pt-PT"/>
                </w:rPr>
              </w:rPrChange>
            </w:rPr>
            <w:delText>Stand</w:delText>
          </w:r>
          <w:r w:rsidRPr="0068627D" w:rsidDel="006D3AB1">
            <w:rPr>
              <w:rPrChange w:id="444" w:author="Mateus Berardo de Souza Terra" w:date="2016-02-08T20:05:00Z">
                <w:rPr>
                  <w:color w:val="303030"/>
                  <w:lang w:val="pt-PT"/>
                </w:rPr>
              </w:rPrChange>
            </w:rPr>
            <w:delText>ard</w:delText>
          </w:r>
        </w:del>
        <w:r w:rsidRPr="0068627D">
          <w:rPr>
            <w:rPrChange w:id="445" w:author="Mateus Berardo de Souza Terra" w:date="2016-02-08T20:05:00Z">
              <w:rPr>
                <w:color w:val="303030"/>
                <w:lang w:val="pt-PT"/>
              </w:rPr>
            </w:rPrChange>
          </w:rPr>
          <w:t xml:space="preserve"> para a Troca de Informações</w:t>
        </w:r>
        <w:r w:rsidRPr="0068627D">
          <w:rPr>
            <w:rPrChange w:id="446"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47" w:author="Mateus Berardo de Souza Terra" w:date="2016-02-08T20:05:00Z">
              <w:rPr>
                <w:rFonts w:ascii="Arial" w:hAnsi="Arial" w:cs="Arial"/>
                <w:color w:val="303030"/>
                <w:sz w:val="19"/>
                <w:szCs w:val="19"/>
                <w:lang w:val="pt-PT"/>
              </w:rPr>
            </w:rPrChange>
          </w:rPr>
          <w:t xml:space="preserve"> </w:t>
        </w:r>
      </w:ins>
      <w:ins w:id="448" w:author="granix pacheco" w:date="2016-02-08T09:01:00Z">
        <w:r w:rsidRPr="0068627D">
          <w:t xml:space="preserve"> </w:t>
        </w:r>
      </w:ins>
      <w:ins w:id="449" w:author="granix pacheco" w:date="2016-02-08T09:10:00Z">
        <w:r w:rsidRPr="007D7E6F">
          <w:t>Existem versões estendidas desse código, mas aqui trataremos da sua versão básica que possui 7 bits</w:t>
        </w:r>
      </w:ins>
      <w:ins w:id="450"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51" w:author="granix pacheco" w:date="2016-02-08T09:18:00Z"/>
          <w:rPrChange w:id="452" w:author="Mateus Berardo de Souza Terra" w:date="2016-02-08T20:05:00Z">
            <w:rPr>
              <w:ins w:id="453" w:author="granix pacheco" w:date="2016-02-08T09:18:00Z"/>
              <w:color w:val="303030"/>
              <w:lang w:val="pt-PT"/>
            </w:rPr>
          </w:rPrChange>
        </w:rPr>
      </w:pPr>
      <w:ins w:id="454" w:author="granix pacheco" w:date="2016-02-08T09:13:00Z">
        <w:r w:rsidRPr="007D7E6F">
          <w:t xml:space="preserve">Nessa tabela o código 0 a 31 não são realmente caracteres, sendo chamados de </w:t>
        </w:r>
      </w:ins>
      <w:ins w:id="455" w:author="granix pacheco" w:date="2016-02-08T09:14:00Z">
        <w:r w:rsidRPr="007D7E6F">
          <w:rPr>
            <w:i/>
          </w:rPr>
          <w:t xml:space="preserve">caracteres de </w:t>
        </w:r>
        <w:r w:rsidRPr="0068627D">
          <w:rPr>
            <w:i/>
          </w:rPr>
          <w:t>controle</w:t>
        </w:r>
        <w:r w:rsidRPr="0068627D">
          <w:t xml:space="preserve">. </w:t>
        </w:r>
      </w:ins>
      <w:ins w:id="456" w:author="granix pacheco" w:date="2016-02-08T09:17:00Z">
        <w:r w:rsidRPr="0068627D">
          <w:rPr>
            <w:rPrChange w:id="457" w:author="Mateus Berardo de Souza Terra" w:date="2016-02-08T20:05:00Z">
              <w:rPr>
                <w:rFonts w:ascii="Arial" w:hAnsi="Arial" w:cs="Arial"/>
                <w:color w:val="303030"/>
                <w:sz w:val="19"/>
                <w:szCs w:val="19"/>
                <w:lang w:val="pt-PT"/>
              </w:rPr>
            </w:rPrChange>
          </w:rPr>
          <w:t xml:space="preserve">Os códigos 65 a 90 representam as </w:t>
        </w:r>
      </w:ins>
      <w:ins w:id="458" w:author="granix pacheco" w:date="2016-02-08T09:21:00Z">
        <w:r w:rsidRPr="0068627D">
          <w:rPr>
            <w:rPrChange w:id="459" w:author="Mateus Berardo de Souza Terra" w:date="2016-02-08T20:05:00Z">
              <w:rPr>
                <w:color w:val="303030"/>
                <w:lang w:val="pt-PT"/>
              </w:rPr>
            </w:rPrChange>
          </w:rPr>
          <w:t xml:space="preserve">letras </w:t>
        </w:r>
      </w:ins>
      <w:ins w:id="460" w:author="granix pacheco" w:date="2016-02-08T09:17:00Z">
        <w:r w:rsidRPr="0068627D">
          <w:rPr>
            <w:rPrChange w:id="461" w:author="Mateus Berardo de Souza Terra" w:date="2016-02-08T20:05:00Z">
              <w:rPr>
                <w:rFonts w:ascii="Arial" w:hAnsi="Arial" w:cs="Arial"/>
                <w:color w:val="303030"/>
                <w:sz w:val="19"/>
                <w:szCs w:val="19"/>
                <w:lang w:val="pt-PT"/>
              </w:rPr>
            </w:rPrChange>
          </w:rPr>
          <w:t xml:space="preserve">maiúsculas e os códigos 97 a 122 representam as </w:t>
        </w:r>
      </w:ins>
      <w:ins w:id="462" w:author="granix pacheco" w:date="2016-02-08T09:21:00Z">
        <w:r w:rsidRPr="0068627D">
          <w:rPr>
            <w:rPrChange w:id="463" w:author="Mateus Berardo de Souza Terra" w:date="2016-02-08T20:05:00Z">
              <w:rPr>
                <w:color w:val="303030"/>
                <w:lang w:val="pt-PT"/>
              </w:rPr>
            </w:rPrChange>
          </w:rPr>
          <w:t xml:space="preserve">letras </w:t>
        </w:r>
      </w:ins>
      <w:ins w:id="464" w:author="granix pacheco" w:date="2016-02-08T09:17:00Z">
        <w:r w:rsidRPr="0068627D">
          <w:rPr>
            <w:rPrChange w:id="465" w:author="Mateus Berardo de Souza Terra" w:date="2016-02-08T20:05:00Z">
              <w:rPr>
                <w:rFonts w:ascii="Arial" w:hAnsi="Arial" w:cs="Arial"/>
                <w:color w:val="303030"/>
                <w:sz w:val="19"/>
                <w:szCs w:val="19"/>
                <w:lang w:val="pt-PT"/>
              </w:rPr>
            </w:rPrChange>
          </w:rPr>
          <w:t>minúsculas.</w:t>
        </w:r>
      </w:ins>
      <w:ins w:id="466" w:author="granix pacheco" w:date="2016-02-08T09:25:00Z">
        <w:r w:rsidRPr="0068627D">
          <w:rPr>
            <w:rPrChange w:id="467" w:author="Mateus Berardo de Souza Terra" w:date="2016-02-08T20:05:00Z">
              <w:rPr>
                <w:color w:val="303030"/>
                <w:lang w:val="pt-PT"/>
              </w:rPr>
            </w:rPrChange>
          </w:rPr>
          <w:t xml:space="preserve"> </w:t>
        </w:r>
      </w:ins>
      <w:ins w:id="468" w:author="Mateus Berardo de Souza Terra" w:date="2016-02-08T22:07:00Z">
        <w:r w:rsidRPr="0068627D">
          <w:t>Abaixo representamos a tabela a partir do código 32.</w:t>
        </w:r>
      </w:ins>
      <w:ins w:id="469" w:author="granix pacheco" w:date="2016-02-08T09:25:00Z">
        <w:del w:id="470" w:author="Mateus Berardo de Souza Terra" w:date="2016-02-08T22:07:00Z">
          <w:r w:rsidRPr="0068627D" w:rsidDel="00A76C84">
            <w:rPr>
              <w:rPrChange w:id="471" w:author="Mateus Berardo de Souza Terra" w:date="2016-02-08T20:05:00Z">
                <w:rPr>
                  <w:color w:val="303030"/>
                  <w:lang w:val="pt-PT"/>
                </w:rPr>
              </w:rPrChange>
            </w:rPr>
            <w:delText>O</w:delText>
          </w:r>
        </w:del>
        <w:r w:rsidRPr="0068627D">
          <w:rPr>
            <w:rPrChange w:id="472" w:author="Mateus Berardo de Souza Terra" w:date="2016-02-08T20:05:00Z">
              <w:rPr>
                <w:color w:val="303030"/>
                <w:lang w:val="pt-PT"/>
              </w:rPr>
            </w:rPrChange>
          </w:rPr>
          <w:t xml:space="preserve"> </w:t>
        </w:r>
        <w:del w:id="473" w:author="Mateus Berardo de Souza Terra" w:date="2016-02-08T19:14:00Z">
          <w:r w:rsidRPr="0068627D" w:rsidDel="006D3AB1">
            <w:rPr>
              <w:rPrChange w:id="474" w:author="Mateus Berardo de Souza Terra" w:date="2016-02-08T20:05:00Z">
                <w:rPr>
                  <w:color w:val="303030"/>
                  <w:lang w:val="pt-PT"/>
                </w:rPr>
              </w:rPrChange>
            </w:rPr>
            <w:delText>codigo</w:delText>
          </w:r>
        </w:del>
        <w:del w:id="475" w:author="Mateus Berardo de Souza Terra" w:date="2016-02-08T22:07:00Z">
          <w:r w:rsidRPr="0068627D" w:rsidDel="00A76C84">
            <w:rPr>
              <w:rPrChange w:id="476" w:author="Mateus Berardo de Souza Terra" w:date="2016-02-08T20:05:00Z">
                <w:rPr>
                  <w:color w:val="303030"/>
                  <w:lang w:val="pt-PT"/>
                </w:rPr>
              </w:rPrChange>
            </w:rPr>
            <w:delText xml:space="preserve"> 32 representa o espaço.</w:delText>
          </w:r>
        </w:del>
      </w:ins>
      <w:ins w:id="477" w:author="granix pacheco" w:date="2016-02-08T09:26:00Z">
        <w:del w:id="478" w:author="Mateus Berardo de Souza Terra" w:date="2016-02-08T22:07:00Z">
          <w:r w:rsidRPr="0068627D" w:rsidDel="00A76C84">
            <w:rPr>
              <w:rPrChange w:id="479" w:author="Mateus Berardo de Souza Terra" w:date="2016-02-08T20:05:00Z">
                <w:rPr>
                  <w:color w:val="303030"/>
                  <w:lang w:val="pt-PT"/>
                </w:rPr>
              </w:rPrChange>
            </w:rPr>
            <w:delText xml:space="preserve"> </w:delText>
          </w:r>
        </w:del>
        <w:del w:id="480" w:author="Mateus Berardo de Souza Terra" w:date="2016-02-08T19:16:00Z">
          <w:r w:rsidRPr="0068627D" w:rsidDel="006D3AB1">
            <w:rPr>
              <w:rPrChange w:id="481" w:author="Mateus Berardo de Souza Terra" w:date="2016-02-08T20:05:00Z">
                <w:rPr>
                  <w:color w:val="303030"/>
                  <w:lang w:val="pt-PT"/>
                </w:rPr>
              </w:rPrChange>
            </w:rPr>
            <w:delText>Infelizmente pelo tamanho dessa tabela n</w:delText>
          </w:r>
        </w:del>
        <w:del w:id="482" w:author="Mateus Berardo de Souza Terra" w:date="2016-02-08T19:14:00Z">
          <w:r w:rsidRPr="0068627D" w:rsidDel="006D3AB1">
            <w:rPr>
              <w:rPrChange w:id="483" w:author="Mateus Berardo de Souza Terra" w:date="2016-02-08T20:05:00Z">
                <w:rPr>
                  <w:color w:val="303030"/>
                  <w:lang w:val="pt-PT"/>
                </w:rPr>
              </w:rPrChange>
            </w:rPr>
            <w:delText>o</w:delText>
          </w:r>
        </w:del>
        <w:del w:id="484" w:author="Mateus Berardo de Souza Terra" w:date="2016-02-08T19:16:00Z">
          <w:r w:rsidRPr="0068627D" w:rsidDel="006D3AB1">
            <w:rPr>
              <w:rPrChange w:id="485" w:author="Mateus Berardo de Souza Terra" w:date="2016-02-08T20:05:00Z">
                <w:rPr>
                  <w:color w:val="303030"/>
                  <w:lang w:val="pt-PT"/>
                </w:rPr>
              </w:rPrChange>
            </w:rPr>
            <w:delText xml:space="preserve">s iremos </w:delText>
          </w:r>
        </w:del>
        <w:del w:id="486" w:author="Mateus Berardo de Souza Terra" w:date="2016-02-08T19:14:00Z">
          <w:r w:rsidRPr="0068627D" w:rsidDel="006D3AB1">
            <w:rPr>
              <w:rPrChange w:id="487" w:author="Mateus Berardo de Souza Terra" w:date="2016-02-08T20:05:00Z">
                <w:rPr>
                  <w:color w:val="303030"/>
                  <w:lang w:val="pt-PT"/>
                </w:rPr>
              </w:rPrChange>
            </w:rPr>
            <w:delText>reprsentar</w:delText>
          </w:r>
        </w:del>
        <w:del w:id="488" w:author="Mateus Berardo de Souza Terra" w:date="2016-02-08T19:16:00Z">
          <w:r w:rsidRPr="0068627D" w:rsidDel="006D3AB1">
            <w:rPr>
              <w:rPrChange w:id="489"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90" w:author="granix pacheco" w:date="2016-02-08T09:18:00Z">
        <w:r w:rsidRPr="0068627D">
          <w:rPr>
            <w:b/>
            <w:rPrChange w:id="491" w:author="Mateus Berardo de Souza Terra" w:date="2016-02-08T20:05:00Z">
              <w:rPr>
                <w:b/>
                <w:color w:val="303030"/>
                <w:lang w:val="pt-PT"/>
              </w:rPr>
            </w:rPrChange>
          </w:rPr>
          <w:t>Nota:</w:t>
        </w:r>
        <w:r w:rsidRPr="0068627D">
          <w:rPr>
            <w:rPrChange w:id="492" w:author="Mateus Berardo de Souza Terra" w:date="2016-02-08T20:05:00Z">
              <w:rPr>
                <w:rFonts w:ascii="Arial" w:hAnsi="Arial" w:cs="Arial"/>
                <w:color w:val="303030"/>
                <w:sz w:val="19"/>
                <w:szCs w:val="19"/>
                <w:lang w:val="pt-PT"/>
              </w:rPr>
            </w:rPrChange>
          </w:rPr>
          <w:t xml:space="preserve"> Bastar somar ou subtrair 32 ao código ASCII</w:t>
        </w:r>
      </w:ins>
      <w:ins w:id="493" w:author="granix pacheco" w:date="2016-02-08T09:19:00Z">
        <w:r w:rsidRPr="0068627D">
          <w:rPr>
            <w:rPrChange w:id="494" w:author="Mateus Berardo de Souza Terra" w:date="2016-02-08T20:05:00Z">
              <w:rPr>
                <w:color w:val="303030"/>
                <w:lang w:val="pt-PT"/>
              </w:rPr>
            </w:rPrChange>
          </w:rPr>
          <w:t xml:space="preserve"> para trocar entre as letras mai</w:t>
        </w:r>
      </w:ins>
      <w:ins w:id="495" w:author="granix pacheco" w:date="2016-02-08T09:20:00Z">
        <w:r w:rsidRPr="0068627D">
          <w:rPr>
            <w:rPrChange w:id="496" w:author="Mateus Berardo de Souza Terra" w:date="2016-02-08T20:05:00Z">
              <w:rPr>
                <w:color w:val="303030"/>
                <w:lang w:val="pt-PT"/>
              </w:rPr>
            </w:rPrChange>
          </w:rPr>
          <w:t>ú</w:t>
        </w:r>
      </w:ins>
      <w:ins w:id="497" w:author="granix pacheco" w:date="2016-02-08T09:19:00Z">
        <w:r w:rsidRPr="0068627D">
          <w:rPr>
            <w:rPrChange w:id="498" w:author="Mateus Berardo de Souza Terra" w:date="2016-02-08T20:05:00Z">
              <w:rPr>
                <w:color w:val="303030"/>
                <w:lang w:val="pt-PT"/>
              </w:rPr>
            </w:rPrChange>
          </w:rPr>
          <w:t>sculas e min</w:t>
        </w:r>
      </w:ins>
      <w:ins w:id="499" w:author="granix pacheco" w:date="2016-02-08T09:20:00Z">
        <w:r w:rsidRPr="0068627D">
          <w:rPr>
            <w:rPrChange w:id="500" w:author="Mateus Berardo de Souza Terra" w:date="2016-02-08T20:05:00Z">
              <w:rPr>
                <w:color w:val="303030"/>
                <w:lang w:val="pt-PT"/>
              </w:rPr>
            </w:rPrChange>
          </w:rPr>
          <w:t>ú</w:t>
        </w:r>
      </w:ins>
      <w:ins w:id="501" w:author="granix pacheco" w:date="2016-02-08T09:19:00Z">
        <w:r w:rsidRPr="0068627D">
          <w:rPr>
            <w:rPrChange w:id="502" w:author="Mateus Berardo de Souza Terra" w:date="2016-02-08T20:05:00Z">
              <w:rPr>
                <w:color w:val="303030"/>
                <w:lang w:val="pt-PT"/>
              </w:rPr>
            </w:rPrChange>
          </w:rPr>
          <w:t xml:space="preserve">sculas. Isso representa a troca do 6° bit da </w:t>
        </w:r>
        <w:del w:id="503" w:author="Mateus Berardo de Souza Terra" w:date="2016-02-08T19:14:00Z">
          <w:r w:rsidRPr="0068627D" w:rsidDel="006D3AB1">
            <w:rPr>
              <w:rPrChange w:id="504" w:author="Mateus Berardo de Souza Terra" w:date="2016-02-08T20:05:00Z">
                <w:rPr>
                  <w:color w:val="303030"/>
                  <w:lang w:val="pt-PT"/>
                </w:rPr>
              </w:rPrChange>
            </w:rPr>
            <w:delText>representaçao</w:delText>
          </w:r>
        </w:del>
      </w:ins>
      <w:ins w:id="505" w:author="Mateus Berardo de Souza Terra" w:date="2016-02-08T19:14:00Z">
        <w:r w:rsidRPr="0068627D">
          <w:t>representação</w:t>
        </w:r>
      </w:ins>
      <w:ins w:id="506" w:author="granix pacheco" w:date="2016-02-08T09:19:00Z">
        <w:r w:rsidRPr="0068627D">
          <w:rPr>
            <w:rPrChange w:id="507" w:author="Mateus Berardo de Souza Terra" w:date="2016-02-08T20:05:00Z">
              <w:rPr>
                <w:color w:val="303030"/>
                <w:lang w:val="pt-PT"/>
              </w:rPr>
            </w:rPrChange>
          </w:rPr>
          <w:t xml:space="preserve"> bin</w:t>
        </w:r>
      </w:ins>
      <w:r w:rsidR="0068627D">
        <w:t>á</w:t>
      </w:r>
      <w:ins w:id="508" w:author="granix pacheco" w:date="2016-02-08T09:19:00Z">
        <w:r w:rsidRPr="0068627D">
          <w:rPr>
            <w:rPrChange w:id="509" w:author="Mateus Berardo de Souza Terra" w:date="2016-02-08T20:05:00Z">
              <w:rPr>
                <w:color w:val="303030"/>
                <w:lang w:val="pt-PT"/>
              </w:rPr>
            </w:rPrChange>
          </w:rPr>
          <w:t>ria</w:t>
        </w:r>
      </w:ins>
      <w:ins w:id="510" w:author="granix pacheco" w:date="2016-02-08T09:18:00Z">
        <w:r w:rsidRPr="0068627D">
          <w:rPr>
            <w:rPrChange w:id="511"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12" w:author="Mateus Berardo de Souza Terra" w:date="2016-02-08T19:45:00Z"/>
        </w:rPr>
      </w:pPr>
    </w:p>
    <w:tbl>
      <w:tblPr>
        <w:tblStyle w:val="Tabelacomgrade"/>
        <w:tblW w:w="0" w:type="auto"/>
        <w:tblLook w:val="04A0" w:firstRow="1" w:lastRow="0" w:firstColumn="1" w:lastColumn="0" w:noHBand="0" w:noVBand="1"/>
        <w:tblPrChange w:id="513"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14">
          <w:tblGrid>
            <w:gridCol w:w="1558"/>
            <w:gridCol w:w="1558"/>
            <w:gridCol w:w="1558"/>
            <w:gridCol w:w="1558"/>
            <w:gridCol w:w="1559"/>
            <w:gridCol w:w="1559"/>
          </w:tblGrid>
        </w:tblGridChange>
      </w:tblGrid>
      <w:tr w:rsidR="006868CB" w:rsidRPr="0068627D" w14:paraId="1C090423" w14:textId="77777777" w:rsidTr="007031A8">
        <w:trPr>
          <w:trHeight w:val="20"/>
          <w:ins w:id="515" w:author="Mateus Berardo de Souza Terra" w:date="2016-02-08T20:04:00Z"/>
        </w:trPr>
        <w:tc>
          <w:tcPr>
            <w:tcW w:w="1558" w:type="dxa"/>
            <w:tcPrChange w:id="516"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17" w:author="Mateus Berardo de Souza Terra" w:date="2016-02-08T20:04:00Z"/>
                <w:sz w:val="16"/>
                <w:szCs w:val="16"/>
                <w:rPrChange w:id="518" w:author="Mateus Berardo de Souza Terra" w:date="2016-02-08T22:05:00Z">
                  <w:rPr>
                    <w:ins w:id="519" w:author="Mateus Berardo de Souza Terra" w:date="2016-02-08T20:04:00Z"/>
                    <w:color w:val="303030"/>
                  </w:rPr>
                </w:rPrChange>
              </w:rPr>
              <w:pPrChange w:id="520" w:author="Mateus Berardo de Souza Terra" w:date="2016-02-08T22:05:00Z">
                <w:pPr>
                  <w:pStyle w:val="NormalWeb"/>
                  <w:spacing w:before="0" w:beforeAutospacing="0" w:after="160" w:afterAutospacing="0"/>
                  <w:jc w:val="center"/>
                </w:pPr>
              </w:pPrChange>
            </w:pPr>
            <w:ins w:id="521" w:author="Mateus Berardo de Souza Terra" w:date="2016-02-08T20:05:00Z">
              <w:r w:rsidRPr="0068627D">
                <w:rPr>
                  <w:b/>
                  <w:sz w:val="16"/>
                  <w:szCs w:val="16"/>
                  <w:rPrChange w:id="522" w:author="Mateus Berardo de Souza Terra" w:date="2016-02-08T22:05:00Z">
                    <w:rPr>
                      <w:b/>
                      <w:color w:val="303030"/>
                    </w:rPr>
                  </w:rPrChange>
                </w:rPr>
                <w:t>Código</w:t>
              </w:r>
            </w:ins>
          </w:p>
        </w:tc>
        <w:tc>
          <w:tcPr>
            <w:tcW w:w="1558" w:type="dxa"/>
            <w:tcPrChange w:id="523"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24" w:author="Mateus Berardo de Souza Terra" w:date="2016-02-08T20:04:00Z"/>
                <w:sz w:val="16"/>
                <w:szCs w:val="16"/>
                <w:rPrChange w:id="525" w:author="Mateus Berardo de Souza Terra" w:date="2016-02-08T22:05:00Z">
                  <w:rPr>
                    <w:ins w:id="526" w:author="Mateus Berardo de Souza Terra" w:date="2016-02-08T20:04:00Z"/>
                    <w:color w:val="303030"/>
                  </w:rPr>
                </w:rPrChange>
              </w:rPr>
              <w:pPrChange w:id="527" w:author="Mateus Berardo de Souza Terra" w:date="2016-02-08T22:05:00Z">
                <w:pPr>
                  <w:pStyle w:val="NormalWeb"/>
                  <w:spacing w:before="0" w:beforeAutospacing="0" w:after="160" w:afterAutospacing="0"/>
                  <w:jc w:val="center"/>
                </w:pPr>
              </w:pPrChange>
            </w:pPr>
            <w:ins w:id="528" w:author="Mateus Berardo de Souza Terra" w:date="2016-02-08T20:05:00Z">
              <w:r w:rsidRPr="0068627D">
                <w:rPr>
                  <w:b/>
                  <w:sz w:val="16"/>
                  <w:szCs w:val="16"/>
                  <w:rPrChange w:id="529" w:author="Mateus Berardo de Souza Terra" w:date="2016-02-08T22:05:00Z">
                    <w:rPr>
                      <w:b/>
                      <w:color w:val="303030"/>
                    </w:rPr>
                  </w:rPrChange>
                </w:rPr>
                <w:t>Caractere</w:t>
              </w:r>
            </w:ins>
          </w:p>
        </w:tc>
        <w:tc>
          <w:tcPr>
            <w:tcW w:w="1558" w:type="dxa"/>
            <w:tcPrChange w:id="530"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31" w:author="Mateus Berardo de Souza Terra" w:date="2016-02-08T20:04:00Z"/>
                <w:sz w:val="16"/>
                <w:szCs w:val="16"/>
                <w:rPrChange w:id="532" w:author="Mateus Berardo de Souza Terra" w:date="2016-02-08T22:05:00Z">
                  <w:rPr>
                    <w:ins w:id="533" w:author="Mateus Berardo de Souza Terra" w:date="2016-02-08T20:04:00Z"/>
                    <w:color w:val="303030"/>
                  </w:rPr>
                </w:rPrChange>
              </w:rPr>
              <w:pPrChange w:id="534" w:author="Mateus Berardo de Souza Terra" w:date="2016-02-08T22:05:00Z">
                <w:pPr>
                  <w:pStyle w:val="NormalWeb"/>
                  <w:spacing w:before="0" w:beforeAutospacing="0" w:after="160" w:afterAutospacing="0"/>
                  <w:jc w:val="center"/>
                </w:pPr>
              </w:pPrChange>
            </w:pPr>
            <w:ins w:id="535" w:author="Mateus Berardo de Souza Terra" w:date="2016-02-08T20:05:00Z">
              <w:r w:rsidRPr="0068627D">
                <w:rPr>
                  <w:b/>
                  <w:sz w:val="16"/>
                  <w:szCs w:val="16"/>
                  <w:rPrChange w:id="536" w:author="Mateus Berardo de Souza Terra" w:date="2016-02-08T22:05:00Z">
                    <w:rPr>
                      <w:b/>
                      <w:color w:val="303030"/>
                    </w:rPr>
                  </w:rPrChange>
                </w:rPr>
                <w:t>Código</w:t>
              </w:r>
            </w:ins>
          </w:p>
        </w:tc>
        <w:tc>
          <w:tcPr>
            <w:tcW w:w="1558" w:type="dxa"/>
            <w:tcPrChange w:id="537"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38" w:author="Mateus Berardo de Souza Terra" w:date="2016-02-08T20:04:00Z"/>
                <w:sz w:val="16"/>
                <w:szCs w:val="16"/>
                <w:rPrChange w:id="539" w:author="Mateus Berardo de Souza Terra" w:date="2016-02-08T22:05:00Z">
                  <w:rPr>
                    <w:ins w:id="540" w:author="Mateus Berardo de Souza Terra" w:date="2016-02-08T20:04:00Z"/>
                    <w:color w:val="303030"/>
                  </w:rPr>
                </w:rPrChange>
              </w:rPr>
              <w:pPrChange w:id="541" w:author="Mateus Berardo de Souza Terra" w:date="2016-02-08T22:05:00Z">
                <w:pPr>
                  <w:pStyle w:val="NormalWeb"/>
                  <w:spacing w:before="0" w:beforeAutospacing="0" w:after="160" w:afterAutospacing="0"/>
                  <w:jc w:val="center"/>
                </w:pPr>
              </w:pPrChange>
            </w:pPr>
            <w:ins w:id="542" w:author="Mateus Berardo de Souza Terra" w:date="2016-02-08T20:05:00Z">
              <w:r w:rsidRPr="0068627D">
                <w:rPr>
                  <w:b/>
                  <w:sz w:val="16"/>
                  <w:szCs w:val="16"/>
                  <w:rPrChange w:id="543" w:author="Mateus Berardo de Souza Terra" w:date="2016-02-08T22:05:00Z">
                    <w:rPr>
                      <w:b/>
                      <w:color w:val="303030"/>
                    </w:rPr>
                  </w:rPrChange>
                </w:rPr>
                <w:t>Caractere</w:t>
              </w:r>
            </w:ins>
          </w:p>
        </w:tc>
        <w:tc>
          <w:tcPr>
            <w:tcW w:w="1559" w:type="dxa"/>
            <w:tcPrChange w:id="544"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45" w:author="Mateus Berardo de Souza Terra" w:date="2016-02-08T20:04:00Z"/>
                <w:sz w:val="16"/>
                <w:szCs w:val="16"/>
                <w:rPrChange w:id="546" w:author="Mateus Berardo de Souza Terra" w:date="2016-02-08T22:05:00Z">
                  <w:rPr>
                    <w:ins w:id="547" w:author="Mateus Berardo de Souza Terra" w:date="2016-02-08T20:04:00Z"/>
                    <w:color w:val="303030"/>
                  </w:rPr>
                </w:rPrChange>
              </w:rPr>
              <w:pPrChange w:id="548" w:author="Mateus Berardo de Souza Terra" w:date="2016-02-08T22:05:00Z">
                <w:pPr>
                  <w:pStyle w:val="NormalWeb"/>
                  <w:spacing w:before="0" w:beforeAutospacing="0" w:after="160" w:afterAutospacing="0"/>
                  <w:jc w:val="center"/>
                </w:pPr>
              </w:pPrChange>
            </w:pPr>
            <w:ins w:id="549" w:author="Mateus Berardo de Souza Terra" w:date="2016-02-08T20:05:00Z">
              <w:r w:rsidRPr="0068627D">
                <w:rPr>
                  <w:b/>
                  <w:sz w:val="16"/>
                  <w:szCs w:val="16"/>
                  <w:rPrChange w:id="550" w:author="Mateus Berardo de Souza Terra" w:date="2016-02-08T22:05:00Z">
                    <w:rPr>
                      <w:b/>
                      <w:color w:val="303030"/>
                    </w:rPr>
                  </w:rPrChange>
                </w:rPr>
                <w:t>Código</w:t>
              </w:r>
            </w:ins>
          </w:p>
        </w:tc>
        <w:tc>
          <w:tcPr>
            <w:tcW w:w="1559" w:type="dxa"/>
            <w:tcPrChange w:id="551"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52" w:author="Mateus Berardo de Souza Terra" w:date="2016-02-08T20:04:00Z"/>
                <w:sz w:val="16"/>
                <w:szCs w:val="16"/>
                <w:rPrChange w:id="553" w:author="Mateus Berardo de Souza Terra" w:date="2016-02-08T22:05:00Z">
                  <w:rPr>
                    <w:ins w:id="554" w:author="Mateus Berardo de Souza Terra" w:date="2016-02-08T20:04:00Z"/>
                    <w:color w:val="303030"/>
                  </w:rPr>
                </w:rPrChange>
              </w:rPr>
              <w:pPrChange w:id="555" w:author="Mateus Berardo de Souza Terra" w:date="2016-02-08T22:05:00Z">
                <w:pPr>
                  <w:pStyle w:val="NormalWeb"/>
                  <w:spacing w:before="0" w:beforeAutospacing="0" w:after="160" w:afterAutospacing="0"/>
                  <w:jc w:val="center"/>
                </w:pPr>
              </w:pPrChange>
            </w:pPr>
            <w:ins w:id="556" w:author="Mateus Berardo de Souza Terra" w:date="2016-02-08T20:05:00Z">
              <w:r w:rsidRPr="0068627D">
                <w:rPr>
                  <w:b/>
                  <w:sz w:val="16"/>
                  <w:szCs w:val="16"/>
                  <w:rPrChange w:id="557" w:author="Mateus Berardo de Souza Terra" w:date="2016-02-08T22:05:00Z">
                    <w:rPr>
                      <w:b/>
                      <w:color w:val="303030"/>
                    </w:rPr>
                  </w:rPrChange>
                </w:rPr>
                <w:t>Caractere</w:t>
              </w:r>
            </w:ins>
          </w:p>
        </w:tc>
      </w:tr>
      <w:tr w:rsidR="006868CB" w:rsidRPr="0068627D" w14:paraId="238D33C3" w14:textId="77777777" w:rsidTr="007031A8">
        <w:trPr>
          <w:trHeight w:val="20"/>
          <w:ins w:id="558" w:author="Mateus Berardo de Souza Terra" w:date="2016-02-08T20:04:00Z"/>
        </w:trPr>
        <w:tc>
          <w:tcPr>
            <w:tcW w:w="1558" w:type="dxa"/>
            <w:tcPrChange w:id="559"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60" w:author="Mateus Berardo de Souza Terra" w:date="2016-02-08T20:04:00Z"/>
                <w:sz w:val="16"/>
                <w:szCs w:val="16"/>
                <w:rPrChange w:id="561" w:author="Mateus Berardo de Souza Terra" w:date="2016-02-08T22:05:00Z">
                  <w:rPr>
                    <w:ins w:id="562" w:author="Mateus Berardo de Souza Terra" w:date="2016-02-08T20:04:00Z"/>
                    <w:color w:val="303030"/>
                  </w:rPr>
                </w:rPrChange>
              </w:rPr>
              <w:pPrChange w:id="563" w:author="Mateus Berardo de Souza Terra" w:date="2016-02-08T22:05:00Z">
                <w:pPr>
                  <w:pStyle w:val="NormalWeb"/>
                  <w:spacing w:before="0" w:beforeAutospacing="0" w:after="160" w:afterAutospacing="0"/>
                  <w:jc w:val="center"/>
                </w:pPr>
              </w:pPrChange>
            </w:pPr>
            <w:ins w:id="564" w:author="Mateus Berardo de Souza Terra" w:date="2016-02-08T20:05:00Z">
              <w:r w:rsidRPr="0068627D">
                <w:rPr>
                  <w:sz w:val="16"/>
                  <w:szCs w:val="16"/>
                  <w:rPrChange w:id="565" w:author="Mateus Berardo de Souza Terra" w:date="2016-02-08T22:05:00Z">
                    <w:rPr>
                      <w:color w:val="303030"/>
                    </w:rPr>
                  </w:rPrChange>
                </w:rPr>
                <w:t>32</w:t>
              </w:r>
            </w:ins>
          </w:p>
        </w:tc>
        <w:tc>
          <w:tcPr>
            <w:tcW w:w="1558" w:type="dxa"/>
            <w:tcPrChange w:id="566"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67" w:author="Mateus Berardo de Souza Terra" w:date="2016-02-08T20:04:00Z"/>
                <w:sz w:val="16"/>
                <w:szCs w:val="16"/>
                <w:rPrChange w:id="568" w:author="Mateus Berardo de Souza Terra" w:date="2016-02-08T22:05:00Z">
                  <w:rPr>
                    <w:ins w:id="569" w:author="Mateus Berardo de Souza Terra" w:date="2016-02-08T20:04:00Z"/>
                    <w:color w:val="303030"/>
                  </w:rPr>
                </w:rPrChange>
              </w:rPr>
              <w:pPrChange w:id="570" w:author="Mateus Berardo de Souza Terra" w:date="2016-02-08T22:05:00Z">
                <w:pPr>
                  <w:pStyle w:val="NormalWeb"/>
                  <w:spacing w:before="0" w:beforeAutospacing="0" w:after="160" w:afterAutospacing="0"/>
                  <w:jc w:val="center"/>
                </w:pPr>
              </w:pPrChange>
            </w:pPr>
            <w:ins w:id="571" w:author="Mateus Berardo de Souza Terra" w:date="2016-02-08T22:10:00Z">
              <w:r w:rsidRPr="0068627D">
                <w:rPr>
                  <w:sz w:val="16"/>
                  <w:szCs w:val="16"/>
                </w:rPr>
                <w:t>ESPAÇO</w:t>
              </w:r>
            </w:ins>
          </w:p>
        </w:tc>
        <w:tc>
          <w:tcPr>
            <w:tcW w:w="1558" w:type="dxa"/>
            <w:tcPrChange w:id="572"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73" w:author="Mateus Berardo de Souza Terra" w:date="2016-02-08T20:04:00Z"/>
                <w:sz w:val="16"/>
                <w:szCs w:val="16"/>
                <w:rPrChange w:id="574" w:author="Mateus Berardo de Souza Terra" w:date="2016-02-08T22:05:00Z">
                  <w:rPr>
                    <w:ins w:id="575" w:author="Mateus Berardo de Souza Terra" w:date="2016-02-08T20:04:00Z"/>
                    <w:color w:val="303030"/>
                  </w:rPr>
                </w:rPrChange>
              </w:rPr>
              <w:pPrChange w:id="576" w:author="Mateus Berardo de Souza Terra" w:date="2016-02-08T22:05:00Z">
                <w:pPr>
                  <w:pStyle w:val="NormalWeb"/>
                  <w:spacing w:before="0" w:beforeAutospacing="0" w:after="160" w:afterAutospacing="0"/>
                  <w:jc w:val="center"/>
                </w:pPr>
              </w:pPrChange>
            </w:pPr>
            <w:ins w:id="577" w:author="Mateus Berardo de Souza Terra" w:date="2016-02-08T22:09:00Z">
              <w:r w:rsidRPr="0068627D">
                <w:rPr>
                  <w:sz w:val="16"/>
                  <w:szCs w:val="16"/>
                </w:rPr>
                <w:t>64</w:t>
              </w:r>
            </w:ins>
          </w:p>
        </w:tc>
        <w:tc>
          <w:tcPr>
            <w:tcW w:w="1558" w:type="dxa"/>
            <w:tcPrChange w:id="578"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79" w:author="Mateus Berardo de Souza Terra" w:date="2016-02-08T20:04:00Z"/>
                <w:sz w:val="16"/>
                <w:szCs w:val="16"/>
                <w:rPrChange w:id="580" w:author="Mateus Berardo de Souza Terra" w:date="2016-02-08T22:05:00Z">
                  <w:rPr>
                    <w:ins w:id="581" w:author="Mateus Berardo de Souza Terra" w:date="2016-02-08T20:04:00Z"/>
                    <w:color w:val="303030"/>
                  </w:rPr>
                </w:rPrChange>
              </w:rPr>
              <w:pPrChange w:id="582" w:author="Mateus Berardo de Souza Terra" w:date="2016-02-08T22:05:00Z">
                <w:pPr>
                  <w:pStyle w:val="NormalWeb"/>
                  <w:spacing w:before="0" w:beforeAutospacing="0" w:after="160" w:afterAutospacing="0"/>
                  <w:jc w:val="center"/>
                </w:pPr>
              </w:pPrChange>
            </w:pPr>
            <w:ins w:id="583" w:author="Mateus Berardo de Souza Terra" w:date="2016-02-08T22:12:00Z">
              <w:r w:rsidRPr="0068627D">
                <w:rPr>
                  <w:sz w:val="16"/>
                  <w:szCs w:val="16"/>
                </w:rPr>
                <w:t>@</w:t>
              </w:r>
            </w:ins>
          </w:p>
        </w:tc>
        <w:tc>
          <w:tcPr>
            <w:tcW w:w="1559" w:type="dxa"/>
            <w:tcPrChange w:id="584"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85" w:author="Mateus Berardo de Souza Terra" w:date="2016-02-08T20:04:00Z"/>
                <w:sz w:val="16"/>
                <w:szCs w:val="16"/>
                <w:rPrChange w:id="586" w:author="Mateus Berardo de Souza Terra" w:date="2016-02-08T22:05:00Z">
                  <w:rPr>
                    <w:ins w:id="587" w:author="Mateus Berardo de Souza Terra" w:date="2016-02-08T20:04:00Z"/>
                    <w:color w:val="303030"/>
                  </w:rPr>
                </w:rPrChange>
              </w:rPr>
              <w:pPrChange w:id="588" w:author="Mateus Berardo de Souza Terra" w:date="2016-02-08T22:05:00Z">
                <w:pPr>
                  <w:pStyle w:val="NormalWeb"/>
                  <w:spacing w:before="0" w:beforeAutospacing="0" w:after="160" w:afterAutospacing="0"/>
                  <w:jc w:val="center"/>
                </w:pPr>
              </w:pPrChange>
            </w:pPr>
            <w:ins w:id="589" w:author="Mateus Berardo de Souza Terra" w:date="2016-02-08T22:09:00Z">
              <w:r w:rsidRPr="0068627D">
                <w:rPr>
                  <w:sz w:val="16"/>
                  <w:szCs w:val="16"/>
                </w:rPr>
                <w:t>96</w:t>
              </w:r>
            </w:ins>
          </w:p>
        </w:tc>
        <w:tc>
          <w:tcPr>
            <w:tcW w:w="1559" w:type="dxa"/>
            <w:tcPrChange w:id="590"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91" w:author="Mateus Berardo de Souza Terra" w:date="2016-02-08T20:04:00Z"/>
                <w:sz w:val="16"/>
                <w:szCs w:val="16"/>
                <w:rPrChange w:id="592" w:author="Mateus Berardo de Souza Terra" w:date="2016-02-08T22:05:00Z">
                  <w:rPr>
                    <w:ins w:id="593" w:author="Mateus Berardo de Souza Terra" w:date="2016-02-08T20:04:00Z"/>
                    <w:color w:val="303030"/>
                  </w:rPr>
                </w:rPrChange>
              </w:rPr>
              <w:pPrChange w:id="594" w:author="Mateus Berardo de Souza Terra" w:date="2016-02-08T22:05:00Z">
                <w:pPr>
                  <w:pStyle w:val="NormalWeb"/>
                  <w:spacing w:before="0" w:beforeAutospacing="0" w:after="160" w:afterAutospacing="0"/>
                  <w:jc w:val="center"/>
                </w:pPr>
              </w:pPrChange>
            </w:pPr>
            <w:ins w:id="595" w:author="Mateus Berardo de Souza Terra" w:date="2016-02-08T22:12:00Z">
              <w:r w:rsidRPr="0068627D">
                <w:rPr>
                  <w:sz w:val="16"/>
                  <w:szCs w:val="16"/>
                </w:rPr>
                <w:t>`</w:t>
              </w:r>
            </w:ins>
          </w:p>
        </w:tc>
      </w:tr>
      <w:tr w:rsidR="006868CB" w:rsidRPr="0068627D" w14:paraId="08EE441D" w14:textId="77777777" w:rsidTr="007031A8">
        <w:trPr>
          <w:trHeight w:val="20"/>
          <w:ins w:id="596" w:author="Mateus Berardo de Souza Terra" w:date="2016-02-08T20:04:00Z"/>
        </w:trPr>
        <w:tc>
          <w:tcPr>
            <w:tcW w:w="1558" w:type="dxa"/>
            <w:tcPrChange w:id="597"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98" w:author="Mateus Berardo de Souza Terra" w:date="2016-02-08T20:04:00Z"/>
                <w:sz w:val="16"/>
                <w:szCs w:val="16"/>
                <w:rPrChange w:id="599" w:author="Mateus Berardo de Souza Terra" w:date="2016-02-08T22:05:00Z">
                  <w:rPr>
                    <w:ins w:id="600" w:author="Mateus Berardo de Souza Terra" w:date="2016-02-08T20:04:00Z"/>
                    <w:color w:val="303030"/>
                  </w:rPr>
                </w:rPrChange>
              </w:rPr>
              <w:pPrChange w:id="601" w:author="Mateus Berardo de Souza Terra" w:date="2016-02-08T22:05:00Z">
                <w:pPr>
                  <w:pStyle w:val="NormalWeb"/>
                  <w:spacing w:before="0" w:beforeAutospacing="0" w:after="160" w:afterAutospacing="0"/>
                  <w:jc w:val="center"/>
                </w:pPr>
              </w:pPrChange>
            </w:pPr>
            <w:ins w:id="602" w:author="Mateus Berardo de Souza Terra" w:date="2016-02-08T20:05:00Z">
              <w:r w:rsidRPr="0068627D">
                <w:rPr>
                  <w:sz w:val="16"/>
                  <w:szCs w:val="16"/>
                  <w:rPrChange w:id="603" w:author="Mateus Berardo de Souza Terra" w:date="2016-02-08T22:05:00Z">
                    <w:rPr>
                      <w:color w:val="303030"/>
                    </w:rPr>
                  </w:rPrChange>
                </w:rPr>
                <w:t>33</w:t>
              </w:r>
            </w:ins>
          </w:p>
        </w:tc>
        <w:tc>
          <w:tcPr>
            <w:tcW w:w="1558" w:type="dxa"/>
            <w:tcPrChange w:id="604"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605" w:author="Mateus Berardo de Souza Terra" w:date="2016-02-08T20:04:00Z"/>
                <w:sz w:val="16"/>
                <w:szCs w:val="16"/>
                <w:rPrChange w:id="606" w:author="Mateus Berardo de Souza Terra" w:date="2016-02-08T22:05:00Z">
                  <w:rPr>
                    <w:ins w:id="607" w:author="Mateus Berardo de Souza Terra" w:date="2016-02-08T20:04:00Z"/>
                    <w:color w:val="303030"/>
                  </w:rPr>
                </w:rPrChange>
              </w:rPr>
              <w:pPrChange w:id="608" w:author="Mateus Berardo de Souza Terra" w:date="2016-02-08T22:05:00Z">
                <w:pPr>
                  <w:pStyle w:val="NormalWeb"/>
                  <w:spacing w:before="0" w:beforeAutospacing="0" w:after="160" w:afterAutospacing="0"/>
                  <w:jc w:val="center"/>
                </w:pPr>
              </w:pPrChange>
            </w:pPr>
            <w:ins w:id="609" w:author="Mateus Berardo de Souza Terra" w:date="2016-02-08T22:13:00Z">
              <w:r w:rsidRPr="0068627D">
                <w:rPr>
                  <w:sz w:val="16"/>
                  <w:szCs w:val="16"/>
                </w:rPr>
                <w:t>!</w:t>
              </w:r>
            </w:ins>
          </w:p>
        </w:tc>
        <w:tc>
          <w:tcPr>
            <w:tcW w:w="1558" w:type="dxa"/>
            <w:tcPrChange w:id="610"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11" w:author="Mateus Berardo de Souza Terra" w:date="2016-02-08T20:04:00Z"/>
                <w:sz w:val="16"/>
                <w:szCs w:val="16"/>
                <w:rPrChange w:id="612" w:author="Mateus Berardo de Souza Terra" w:date="2016-02-08T22:05:00Z">
                  <w:rPr>
                    <w:ins w:id="613" w:author="Mateus Berardo de Souza Terra" w:date="2016-02-08T20:04:00Z"/>
                    <w:color w:val="303030"/>
                  </w:rPr>
                </w:rPrChange>
              </w:rPr>
              <w:pPrChange w:id="614" w:author="Mateus Berardo de Souza Terra" w:date="2016-02-08T22:05:00Z">
                <w:pPr>
                  <w:pStyle w:val="NormalWeb"/>
                  <w:spacing w:before="0" w:beforeAutospacing="0" w:after="160" w:afterAutospacing="0"/>
                  <w:jc w:val="center"/>
                </w:pPr>
              </w:pPrChange>
            </w:pPr>
            <w:ins w:id="615" w:author="Mateus Berardo de Souza Terra" w:date="2016-02-08T22:09:00Z">
              <w:r w:rsidRPr="0068627D">
                <w:rPr>
                  <w:sz w:val="16"/>
                  <w:szCs w:val="16"/>
                </w:rPr>
                <w:t>65</w:t>
              </w:r>
            </w:ins>
          </w:p>
        </w:tc>
        <w:tc>
          <w:tcPr>
            <w:tcW w:w="1558" w:type="dxa"/>
            <w:tcPrChange w:id="616"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17" w:author="Mateus Berardo de Souza Terra" w:date="2016-02-08T20:04:00Z"/>
                <w:sz w:val="16"/>
                <w:szCs w:val="16"/>
                <w:rPrChange w:id="618" w:author="Mateus Berardo de Souza Terra" w:date="2016-02-08T22:05:00Z">
                  <w:rPr>
                    <w:ins w:id="619" w:author="Mateus Berardo de Souza Terra" w:date="2016-02-08T20:04:00Z"/>
                    <w:color w:val="303030"/>
                  </w:rPr>
                </w:rPrChange>
              </w:rPr>
              <w:pPrChange w:id="620" w:author="Mateus Berardo de Souza Terra" w:date="2016-02-08T22:05:00Z">
                <w:pPr>
                  <w:pStyle w:val="NormalWeb"/>
                  <w:spacing w:before="0" w:beforeAutospacing="0" w:after="160" w:afterAutospacing="0"/>
                  <w:jc w:val="center"/>
                </w:pPr>
              </w:pPrChange>
            </w:pPr>
            <w:ins w:id="621" w:author="Mateus Berardo de Souza Terra" w:date="2016-02-08T22:10:00Z">
              <w:r w:rsidRPr="0068627D">
                <w:rPr>
                  <w:sz w:val="16"/>
                  <w:szCs w:val="16"/>
                </w:rPr>
                <w:t>A</w:t>
              </w:r>
            </w:ins>
          </w:p>
        </w:tc>
        <w:tc>
          <w:tcPr>
            <w:tcW w:w="1559" w:type="dxa"/>
            <w:tcPrChange w:id="622"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23" w:author="Mateus Berardo de Souza Terra" w:date="2016-02-08T20:04:00Z"/>
                <w:sz w:val="16"/>
                <w:szCs w:val="16"/>
                <w:rPrChange w:id="624" w:author="Mateus Berardo de Souza Terra" w:date="2016-02-08T22:05:00Z">
                  <w:rPr>
                    <w:ins w:id="625" w:author="Mateus Berardo de Souza Terra" w:date="2016-02-08T20:04:00Z"/>
                    <w:color w:val="303030"/>
                  </w:rPr>
                </w:rPrChange>
              </w:rPr>
              <w:pPrChange w:id="626" w:author="Mateus Berardo de Souza Terra" w:date="2016-02-08T22:05:00Z">
                <w:pPr>
                  <w:pStyle w:val="NormalWeb"/>
                  <w:spacing w:before="0" w:beforeAutospacing="0" w:after="160" w:afterAutospacing="0"/>
                  <w:jc w:val="center"/>
                </w:pPr>
              </w:pPrChange>
            </w:pPr>
            <w:ins w:id="627" w:author="Mateus Berardo de Souza Terra" w:date="2016-02-08T22:09:00Z">
              <w:r w:rsidRPr="0068627D">
                <w:rPr>
                  <w:sz w:val="16"/>
                  <w:szCs w:val="16"/>
                </w:rPr>
                <w:t>97</w:t>
              </w:r>
            </w:ins>
          </w:p>
        </w:tc>
        <w:tc>
          <w:tcPr>
            <w:tcW w:w="1559" w:type="dxa"/>
            <w:tcPrChange w:id="628"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29" w:author="Mateus Berardo de Souza Terra" w:date="2016-02-08T20:04:00Z"/>
                <w:sz w:val="16"/>
                <w:szCs w:val="16"/>
                <w:rPrChange w:id="630" w:author="Mateus Berardo de Souza Terra" w:date="2016-02-08T22:05:00Z">
                  <w:rPr>
                    <w:ins w:id="631" w:author="Mateus Berardo de Souza Terra" w:date="2016-02-08T20:04:00Z"/>
                    <w:color w:val="303030"/>
                  </w:rPr>
                </w:rPrChange>
              </w:rPr>
              <w:pPrChange w:id="632" w:author="Mateus Berardo de Souza Terra" w:date="2016-02-08T22:05:00Z">
                <w:pPr>
                  <w:pStyle w:val="NormalWeb"/>
                  <w:spacing w:before="0" w:beforeAutospacing="0" w:after="160" w:afterAutospacing="0"/>
                  <w:jc w:val="center"/>
                </w:pPr>
              </w:pPrChange>
            </w:pPr>
            <w:proofErr w:type="gramStart"/>
            <w:ins w:id="633"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34" w:author="Mateus Berardo de Souza Terra" w:date="2016-02-08T20:04:00Z"/>
        </w:trPr>
        <w:tc>
          <w:tcPr>
            <w:tcW w:w="1558" w:type="dxa"/>
            <w:tcPrChange w:id="635"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36" w:author="Mateus Berardo de Souza Terra" w:date="2016-02-08T20:04:00Z"/>
                <w:sz w:val="16"/>
                <w:szCs w:val="16"/>
                <w:rPrChange w:id="637" w:author="Mateus Berardo de Souza Terra" w:date="2016-02-08T22:05:00Z">
                  <w:rPr>
                    <w:ins w:id="638" w:author="Mateus Berardo de Souza Terra" w:date="2016-02-08T20:04:00Z"/>
                    <w:color w:val="303030"/>
                  </w:rPr>
                </w:rPrChange>
              </w:rPr>
              <w:pPrChange w:id="639" w:author="Mateus Berardo de Souza Terra" w:date="2016-02-08T22:05:00Z">
                <w:pPr>
                  <w:pStyle w:val="NormalWeb"/>
                  <w:spacing w:before="0" w:beforeAutospacing="0" w:after="160" w:afterAutospacing="0"/>
                  <w:jc w:val="center"/>
                </w:pPr>
              </w:pPrChange>
            </w:pPr>
            <w:ins w:id="640" w:author="Mateus Berardo de Souza Terra" w:date="2016-02-08T20:05:00Z">
              <w:r w:rsidRPr="0068627D">
                <w:rPr>
                  <w:sz w:val="16"/>
                  <w:szCs w:val="16"/>
                  <w:rPrChange w:id="641" w:author="Mateus Berardo de Souza Terra" w:date="2016-02-08T22:05:00Z">
                    <w:rPr>
                      <w:color w:val="303030"/>
                    </w:rPr>
                  </w:rPrChange>
                </w:rPr>
                <w:t>34</w:t>
              </w:r>
            </w:ins>
          </w:p>
        </w:tc>
        <w:tc>
          <w:tcPr>
            <w:tcW w:w="1558" w:type="dxa"/>
            <w:tcPrChange w:id="642"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43" w:author="Mateus Berardo de Souza Terra" w:date="2016-02-08T20:04:00Z"/>
                <w:sz w:val="16"/>
                <w:szCs w:val="16"/>
                <w:rPrChange w:id="644" w:author="Mateus Berardo de Souza Terra" w:date="2016-02-08T22:05:00Z">
                  <w:rPr>
                    <w:ins w:id="645" w:author="Mateus Berardo de Souza Terra" w:date="2016-02-08T20:04:00Z"/>
                    <w:color w:val="303030"/>
                  </w:rPr>
                </w:rPrChange>
              </w:rPr>
              <w:pPrChange w:id="646" w:author="Mateus Berardo de Souza Terra" w:date="2016-02-08T22:05:00Z">
                <w:pPr>
                  <w:pStyle w:val="NormalWeb"/>
                  <w:spacing w:before="0" w:beforeAutospacing="0" w:after="160" w:afterAutospacing="0"/>
                  <w:jc w:val="center"/>
                </w:pPr>
              </w:pPrChange>
            </w:pPr>
            <w:ins w:id="647" w:author="Mateus Berardo de Souza Terra" w:date="2016-02-08T22:13:00Z">
              <w:r w:rsidRPr="0068627D">
                <w:rPr>
                  <w:sz w:val="16"/>
                  <w:szCs w:val="16"/>
                </w:rPr>
                <w:t>“</w:t>
              </w:r>
            </w:ins>
          </w:p>
        </w:tc>
        <w:tc>
          <w:tcPr>
            <w:tcW w:w="1558" w:type="dxa"/>
            <w:tcPrChange w:id="648"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49" w:author="Mateus Berardo de Souza Terra" w:date="2016-02-08T20:04:00Z"/>
                <w:sz w:val="16"/>
                <w:szCs w:val="16"/>
                <w:rPrChange w:id="650" w:author="Mateus Berardo de Souza Terra" w:date="2016-02-08T22:05:00Z">
                  <w:rPr>
                    <w:ins w:id="651" w:author="Mateus Berardo de Souza Terra" w:date="2016-02-08T20:04:00Z"/>
                    <w:color w:val="303030"/>
                  </w:rPr>
                </w:rPrChange>
              </w:rPr>
              <w:pPrChange w:id="652" w:author="Mateus Berardo de Souza Terra" w:date="2016-02-08T22:05:00Z">
                <w:pPr>
                  <w:pStyle w:val="NormalWeb"/>
                  <w:spacing w:before="0" w:beforeAutospacing="0" w:after="160" w:afterAutospacing="0"/>
                  <w:jc w:val="center"/>
                </w:pPr>
              </w:pPrChange>
            </w:pPr>
            <w:ins w:id="653" w:author="Mateus Berardo de Souza Terra" w:date="2016-02-08T22:09:00Z">
              <w:r w:rsidRPr="0068627D">
                <w:rPr>
                  <w:sz w:val="16"/>
                  <w:szCs w:val="16"/>
                </w:rPr>
                <w:t>66</w:t>
              </w:r>
            </w:ins>
          </w:p>
        </w:tc>
        <w:tc>
          <w:tcPr>
            <w:tcW w:w="1558" w:type="dxa"/>
            <w:tcPrChange w:id="654"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55" w:author="Mateus Berardo de Souza Terra" w:date="2016-02-08T20:04:00Z"/>
                <w:sz w:val="16"/>
                <w:szCs w:val="16"/>
                <w:rPrChange w:id="656" w:author="Mateus Berardo de Souza Terra" w:date="2016-02-08T22:05:00Z">
                  <w:rPr>
                    <w:ins w:id="657" w:author="Mateus Berardo de Souza Terra" w:date="2016-02-08T20:04:00Z"/>
                    <w:color w:val="303030"/>
                  </w:rPr>
                </w:rPrChange>
              </w:rPr>
              <w:pPrChange w:id="658" w:author="Mateus Berardo de Souza Terra" w:date="2016-02-08T22:05:00Z">
                <w:pPr>
                  <w:pStyle w:val="NormalWeb"/>
                  <w:spacing w:before="0" w:beforeAutospacing="0" w:after="160" w:afterAutospacing="0"/>
                  <w:jc w:val="center"/>
                </w:pPr>
              </w:pPrChange>
            </w:pPr>
            <w:ins w:id="659" w:author="Mateus Berardo de Souza Terra" w:date="2016-02-08T22:10:00Z">
              <w:r w:rsidRPr="0068627D">
                <w:rPr>
                  <w:sz w:val="16"/>
                  <w:szCs w:val="16"/>
                </w:rPr>
                <w:t>B</w:t>
              </w:r>
            </w:ins>
          </w:p>
        </w:tc>
        <w:tc>
          <w:tcPr>
            <w:tcW w:w="1559" w:type="dxa"/>
            <w:tcPrChange w:id="660"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61" w:author="Mateus Berardo de Souza Terra" w:date="2016-02-08T20:04:00Z"/>
                <w:sz w:val="16"/>
                <w:szCs w:val="16"/>
                <w:rPrChange w:id="662" w:author="Mateus Berardo de Souza Terra" w:date="2016-02-08T22:05:00Z">
                  <w:rPr>
                    <w:ins w:id="663" w:author="Mateus Berardo de Souza Terra" w:date="2016-02-08T20:04:00Z"/>
                    <w:color w:val="303030"/>
                  </w:rPr>
                </w:rPrChange>
              </w:rPr>
              <w:pPrChange w:id="664" w:author="Mateus Berardo de Souza Terra" w:date="2016-02-08T22:05:00Z">
                <w:pPr>
                  <w:pStyle w:val="NormalWeb"/>
                  <w:spacing w:before="0" w:beforeAutospacing="0" w:after="160" w:afterAutospacing="0"/>
                  <w:jc w:val="center"/>
                </w:pPr>
              </w:pPrChange>
            </w:pPr>
            <w:ins w:id="665" w:author="Mateus Berardo de Souza Terra" w:date="2016-02-08T22:09:00Z">
              <w:r w:rsidRPr="0068627D">
                <w:rPr>
                  <w:sz w:val="16"/>
                  <w:szCs w:val="16"/>
                </w:rPr>
                <w:t>98</w:t>
              </w:r>
            </w:ins>
          </w:p>
        </w:tc>
        <w:tc>
          <w:tcPr>
            <w:tcW w:w="1559" w:type="dxa"/>
            <w:tcPrChange w:id="666"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67" w:author="Mateus Berardo de Souza Terra" w:date="2016-02-08T20:04:00Z"/>
                <w:sz w:val="16"/>
                <w:szCs w:val="16"/>
                <w:rPrChange w:id="668" w:author="Mateus Berardo de Souza Terra" w:date="2016-02-08T22:05:00Z">
                  <w:rPr>
                    <w:ins w:id="669" w:author="Mateus Berardo de Souza Terra" w:date="2016-02-08T20:04:00Z"/>
                    <w:color w:val="303030"/>
                  </w:rPr>
                </w:rPrChange>
              </w:rPr>
              <w:pPrChange w:id="670" w:author="Mateus Berardo de Souza Terra" w:date="2016-02-08T22:05:00Z">
                <w:pPr>
                  <w:pStyle w:val="NormalWeb"/>
                  <w:spacing w:before="0" w:beforeAutospacing="0" w:after="160" w:afterAutospacing="0"/>
                  <w:jc w:val="center"/>
                </w:pPr>
              </w:pPrChange>
            </w:pPr>
            <w:proofErr w:type="gramStart"/>
            <w:ins w:id="671"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72" w:author="Mateus Berardo de Souza Terra" w:date="2016-02-08T20:04:00Z"/>
        </w:trPr>
        <w:tc>
          <w:tcPr>
            <w:tcW w:w="1558" w:type="dxa"/>
            <w:tcPrChange w:id="673"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74" w:author="Mateus Berardo de Souza Terra" w:date="2016-02-08T20:04:00Z"/>
                <w:sz w:val="16"/>
                <w:szCs w:val="16"/>
                <w:rPrChange w:id="675" w:author="Mateus Berardo de Souza Terra" w:date="2016-02-08T22:05:00Z">
                  <w:rPr>
                    <w:ins w:id="676" w:author="Mateus Berardo de Souza Terra" w:date="2016-02-08T20:04:00Z"/>
                    <w:color w:val="303030"/>
                  </w:rPr>
                </w:rPrChange>
              </w:rPr>
              <w:pPrChange w:id="677" w:author="Mateus Berardo de Souza Terra" w:date="2016-02-08T22:05:00Z">
                <w:pPr>
                  <w:pStyle w:val="NormalWeb"/>
                  <w:spacing w:before="0" w:beforeAutospacing="0" w:after="160" w:afterAutospacing="0"/>
                  <w:jc w:val="center"/>
                </w:pPr>
              </w:pPrChange>
            </w:pPr>
            <w:ins w:id="678" w:author="Mateus Berardo de Souza Terra" w:date="2016-02-08T20:05:00Z">
              <w:r w:rsidRPr="0068627D">
                <w:rPr>
                  <w:sz w:val="16"/>
                  <w:szCs w:val="16"/>
                  <w:rPrChange w:id="679" w:author="Mateus Berardo de Souza Terra" w:date="2016-02-08T22:05:00Z">
                    <w:rPr>
                      <w:color w:val="303030"/>
                    </w:rPr>
                  </w:rPrChange>
                </w:rPr>
                <w:t>35</w:t>
              </w:r>
            </w:ins>
          </w:p>
        </w:tc>
        <w:tc>
          <w:tcPr>
            <w:tcW w:w="1558" w:type="dxa"/>
            <w:tcPrChange w:id="680"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81" w:author="Mateus Berardo de Souza Terra" w:date="2016-02-08T20:04:00Z"/>
                <w:sz w:val="16"/>
                <w:szCs w:val="16"/>
                <w:rPrChange w:id="682" w:author="Mateus Berardo de Souza Terra" w:date="2016-02-08T22:05:00Z">
                  <w:rPr>
                    <w:ins w:id="683" w:author="Mateus Berardo de Souza Terra" w:date="2016-02-08T20:04:00Z"/>
                    <w:color w:val="303030"/>
                  </w:rPr>
                </w:rPrChange>
              </w:rPr>
              <w:pPrChange w:id="684" w:author="Mateus Berardo de Souza Terra" w:date="2016-02-08T22:05:00Z">
                <w:pPr>
                  <w:pStyle w:val="NormalWeb"/>
                  <w:spacing w:before="0" w:beforeAutospacing="0" w:after="160" w:afterAutospacing="0"/>
                  <w:jc w:val="center"/>
                </w:pPr>
              </w:pPrChange>
            </w:pPr>
            <w:ins w:id="685" w:author="Mateus Berardo de Souza Terra" w:date="2016-02-08T22:13:00Z">
              <w:r w:rsidRPr="0068627D">
                <w:rPr>
                  <w:sz w:val="16"/>
                  <w:szCs w:val="16"/>
                </w:rPr>
                <w:t>#</w:t>
              </w:r>
            </w:ins>
          </w:p>
        </w:tc>
        <w:tc>
          <w:tcPr>
            <w:tcW w:w="1558" w:type="dxa"/>
            <w:tcPrChange w:id="686"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87" w:author="Mateus Berardo de Souza Terra" w:date="2016-02-08T20:04:00Z"/>
                <w:sz w:val="16"/>
                <w:szCs w:val="16"/>
                <w:rPrChange w:id="688" w:author="Mateus Berardo de Souza Terra" w:date="2016-02-08T22:05:00Z">
                  <w:rPr>
                    <w:ins w:id="689" w:author="Mateus Berardo de Souza Terra" w:date="2016-02-08T20:04:00Z"/>
                    <w:color w:val="303030"/>
                  </w:rPr>
                </w:rPrChange>
              </w:rPr>
              <w:pPrChange w:id="690" w:author="Mateus Berardo de Souza Terra" w:date="2016-02-08T22:05:00Z">
                <w:pPr>
                  <w:pStyle w:val="NormalWeb"/>
                  <w:spacing w:before="0" w:beforeAutospacing="0" w:after="160" w:afterAutospacing="0"/>
                  <w:jc w:val="center"/>
                </w:pPr>
              </w:pPrChange>
            </w:pPr>
            <w:ins w:id="691" w:author="Mateus Berardo de Souza Terra" w:date="2016-02-08T22:09:00Z">
              <w:r w:rsidRPr="0068627D">
                <w:rPr>
                  <w:sz w:val="16"/>
                  <w:szCs w:val="16"/>
                </w:rPr>
                <w:t>67</w:t>
              </w:r>
            </w:ins>
          </w:p>
        </w:tc>
        <w:tc>
          <w:tcPr>
            <w:tcW w:w="1558" w:type="dxa"/>
            <w:tcPrChange w:id="692"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93" w:author="Mateus Berardo de Souza Terra" w:date="2016-02-08T20:04:00Z"/>
                <w:sz w:val="16"/>
                <w:szCs w:val="16"/>
                <w:rPrChange w:id="694" w:author="Mateus Berardo de Souza Terra" w:date="2016-02-08T22:05:00Z">
                  <w:rPr>
                    <w:ins w:id="695" w:author="Mateus Berardo de Souza Terra" w:date="2016-02-08T20:04:00Z"/>
                    <w:color w:val="303030"/>
                  </w:rPr>
                </w:rPrChange>
              </w:rPr>
              <w:pPrChange w:id="696" w:author="Mateus Berardo de Souza Terra" w:date="2016-02-08T22:05:00Z">
                <w:pPr>
                  <w:pStyle w:val="NormalWeb"/>
                  <w:spacing w:before="0" w:beforeAutospacing="0" w:after="160" w:afterAutospacing="0"/>
                  <w:jc w:val="center"/>
                </w:pPr>
              </w:pPrChange>
            </w:pPr>
            <w:ins w:id="697" w:author="Mateus Berardo de Souza Terra" w:date="2016-02-08T22:10:00Z">
              <w:r w:rsidRPr="0068627D">
                <w:rPr>
                  <w:sz w:val="16"/>
                  <w:szCs w:val="16"/>
                </w:rPr>
                <w:t>C</w:t>
              </w:r>
            </w:ins>
          </w:p>
        </w:tc>
        <w:tc>
          <w:tcPr>
            <w:tcW w:w="1559" w:type="dxa"/>
            <w:tcPrChange w:id="698"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99" w:author="Mateus Berardo de Souza Terra" w:date="2016-02-08T20:04:00Z"/>
                <w:sz w:val="16"/>
                <w:szCs w:val="16"/>
                <w:rPrChange w:id="700" w:author="Mateus Berardo de Souza Terra" w:date="2016-02-08T22:05:00Z">
                  <w:rPr>
                    <w:ins w:id="701" w:author="Mateus Berardo de Souza Terra" w:date="2016-02-08T20:04:00Z"/>
                    <w:color w:val="303030"/>
                  </w:rPr>
                </w:rPrChange>
              </w:rPr>
              <w:pPrChange w:id="702" w:author="Mateus Berardo de Souza Terra" w:date="2016-02-08T22:05:00Z">
                <w:pPr>
                  <w:pStyle w:val="NormalWeb"/>
                  <w:spacing w:before="0" w:beforeAutospacing="0" w:after="160" w:afterAutospacing="0"/>
                  <w:jc w:val="center"/>
                </w:pPr>
              </w:pPrChange>
            </w:pPr>
            <w:ins w:id="703" w:author="Mateus Berardo de Souza Terra" w:date="2016-02-08T22:09:00Z">
              <w:r w:rsidRPr="0068627D">
                <w:rPr>
                  <w:sz w:val="16"/>
                  <w:szCs w:val="16"/>
                </w:rPr>
                <w:t>99</w:t>
              </w:r>
            </w:ins>
          </w:p>
        </w:tc>
        <w:tc>
          <w:tcPr>
            <w:tcW w:w="1559" w:type="dxa"/>
            <w:tcPrChange w:id="704"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705" w:author="Mateus Berardo de Souza Terra" w:date="2016-02-08T20:04:00Z"/>
                <w:sz w:val="16"/>
                <w:szCs w:val="16"/>
                <w:rPrChange w:id="706" w:author="Mateus Berardo de Souza Terra" w:date="2016-02-08T22:05:00Z">
                  <w:rPr>
                    <w:ins w:id="707" w:author="Mateus Berardo de Souza Terra" w:date="2016-02-08T20:04:00Z"/>
                    <w:color w:val="303030"/>
                  </w:rPr>
                </w:rPrChange>
              </w:rPr>
              <w:pPrChange w:id="708" w:author="Mateus Berardo de Souza Terra" w:date="2016-02-08T22:05:00Z">
                <w:pPr>
                  <w:pStyle w:val="NormalWeb"/>
                  <w:spacing w:before="0" w:beforeAutospacing="0" w:after="160" w:afterAutospacing="0"/>
                  <w:jc w:val="center"/>
                </w:pPr>
              </w:pPrChange>
            </w:pPr>
            <w:proofErr w:type="gramStart"/>
            <w:ins w:id="709"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710" w:author="Mateus Berardo de Souza Terra" w:date="2016-02-08T20:04:00Z"/>
        </w:trPr>
        <w:tc>
          <w:tcPr>
            <w:tcW w:w="1558" w:type="dxa"/>
            <w:tcPrChange w:id="711"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12" w:author="Mateus Berardo de Souza Terra" w:date="2016-02-08T20:04:00Z"/>
                <w:sz w:val="16"/>
                <w:szCs w:val="16"/>
                <w:rPrChange w:id="713" w:author="Mateus Berardo de Souza Terra" w:date="2016-02-08T22:05:00Z">
                  <w:rPr>
                    <w:ins w:id="714" w:author="Mateus Berardo de Souza Terra" w:date="2016-02-08T20:04:00Z"/>
                    <w:color w:val="303030"/>
                  </w:rPr>
                </w:rPrChange>
              </w:rPr>
              <w:pPrChange w:id="715" w:author="Mateus Berardo de Souza Terra" w:date="2016-02-08T22:05:00Z">
                <w:pPr>
                  <w:pStyle w:val="NormalWeb"/>
                  <w:spacing w:before="0" w:beforeAutospacing="0" w:after="160" w:afterAutospacing="0"/>
                  <w:jc w:val="center"/>
                </w:pPr>
              </w:pPrChange>
            </w:pPr>
            <w:ins w:id="716" w:author="Mateus Berardo de Souza Terra" w:date="2016-02-08T20:05:00Z">
              <w:r w:rsidRPr="0068627D">
                <w:rPr>
                  <w:sz w:val="16"/>
                  <w:szCs w:val="16"/>
                  <w:rPrChange w:id="717" w:author="Mateus Berardo de Souza Terra" w:date="2016-02-08T22:05:00Z">
                    <w:rPr>
                      <w:color w:val="303030"/>
                    </w:rPr>
                  </w:rPrChange>
                </w:rPr>
                <w:t>36</w:t>
              </w:r>
            </w:ins>
          </w:p>
        </w:tc>
        <w:tc>
          <w:tcPr>
            <w:tcW w:w="1558" w:type="dxa"/>
            <w:tcPrChange w:id="718"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19" w:author="Mateus Berardo de Souza Terra" w:date="2016-02-08T20:04:00Z"/>
                <w:sz w:val="16"/>
                <w:szCs w:val="16"/>
                <w:rPrChange w:id="720" w:author="Mateus Berardo de Souza Terra" w:date="2016-02-08T22:05:00Z">
                  <w:rPr>
                    <w:ins w:id="721" w:author="Mateus Berardo de Souza Terra" w:date="2016-02-08T20:04:00Z"/>
                    <w:color w:val="303030"/>
                  </w:rPr>
                </w:rPrChange>
              </w:rPr>
              <w:pPrChange w:id="722" w:author="Mateus Berardo de Souza Terra" w:date="2016-02-08T22:05:00Z">
                <w:pPr>
                  <w:pStyle w:val="NormalWeb"/>
                  <w:spacing w:before="0" w:beforeAutospacing="0" w:after="160" w:afterAutospacing="0"/>
                  <w:jc w:val="center"/>
                </w:pPr>
              </w:pPrChange>
            </w:pPr>
            <w:ins w:id="723" w:author="Mateus Berardo de Souza Terra" w:date="2016-02-08T22:13:00Z">
              <w:r w:rsidRPr="0068627D">
                <w:rPr>
                  <w:sz w:val="16"/>
                  <w:szCs w:val="16"/>
                </w:rPr>
                <w:t>$</w:t>
              </w:r>
            </w:ins>
          </w:p>
        </w:tc>
        <w:tc>
          <w:tcPr>
            <w:tcW w:w="1558" w:type="dxa"/>
            <w:tcPrChange w:id="724"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25" w:author="Mateus Berardo de Souza Terra" w:date="2016-02-08T20:04:00Z"/>
                <w:sz w:val="16"/>
                <w:szCs w:val="16"/>
                <w:rPrChange w:id="726" w:author="Mateus Berardo de Souza Terra" w:date="2016-02-08T22:05:00Z">
                  <w:rPr>
                    <w:ins w:id="727" w:author="Mateus Berardo de Souza Terra" w:date="2016-02-08T20:04:00Z"/>
                    <w:color w:val="303030"/>
                  </w:rPr>
                </w:rPrChange>
              </w:rPr>
              <w:pPrChange w:id="728" w:author="Mateus Berardo de Souza Terra" w:date="2016-02-08T22:05:00Z">
                <w:pPr>
                  <w:pStyle w:val="NormalWeb"/>
                  <w:spacing w:before="0" w:beforeAutospacing="0" w:after="160" w:afterAutospacing="0"/>
                  <w:jc w:val="center"/>
                </w:pPr>
              </w:pPrChange>
            </w:pPr>
            <w:ins w:id="729" w:author="Mateus Berardo de Souza Terra" w:date="2016-02-08T22:09:00Z">
              <w:r w:rsidRPr="0068627D">
                <w:rPr>
                  <w:sz w:val="16"/>
                  <w:szCs w:val="16"/>
                </w:rPr>
                <w:t>68</w:t>
              </w:r>
            </w:ins>
          </w:p>
        </w:tc>
        <w:tc>
          <w:tcPr>
            <w:tcW w:w="1558" w:type="dxa"/>
            <w:tcPrChange w:id="730"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31" w:author="Mateus Berardo de Souza Terra" w:date="2016-02-08T20:04:00Z"/>
                <w:sz w:val="16"/>
                <w:szCs w:val="16"/>
                <w:rPrChange w:id="732" w:author="Mateus Berardo de Souza Terra" w:date="2016-02-08T22:05:00Z">
                  <w:rPr>
                    <w:ins w:id="733" w:author="Mateus Berardo de Souza Terra" w:date="2016-02-08T20:04:00Z"/>
                    <w:color w:val="303030"/>
                  </w:rPr>
                </w:rPrChange>
              </w:rPr>
              <w:pPrChange w:id="734" w:author="Mateus Berardo de Souza Terra" w:date="2016-02-08T22:05:00Z">
                <w:pPr>
                  <w:pStyle w:val="NormalWeb"/>
                  <w:spacing w:before="0" w:beforeAutospacing="0" w:after="160" w:afterAutospacing="0"/>
                  <w:jc w:val="center"/>
                </w:pPr>
              </w:pPrChange>
            </w:pPr>
            <w:ins w:id="735" w:author="Mateus Berardo de Souza Terra" w:date="2016-02-08T22:10:00Z">
              <w:r w:rsidRPr="0068627D">
                <w:rPr>
                  <w:sz w:val="16"/>
                  <w:szCs w:val="16"/>
                </w:rPr>
                <w:t>D</w:t>
              </w:r>
            </w:ins>
          </w:p>
        </w:tc>
        <w:tc>
          <w:tcPr>
            <w:tcW w:w="1559" w:type="dxa"/>
            <w:tcPrChange w:id="736"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37" w:author="Mateus Berardo de Souza Terra" w:date="2016-02-08T20:04:00Z"/>
                <w:sz w:val="16"/>
                <w:szCs w:val="16"/>
                <w:rPrChange w:id="738" w:author="Mateus Berardo de Souza Terra" w:date="2016-02-08T22:05:00Z">
                  <w:rPr>
                    <w:ins w:id="739" w:author="Mateus Berardo de Souza Terra" w:date="2016-02-08T20:04:00Z"/>
                    <w:color w:val="303030"/>
                  </w:rPr>
                </w:rPrChange>
              </w:rPr>
              <w:pPrChange w:id="740" w:author="Mateus Berardo de Souza Terra" w:date="2016-02-08T22:05:00Z">
                <w:pPr>
                  <w:pStyle w:val="NormalWeb"/>
                  <w:spacing w:before="0" w:beforeAutospacing="0" w:after="160" w:afterAutospacing="0"/>
                  <w:jc w:val="center"/>
                </w:pPr>
              </w:pPrChange>
            </w:pPr>
            <w:ins w:id="741" w:author="Mateus Berardo de Souza Terra" w:date="2016-02-08T22:09:00Z">
              <w:r w:rsidRPr="0068627D">
                <w:rPr>
                  <w:sz w:val="16"/>
                  <w:szCs w:val="16"/>
                </w:rPr>
                <w:t>100</w:t>
              </w:r>
            </w:ins>
          </w:p>
        </w:tc>
        <w:tc>
          <w:tcPr>
            <w:tcW w:w="1559" w:type="dxa"/>
            <w:tcPrChange w:id="742"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43" w:author="Mateus Berardo de Souza Terra" w:date="2016-02-08T20:04:00Z"/>
                <w:sz w:val="16"/>
                <w:szCs w:val="16"/>
                <w:rPrChange w:id="744" w:author="Mateus Berardo de Souza Terra" w:date="2016-02-08T22:05:00Z">
                  <w:rPr>
                    <w:ins w:id="745" w:author="Mateus Berardo de Souza Terra" w:date="2016-02-08T20:04:00Z"/>
                    <w:color w:val="303030"/>
                  </w:rPr>
                </w:rPrChange>
              </w:rPr>
              <w:pPrChange w:id="746" w:author="Mateus Berardo de Souza Terra" w:date="2016-02-08T22:05:00Z">
                <w:pPr>
                  <w:pStyle w:val="NormalWeb"/>
                  <w:spacing w:before="0" w:beforeAutospacing="0" w:after="160" w:afterAutospacing="0"/>
                  <w:jc w:val="center"/>
                </w:pPr>
              </w:pPrChange>
            </w:pPr>
            <w:proofErr w:type="gramStart"/>
            <w:ins w:id="747"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48" w:author="Mateus Berardo de Souza Terra" w:date="2016-02-08T20:04:00Z"/>
        </w:trPr>
        <w:tc>
          <w:tcPr>
            <w:tcW w:w="1558" w:type="dxa"/>
            <w:tcPrChange w:id="749"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50" w:author="Mateus Berardo de Souza Terra" w:date="2016-02-08T20:04:00Z"/>
                <w:sz w:val="16"/>
                <w:szCs w:val="16"/>
                <w:rPrChange w:id="751" w:author="Mateus Berardo de Souza Terra" w:date="2016-02-08T22:05:00Z">
                  <w:rPr>
                    <w:ins w:id="752" w:author="Mateus Berardo de Souza Terra" w:date="2016-02-08T20:04:00Z"/>
                    <w:color w:val="303030"/>
                  </w:rPr>
                </w:rPrChange>
              </w:rPr>
              <w:pPrChange w:id="753" w:author="Mateus Berardo de Souza Terra" w:date="2016-02-08T22:05:00Z">
                <w:pPr>
                  <w:pStyle w:val="NormalWeb"/>
                  <w:spacing w:before="0" w:beforeAutospacing="0" w:after="160" w:afterAutospacing="0"/>
                  <w:jc w:val="center"/>
                </w:pPr>
              </w:pPrChange>
            </w:pPr>
            <w:ins w:id="754" w:author="Mateus Berardo de Souza Terra" w:date="2016-02-08T20:05:00Z">
              <w:r w:rsidRPr="0068627D">
                <w:rPr>
                  <w:sz w:val="16"/>
                  <w:szCs w:val="16"/>
                  <w:rPrChange w:id="755" w:author="Mateus Berardo de Souza Terra" w:date="2016-02-08T22:05:00Z">
                    <w:rPr>
                      <w:color w:val="303030"/>
                    </w:rPr>
                  </w:rPrChange>
                </w:rPr>
                <w:t>37</w:t>
              </w:r>
            </w:ins>
          </w:p>
        </w:tc>
        <w:tc>
          <w:tcPr>
            <w:tcW w:w="1558" w:type="dxa"/>
            <w:tcPrChange w:id="756"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57" w:author="Mateus Berardo de Souza Terra" w:date="2016-02-08T20:04:00Z"/>
                <w:sz w:val="16"/>
                <w:szCs w:val="16"/>
                <w:rPrChange w:id="758" w:author="Mateus Berardo de Souza Terra" w:date="2016-02-08T22:05:00Z">
                  <w:rPr>
                    <w:ins w:id="759" w:author="Mateus Berardo de Souza Terra" w:date="2016-02-08T20:04:00Z"/>
                    <w:color w:val="303030"/>
                  </w:rPr>
                </w:rPrChange>
              </w:rPr>
              <w:pPrChange w:id="760" w:author="Mateus Berardo de Souza Terra" w:date="2016-02-08T22:05:00Z">
                <w:pPr>
                  <w:pStyle w:val="NormalWeb"/>
                  <w:spacing w:before="0" w:beforeAutospacing="0" w:after="160" w:afterAutospacing="0"/>
                  <w:jc w:val="center"/>
                </w:pPr>
              </w:pPrChange>
            </w:pPr>
            <w:ins w:id="761" w:author="Mateus Berardo de Souza Terra" w:date="2016-02-08T22:13:00Z">
              <w:r w:rsidRPr="0068627D">
                <w:rPr>
                  <w:sz w:val="16"/>
                  <w:szCs w:val="16"/>
                </w:rPr>
                <w:t>%</w:t>
              </w:r>
            </w:ins>
          </w:p>
        </w:tc>
        <w:tc>
          <w:tcPr>
            <w:tcW w:w="1558" w:type="dxa"/>
            <w:tcPrChange w:id="762"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63" w:author="Mateus Berardo de Souza Terra" w:date="2016-02-08T20:04:00Z"/>
                <w:sz w:val="16"/>
                <w:szCs w:val="16"/>
                <w:rPrChange w:id="764" w:author="Mateus Berardo de Souza Terra" w:date="2016-02-08T22:05:00Z">
                  <w:rPr>
                    <w:ins w:id="765" w:author="Mateus Berardo de Souza Terra" w:date="2016-02-08T20:04:00Z"/>
                    <w:color w:val="303030"/>
                  </w:rPr>
                </w:rPrChange>
              </w:rPr>
              <w:pPrChange w:id="766" w:author="Mateus Berardo de Souza Terra" w:date="2016-02-08T22:05:00Z">
                <w:pPr>
                  <w:pStyle w:val="NormalWeb"/>
                  <w:spacing w:before="0" w:beforeAutospacing="0" w:after="160" w:afterAutospacing="0"/>
                  <w:jc w:val="center"/>
                </w:pPr>
              </w:pPrChange>
            </w:pPr>
            <w:ins w:id="767" w:author="Mateus Berardo de Souza Terra" w:date="2016-02-08T22:09:00Z">
              <w:r w:rsidRPr="0068627D">
                <w:rPr>
                  <w:sz w:val="16"/>
                  <w:szCs w:val="16"/>
                </w:rPr>
                <w:t>69</w:t>
              </w:r>
            </w:ins>
          </w:p>
        </w:tc>
        <w:tc>
          <w:tcPr>
            <w:tcW w:w="1558" w:type="dxa"/>
            <w:tcPrChange w:id="768"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69" w:author="Mateus Berardo de Souza Terra" w:date="2016-02-08T20:04:00Z"/>
                <w:sz w:val="16"/>
                <w:szCs w:val="16"/>
                <w:rPrChange w:id="770" w:author="Mateus Berardo de Souza Terra" w:date="2016-02-08T22:05:00Z">
                  <w:rPr>
                    <w:ins w:id="771" w:author="Mateus Berardo de Souza Terra" w:date="2016-02-08T20:04:00Z"/>
                    <w:color w:val="303030"/>
                  </w:rPr>
                </w:rPrChange>
              </w:rPr>
              <w:pPrChange w:id="772" w:author="Mateus Berardo de Souza Terra" w:date="2016-02-08T22:05:00Z">
                <w:pPr>
                  <w:pStyle w:val="NormalWeb"/>
                  <w:spacing w:before="0" w:beforeAutospacing="0" w:after="160" w:afterAutospacing="0"/>
                  <w:jc w:val="center"/>
                </w:pPr>
              </w:pPrChange>
            </w:pPr>
            <w:ins w:id="773" w:author="Mateus Berardo de Souza Terra" w:date="2016-02-08T22:10:00Z">
              <w:r w:rsidRPr="0068627D">
                <w:rPr>
                  <w:sz w:val="16"/>
                  <w:szCs w:val="16"/>
                </w:rPr>
                <w:t>E</w:t>
              </w:r>
            </w:ins>
          </w:p>
        </w:tc>
        <w:tc>
          <w:tcPr>
            <w:tcW w:w="1559" w:type="dxa"/>
            <w:tcPrChange w:id="774"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75" w:author="Mateus Berardo de Souza Terra" w:date="2016-02-08T20:04:00Z"/>
                <w:sz w:val="16"/>
                <w:szCs w:val="16"/>
                <w:rPrChange w:id="776" w:author="Mateus Berardo de Souza Terra" w:date="2016-02-08T22:05:00Z">
                  <w:rPr>
                    <w:ins w:id="777" w:author="Mateus Berardo de Souza Terra" w:date="2016-02-08T20:04:00Z"/>
                    <w:color w:val="303030"/>
                  </w:rPr>
                </w:rPrChange>
              </w:rPr>
              <w:pPrChange w:id="778" w:author="Mateus Berardo de Souza Terra" w:date="2016-02-08T22:05:00Z">
                <w:pPr>
                  <w:pStyle w:val="NormalWeb"/>
                  <w:spacing w:before="0" w:beforeAutospacing="0" w:after="160" w:afterAutospacing="0"/>
                  <w:jc w:val="center"/>
                </w:pPr>
              </w:pPrChange>
            </w:pPr>
            <w:ins w:id="779" w:author="Mateus Berardo de Souza Terra" w:date="2016-02-08T22:09:00Z">
              <w:r w:rsidRPr="0068627D">
                <w:rPr>
                  <w:sz w:val="16"/>
                  <w:szCs w:val="16"/>
                </w:rPr>
                <w:t>101</w:t>
              </w:r>
            </w:ins>
          </w:p>
        </w:tc>
        <w:tc>
          <w:tcPr>
            <w:tcW w:w="1559" w:type="dxa"/>
            <w:tcPrChange w:id="780"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81" w:author="Mateus Berardo de Souza Terra" w:date="2016-02-08T20:04:00Z"/>
                <w:sz w:val="16"/>
                <w:szCs w:val="16"/>
                <w:rPrChange w:id="782" w:author="Mateus Berardo de Souza Terra" w:date="2016-02-08T22:05:00Z">
                  <w:rPr>
                    <w:ins w:id="783" w:author="Mateus Berardo de Souza Terra" w:date="2016-02-08T20:04:00Z"/>
                    <w:color w:val="303030"/>
                  </w:rPr>
                </w:rPrChange>
              </w:rPr>
              <w:pPrChange w:id="784" w:author="Mateus Berardo de Souza Terra" w:date="2016-02-08T22:05:00Z">
                <w:pPr>
                  <w:pStyle w:val="NormalWeb"/>
                  <w:spacing w:before="0" w:beforeAutospacing="0" w:after="160" w:afterAutospacing="0"/>
                  <w:jc w:val="center"/>
                </w:pPr>
              </w:pPrChange>
            </w:pPr>
            <w:proofErr w:type="gramStart"/>
            <w:ins w:id="785"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86" w:author="Mateus Berardo de Souza Terra" w:date="2016-02-08T20:04:00Z"/>
        </w:trPr>
        <w:tc>
          <w:tcPr>
            <w:tcW w:w="1558" w:type="dxa"/>
            <w:tcPrChange w:id="787"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88" w:author="Mateus Berardo de Souza Terra" w:date="2016-02-08T20:04:00Z"/>
                <w:sz w:val="16"/>
                <w:szCs w:val="16"/>
                <w:rPrChange w:id="789" w:author="Mateus Berardo de Souza Terra" w:date="2016-02-08T22:05:00Z">
                  <w:rPr>
                    <w:ins w:id="790" w:author="Mateus Berardo de Souza Terra" w:date="2016-02-08T20:04:00Z"/>
                    <w:color w:val="303030"/>
                  </w:rPr>
                </w:rPrChange>
              </w:rPr>
              <w:pPrChange w:id="791" w:author="Mateus Berardo de Souza Terra" w:date="2016-02-08T22:05:00Z">
                <w:pPr>
                  <w:pStyle w:val="NormalWeb"/>
                  <w:spacing w:before="0" w:beforeAutospacing="0" w:after="160" w:afterAutospacing="0"/>
                  <w:jc w:val="center"/>
                </w:pPr>
              </w:pPrChange>
            </w:pPr>
            <w:ins w:id="792" w:author="Mateus Berardo de Souza Terra" w:date="2016-02-08T20:05:00Z">
              <w:r w:rsidRPr="0068627D">
                <w:rPr>
                  <w:sz w:val="16"/>
                  <w:szCs w:val="16"/>
                  <w:rPrChange w:id="793" w:author="Mateus Berardo de Souza Terra" w:date="2016-02-08T22:05:00Z">
                    <w:rPr>
                      <w:color w:val="303030"/>
                    </w:rPr>
                  </w:rPrChange>
                </w:rPr>
                <w:t>38</w:t>
              </w:r>
            </w:ins>
          </w:p>
        </w:tc>
        <w:tc>
          <w:tcPr>
            <w:tcW w:w="1558" w:type="dxa"/>
            <w:tcPrChange w:id="794"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95" w:author="Mateus Berardo de Souza Terra" w:date="2016-02-08T20:04:00Z"/>
                <w:sz w:val="16"/>
                <w:szCs w:val="16"/>
                <w:rPrChange w:id="796" w:author="Mateus Berardo de Souza Terra" w:date="2016-02-08T22:13:00Z">
                  <w:rPr>
                    <w:ins w:id="797" w:author="Mateus Berardo de Souza Terra" w:date="2016-02-08T20:04:00Z"/>
                    <w:color w:val="303030"/>
                  </w:rPr>
                </w:rPrChange>
              </w:rPr>
              <w:pPrChange w:id="798" w:author="Mateus Berardo de Souza Terra" w:date="2016-02-08T22:05:00Z">
                <w:pPr>
                  <w:pStyle w:val="NormalWeb"/>
                  <w:spacing w:before="0" w:beforeAutospacing="0" w:after="160" w:afterAutospacing="0"/>
                  <w:jc w:val="center"/>
                </w:pPr>
              </w:pPrChange>
            </w:pPr>
            <w:ins w:id="799" w:author="Mateus Berardo de Souza Terra" w:date="2016-02-08T22:13:00Z">
              <w:r w:rsidRPr="0068627D">
                <w:rPr>
                  <w:sz w:val="16"/>
                  <w:szCs w:val="16"/>
                </w:rPr>
                <w:t>&amp;</w:t>
              </w:r>
            </w:ins>
          </w:p>
        </w:tc>
        <w:tc>
          <w:tcPr>
            <w:tcW w:w="1558" w:type="dxa"/>
            <w:tcPrChange w:id="800"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801" w:author="Mateus Berardo de Souza Terra" w:date="2016-02-08T20:04:00Z"/>
                <w:sz w:val="16"/>
                <w:szCs w:val="16"/>
                <w:rPrChange w:id="802" w:author="Mateus Berardo de Souza Terra" w:date="2016-02-08T22:05:00Z">
                  <w:rPr>
                    <w:ins w:id="803" w:author="Mateus Berardo de Souza Terra" w:date="2016-02-08T20:04:00Z"/>
                    <w:color w:val="303030"/>
                  </w:rPr>
                </w:rPrChange>
              </w:rPr>
              <w:pPrChange w:id="804" w:author="Mateus Berardo de Souza Terra" w:date="2016-02-08T22:05:00Z">
                <w:pPr>
                  <w:pStyle w:val="NormalWeb"/>
                  <w:spacing w:before="0" w:beforeAutospacing="0" w:after="160" w:afterAutospacing="0"/>
                  <w:jc w:val="center"/>
                </w:pPr>
              </w:pPrChange>
            </w:pPr>
            <w:ins w:id="805" w:author="Mateus Berardo de Souza Terra" w:date="2016-02-08T22:09:00Z">
              <w:r w:rsidRPr="0068627D">
                <w:rPr>
                  <w:sz w:val="16"/>
                  <w:szCs w:val="16"/>
                </w:rPr>
                <w:t>70</w:t>
              </w:r>
            </w:ins>
          </w:p>
        </w:tc>
        <w:tc>
          <w:tcPr>
            <w:tcW w:w="1558" w:type="dxa"/>
            <w:tcPrChange w:id="806"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807" w:author="Mateus Berardo de Souza Terra" w:date="2016-02-08T20:04:00Z"/>
                <w:sz w:val="16"/>
                <w:szCs w:val="16"/>
                <w:rPrChange w:id="808" w:author="Mateus Berardo de Souza Terra" w:date="2016-02-08T22:05:00Z">
                  <w:rPr>
                    <w:ins w:id="809" w:author="Mateus Berardo de Souza Terra" w:date="2016-02-08T20:04:00Z"/>
                    <w:color w:val="303030"/>
                  </w:rPr>
                </w:rPrChange>
              </w:rPr>
              <w:pPrChange w:id="810" w:author="Mateus Berardo de Souza Terra" w:date="2016-02-08T22:05:00Z">
                <w:pPr>
                  <w:pStyle w:val="NormalWeb"/>
                  <w:spacing w:before="0" w:beforeAutospacing="0" w:after="160" w:afterAutospacing="0"/>
                  <w:jc w:val="center"/>
                </w:pPr>
              </w:pPrChange>
            </w:pPr>
            <w:ins w:id="811" w:author="Mateus Berardo de Souza Terra" w:date="2016-02-08T22:10:00Z">
              <w:r w:rsidRPr="0068627D">
                <w:rPr>
                  <w:sz w:val="16"/>
                  <w:szCs w:val="16"/>
                </w:rPr>
                <w:t>F</w:t>
              </w:r>
            </w:ins>
          </w:p>
        </w:tc>
        <w:tc>
          <w:tcPr>
            <w:tcW w:w="1559" w:type="dxa"/>
            <w:tcPrChange w:id="812"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13" w:author="Mateus Berardo de Souza Terra" w:date="2016-02-08T20:04:00Z"/>
                <w:sz w:val="16"/>
                <w:szCs w:val="16"/>
                <w:rPrChange w:id="814" w:author="Mateus Berardo de Souza Terra" w:date="2016-02-08T22:05:00Z">
                  <w:rPr>
                    <w:ins w:id="815" w:author="Mateus Berardo de Souza Terra" w:date="2016-02-08T20:04:00Z"/>
                    <w:color w:val="303030"/>
                  </w:rPr>
                </w:rPrChange>
              </w:rPr>
              <w:pPrChange w:id="816" w:author="Mateus Berardo de Souza Terra" w:date="2016-02-08T22:05:00Z">
                <w:pPr>
                  <w:pStyle w:val="NormalWeb"/>
                  <w:spacing w:before="0" w:beforeAutospacing="0" w:after="160" w:afterAutospacing="0"/>
                  <w:jc w:val="center"/>
                </w:pPr>
              </w:pPrChange>
            </w:pPr>
            <w:ins w:id="817" w:author="Mateus Berardo de Souza Terra" w:date="2016-02-08T22:09:00Z">
              <w:r w:rsidRPr="0068627D">
                <w:rPr>
                  <w:sz w:val="16"/>
                  <w:szCs w:val="16"/>
                </w:rPr>
                <w:t>102</w:t>
              </w:r>
            </w:ins>
          </w:p>
        </w:tc>
        <w:tc>
          <w:tcPr>
            <w:tcW w:w="1559" w:type="dxa"/>
            <w:tcPrChange w:id="818"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19" w:author="Mateus Berardo de Souza Terra" w:date="2016-02-08T20:04:00Z"/>
                <w:sz w:val="16"/>
                <w:szCs w:val="16"/>
                <w:rPrChange w:id="820" w:author="Mateus Berardo de Souza Terra" w:date="2016-02-08T22:05:00Z">
                  <w:rPr>
                    <w:ins w:id="821" w:author="Mateus Berardo de Souza Terra" w:date="2016-02-08T20:04:00Z"/>
                    <w:color w:val="303030"/>
                  </w:rPr>
                </w:rPrChange>
              </w:rPr>
              <w:pPrChange w:id="822" w:author="Mateus Berardo de Souza Terra" w:date="2016-02-08T22:05:00Z">
                <w:pPr>
                  <w:pStyle w:val="NormalWeb"/>
                  <w:spacing w:before="0" w:beforeAutospacing="0" w:after="160" w:afterAutospacing="0"/>
                  <w:jc w:val="center"/>
                </w:pPr>
              </w:pPrChange>
            </w:pPr>
            <w:proofErr w:type="gramStart"/>
            <w:ins w:id="823"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24" w:author="Mateus Berardo de Souza Terra" w:date="2016-02-08T20:04:00Z"/>
        </w:trPr>
        <w:tc>
          <w:tcPr>
            <w:tcW w:w="1558" w:type="dxa"/>
            <w:tcPrChange w:id="825"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26" w:author="Mateus Berardo de Souza Terra" w:date="2016-02-08T20:04:00Z"/>
                <w:sz w:val="16"/>
                <w:szCs w:val="16"/>
                <w:rPrChange w:id="827" w:author="Mateus Berardo de Souza Terra" w:date="2016-02-08T22:05:00Z">
                  <w:rPr>
                    <w:ins w:id="828" w:author="Mateus Berardo de Souza Terra" w:date="2016-02-08T20:04:00Z"/>
                    <w:color w:val="303030"/>
                  </w:rPr>
                </w:rPrChange>
              </w:rPr>
              <w:pPrChange w:id="829" w:author="Mateus Berardo de Souza Terra" w:date="2016-02-08T22:05:00Z">
                <w:pPr>
                  <w:pStyle w:val="NormalWeb"/>
                  <w:spacing w:before="0" w:beforeAutospacing="0" w:after="160" w:afterAutospacing="0"/>
                  <w:jc w:val="center"/>
                </w:pPr>
              </w:pPrChange>
            </w:pPr>
            <w:ins w:id="830" w:author="Mateus Berardo de Souza Terra" w:date="2016-02-08T20:05:00Z">
              <w:r w:rsidRPr="0068627D">
                <w:rPr>
                  <w:sz w:val="16"/>
                  <w:szCs w:val="16"/>
                  <w:rPrChange w:id="831" w:author="Mateus Berardo de Souza Terra" w:date="2016-02-08T22:05:00Z">
                    <w:rPr>
                      <w:color w:val="303030"/>
                    </w:rPr>
                  </w:rPrChange>
                </w:rPr>
                <w:t>39</w:t>
              </w:r>
            </w:ins>
          </w:p>
        </w:tc>
        <w:tc>
          <w:tcPr>
            <w:tcW w:w="1558" w:type="dxa"/>
            <w:tcPrChange w:id="832"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33" w:author="Mateus Berardo de Souza Terra" w:date="2016-02-08T20:04:00Z"/>
                <w:sz w:val="16"/>
                <w:szCs w:val="16"/>
                <w:rPrChange w:id="834" w:author="Mateus Berardo de Souza Terra" w:date="2016-02-08T22:05:00Z">
                  <w:rPr>
                    <w:ins w:id="835" w:author="Mateus Berardo de Souza Terra" w:date="2016-02-08T20:04:00Z"/>
                    <w:color w:val="303030"/>
                  </w:rPr>
                </w:rPrChange>
              </w:rPr>
              <w:pPrChange w:id="836" w:author="Mateus Berardo de Souza Terra" w:date="2016-02-08T22:05:00Z">
                <w:pPr>
                  <w:pStyle w:val="NormalWeb"/>
                  <w:spacing w:before="0" w:beforeAutospacing="0" w:after="160" w:afterAutospacing="0"/>
                  <w:jc w:val="center"/>
                </w:pPr>
              </w:pPrChange>
            </w:pPr>
            <w:ins w:id="837" w:author="Mateus Berardo de Souza Terra" w:date="2016-02-08T22:13:00Z">
              <w:r w:rsidRPr="0068627D">
                <w:rPr>
                  <w:sz w:val="16"/>
                  <w:szCs w:val="16"/>
                </w:rPr>
                <w:t>‘</w:t>
              </w:r>
            </w:ins>
          </w:p>
        </w:tc>
        <w:tc>
          <w:tcPr>
            <w:tcW w:w="1558" w:type="dxa"/>
            <w:tcPrChange w:id="838"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39" w:author="Mateus Berardo de Souza Terra" w:date="2016-02-08T20:04:00Z"/>
                <w:sz w:val="16"/>
                <w:szCs w:val="16"/>
                <w:rPrChange w:id="840" w:author="Mateus Berardo de Souza Terra" w:date="2016-02-08T22:05:00Z">
                  <w:rPr>
                    <w:ins w:id="841" w:author="Mateus Berardo de Souza Terra" w:date="2016-02-08T20:04:00Z"/>
                    <w:color w:val="303030"/>
                  </w:rPr>
                </w:rPrChange>
              </w:rPr>
              <w:pPrChange w:id="842" w:author="Mateus Berardo de Souza Terra" w:date="2016-02-08T22:05:00Z">
                <w:pPr>
                  <w:pStyle w:val="NormalWeb"/>
                  <w:spacing w:before="0" w:beforeAutospacing="0" w:after="160" w:afterAutospacing="0"/>
                  <w:jc w:val="center"/>
                </w:pPr>
              </w:pPrChange>
            </w:pPr>
            <w:ins w:id="843" w:author="Mateus Berardo de Souza Terra" w:date="2016-02-08T22:09:00Z">
              <w:r w:rsidRPr="0068627D">
                <w:rPr>
                  <w:sz w:val="16"/>
                  <w:szCs w:val="16"/>
                </w:rPr>
                <w:t>71</w:t>
              </w:r>
            </w:ins>
          </w:p>
        </w:tc>
        <w:tc>
          <w:tcPr>
            <w:tcW w:w="1558" w:type="dxa"/>
            <w:tcPrChange w:id="844"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45" w:author="Mateus Berardo de Souza Terra" w:date="2016-02-08T20:04:00Z"/>
                <w:sz w:val="16"/>
                <w:szCs w:val="16"/>
                <w:rPrChange w:id="846" w:author="Mateus Berardo de Souza Terra" w:date="2016-02-08T22:05:00Z">
                  <w:rPr>
                    <w:ins w:id="847" w:author="Mateus Berardo de Souza Terra" w:date="2016-02-08T20:04:00Z"/>
                    <w:color w:val="303030"/>
                  </w:rPr>
                </w:rPrChange>
              </w:rPr>
              <w:pPrChange w:id="848" w:author="Mateus Berardo de Souza Terra" w:date="2016-02-08T22:05:00Z">
                <w:pPr>
                  <w:pStyle w:val="NormalWeb"/>
                  <w:spacing w:before="0" w:beforeAutospacing="0" w:after="160" w:afterAutospacing="0"/>
                  <w:jc w:val="center"/>
                </w:pPr>
              </w:pPrChange>
            </w:pPr>
            <w:ins w:id="849" w:author="Mateus Berardo de Souza Terra" w:date="2016-02-08T22:10:00Z">
              <w:r w:rsidRPr="0068627D">
                <w:rPr>
                  <w:sz w:val="16"/>
                  <w:szCs w:val="16"/>
                </w:rPr>
                <w:t>G</w:t>
              </w:r>
            </w:ins>
          </w:p>
        </w:tc>
        <w:tc>
          <w:tcPr>
            <w:tcW w:w="1559" w:type="dxa"/>
            <w:tcPrChange w:id="850"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51" w:author="Mateus Berardo de Souza Terra" w:date="2016-02-08T20:04:00Z"/>
                <w:sz w:val="16"/>
                <w:szCs w:val="16"/>
                <w:rPrChange w:id="852" w:author="Mateus Berardo de Souza Terra" w:date="2016-02-08T22:05:00Z">
                  <w:rPr>
                    <w:ins w:id="853" w:author="Mateus Berardo de Souza Terra" w:date="2016-02-08T20:04:00Z"/>
                    <w:color w:val="303030"/>
                  </w:rPr>
                </w:rPrChange>
              </w:rPr>
              <w:pPrChange w:id="854" w:author="Mateus Berardo de Souza Terra" w:date="2016-02-08T22:05:00Z">
                <w:pPr>
                  <w:pStyle w:val="NormalWeb"/>
                  <w:spacing w:before="0" w:beforeAutospacing="0" w:after="160" w:afterAutospacing="0"/>
                  <w:jc w:val="center"/>
                </w:pPr>
              </w:pPrChange>
            </w:pPr>
            <w:ins w:id="855" w:author="Mateus Berardo de Souza Terra" w:date="2016-02-08T22:09:00Z">
              <w:r w:rsidRPr="0068627D">
                <w:rPr>
                  <w:sz w:val="16"/>
                  <w:szCs w:val="16"/>
                </w:rPr>
                <w:t>103</w:t>
              </w:r>
            </w:ins>
          </w:p>
        </w:tc>
        <w:tc>
          <w:tcPr>
            <w:tcW w:w="1559" w:type="dxa"/>
            <w:tcPrChange w:id="856"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57" w:author="Mateus Berardo de Souza Terra" w:date="2016-02-08T20:04:00Z"/>
                <w:sz w:val="16"/>
                <w:szCs w:val="16"/>
                <w:rPrChange w:id="858" w:author="Mateus Berardo de Souza Terra" w:date="2016-02-08T22:05:00Z">
                  <w:rPr>
                    <w:ins w:id="859" w:author="Mateus Berardo de Souza Terra" w:date="2016-02-08T20:04:00Z"/>
                    <w:color w:val="303030"/>
                  </w:rPr>
                </w:rPrChange>
              </w:rPr>
              <w:pPrChange w:id="860" w:author="Mateus Berardo de Souza Terra" w:date="2016-02-08T22:05:00Z">
                <w:pPr>
                  <w:pStyle w:val="NormalWeb"/>
                  <w:spacing w:before="0" w:beforeAutospacing="0" w:after="160" w:afterAutospacing="0"/>
                  <w:jc w:val="center"/>
                </w:pPr>
              </w:pPrChange>
            </w:pPr>
            <w:proofErr w:type="gramStart"/>
            <w:ins w:id="861"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62" w:author="Mateus Berardo de Souza Terra" w:date="2016-02-08T20:04:00Z"/>
        </w:trPr>
        <w:tc>
          <w:tcPr>
            <w:tcW w:w="1558" w:type="dxa"/>
            <w:tcPrChange w:id="863"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64" w:author="Mateus Berardo de Souza Terra" w:date="2016-02-08T20:04:00Z"/>
                <w:sz w:val="16"/>
                <w:szCs w:val="16"/>
                <w:rPrChange w:id="865" w:author="Mateus Berardo de Souza Terra" w:date="2016-02-08T22:05:00Z">
                  <w:rPr>
                    <w:ins w:id="866" w:author="Mateus Berardo de Souza Terra" w:date="2016-02-08T20:04:00Z"/>
                    <w:color w:val="303030"/>
                  </w:rPr>
                </w:rPrChange>
              </w:rPr>
              <w:pPrChange w:id="867" w:author="Mateus Berardo de Souza Terra" w:date="2016-02-08T22:05:00Z">
                <w:pPr>
                  <w:pStyle w:val="NormalWeb"/>
                  <w:spacing w:before="0" w:beforeAutospacing="0" w:after="160" w:afterAutospacing="0"/>
                  <w:jc w:val="center"/>
                </w:pPr>
              </w:pPrChange>
            </w:pPr>
            <w:ins w:id="868" w:author="Mateus Berardo de Souza Terra" w:date="2016-02-08T20:05:00Z">
              <w:r w:rsidRPr="0068627D">
                <w:rPr>
                  <w:sz w:val="16"/>
                  <w:szCs w:val="16"/>
                  <w:rPrChange w:id="869" w:author="Mateus Berardo de Souza Terra" w:date="2016-02-08T22:05:00Z">
                    <w:rPr>
                      <w:color w:val="303030"/>
                    </w:rPr>
                  </w:rPrChange>
                </w:rPr>
                <w:t>40</w:t>
              </w:r>
            </w:ins>
          </w:p>
        </w:tc>
        <w:tc>
          <w:tcPr>
            <w:tcW w:w="1558" w:type="dxa"/>
            <w:tcPrChange w:id="870"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71" w:author="Mateus Berardo de Souza Terra" w:date="2016-02-08T20:04:00Z"/>
                <w:sz w:val="16"/>
                <w:szCs w:val="16"/>
                <w:rPrChange w:id="872" w:author="Mateus Berardo de Souza Terra" w:date="2016-02-08T22:05:00Z">
                  <w:rPr>
                    <w:ins w:id="873" w:author="Mateus Berardo de Souza Terra" w:date="2016-02-08T20:04:00Z"/>
                    <w:color w:val="303030"/>
                  </w:rPr>
                </w:rPrChange>
              </w:rPr>
              <w:pPrChange w:id="874" w:author="Mateus Berardo de Souza Terra" w:date="2016-02-08T22:05:00Z">
                <w:pPr>
                  <w:pStyle w:val="NormalWeb"/>
                  <w:spacing w:before="0" w:beforeAutospacing="0" w:after="160" w:afterAutospacing="0"/>
                  <w:jc w:val="center"/>
                </w:pPr>
              </w:pPrChange>
            </w:pPr>
            <w:ins w:id="875" w:author="Mateus Berardo de Souza Terra" w:date="2016-02-08T22:13:00Z">
              <w:r w:rsidRPr="0068627D">
                <w:rPr>
                  <w:sz w:val="16"/>
                  <w:szCs w:val="16"/>
                </w:rPr>
                <w:t>(</w:t>
              </w:r>
            </w:ins>
          </w:p>
        </w:tc>
        <w:tc>
          <w:tcPr>
            <w:tcW w:w="1558" w:type="dxa"/>
            <w:tcPrChange w:id="876"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77" w:author="Mateus Berardo de Souza Terra" w:date="2016-02-08T20:04:00Z"/>
                <w:sz w:val="16"/>
                <w:szCs w:val="16"/>
                <w:rPrChange w:id="878" w:author="Mateus Berardo de Souza Terra" w:date="2016-02-08T22:05:00Z">
                  <w:rPr>
                    <w:ins w:id="879" w:author="Mateus Berardo de Souza Terra" w:date="2016-02-08T20:04:00Z"/>
                    <w:color w:val="303030"/>
                  </w:rPr>
                </w:rPrChange>
              </w:rPr>
              <w:pPrChange w:id="880" w:author="Mateus Berardo de Souza Terra" w:date="2016-02-08T22:05:00Z">
                <w:pPr>
                  <w:pStyle w:val="NormalWeb"/>
                  <w:spacing w:before="0" w:beforeAutospacing="0" w:after="160" w:afterAutospacing="0"/>
                  <w:jc w:val="center"/>
                </w:pPr>
              </w:pPrChange>
            </w:pPr>
            <w:ins w:id="881" w:author="Mateus Berardo de Souza Terra" w:date="2016-02-08T22:09:00Z">
              <w:r w:rsidRPr="0068627D">
                <w:rPr>
                  <w:sz w:val="16"/>
                  <w:szCs w:val="16"/>
                </w:rPr>
                <w:t>72</w:t>
              </w:r>
            </w:ins>
          </w:p>
        </w:tc>
        <w:tc>
          <w:tcPr>
            <w:tcW w:w="1558" w:type="dxa"/>
            <w:tcPrChange w:id="882"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83" w:author="Mateus Berardo de Souza Terra" w:date="2016-02-08T20:04:00Z"/>
                <w:sz w:val="16"/>
                <w:szCs w:val="16"/>
                <w:rPrChange w:id="884" w:author="Mateus Berardo de Souza Terra" w:date="2016-02-08T22:05:00Z">
                  <w:rPr>
                    <w:ins w:id="885" w:author="Mateus Berardo de Souza Terra" w:date="2016-02-08T20:04:00Z"/>
                    <w:color w:val="303030"/>
                  </w:rPr>
                </w:rPrChange>
              </w:rPr>
              <w:pPrChange w:id="886" w:author="Mateus Berardo de Souza Terra" w:date="2016-02-08T22:05:00Z">
                <w:pPr>
                  <w:pStyle w:val="NormalWeb"/>
                  <w:spacing w:before="0" w:beforeAutospacing="0" w:after="160" w:afterAutospacing="0"/>
                  <w:jc w:val="center"/>
                </w:pPr>
              </w:pPrChange>
            </w:pPr>
            <w:ins w:id="887" w:author="Mateus Berardo de Souza Terra" w:date="2016-02-08T22:10:00Z">
              <w:r w:rsidRPr="0068627D">
                <w:rPr>
                  <w:sz w:val="16"/>
                  <w:szCs w:val="16"/>
                </w:rPr>
                <w:t>H</w:t>
              </w:r>
            </w:ins>
          </w:p>
        </w:tc>
        <w:tc>
          <w:tcPr>
            <w:tcW w:w="1559" w:type="dxa"/>
            <w:tcPrChange w:id="888"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89" w:author="Mateus Berardo de Souza Terra" w:date="2016-02-08T20:04:00Z"/>
                <w:sz w:val="16"/>
                <w:szCs w:val="16"/>
                <w:rPrChange w:id="890" w:author="Mateus Berardo de Souza Terra" w:date="2016-02-08T22:05:00Z">
                  <w:rPr>
                    <w:ins w:id="891" w:author="Mateus Berardo de Souza Terra" w:date="2016-02-08T20:04:00Z"/>
                    <w:color w:val="303030"/>
                  </w:rPr>
                </w:rPrChange>
              </w:rPr>
              <w:pPrChange w:id="892" w:author="Mateus Berardo de Souza Terra" w:date="2016-02-08T22:05:00Z">
                <w:pPr>
                  <w:pStyle w:val="NormalWeb"/>
                  <w:spacing w:before="0" w:beforeAutospacing="0" w:after="160" w:afterAutospacing="0"/>
                  <w:jc w:val="center"/>
                </w:pPr>
              </w:pPrChange>
            </w:pPr>
            <w:ins w:id="893" w:author="Mateus Berardo de Souza Terra" w:date="2016-02-08T22:09:00Z">
              <w:r w:rsidRPr="0068627D">
                <w:rPr>
                  <w:sz w:val="16"/>
                  <w:szCs w:val="16"/>
                </w:rPr>
                <w:t>104</w:t>
              </w:r>
            </w:ins>
          </w:p>
        </w:tc>
        <w:tc>
          <w:tcPr>
            <w:tcW w:w="1559" w:type="dxa"/>
            <w:tcPrChange w:id="894"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95" w:author="Mateus Berardo de Souza Terra" w:date="2016-02-08T20:04:00Z"/>
                <w:sz w:val="16"/>
                <w:szCs w:val="16"/>
                <w:rPrChange w:id="896" w:author="Mateus Berardo de Souza Terra" w:date="2016-02-08T22:05:00Z">
                  <w:rPr>
                    <w:ins w:id="897" w:author="Mateus Berardo de Souza Terra" w:date="2016-02-08T20:04:00Z"/>
                    <w:color w:val="303030"/>
                  </w:rPr>
                </w:rPrChange>
              </w:rPr>
              <w:pPrChange w:id="898" w:author="Mateus Berardo de Souza Terra" w:date="2016-02-08T22:05:00Z">
                <w:pPr>
                  <w:pStyle w:val="NormalWeb"/>
                  <w:spacing w:before="0" w:beforeAutospacing="0" w:after="160" w:afterAutospacing="0"/>
                  <w:jc w:val="center"/>
                </w:pPr>
              </w:pPrChange>
            </w:pPr>
            <w:proofErr w:type="gramStart"/>
            <w:ins w:id="899"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900" w:author="Mateus Berardo de Souza Terra" w:date="2016-02-08T20:04:00Z"/>
        </w:trPr>
        <w:tc>
          <w:tcPr>
            <w:tcW w:w="1558" w:type="dxa"/>
            <w:tcPrChange w:id="901"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902" w:author="Mateus Berardo de Souza Terra" w:date="2016-02-08T20:04:00Z"/>
                <w:sz w:val="16"/>
                <w:szCs w:val="16"/>
                <w:rPrChange w:id="903" w:author="Mateus Berardo de Souza Terra" w:date="2016-02-08T22:05:00Z">
                  <w:rPr>
                    <w:ins w:id="904" w:author="Mateus Berardo de Souza Terra" w:date="2016-02-08T20:04:00Z"/>
                    <w:color w:val="303030"/>
                  </w:rPr>
                </w:rPrChange>
              </w:rPr>
              <w:pPrChange w:id="905" w:author="Mateus Berardo de Souza Terra" w:date="2016-02-08T22:05:00Z">
                <w:pPr>
                  <w:pStyle w:val="NormalWeb"/>
                  <w:spacing w:before="0" w:beforeAutospacing="0" w:after="160" w:afterAutospacing="0"/>
                  <w:jc w:val="center"/>
                </w:pPr>
              </w:pPrChange>
            </w:pPr>
            <w:ins w:id="906" w:author="Mateus Berardo de Souza Terra" w:date="2016-02-08T20:05:00Z">
              <w:r w:rsidRPr="0068627D">
                <w:rPr>
                  <w:sz w:val="16"/>
                  <w:szCs w:val="16"/>
                  <w:rPrChange w:id="907" w:author="Mateus Berardo de Souza Terra" w:date="2016-02-08T22:05:00Z">
                    <w:rPr>
                      <w:color w:val="303030"/>
                    </w:rPr>
                  </w:rPrChange>
                </w:rPr>
                <w:t>41</w:t>
              </w:r>
            </w:ins>
          </w:p>
        </w:tc>
        <w:tc>
          <w:tcPr>
            <w:tcW w:w="1558" w:type="dxa"/>
            <w:tcPrChange w:id="908"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09" w:author="Mateus Berardo de Souza Terra" w:date="2016-02-08T20:04:00Z"/>
                <w:sz w:val="16"/>
                <w:szCs w:val="16"/>
                <w:rPrChange w:id="910" w:author="Mateus Berardo de Souza Terra" w:date="2016-02-08T22:05:00Z">
                  <w:rPr>
                    <w:ins w:id="911" w:author="Mateus Berardo de Souza Terra" w:date="2016-02-08T20:04:00Z"/>
                    <w:color w:val="303030"/>
                  </w:rPr>
                </w:rPrChange>
              </w:rPr>
              <w:pPrChange w:id="912" w:author="Mateus Berardo de Souza Terra" w:date="2016-02-08T22:05:00Z">
                <w:pPr>
                  <w:pStyle w:val="NormalWeb"/>
                  <w:spacing w:before="0" w:beforeAutospacing="0" w:after="160" w:afterAutospacing="0"/>
                  <w:jc w:val="center"/>
                </w:pPr>
              </w:pPrChange>
            </w:pPr>
            <w:ins w:id="913" w:author="Mateus Berardo de Souza Terra" w:date="2016-02-08T22:13:00Z">
              <w:r w:rsidRPr="0068627D">
                <w:rPr>
                  <w:sz w:val="16"/>
                  <w:szCs w:val="16"/>
                </w:rPr>
                <w:t>)</w:t>
              </w:r>
            </w:ins>
          </w:p>
        </w:tc>
        <w:tc>
          <w:tcPr>
            <w:tcW w:w="1558" w:type="dxa"/>
            <w:tcPrChange w:id="914"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15" w:author="Mateus Berardo de Souza Terra" w:date="2016-02-08T20:04:00Z"/>
                <w:sz w:val="16"/>
                <w:szCs w:val="16"/>
                <w:rPrChange w:id="916" w:author="Mateus Berardo de Souza Terra" w:date="2016-02-08T22:05:00Z">
                  <w:rPr>
                    <w:ins w:id="917" w:author="Mateus Berardo de Souza Terra" w:date="2016-02-08T20:04:00Z"/>
                    <w:color w:val="303030"/>
                  </w:rPr>
                </w:rPrChange>
              </w:rPr>
              <w:pPrChange w:id="918" w:author="Mateus Berardo de Souza Terra" w:date="2016-02-08T22:05:00Z">
                <w:pPr>
                  <w:pStyle w:val="NormalWeb"/>
                  <w:spacing w:before="0" w:beforeAutospacing="0" w:after="160" w:afterAutospacing="0"/>
                  <w:jc w:val="center"/>
                </w:pPr>
              </w:pPrChange>
            </w:pPr>
            <w:ins w:id="919" w:author="Mateus Berardo de Souza Terra" w:date="2016-02-08T22:09:00Z">
              <w:r w:rsidRPr="0068627D">
                <w:rPr>
                  <w:sz w:val="16"/>
                  <w:szCs w:val="16"/>
                </w:rPr>
                <w:t>73</w:t>
              </w:r>
            </w:ins>
          </w:p>
        </w:tc>
        <w:tc>
          <w:tcPr>
            <w:tcW w:w="1558" w:type="dxa"/>
            <w:tcPrChange w:id="920"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21" w:author="Mateus Berardo de Souza Terra" w:date="2016-02-08T20:04:00Z"/>
                <w:sz w:val="16"/>
                <w:szCs w:val="16"/>
                <w:rPrChange w:id="922" w:author="Mateus Berardo de Souza Terra" w:date="2016-02-08T22:05:00Z">
                  <w:rPr>
                    <w:ins w:id="923" w:author="Mateus Berardo de Souza Terra" w:date="2016-02-08T20:04:00Z"/>
                    <w:color w:val="303030"/>
                  </w:rPr>
                </w:rPrChange>
              </w:rPr>
              <w:pPrChange w:id="924" w:author="Mateus Berardo de Souza Terra" w:date="2016-02-08T22:05:00Z">
                <w:pPr>
                  <w:pStyle w:val="NormalWeb"/>
                  <w:spacing w:before="0" w:beforeAutospacing="0" w:after="160" w:afterAutospacing="0"/>
                  <w:jc w:val="center"/>
                </w:pPr>
              </w:pPrChange>
            </w:pPr>
            <w:ins w:id="925" w:author="Mateus Berardo de Souza Terra" w:date="2016-02-08T22:10:00Z">
              <w:r w:rsidRPr="0068627D">
                <w:rPr>
                  <w:sz w:val="16"/>
                  <w:szCs w:val="16"/>
                </w:rPr>
                <w:t>I</w:t>
              </w:r>
            </w:ins>
          </w:p>
        </w:tc>
        <w:tc>
          <w:tcPr>
            <w:tcW w:w="1559" w:type="dxa"/>
            <w:tcPrChange w:id="926"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27" w:author="Mateus Berardo de Souza Terra" w:date="2016-02-08T20:04:00Z"/>
                <w:sz w:val="16"/>
                <w:szCs w:val="16"/>
                <w:rPrChange w:id="928" w:author="Mateus Berardo de Souza Terra" w:date="2016-02-08T22:05:00Z">
                  <w:rPr>
                    <w:ins w:id="929" w:author="Mateus Berardo de Souza Terra" w:date="2016-02-08T20:04:00Z"/>
                    <w:color w:val="303030"/>
                  </w:rPr>
                </w:rPrChange>
              </w:rPr>
              <w:pPrChange w:id="930" w:author="Mateus Berardo de Souza Terra" w:date="2016-02-08T22:05:00Z">
                <w:pPr>
                  <w:pStyle w:val="NormalWeb"/>
                  <w:spacing w:before="0" w:beforeAutospacing="0" w:after="160" w:afterAutospacing="0"/>
                  <w:jc w:val="center"/>
                </w:pPr>
              </w:pPrChange>
            </w:pPr>
            <w:ins w:id="931" w:author="Mateus Berardo de Souza Terra" w:date="2016-02-08T22:09:00Z">
              <w:r w:rsidRPr="0068627D">
                <w:rPr>
                  <w:sz w:val="16"/>
                  <w:szCs w:val="16"/>
                </w:rPr>
                <w:t>105</w:t>
              </w:r>
            </w:ins>
          </w:p>
        </w:tc>
        <w:tc>
          <w:tcPr>
            <w:tcW w:w="1559" w:type="dxa"/>
            <w:tcPrChange w:id="932"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33" w:author="Mateus Berardo de Souza Terra" w:date="2016-02-08T20:04:00Z"/>
                <w:sz w:val="16"/>
                <w:szCs w:val="16"/>
                <w:rPrChange w:id="934" w:author="Mateus Berardo de Souza Terra" w:date="2016-02-08T22:05:00Z">
                  <w:rPr>
                    <w:ins w:id="935" w:author="Mateus Berardo de Souza Terra" w:date="2016-02-08T20:04:00Z"/>
                    <w:color w:val="303030"/>
                  </w:rPr>
                </w:rPrChange>
              </w:rPr>
              <w:pPrChange w:id="936" w:author="Mateus Berardo de Souza Terra" w:date="2016-02-08T22:05:00Z">
                <w:pPr>
                  <w:pStyle w:val="NormalWeb"/>
                  <w:spacing w:before="0" w:beforeAutospacing="0" w:after="160" w:afterAutospacing="0"/>
                  <w:jc w:val="center"/>
                </w:pPr>
              </w:pPrChange>
            </w:pPr>
            <w:proofErr w:type="gramStart"/>
            <w:ins w:id="937"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38" w:author="Mateus Berardo de Souza Terra" w:date="2016-02-08T20:04:00Z"/>
        </w:trPr>
        <w:tc>
          <w:tcPr>
            <w:tcW w:w="1558" w:type="dxa"/>
            <w:tcPrChange w:id="939"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40" w:author="Mateus Berardo de Souza Terra" w:date="2016-02-08T20:04:00Z"/>
                <w:sz w:val="16"/>
                <w:szCs w:val="16"/>
                <w:rPrChange w:id="941" w:author="Mateus Berardo de Souza Terra" w:date="2016-02-08T22:05:00Z">
                  <w:rPr>
                    <w:ins w:id="942" w:author="Mateus Berardo de Souza Terra" w:date="2016-02-08T20:04:00Z"/>
                    <w:color w:val="303030"/>
                  </w:rPr>
                </w:rPrChange>
              </w:rPr>
              <w:pPrChange w:id="943" w:author="Mateus Berardo de Souza Terra" w:date="2016-02-08T22:05:00Z">
                <w:pPr>
                  <w:pStyle w:val="NormalWeb"/>
                  <w:spacing w:before="0" w:beforeAutospacing="0" w:after="160" w:afterAutospacing="0"/>
                  <w:jc w:val="center"/>
                </w:pPr>
              </w:pPrChange>
            </w:pPr>
            <w:ins w:id="944" w:author="Mateus Berardo de Souza Terra" w:date="2016-02-08T20:05:00Z">
              <w:r w:rsidRPr="0068627D">
                <w:rPr>
                  <w:sz w:val="16"/>
                  <w:szCs w:val="16"/>
                  <w:rPrChange w:id="945" w:author="Mateus Berardo de Souza Terra" w:date="2016-02-08T22:05:00Z">
                    <w:rPr>
                      <w:color w:val="303030"/>
                    </w:rPr>
                  </w:rPrChange>
                </w:rPr>
                <w:t>42</w:t>
              </w:r>
            </w:ins>
          </w:p>
        </w:tc>
        <w:tc>
          <w:tcPr>
            <w:tcW w:w="1558" w:type="dxa"/>
            <w:tcPrChange w:id="946"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47" w:author="Mateus Berardo de Souza Terra" w:date="2016-02-08T20:04:00Z"/>
                <w:sz w:val="16"/>
                <w:szCs w:val="16"/>
                <w:rPrChange w:id="948" w:author="Mateus Berardo de Souza Terra" w:date="2016-02-08T22:05:00Z">
                  <w:rPr>
                    <w:ins w:id="949" w:author="Mateus Berardo de Souza Terra" w:date="2016-02-08T20:04:00Z"/>
                    <w:color w:val="303030"/>
                  </w:rPr>
                </w:rPrChange>
              </w:rPr>
              <w:pPrChange w:id="950" w:author="Mateus Berardo de Souza Terra" w:date="2016-02-08T22:05:00Z">
                <w:pPr>
                  <w:pStyle w:val="NormalWeb"/>
                  <w:spacing w:before="0" w:beforeAutospacing="0" w:after="160" w:afterAutospacing="0"/>
                  <w:jc w:val="center"/>
                </w:pPr>
              </w:pPrChange>
            </w:pPr>
            <w:ins w:id="951" w:author="Mateus Berardo de Souza Terra" w:date="2016-02-08T22:13:00Z">
              <w:r w:rsidRPr="0068627D">
                <w:rPr>
                  <w:sz w:val="16"/>
                  <w:szCs w:val="16"/>
                </w:rPr>
                <w:t>*</w:t>
              </w:r>
            </w:ins>
          </w:p>
        </w:tc>
        <w:tc>
          <w:tcPr>
            <w:tcW w:w="1558" w:type="dxa"/>
            <w:tcPrChange w:id="952"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53" w:author="Mateus Berardo de Souza Terra" w:date="2016-02-08T20:04:00Z"/>
                <w:sz w:val="16"/>
                <w:szCs w:val="16"/>
                <w:rPrChange w:id="954" w:author="Mateus Berardo de Souza Terra" w:date="2016-02-08T22:05:00Z">
                  <w:rPr>
                    <w:ins w:id="955" w:author="Mateus Berardo de Souza Terra" w:date="2016-02-08T20:04:00Z"/>
                    <w:color w:val="303030"/>
                  </w:rPr>
                </w:rPrChange>
              </w:rPr>
              <w:pPrChange w:id="956" w:author="Mateus Berardo de Souza Terra" w:date="2016-02-08T22:05:00Z">
                <w:pPr>
                  <w:pStyle w:val="NormalWeb"/>
                  <w:spacing w:before="0" w:beforeAutospacing="0" w:after="160" w:afterAutospacing="0"/>
                  <w:jc w:val="center"/>
                </w:pPr>
              </w:pPrChange>
            </w:pPr>
            <w:ins w:id="957" w:author="Mateus Berardo de Souza Terra" w:date="2016-02-08T22:09:00Z">
              <w:r w:rsidRPr="0068627D">
                <w:rPr>
                  <w:sz w:val="16"/>
                  <w:szCs w:val="16"/>
                </w:rPr>
                <w:t>74</w:t>
              </w:r>
            </w:ins>
          </w:p>
        </w:tc>
        <w:tc>
          <w:tcPr>
            <w:tcW w:w="1558" w:type="dxa"/>
            <w:tcPrChange w:id="958"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59" w:author="Mateus Berardo de Souza Terra" w:date="2016-02-08T20:04:00Z"/>
                <w:sz w:val="16"/>
                <w:szCs w:val="16"/>
                <w:rPrChange w:id="960" w:author="Mateus Berardo de Souza Terra" w:date="2016-02-08T22:05:00Z">
                  <w:rPr>
                    <w:ins w:id="961" w:author="Mateus Berardo de Souza Terra" w:date="2016-02-08T20:04:00Z"/>
                    <w:color w:val="303030"/>
                  </w:rPr>
                </w:rPrChange>
              </w:rPr>
              <w:pPrChange w:id="962" w:author="Mateus Berardo de Souza Terra" w:date="2016-02-08T22:05:00Z">
                <w:pPr>
                  <w:pStyle w:val="NormalWeb"/>
                  <w:spacing w:before="0" w:beforeAutospacing="0" w:after="160" w:afterAutospacing="0"/>
                  <w:jc w:val="center"/>
                </w:pPr>
              </w:pPrChange>
            </w:pPr>
            <w:ins w:id="963" w:author="Mateus Berardo de Souza Terra" w:date="2016-02-08T22:10:00Z">
              <w:r w:rsidRPr="0068627D">
                <w:rPr>
                  <w:sz w:val="16"/>
                  <w:szCs w:val="16"/>
                </w:rPr>
                <w:t>J</w:t>
              </w:r>
            </w:ins>
          </w:p>
        </w:tc>
        <w:tc>
          <w:tcPr>
            <w:tcW w:w="1559" w:type="dxa"/>
            <w:tcPrChange w:id="964"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65" w:author="Mateus Berardo de Souza Terra" w:date="2016-02-08T20:04:00Z"/>
                <w:sz w:val="16"/>
                <w:szCs w:val="16"/>
                <w:u w:val="single"/>
                <w:rPrChange w:id="966" w:author="Mateus Berardo de Souza Terra" w:date="2016-02-08T22:08:00Z">
                  <w:rPr>
                    <w:ins w:id="967" w:author="Mateus Berardo de Souza Terra" w:date="2016-02-08T20:04:00Z"/>
                    <w:color w:val="303030"/>
                  </w:rPr>
                </w:rPrChange>
              </w:rPr>
              <w:pPrChange w:id="968" w:author="Mateus Berardo de Souza Terra" w:date="2016-02-08T22:05:00Z">
                <w:pPr>
                  <w:pStyle w:val="NormalWeb"/>
                  <w:spacing w:before="0" w:beforeAutospacing="0" w:after="160" w:afterAutospacing="0"/>
                  <w:jc w:val="center"/>
                </w:pPr>
              </w:pPrChange>
            </w:pPr>
            <w:ins w:id="969" w:author="Mateus Berardo de Souza Terra" w:date="2016-02-08T22:09:00Z">
              <w:r w:rsidRPr="0068627D">
                <w:rPr>
                  <w:sz w:val="16"/>
                  <w:szCs w:val="16"/>
                </w:rPr>
                <w:t>106</w:t>
              </w:r>
            </w:ins>
          </w:p>
        </w:tc>
        <w:tc>
          <w:tcPr>
            <w:tcW w:w="1559" w:type="dxa"/>
            <w:tcPrChange w:id="970"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71" w:author="Mateus Berardo de Souza Terra" w:date="2016-02-08T20:04:00Z"/>
                <w:sz w:val="16"/>
                <w:szCs w:val="16"/>
                <w:rPrChange w:id="972" w:author="Mateus Berardo de Souza Terra" w:date="2016-02-08T22:05:00Z">
                  <w:rPr>
                    <w:ins w:id="973" w:author="Mateus Berardo de Souza Terra" w:date="2016-02-08T20:04:00Z"/>
                    <w:color w:val="303030"/>
                  </w:rPr>
                </w:rPrChange>
              </w:rPr>
              <w:pPrChange w:id="974" w:author="Mateus Berardo de Souza Terra" w:date="2016-02-08T22:05:00Z">
                <w:pPr>
                  <w:pStyle w:val="NormalWeb"/>
                  <w:spacing w:before="0" w:beforeAutospacing="0" w:after="160" w:afterAutospacing="0"/>
                  <w:jc w:val="center"/>
                </w:pPr>
              </w:pPrChange>
            </w:pPr>
            <w:proofErr w:type="gramStart"/>
            <w:ins w:id="975"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76" w:author="Mateus Berardo de Souza Terra" w:date="2016-02-08T20:04:00Z"/>
        </w:trPr>
        <w:tc>
          <w:tcPr>
            <w:tcW w:w="1558" w:type="dxa"/>
            <w:tcPrChange w:id="977"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78" w:author="Mateus Berardo de Souza Terra" w:date="2016-02-08T20:04:00Z"/>
                <w:sz w:val="16"/>
                <w:szCs w:val="16"/>
                <w:rPrChange w:id="979" w:author="Mateus Berardo de Souza Terra" w:date="2016-02-08T22:05:00Z">
                  <w:rPr>
                    <w:ins w:id="980" w:author="Mateus Berardo de Souza Terra" w:date="2016-02-08T20:04:00Z"/>
                    <w:color w:val="303030"/>
                  </w:rPr>
                </w:rPrChange>
              </w:rPr>
              <w:pPrChange w:id="981" w:author="Mateus Berardo de Souza Terra" w:date="2016-02-08T22:05:00Z">
                <w:pPr>
                  <w:pStyle w:val="NormalWeb"/>
                  <w:spacing w:before="0" w:beforeAutospacing="0" w:after="160" w:afterAutospacing="0"/>
                  <w:jc w:val="center"/>
                </w:pPr>
              </w:pPrChange>
            </w:pPr>
            <w:ins w:id="982" w:author="Mateus Berardo de Souza Terra" w:date="2016-02-08T20:05:00Z">
              <w:r w:rsidRPr="0068627D">
                <w:rPr>
                  <w:sz w:val="16"/>
                  <w:szCs w:val="16"/>
                  <w:rPrChange w:id="983" w:author="Mateus Berardo de Souza Terra" w:date="2016-02-08T22:05:00Z">
                    <w:rPr>
                      <w:color w:val="303030"/>
                    </w:rPr>
                  </w:rPrChange>
                </w:rPr>
                <w:t>43</w:t>
              </w:r>
            </w:ins>
          </w:p>
        </w:tc>
        <w:tc>
          <w:tcPr>
            <w:tcW w:w="1558" w:type="dxa"/>
            <w:tcPrChange w:id="984"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85" w:author="Mateus Berardo de Souza Terra" w:date="2016-02-08T20:04:00Z"/>
                <w:sz w:val="16"/>
                <w:szCs w:val="16"/>
                <w:rPrChange w:id="986" w:author="Mateus Berardo de Souza Terra" w:date="2016-02-08T22:05:00Z">
                  <w:rPr>
                    <w:ins w:id="987" w:author="Mateus Berardo de Souza Terra" w:date="2016-02-08T20:04:00Z"/>
                    <w:color w:val="303030"/>
                  </w:rPr>
                </w:rPrChange>
              </w:rPr>
              <w:pPrChange w:id="988" w:author="Mateus Berardo de Souza Terra" w:date="2016-02-08T22:05:00Z">
                <w:pPr>
                  <w:pStyle w:val="NormalWeb"/>
                  <w:spacing w:before="0" w:beforeAutospacing="0" w:after="160" w:afterAutospacing="0"/>
                  <w:jc w:val="center"/>
                </w:pPr>
              </w:pPrChange>
            </w:pPr>
            <w:ins w:id="989" w:author="Mateus Berardo de Souza Terra" w:date="2016-02-08T22:13:00Z">
              <w:r w:rsidRPr="0068627D">
                <w:rPr>
                  <w:sz w:val="16"/>
                  <w:szCs w:val="16"/>
                </w:rPr>
                <w:t>+</w:t>
              </w:r>
            </w:ins>
          </w:p>
        </w:tc>
        <w:tc>
          <w:tcPr>
            <w:tcW w:w="1558" w:type="dxa"/>
            <w:tcPrChange w:id="990"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91" w:author="Mateus Berardo de Souza Terra" w:date="2016-02-08T20:04:00Z"/>
                <w:sz w:val="16"/>
                <w:szCs w:val="16"/>
                <w:rPrChange w:id="992" w:author="Mateus Berardo de Souza Terra" w:date="2016-02-08T22:05:00Z">
                  <w:rPr>
                    <w:ins w:id="993" w:author="Mateus Berardo de Souza Terra" w:date="2016-02-08T20:04:00Z"/>
                    <w:color w:val="303030"/>
                  </w:rPr>
                </w:rPrChange>
              </w:rPr>
              <w:pPrChange w:id="994" w:author="Mateus Berardo de Souza Terra" w:date="2016-02-08T22:05:00Z">
                <w:pPr>
                  <w:pStyle w:val="NormalWeb"/>
                  <w:spacing w:before="0" w:beforeAutospacing="0" w:after="160" w:afterAutospacing="0"/>
                  <w:jc w:val="center"/>
                </w:pPr>
              </w:pPrChange>
            </w:pPr>
            <w:ins w:id="995" w:author="Mateus Berardo de Souza Terra" w:date="2016-02-08T22:09:00Z">
              <w:r w:rsidRPr="0068627D">
                <w:rPr>
                  <w:sz w:val="16"/>
                  <w:szCs w:val="16"/>
                </w:rPr>
                <w:t>75</w:t>
              </w:r>
            </w:ins>
          </w:p>
        </w:tc>
        <w:tc>
          <w:tcPr>
            <w:tcW w:w="1558" w:type="dxa"/>
            <w:tcPrChange w:id="996"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97" w:author="Mateus Berardo de Souza Terra" w:date="2016-02-08T20:04:00Z"/>
                <w:sz w:val="16"/>
                <w:szCs w:val="16"/>
                <w:rPrChange w:id="998" w:author="Mateus Berardo de Souza Terra" w:date="2016-02-08T22:05:00Z">
                  <w:rPr>
                    <w:ins w:id="999" w:author="Mateus Berardo de Souza Terra" w:date="2016-02-08T20:04:00Z"/>
                    <w:color w:val="303030"/>
                  </w:rPr>
                </w:rPrChange>
              </w:rPr>
              <w:pPrChange w:id="1000" w:author="Mateus Berardo de Souza Terra" w:date="2016-02-08T22:05:00Z">
                <w:pPr>
                  <w:pStyle w:val="NormalWeb"/>
                  <w:spacing w:before="0" w:beforeAutospacing="0" w:after="160" w:afterAutospacing="0"/>
                  <w:jc w:val="center"/>
                </w:pPr>
              </w:pPrChange>
            </w:pPr>
            <w:ins w:id="1001" w:author="Mateus Berardo de Souza Terra" w:date="2016-02-08T22:10:00Z">
              <w:r w:rsidRPr="0068627D">
                <w:rPr>
                  <w:sz w:val="16"/>
                  <w:szCs w:val="16"/>
                </w:rPr>
                <w:t>K</w:t>
              </w:r>
            </w:ins>
          </w:p>
        </w:tc>
        <w:tc>
          <w:tcPr>
            <w:tcW w:w="1559" w:type="dxa"/>
            <w:tcPrChange w:id="1002"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003" w:author="Mateus Berardo de Souza Terra" w:date="2016-02-08T20:04:00Z"/>
                <w:sz w:val="16"/>
                <w:szCs w:val="16"/>
                <w:rPrChange w:id="1004" w:author="Mateus Berardo de Souza Terra" w:date="2016-02-08T22:05:00Z">
                  <w:rPr>
                    <w:ins w:id="1005" w:author="Mateus Berardo de Souza Terra" w:date="2016-02-08T20:04:00Z"/>
                    <w:color w:val="303030"/>
                  </w:rPr>
                </w:rPrChange>
              </w:rPr>
              <w:pPrChange w:id="1006" w:author="Mateus Berardo de Souza Terra" w:date="2016-02-08T22:05:00Z">
                <w:pPr>
                  <w:pStyle w:val="NormalWeb"/>
                  <w:spacing w:before="0" w:beforeAutospacing="0" w:after="160" w:afterAutospacing="0"/>
                  <w:jc w:val="center"/>
                </w:pPr>
              </w:pPrChange>
            </w:pPr>
            <w:ins w:id="1007" w:author="Mateus Berardo de Souza Terra" w:date="2016-02-08T22:09:00Z">
              <w:r w:rsidRPr="0068627D">
                <w:rPr>
                  <w:sz w:val="16"/>
                  <w:szCs w:val="16"/>
                </w:rPr>
                <w:t>107</w:t>
              </w:r>
            </w:ins>
          </w:p>
        </w:tc>
        <w:tc>
          <w:tcPr>
            <w:tcW w:w="1559" w:type="dxa"/>
            <w:tcPrChange w:id="1008"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09" w:author="Mateus Berardo de Souza Terra" w:date="2016-02-08T20:04:00Z"/>
                <w:sz w:val="16"/>
                <w:szCs w:val="16"/>
                <w:rPrChange w:id="1010" w:author="Mateus Berardo de Souza Terra" w:date="2016-02-08T22:05:00Z">
                  <w:rPr>
                    <w:ins w:id="1011" w:author="Mateus Berardo de Souza Terra" w:date="2016-02-08T20:04:00Z"/>
                    <w:color w:val="303030"/>
                  </w:rPr>
                </w:rPrChange>
              </w:rPr>
              <w:pPrChange w:id="1012" w:author="Mateus Berardo de Souza Terra" w:date="2016-02-08T22:05:00Z">
                <w:pPr>
                  <w:pStyle w:val="NormalWeb"/>
                  <w:spacing w:before="0" w:beforeAutospacing="0" w:after="160" w:afterAutospacing="0"/>
                  <w:jc w:val="center"/>
                </w:pPr>
              </w:pPrChange>
            </w:pPr>
            <w:proofErr w:type="gramStart"/>
            <w:ins w:id="1013"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014" w:author="Mateus Berardo de Souza Terra" w:date="2016-02-08T20:04:00Z"/>
        </w:trPr>
        <w:tc>
          <w:tcPr>
            <w:tcW w:w="1558" w:type="dxa"/>
            <w:tcPrChange w:id="1015"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16" w:author="Mateus Berardo de Souza Terra" w:date="2016-02-08T20:04:00Z"/>
                <w:sz w:val="16"/>
                <w:szCs w:val="16"/>
                <w:rPrChange w:id="1017" w:author="Mateus Berardo de Souza Terra" w:date="2016-02-08T22:05:00Z">
                  <w:rPr>
                    <w:ins w:id="1018" w:author="Mateus Berardo de Souza Terra" w:date="2016-02-08T20:04:00Z"/>
                    <w:color w:val="303030"/>
                  </w:rPr>
                </w:rPrChange>
              </w:rPr>
              <w:pPrChange w:id="1019" w:author="Mateus Berardo de Souza Terra" w:date="2016-02-08T22:05:00Z">
                <w:pPr>
                  <w:pStyle w:val="NormalWeb"/>
                  <w:spacing w:before="0" w:beforeAutospacing="0" w:after="160" w:afterAutospacing="0"/>
                  <w:jc w:val="center"/>
                </w:pPr>
              </w:pPrChange>
            </w:pPr>
            <w:ins w:id="1020" w:author="Mateus Berardo de Souza Terra" w:date="2016-02-08T20:05:00Z">
              <w:r w:rsidRPr="0068627D">
                <w:rPr>
                  <w:sz w:val="16"/>
                  <w:szCs w:val="16"/>
                  <w:rPrChange w:id="1021" w:author="Mateus Berardo de Souza Terra" w:date="2016-02-08T22:05:00Z">
                    <w:rPr>
                      <w:color w:val="303030"/>
                    </w:rPr>
                  </w:rPrChange>
                </w:rPr>
                <w:t>44</w:t>
              </w:r>
            </w:ins>
          </w:p>
        </w:tc>
        <w:tc>
          <w:tcPr>
            <w:tcW w:w="1558" w:type="dxa"/>
            <w:tcPrChange w:id="1022"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23" w:author="Mateus Berardo de Souza Terra" w:date="2016-02-08T20:04:00Z"/>
                <w:sz w:val="16"/>
                <w:szCs w:val="16"/>
                <w:rPrChange w:id="1024" w:author="Mateus Berardo de Souza Terra" w:date="2016-02-08T22:05:00Z">
                  <w:rPr>
                    <w:ins w:id="1025" w:author="Mateus Berardo de Souza Terra" w:date="2016-02-08T20:04:00Z"/>
                    <w:color w:val="303030"/>
                  </w:rPr>
                </w:rPrChange>
              </w:rPr>
              <w:pPrChange w:id="1026" w:author="Mateus Berardo de Souza Terra" w:date="2016-02-08T22:05:00Z">
                <w:pPr>
                  <w:pStyle w:val="NormalWeb"/>
                  <w:spacing w:before="0" w:beforeAutospacing="0" w:after="160" w:afterAutospacing="0"/>
                  <w:jc w:val="center"/>
                </w:pPr>
              </w:pPrChange>
            </w:pPr>
            <w:ins w:id="1027" w:author="Mateus Berardo de Souza Terra" w:date="2016-02-08T22:13:00Z">
              <w:r w:rsidRPr="0068627D">
                <w:rPr>
                  <w:sz w:val="16"/>
                  <w:szCs w:val="16"/>
                </w:rPr>
                <w:t>,</w:t>
              </w:r>
            </w:ins>
          </w:p>
        </w:tc>
        <w:tc>
          <w:tcPr>
            <w:tcW w:w="1558" w:type="dxa"/>
            <w:tcPrChange w:id="1028"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29" w:author="Mateus Berardo de Souza Terra" w:date="2016-02-08T20:04:00Z"/>
                <w:sz w:val="16"/>
                <w:szCs w:val="16"/>
                <w:rPrChange w:id="1030" w:author="Mateus Berardo de Souza Terra" w:date="2016-02-08T22:05:00Z">
                  <w:rPr>
                    <w:ins w:id="1031" w:author="Mateus Berardo de Souza Terra" w:date="2016-02-08T20:04:00Z"/>
                    <w:color w:val="303030"/>
                  </w:rPr>
                </w:rPrChange>
              </w:rPr>
              <w:pPrChange w:id="1032" w:author="Mateus Berardo de Souza Terra" w:date="2016-02-08T22:05:00Z">
                <w:pPr>
                  <w:pStyle w:val="NormalWeb"/>
                  <w:spacing w:before="0" w:beforeAutospacing="0" w:after="160" w:afterAutospacing="0"/>
                  <w:jc w:val="center"/>
                </w:pPr>
              </w:pPrChange>
            </w:pPr>
            <w:ins w:id="1033" w:author="Mateus Berardo de Souza Terra" w:date="2016-02-08T22:09:00Z">
              <w:r w:rsidRPr="0068627D">
                <w:rPr>
                  <w:sz w:val="16"/>
                  <w:szCs w:val="16"/>
                </w:rPr>
                <w:t>76</w:t>
              </w:r>
            </w:ins>
          </w:p>
        </w:tc>
        <w:tc>
          <w:tcPr>
            <w:tcW w:w="1558" w:type="dxa"/>
            <w:tcPrChange w:id="1034"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35" w:author="Mateus Berardo de Souza Terra" w:date="2016-02-08T20:04:00Z"/>
                <w:sz w:val="16"/>
                <w:szCs w:val="16"/>
                <w:rPrChange w:id="1036" w:author="Mateus Berardo de Souza Terra" w:date="2016-02-08T22:05:00Z">
                  <w:rPr>
                    <w:ins w:id="1037" w:author="Mateus Berardo de Souza Terra" w:date="2016-02-08T20:04:00Z"/>
                    <w:color w:val="303030"/>
                  </w:rPr>
                </w:rPrChange>
              </w:rPr>
              <w:pPrChange w:id="1038" w:author="Mateus Berardo de Souza Terra" w:date="2016-02-08T22:05:00Z">
                <w:pPr>
                  <w:pStyle w:val="NormalWeb"/>
                  <w:spacing w:before="0" w:beforeAutospacing="0" w:after="160" w:afterAutospacing="0"/>
                  <w:jc w:val="center"/>
                </w:pPr>
              </w:pPrChange>
            </w:pPr>
            <w:ins w:id="1039" w:author="Mateus Berardo de Souza Terra" w:date="2016-02-08T22:10:00Z">
              <w:r w:rsidRPr="0068627D">
                <w:rPr>
                  <w:sz w:val="16"/>
                  <w:szCs w:val="16"/>
                </w:rPr>
                <w:t>L</w:t>
              </w:r>
            </w:ins>
          </w:p>
        </w:tc>
        <w:tc>
          <w:tcPr>
            <w:tcW w:w="1559" w:type="dxa"/>
            <w:tcPrChange w:id="1040"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41" w:author="Mateus Berardo de Souza Terra" w:date="2016-02-08T20:04:00Z"/>
                <w:sz w:val="16"/>
                <w:szCs w:val="16"/>
                <w:rPrChange w:id="1042" w:author="Mateus Berardo de Souza Terra" w:date="2016-02-08T22:05:00Z">
                  <w:rPr>
                    <w:ins w:id="1043" w:author="Mateus Berardo de Souza Terra" w:date="2016-02-08T20:04:00Z"/>
                    <w:color w:val="303030"/>
                  </w:rPr>
                </w:rPrChange>
              </w:rPr>
              <w:pPrChange w:id="1044" w:author="Mateus Berardo de Souza Terra" w:date="2016-02-08T22:05:00Z">
                <w:pPr>
                  <w:pStyle w:val="NormalWeb"/>
                  <w:spacing w:before="0" w:beforeAutospacing="0" w:after="160" w:afterAutospacing="0"/>
                  <w:jc w:val="center"/>
                </w:pPr>
              </w:pPrChange>
            </w:pPr>
            <w:ins w:id="1045" w:author="Mateus Berardo de Souza Terra" w:date="2016-02-08T22:09:00Z">
              <w:r w:rsidRPr="0068627D">
                <w:rPr>
                  <w:sz w:val="16"/>
                  <w:szCs w:val="16"/>
                </w:rPr>
                <w:t>108</w:t>
              </w:r>
            </w:ins>
          </w:p>
        </w:tc>
        <w:tc>
          <w:tcPr>
            <w:tcW w:w="1559" w:type="dxa"/>
            <w:tcPrChange w:id="1046"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47" w:author="Mateus Berardo de Souza Terra" w:date="2016-02-08T20:04:00Z"/>
                <w:sz w:val="16"/>
                <w:szCs w:val="16"/>
                <w:rPrChange w:id="1048" w:author="Mateus Berardo de Souza Terra" w:date="2016-02-08T22:05:00Z">
                  <w:rPr>
                    <w:ins w:id="1049" w:author="Mateus Berardo de Souza Terra" w:date="2016-02-08T20:04:00Z"/>
                    <w:color w:val="303030"/>
                  </w:rPr>
                </w:rPrChange>
              </w:rPr>
              <w:pPrChange w:id="1050" w:author="Mateus Berardo de Souza Terra" w:date="2016-02-08T22:05:00Z">
                <w:pPr>
                  <w:pStyle w:val="NormalWeb"/>
                  <w:spacing w:before="0" w:beforeAutospacing="0" w:after="160" w:afterAutospacing="0"/>
                  <w:jc w:val="center"/>
                </w:pPr>
              </w:pPrChange>
            </w:pPr>
            <w:proofErr w:type="gramStart"/>
            <w:ins w:id="1051"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52" w:author="Mateus Berardo de Souza Terra" w:date="2016-02-08T20:04:00Z"/>
        </w:trPr>
        <w:tc>
          <w:tcPr>
            <w:tcW w:w="1558" w:type="dxa"/>
            <w:tcPrChange w:id="1053"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54" w:author="Mateus Berardo de Souza Terra" w:date="2016-02-08T20:04:00Z"/>
                <w:sz w:val="16"/>
                <w:szCs w:val="16"/>
                <w:rPrChange w:id="1055" w:author="Mateus Berardo de Souza Terra" w:date="2016-02-08T22:05:00Z">
                  <w:rPr>
                    <w:ins w:id="1056" w:author="Mateus Berardo de Souza Terra" w:date="2016-02-08T20:04:00Z"/>
                    <w:color w:val="303030"/>
                  </w:rPr>
                </w:rPrChange>
              </w:rPr>
              <w:pPrChange w:id="1057" w:author="Mateus Berardo de Souza Terra" w:date="2016-02-08T22:05:00Z">
                <w:pPr>
                  <w:pStyle w:val="NormalWeb"/>
                  <w:spacing w:before="0" w:beforeAutospacing="0" w:after="160" w:afterAutospacing="0"/>
                  <w:jc w:val="center"/>
                </w:pPr>
              </w:pPrChange>
            </w:pPr>
            <w:ins w:id="1058" w:author="Mateus Berardo de Souza Terra" w:date="2016-02-08T20:05:00Z">
              <w:r w:rsidRPr="0068627D">
                <w:rPr>
                  <w:sz w:val="16"/>
                  <w:szCs w:val="16"/>
                  <w:rPrChange w:id="1059" w:author="Mateus Berardo de Souza Terra" w:date="2016-02-08T22:05:00Z">
                    <w:rPr>
                      <w:color w:val="303030"/>
                    </w:rPr>
                  </w:rPrChange>
                </w:rPr>
                <w:t>45</w:t>
              </w:r>
            </w:ins>
          </w:p>
        </w:tc>
        <w:tc>
          <w:tcPr>
            <w:tcW w:w="1558" w:type="dxa"/>
            <w:tcPrChange w:id="1060"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61" w:author="Mateus Berardo de Souza Terra" w:date="2016-02-08T20:04:00Z"/>
                <w:sz w:val="16"/>
                <w:szCs w:val="16"/>
                <w:rPrChange w:id="1062" w:author="Mateus Berardo de Souza Terra" w:date="2016-02-08T22:05:00Z">
                  <w:rPr>
                    <w:ins w:id="1063" w:author="Mateus Berardo de Souza Terra" w:date="2016-02-08T20:04:00Z"/>
                    <w:color w:val="303030"/>
                  </w:rPr>
                </w:rPrChange>
              </w:rPr>
              <w:pPrChange w:id="1064" w:author="Mateus Berardo de Souza Terra" w:date="2016-02-08T22:05:00Z">
                <w:pPr>
                  <w:pStyle w:val="NormalWeb"/>
                  <w:spacing w:before="0" w:beforeAutospacing="0" w:after="160" w:afterAutospacing="0"/>
                  <w:jc w:val="center"/>
                </w:pPr>
              </w:pPrChange>
            </w:pPr>
            <w:ins w:id="1065" w:author="Mateus Berardo de Souza Terra" w:date="2016-02-08T22:13:00Z">
              <w:r w:rsidRPr="0068627D">
                <w:rPr>
                  <w:sz w:val="16"/>
                  <w:szCs w:val="16"/>
                </w:rPr>
                <w:t>-</w:t>
              </w:r>
            </w:ins>
          </w:p>
        </w:tc>
        <w:tc>
          <w:tcPr>
            <w:tcW w:w="1558" w:type="dxa"/>
            <w:tcPrChange w:id="1066"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67" w:author="Mateus Berardo de Souza Terra" w:date="2016-02-08T20:04:00Z"/>
                <w:sz w:val="16"/>
                <w:szCs w:val="16"/>
                <w:rPrChange w:id="1068" w:author="Mateus Berardo de Souza Terra" w:date="2016-02-08T22:05:00Z">
                  <w:rPr>
                    <w:ins w:id="1069" w:author="Mateus Berardo de Souza Terra" w:date="2016-02-08T20:04:00Z"/>
                    <w:color w:val="303030"/>
                  </w:rPr>
                </w:rPrChange>
              </w:rPr>
              <w:pPrChange w:id="1070" w:author="Mateus Berardo de Souza Terra" w:date="2016-02-08T22:05:00Z">
                <w:pPr>
                  <w:pStyle w:val="NormalWeb"/>
                  <w:spacing w:before="0" w:beforeAutospacing="0" w:after="160" w:afterAutospacing="0"/>
                  <w:jc w:val="center"/>
                </w:pPr>
              </w:pPrChange>
            </w:pPr>
            <w:ins w:id="1071" w:author="Mateus Berardo de Souza Terra" w:date="2016-02-08T22:09:00Z">
              <w:r w:rsidRPr="0068627D">
                <w:rPr>
                  <w:sz w:val="16"/>
                  <w:szCs w:val="16"/>
                </w:rPr>
                <w:t>77</w:t>
              </w:r>
            </w:ins>
          </w:p>
        </w:tc>
        <w:tc>
          <w:tcPr>
            <w:tcW w:w="1558" w:type="dxa"/>
            <w:tcPrChange w:id="1072"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73" w:author="Mateus Berardo de Souza Terra" w:date="2016-02-08T20:04:00Z"/>
                <w:sz w:val="16"/>
                <w:szCs w:val="16"/>
                <w:rPrChange w:id="1074" w:author="Mateus Berardo de Souza Terra" w:date="2016-02-08T22:05:00Z">
                  <w:rPr>
                    <w:ins w:id="1075" w:author="Mateus Berardo de Souza Terra" w:date="2016-02-08T20:04:00Z"/>
                    <w:color w:val="303030"/>
                  </w:rPr>
                </w:rPrChange>
              </w:rPr>
              <w:pPrChange w:id="1076" w:author="Mateus Berardo de Souza Terra" w:date="2016-02-08T22:05:00Z">
                <w:pPr>
                  <w:pStyle w:val="NormalWeb"/>
                  <w:spacing w:before="0" w:beforeAutospacing="0" w:after="160" w:afterAutospacing="0"/>
                  <w:jc w:val="center"/>
                </w:pPr>
              </w:pPrChange>
            </w:pPr>
            <w:ins w:id="1077" w:author="Mateus Berardo de Souza Terra" w:date="2016-02-08T22:10:00Z">
              <w:r w:rsidRPr="0068627D">
                <w:rPr>
                  <w:sz w:val="16"/>
                  <w:szCs w:val="16"/>
                </w:rPr>
                <w:t>M</w:t>
              </w:r>
            </w:ins>
          </w:p>
        </w:tc>
        <w:tc>
          <w:tcPr>
            <w:tcW w:w="1559" w:type="dxa"/>
            <w:tcPrChange w:id="1078"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79" w:author="Mateus Berardo de Souza Terra" w:date="2016-02-08T20:04:00Z"/>
                <w:sz w:val="16"/>
                <w:szCs w:val="16"/>
                <w:rPrChange w:id="1080" w:author="Mateus Berardo de Souza Terra" w:date="2016-02-08T22:05:00Z">
                  <w:rPr>
                    <w:ins w:id="1081" w:author="Mateus Berardo de Souza Terra" w:date="2016-02-08T20:04:00Z"/>
                    <w:color w:val="303030"/>
                  </w:rPr>
                </w:rPrChange>
              </w:rPr>
              <w:pPrChange w:id="1082" w:author="Mateus Berardo de Souza Terra" w:date="2016-02-08T22:05:00Z">
                <w:pPr>
                  <w:pStyle w:val="NormalWeb"/>
                  <w:spacing w:before="0" w:beforeAutospacing="0" w:after="160" w:afterAutospacing="0"/>
                  <w:jc w:val="center"/>
                </w:pPr>
              </w:pPrChange>
            </w:pPr>
            <w:ins w:id="1083" w:author="Mateus Berardo de Souza Terra" w:date="2016-02-08T22:09:00Z">
              <w:r w:rsidRPr="0068627D">
                <w:rPr>
                  <w:sz w:val="16"/>
                  <w:szCs w:val="16"/>
                </w:rPr>
                <w:t>109</w:t>
              </w:r>
            </w:ins>
          </w:p>
        </w:tc>
        <w:tc>
          <w:tcPr>
            <w:tcW w:w="1559" w:type="dxa"/>
            <w:tcPrChange w:id="1084"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85" w:author="Mateus Berardo de Souza Terra" w:date="2016-02-08T20:04:00Z"/>
                <w:sz w:val="16"/>
                <w:szCs w:val="16"/>
                <w:rPrChange w:id="1086" w:author="Mateus Berardo de Souza Terra" w:date="2016-02-08T22:05:00Z">
                  <w:rPr>
                    <w:ins w:id="1087" w:author="Mateus Berardo de Souza Terra" w:date="2016-02-08T20:04:00Z"/>
                    <w:color w:val="303030"/>
                  </w:rPr>
                </w:rPrChange>
              </w:rPr>
              <w:pPrChange w:id="1088" w:author="Mateus Berardo de Souza Terra" w:date="2016-02-08T22:05:00Z">
                <w:pPr>
                  <w:pStyle w:val="NormalWeb"/>
                  <w:spacing w:before="0" w:beforeAutospacing="0" w:after="160" w:afterAutospacing="0"/>
                  <w:jc w:val="center"/>
                </w:pPr>
              </w:pPrChange>
            </w:pPr>
            <w:proofErr w:type="gramStart"/>
            <w:ins w:id="1089"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90" w:author="Mateus Berardo de Souza Terra" w:date="2016-02-08T20:04:00Z"/>
        </w:trPr>
        <w:tc>
          <w:tcPr>
            <w:tcW w:w="1558" w:type="dxa"/>
            <w:tcPrChange w:id="1091"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92" w:author="Mateus Berardo de Souza Terra" w:date="2016-02-08T20:04:00Z"/>
                <w:sz w:val="16"/>
                <w:szCs w:val="16"/>
                <w:rPrChange w:id="1093" w:author="Mateus Berardo de Souza Terra" w:date="2016-02-08T22:05:00Z">
                  <w:rPr>
                    <w:ins w:id="1094" w:author="Mateus Berardo de Souza Terra" w:date="2016-02-08T20:04:00Z"/>
                    <w:color w:val="303030"/>
                  </w:rPr>
                </w:rPrChange>
              </w:rPr>
              <w:pPrChange w:id="1095" w:author="Mateus Berardo de Souza Terra" w:date="2016-02-08T22:05:00Z">
                <w:pPr>
                  <w:pStyle w:val="NormalWeb"/>
                  <w:spacing w:before="0" w:beforeAutospacing="0" w:after="160" w:afterAutospacing="0"/>
                  <w:jc w:val="center"/>
                </w:pPr>
              </w:pPrChange>
            </w:pPr>
            <w:ins w:id="1096" w:author="Mateus Berardo de Souza Terra" w:date="2016-02-08T20:05:00Z">
              <w:r w:rsidRPr="0068627D">
                <w:rPr>
                  <w:sz w:val="16"/>
                  <w:szCs w:val="16"/>
                  <w:rPrChange w:id="1097" w:author="Mateus Berardo de Souza Terra" w:date="2016-02-08T22:05:00Z">
                    <w:rPr>
                      <w:color w:val="303030"/>
                    </w:rPr>
                  </w:rPrChange>
                </w:rPr>
                <w:t>46</w:t>
              </w:r>
            </w:ins>
          </w:p>
        </w:tc>
        <w:tc>
          <w:tcPr>
            <w:tcW w:w="1558" w:type="dxa"/>
            <w:tcPrChange w:id="1098"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99" w:author="Mateus Berardo de Souza Terra" w:date="2016-02-08T20:04:00Z"/>
                <w:sz w:val="16"/>
                <w:szCs w:val="16"/>
                <w:rPrChange w:id="1100" w:author="Mateus Berardo de Souza Terra" w:date="2016-02-08T22:05:00Z">
                  <w:rPr>
                    <w:ins w:id="1101" w:author="Mateus Berardo de Souza Terra" w:date="2016-02-08T20:04:00Z"/>
                    <w:color w:val="303030"/>
                  </w:rPr>
                </w:rPrChange>
              </w:rPr>
              <w:pPrChange w:id="1102" w:author="Mateus Berardo de Souza Terra" w:date="2016-02-08T22:05:00Z">
                <w:pPr>
                  <w:pStyle w:val="NormalWeb"/>
                  <w:spacing w:before="0" w:beforeAutospacing="0" w:after="160" w:afterAutospacing="0"/>
                  <w:jc w:val="center"/>
                </w:pPr>
              </w:pPrChange>
            </w:pPr>
            <w:ins w:id="1103" w:author="Mateus Berardo de Souza Terra" w:date="2016-02-08T22:13:00Z">
              <w:r w:rsidRPr="0068627D">
                <w:rPr>
                  <w:sz w:val="16"/>
                  <w:szCs w:val="16"/>
                </w:rPr>
                <w:t>.</w:t>
              </w:r>
            </w:ins>
          </w:p>
        </w:tc>
        <w:tc>
          <w:tcPr>
            <w:tcW w:w="1558" w:type="dxa"/>
            <w:tcPrChange w:id="1104"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105" w:author="Mateus Berardo de Souza Terra" w:date="2016-02-08T20:04:00Z"/>
                <w:sz w:val="16"/>
                <w:szCs w:val="16"/>
                <w:rPrChange w:id="1106" w:author="Mateus Berardo de Souza Terra" w:date="2016-02-08T22:05:00Z">
                  <w:rPr>
                    <w:ins w:id="1107" w:author="Mateus Berardo de Souza Terra" w:date="2016-02-08T20:04:00Z"/>
                    <w:color w:val="303030"/>
                  </w:rPr>
                </w:rPrChange>
              </w:rPr>
              <w:pPrChange w:id="1108" w:author="Mateus Berardo de Souza Terra" w:date="2016-02-08T22:05:00Z">
                <w:pPr>
                  <w:pStyle w:val="NormalWeb"/>
                  <w:spacing w:before="0" w:beforeAutospacing="0" w:after="160" w:afterAutospacing="0"/>
                  <w:jc w:val="center"/>
                </w:pPr>
              </w:pPrChange>
            </w:pPr>
            <w:ins w:id="1109" w:author="Mateus Berardo de Souza Terra" w:date="2016-02-08T22:09:00Z">
              <w:r w:rsidRPr="0068627D">
                <w:rPr>
                  <w:sz w:val="16"/>
                  <w:szCs w:val="16"/>
                </w:rPr>
                <w:t>78</w:t>
              </w:r>
            </w:ins>
          </w:p>
        </w:tc>
        <w:tc>
          <w:tcPr>
            <w:tcW w:w="1558" w:type="dxa"/>
            <w:tcPrChange w:id="1110"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11" w:author="Mateus Berardo de Souza Terra" w:date="2016-02-08T20:04:00Z"/>
                <w:sz w:val="16"/>
                <w:szCs w:val="16"/>
                <w:rPrChange w:id="1112" w:author="Mateus Berardo de Souza Terra" w:date="2016-02-08T22:05:00Z">
                  <w:rPr>
                    <w:ins w:id="1113" w:author="Mateus Berardo de Souza Terra" w:date="2016-02-08T20:04:00Z"/>
                    <w:color w:val="303030"/>
                  </w:rPr>
                </w:rPrChange>
              </w:rPr>
              <w:pPrChange w:id="1114" w:author="Mateus Berardo de Souza Terra" w:date="2016-02-08T22:05:00Z">
                <w:pPr>
                  <w:pStyle w:val="NormalWeb"/>
                  <w:spacing w:before="0" w:beforeAutospacing="0" w:after="160" w:afterAutospacing="0"/>
                  <w:jc w:val="center"/>
                </w:pPr>
              </w:pPrChange>
            </w:pPr>
            <w:ins w:id="1115" w:author="Mateus Berardo de Souza Terra" w:date="2016-02-08T22:10:00Z">
              <w:r w:rsidRPr="0068627D">
                <w:rPr>
                  <w:sz w:val="16"/>
                  <w:szCs w:val="16"/>
                </w:rPr>
                <w:t>N</w:t>
              </w:r>
            </w:ins>
          </w:p>
        </w:tc>
        <w:tc>
          <w:tcPr>
            <w:tcW w:w="1559" w:type="dxa"/>
            <w:tcPrChange w:id="1116"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17" w:author="Mateus Berardo de Souza Terra" w:date="2016-02-08T20:04:00Z"/>
                <w:sz w:val="16"/>
                <w:szCs w:val="16"/>
                <w:rPrChange w:id="1118" w:author="Mateus Berardo de Souza Terra" w:date="2016-02-08T22:05:00Z">
                  <w:rPr>
                    <w:ins w:id="1119" w:author="Mateus Berardo de Souza Terra" w:date="2016-02-08T20:04:00Z"/>
                    <w:color w:val="303030"/>
                  </w:rPr>
                </w:rPrChange>
              </w:rPr>
              <w:pPrChange w:id="1120" w:author="Mateus Berardo de Souza Terra" w:date="2016-02-08T22:05:00Z">
                <w:pPr>
                  <w:pStyle w:val="NormalWeb"/>
                  <w:spacing w:before="0" w:beforeAutospacing="0" w:after="160" w:afterAutospacing="0"/>
                  <w:jc w:val="center"/>
                </w:pPr>
              </w:pPrChange>
            </w:pPr>
            <w:ins w:id="1121" w:author="Mateus Berardo de Souza Terra" w:date="2016-02-08T22:09:00Z">
              <w:r w:rsidRPr="0068627D">
                <w:rPr>
                  <w:sz w:val="16"/>
                  <w:szCs w:val="16"/>
                </w:rPr>
                <w:t>110</w:t>
              </w:r>
            </w:ins>
          </w:p>
        </w:tc>
        <w:tc>
          <w:tcPr>
            <w:tcW w:w="1559" w:type="dxa"/>
            <w:tcPrChange w:id="1122"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23" w:author="Mateus Berardo de Souza Terra" w:date="2016-02-08T20:04:00Z"/>
                <w:sz w:val="16"/>
                <w:szCs w:val="16"/>
                <w:rPrChange w:id="1124" w:author="Mateus Berardo de Souza Terra" w:date="2016-02-08T22:05:00Z">
                  <w:rPr>
                    <w:ins w:id="1125" w:author="Mateus Berardo de Souza Terra" w:date="2016-02-08T20:04:00Z"/>
                    <w:color w:val="303030"/>
                  </w:rPr>
                </w:rPrChange>
              </w:rPr>
              <w:pPrChange w:id="1126" w:author="Mateus Berardo de Souza Terra" w:date="2016-02-08T22:05:00Z">
                <w:pPr>
                  <w:pStyle w:val="NormalWeb"/>
                  <w:spacing w:before="0" w:beforeAutospacing="0" w:after="160" w:afterAutospacing="0"/>
                  <w:jc w:val="center"/>
                </w:pPr>
              </w:pPrChange>
            </w:pPr>
            <w:proofErr w:type="gramStart"/>
            <w:ins w:id="1127"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28" w:author="Mateus Berardo de Souza Terra" w:date="2016-02-08T20:04:00Z"/>
        </w:trPr>
        <w:tc>
          <w:tcPr>
            <w:tcW w:w="1558" w:type="dxa"/>
            <w:tcPrChange w:id="1129"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30" w:author="Mateus Berardo de Souza Terra" w:date="2016-02-08T20:04:00Z"/>
                <w:sz w:val="16"/>
                <w:szCs w:val="16"/>
                <w:rPrChange w:id="1131" w:author="Mateus Berardo de Souza Terra" w:date="2016-02-08T22:05:00Z">
                  <w:rPr>
                    <w:ins w:id="1132" w:author="Mateus Berardo de Souza Terra" w:date="2016-02-08T20:04:00Z"/>
                    <w:color w:val="303030"/>
                  </w:rPr>
                </w:rPrChange>
              </w:rPr>
              <w:pPrChange w:id="1133" w:author="Mateus Berardo de Souza Terra" w:date="2016-02-08T22:05:00Z">
                <w:pPr>
                  <w:pStyle w:val="NormalWeb"/>
                  <w:spacing w:before="0" w:beforeAutospacing="0" w:after="160" w:afterAutospacing="0"/>
                  <w:jc w:val="center"/>
                </w:pPr>
              </w:pPrChange>
            </w:pPr>
            <w:ins w:id="1134" w:author="Mateus Berardo de Souza Terra" w:date="2016-02-08T20:05:00Z">
              <w:r w:rsidRPr="0068627D">
                <w:rPr>
                  <w:sz w:val="16"/>
                  <w:szCs w:val="16"/>
                  <w:rPrChange w:id="1135" w:author="Mateus Berardo de Souza Terra" w:date="2016-02-08T22:05:00Z">
                    <w:rPr>
                      <w:color w:val="303030"/>
                    </w:rPr>
                  </w:rPrChange>
                </w:rPr>
                <w:t>47</w:t>
              </w:r>
            </w:ins>
          </w:p>
        </w:tc>
        <w:tc>
          <w:tcPr>
            <w:tcW w:w="1558" w:type="dxa"/>
            <w:tcPrChange w:id="1136"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37" w:author="Mateus Berardo de Souza Terra" w:date="2016-02-08T20:04:00Z"/>
                <w:sz w:val="16"/>
                <w:szCs w:val="16"/>
                <w:rPrChange w:id="1138" w:author="Mateus Berardo de Souza Terra" w:date="2016-02-08T22:05:00Z">
                  <w:rPr>
                    <w:ins w:id="1139" w:author="Mateus Berardo de Souza Terra" w:date="2016-02-08T20:04:00Z"/>
                    <w:color w:val="303030"/>
                  </w:rPr>
                </w:rPrChange>
              </w:rPr>
              <w:pPrChange w:id="1140" w:author="Mateus Berardo de Souza Terra" w:date="2016-02-08T22:05:00Z">
                <w:pPr>
                  <w:pStyle w:val="NormalWeb"/>
                  <w:spacing w:before="0" w:beforeAutospacing="0" w:after="160" w:afterAutospacing="0"/>
                  <w:jc w:val="center"/>
                </w:pPr>
              </w:pPrChange>
            </w:pPr>
            <w:ins w:id="1141" w:author="Mateus Berardo de Souza Terra" w:date="2016-02-08T22:13:00Z">
              <w:r w:rsidRPr="0068627D">
                <w:rPr>
                  <w:sz w:val="16"/>
                  <w:szCs w:val="16"/>
                </w:rPr>
                <w:t>/</w:t>
              </w:r>
            </w:ins>
          </w:p>
        </w:tc>
        <w:tc>
          <w:tcPr>
            <w:tcW w:w="1558" w:type="dxa"/>
            <w:tcPrChange w:id="1142"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43" w:author="Mateus Berardo de Souza Terra" w:date="2016-02-08T20:04:00Z"/>
                <w:sz w:val="16"/>
                <w:szCs w:val="16"/>
                <w:rPrChange w:id="1144" w:author="Mateus Berardo de Souza Terra" w:date="2016-02-08T22:05:00Z">
                  <w:rPr>
                    <w:ins w:id="1145" w:author="Mateus Berardo de Souza Terra" w:date="2016-02-08T20:04:00Z"/>
                    <w:color w:val="303030"/>
                  </w:rPr>
                </w:rPrChange>
              </w:rPr>
              <w:pPrChange w:id="1146" w:author="Mateus Berardo de Souza Terra" w:date="2016-02-08T22:05:00Z">
                <w:pPr>
                  <w:pStyle w:val="NormalWeb"/>
                  <w:spacing w:before="0" w:beforeAutospacing="0" w:after="160" w:afterAutospacing="0"/>
                  <w:jc w:val="center"/>
                </w:pPr>
              </w:pPrChange>
            </w:pPr>
            <w:ins w:id="1147" w:author="Mateus Berardo de Souza Terra" w:date="2016-02-08T22:09:00Z">
              <w:r w:rsidRPr="0068627D">
                <w:rPr>
                  <w:sz w:val="16"/>
                  <w:szCs w:val="16"/>
                </w:rPr>
                <w:t>79</w:t>
              </w:r>
            </w:ins>
          </w:p>
        </w:tc>
        <w:tc>
          <w:tcPr>
            <w:tcW w:w="1558" w:type="dxa"/>
            <w:tcPrChange w:id="1148"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49" w:author="Mateus Berardo de Souza Terra" w:date="2016-02-08T20:04:00Z"/>
                <w:sz w:val="16"/>
                <w:szCs w:val="16"/>
                <w:rPrChange w:id="1150" w:author="Mateus Berardo de Souza Terra" w:date="2016-02-08T22:05:00Z">
                  <w:rPr>
                    <w:ins w:id="1151" w:author="Mateus Berardo de Souza Terra" w:date="2016-02-08T20:04:00Z"/>
                    <w:color w:val="303030"/>
                  </w:rPr>
                </w:rPrChange>
              </w:rPr>
              <w:pPrChange w:id="1152" w:author="Mateus Berardo de Souza Terra" w:date="2016-02-08T22:05:00Z">
                <w:pPr>
                  <w:pStyle w:val="NormalWeb"/>
                  <w:spacing w:before="0" w:beforeAutospacing="0" w:after="160" w:afterAutospacing="0"/>
                  <w:jc w:val="center"/>
                </w:pPr>
              </w:pPrChange>
            </w:pPr>
            <w:ins w:id="1153" w:author="Mateus Berardo de Souza Terra" w:date="2016-02-08T22:10:00Z">
              <w:r w:rsidRPr="0068627D">
                <w:rPr>
                  <w:sz w:val="16"/>
                  <w:szCs w:val="16"/>
                </w:rPr>
                <w:t>O</w:t>
              </w:r>
            </w:ins>
          </w:p>
        </w:tc>
        <w:tc>
          <w:tcPr>
            <w:tcW w:w="1559" w:type="dxa"/>
            <w:tcPrChange w:id="1154"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55" w:author="Mateus Berardo de Souza Terra" w:date="2016-02-08T20:04:00Z"/>
                <w:sz w:val="16"/>
                <w:szCs w:val="16"/>
                <w:rPrChange w:id="1156" w:author="Mateus Berardo de Souza Terra" w:date="2016-02-08T22:05:00Z">
                  <w:rPr>
                    <w:ins w:id="1157" w:author="Mateus Berardo de Souza Terra" w:date="2016-02-08T20:04:00Z"/>
                    <w:color w:val="303030"/>
                  </w:rPr>
                </w:rPrChange>
              </w:rPr>
              <w:pPrChange w:id="1158" w:author="Mateus Berardo de Souza Terra" w:date="2016-02-08T22:05:00Z">
                <w:pPr>
                  <w:pStyle w:val="NormalWeb"/>
                  <w:spacing w:before="0" w:beforeAutospacing="0" w:after="160" w:afterAutospacing="0"/>
                  <w:jc w:val="center"/>
                </w:pPr>
              </w:pPrChange>
            </w:pPr>
            <w:ins w:id="1159" w:author="Mateus Berardo de Souza Terra" w:date="2016-02-08T22:09:00Z">
              <w:r w:rsidRPr="0068627D">
                <w:rPr>
                  <w:sz w:val="16"/>
                  <w:szCs w:val="16"/>
                </w:rPr>
                <w:t>111</w:t>
              </w:r>
            </w:ins>
          </w:p>
        </w:tc>
        <w:tc>
          <w:tcPr>
            <w:tcW w:w="1559" w:type="dxa"/>
            <w:tcPrChange w:id="1160"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61" w:author="Mateus Berardo de Souza Terra" w:date="2016-02-08T20:04:00Z"/>
                <w:sz w:val="16"/>
                <w:szCs w:val="16"/>
                <w:rPrChange w:id="1162" w:author="Mateus Berardo de Souza Terra" w:date="2016-02-08T22:05:00Z">
                  <w:rPr>
                    <w:ins w:id="1163" w:author="Mateus Berardo de Souza Terra" w:date="2016-02-08T20:04:00Z"/>
                    <w:color w:val="303030"/>
                  </w:rPr>
                </w:rPrChange>
              </w:rPr>
              <w:pPrChange w:id="1164" w:author="Mateus Berardo de Souza Terra" w:date="2016-02-08T22:05:00Z">
                <w:pPr>
                  <w:pStyle w:val="NormalWeb"/>
                  <w:spacing w:before="0" w:beforeAutospacing="0" w:after="160" w:afterAutospacing="0"/>
                  <w:jc w:val="center"/>
                </w:pPr>
              </w:pPrChange>
            </w:pPr>
            <w:proofErr w:type="gramStart"/>
            <w:ins w:id="1165"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66" w:author="Mateus Berardo de Souza Terra" w:date="2016-02-08T20:04:00Z"/>
        </w:trPr>
        <w:tc>
          <w:tcPr>
            <w:tcW w:w="1558" w:type="dxa"/>
            <w:tcPrChange w:id="1167"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68" w:author="Mateus Berardo de Souza Terra" w:date="2016-02-08T20:04:00Z"/>
                <w:sz w:val="16"/>
                <w:szCs w:val="16"/>
                <w:rPrChange w:id="1169" w:author="Mateus Berardo de Souza Terra" w:date="2016-02-08T22:05:00Z">
                  <w:rPr>
                    <w:ins w:id="1170" w:author="Mateus Berardo de Souza Terra" w:date="2016-02-08T20:04:00Z"/>
                    <w:color w:val="303030"/>
                  </w:rPr>
                </w:rPrChange>
              </w:rPr>
              <w:pPrChange w:id="1171" w:author="Mateus Berardo de Souza Terra" w:date="2016-02-08T22:05:00Z">
                <w:pPr>
                  <w:pStyle w:val="NormalWeb"/>
                  <w:spacing w:before="0" w:beforeAutospacing="0" w:after="160" w:afterAutospacing="0"/>
                  <w:jc w:val="center"/>
                </w:pPr>
              </w:pPrChange>
            </w:pPr>
            <w:ins w:id="1172" w:author="Mateus Berardo de Souza Terra" w:date="2016-02-08T20:05:00Z">
              <w:r w:rsidRPr="0068627D">
                <w:rPr>
                  <w:sz w:val="16"/>
                  <w:szCs w:val="16"/>
                  <w:rPrChange w:id="1173" w:author="Mateus Berardo de Souza Terra" w:date="2016-02-08T22:05:00Z">
                    <w:rPr>
                      <w:color w:val="303030"/>
                    </w:rPr>
                  </w:rPrChange>
                </w:rPr>
                <w:t>48</w:t>
              </w:r>
            </w:ins>
          </w:p>
        </w:tc>
        <w:tc>
          <w:tcPr>
            <w:tcW w:w="1558" w:type="dxa"/>
            <w:tcPrChange w:id="1174"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75" w:author="Mateus Berardo de Souza Terra" w:date="2016-02-08T20:04:00Z"/>
                <w:sz w:val="16"/>
                <w:szCs w:val="16"/>
                <w:rPrChange w:id="1176" w:author="Mateus Berardo de Souza Terra" w:date="2016-02-08T22:05:00Z">
                  <w:rPr>
                    <w:ins w:id="1177" w:author="Mateus Berardo de Souza Terra" w:date="2016-02-08T20:04:00Z"/>
                    <w:color w:val="303030"/>
                  </w:rPr>
                </w:rPrChange>
              </w:rPr>
              <w:pPrChange w:id="1178" w:author="Mateus Berardo de Souza Terra" w:date="2016-02-08T22:05:00Z">
                <w:pPr>
                  <w:pStyle w:val="NormalWeb"/>
                  <w:spacing w:before="0" w:beforeAutospacing="0" w:after="160" w:afterAutospacing="0"/>
                  <w:jc w:val="center"/>
                </w:pPr>
              </w:pPrChange>
            </w:pPr>
            <w:ins w:id="1179" w:author="Mateus Berardo de Souza Terra" w:date="2016-02-08T22:13:00Z">
              <w:r w:rsidRPr="0068627D">
                <w:rPr>
                  <w:sz w:val="16"/>
                  <w:szCs w:val="16"/>
                </w:rPr>
                <w:t>0</w:t>
              </w:r>
            </w:ins>
          </w:p>
        </w:tc>
        <w:tc>
          <w:tcPr>
            <w:tcW w:w="1558" w:type="dxa"/>
            <w:tcPrChange w:id="1180"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81" w:author="Mateus Berardo de Souza Terra" w:date="2016-02-08T20:04:00Z"/>
                <w:sz w:val="16"/>
                <w:szCs w:val="16"/>
                <w:rPrChange w:id="1182" w:author="Mateus Berardo de Souza Terra" w:date="2016-02-08T22:05:00Z">
                  <w:rPr>
                    <w:ins w:id="1183" w:author="Mateus Berardo de Souza Terra" w:date="2016-02-08T20:04:00Z"/>
                    <w:color w:val="303030"/>
                  </w:rPr>
                </w:rPrChange>
              </w:rPr>
              <w:pPrChange w:id="1184" w:author="Mateus Berardo de Souza Terra" w:date="2016-02-08T22:05:00Z">
                <w:pPr>
                  <w:pStyle w:val="NormalWeb"/>
                  <w:spacing w:before="0" w:beforeAutospacing="0" w:after="160" w:afterAutospacing="0"/>
                  <w:jc w:val="center"/>
                </w:pPr>
              </w:pPrChange>
            </w:pPr>
            <w:ins w:id="1185" w:author="Mateus Berardo de Souza Terra" w:date="2016-02-08T22:09:00Z">
              <w:r w:rsidRPr="0068627D">
                <w:rPr>
                  <w:sz w:val="16"/>
                  <w:szCs w:val="16"/>
                </w:rPr>
                <w:t>80</w:t>
              </w:r>
            </w:ins>
          </w:p>
        </w:tc>
        <w:tc>
          <w:tcPr>
            <w:tcW w:w="1558" w:type="dxa"/>
            <w:tcPrChange w:id="1186"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87" w:author="Mateus Berardo de Souza Terra" w:date="2016-02-08T20:04:00Z"/>
                <w:sz w:val="16"/>
                <w:szCs w:val="16"/>
                <w:rPrChange w:id="1188" w:author="Mateus Berardo de Souza Terra" w:date="2016-02-08T22:05:00Z">
                  <w:rPr>
                    <w:ins w:id="1189" w:author="Mateus Berardo de Souza Terra" w:date="2016-02-08T20:04:00Z"/>
                    <w:color w:val="303030"/>
                  </w:rPr>
                </w:rPrChange>
              </w:rPr>
              <w:pPrChange w:id="1190" w:author="Mateus Berardo de Souza Terra" w:date="2016-02-08T22:05:00Z">
                <w:pPr>
                  <w:pStyle w:val="NormalWeb"/>
                  <w:spacing w:before="0" w:beforeAutospacing="0" w:after="160" w:afterAutospacing="0"/>
                  <w:jc w:val="center"/>
                </w:pPr>
              </w:pPrChange>
            </w:pPr>
            <w:ins w:id="1191" w:author="Mateus Berardo de Souza Terra" w:date="2016-02-08T22:10:00Z">
              <w:r w:rsidRPr="0068627D">
                <w:rPr>
                  <w:sz w:val="16"/>
                  <w:szCs w:val="16"/>
                </w:rPr>
                <w:t>P</w:t>
              </w:r>
            </w:ins>
          </w:p>
        </w:tc>
        <w:tc>
          <w:tcPr>
            <w:tcW w:w="1559" w:type="dxa"/>
            <w:tcPrChange w:id="1192"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93" w:author="Mateus Berardo de Souza Terra" w:date="2016-02-08T20:04:00Z"/>
                <w:sz w:val="16"/>
                <w:szCs w:val="16"/>
                <w:rPrChange w:id="1194" w:author="Mateus Berardo de Souza Terra" w:date="2016-02-08T22:05:00Z">
                  <w:rPr>
                    <w:ins w:id="1195" w:author="Mateus Berardo de Souza Terra" w:date="2016-02-08T20:04:00Z"/>
                    <w:color w:val="303030"/>
                  </w:rPr>
                </w:rPrChange>
              </w:rPr>
              <w:pPrChange w:id="1196" w:author="Mateus Berardo de Souza Terra" w:date="2016-02-08T22:05:00Z">
                <w:pPr>
                  <w:pStyle w:val="NormalWeb"/>
                  <w:spacing w:before="0" w:beforeAutospacing="0" w:after="160" w:afterAutospacing="0"/>
                  <w:jc w:val="center"/>
                </w:pPr>
              </w:pPrChange>
            </w:pPr>
            <w:ins w:id="1197" w:author="Mateus Berardo de Souza Terra" w:date="2016-02-08T22:09:00Z">
              <w:r w:rsidRPr="0068627D">
                <w:rPr>
                  <w:sz w:val="16"/>
                  <w:szCs w:val="16"/>
                </w:rPr>
                <w:t>112</w:t>
              </w:r>
            </w:ins>
          </w:p>
        </w:tc>
        <w:tc>
          <w:tcPr>
            <w:tcW w:w="1559" w:type="dxa"/>
            <w:tcPrChange w:id="1198"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99" w:author="Mateus Berardo de Souza Terra" w:date="2016-02-08T20:04:00Z"/>
                <w:sz w:val="16"/>
                <w:szCs w:val="16"/>
                <w:rPrChange w:id="1200" w:author="Mateus Berardo de Souza Terra" w:date="2016-02-08T22:05:00Z">
                  <w:rPr>
                    <w:ins w:id="1201" w:author="Mateus Berardo de Souza Terra" w:date="2016-02-08T20:04:00Z"/>
                    <w:color w:val="303030"/>
                  </w:rPr>
                </w:rPrChange>
              </w:rPr>
              <w:pPrChange w:id="1202" w:author="Mateus Berardo de Souza Terra" w:date="2016-02-08T22:05:00Z">
                <w:pPr>
                  <w:pStyle w:val="NormalWeb"/>
                  <w:spacing w:before="0" w:beforeAutospacing="0" w:after="160" w:afterAutospacing="0"/>
                  <w:jc w:val="center"/>
                </w:pPr>
              </w:pPrChange>
            </w:pPr>
            <w:proofErr w:type="gramStart"/>
            <w:ins w:id="1203"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204" w:author="Mateus Berardo de Souza Terra" w:date="2016-02-08T20:04:00Z"/>
        </w:trPr>
        <w:tc>
          <w:tcPr>
            <w:tcW w:w="1558" w:type="dxa"/>
            <w:tcPrChange w:id="1205"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206" w:author="Mateus Berardo de Souza Terra" w:date="2016-02-08T20:04:00Z"/>
                <w:sz w:val="16"/>
                <w:szCs w:val="16"/>
                <w:rPrChange w:id="1207" w:author="Mateus Berardo de Souza Terra" w:date="2016-02-08T22:05:00Z">
                  <w:rPr>
                    <w:ins w:id="1208" w:author="Mateus Berardo de Souza Terra" w:date="2016-02-08T20:04:00Z"/>
                    <w:color w:val="303030"/>
                  </w:rPr>
                </w:rPrChange>
              </w:rPr>
              <w:pPrChange w:id="1209" w:author="Mateus Berardo de Souza Terra" w:date="2016-02-08T22:05:00Z">
                <w:pPr>
                  <w:pStyle w:val="NormalWeb"/>
                  <w:spacing w:before="0" w:beforeAutospacing="0" w:after="160" w:afterAutospacing="0"/>
                  <w:jc w:val="center"/>
                </w:pPr>
              </w:pPrChange>
            </w:pPr>
            <w:ins w:id="1210" w:author="Mateus Berardo de Souza Terra" w:date="2016-02-08T20:05:00Z">
              <w:r w:rsidRPr="0068627D">
                <w:rPr>
                  <w:sz w:val="16"/>
                  <w:szCs w:val="16"/>
                  <w:rPrChange w:id="1211" w:author="Mateus Berardo de Souza Terra" w:date="2016-02-08T22:05:00Z">
                    <w:rPr>
                      <w:color w:val="303030"/>
                    </w:rPr>
                  </w:rPrChange>
                </w:rPr>
                <w:t>49</w:t>
              </w:r>
            </w:ins>
          </w:p>
        </w:tc>
        <w:tc>
          <w:tcPr>
            <w:tcW w:w="1558" w:type="dxa"/>
            <w:tcPrChange w:id="1212"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13" w:author="Mateus Berardo de Souza Terra" w:date="2016-02-08T20:04:00Z"/>
                <w:sz w:val="16"/>
                <w:szCs w:val="16"/>
                <w:rPrChange w:id="1214" w:author="Mateus Berardo de Souza Terra" w:date="2016-02-08T22:05:00Z">
                  <w:rPr>
                    <w:ins w:id="1215" w:author="Mateus Berardo de Souza Terra" w:date="2016-02-08T20:04:00Z"/>
                    <w:color w:val="303030"/>
                  </w:rPr>
                </w:rPrChange>
              </w:rPr>
              <w:pPrChange w:id="1216" w:author="Mateus Berardo de Souza Terra" w:date="2016-02-08T22:05:00Z">
                <w:pPr>
                  <w:pStyle w:val="NormalWeb"/>
                  <w:spacing w:before="0" w:beforeAutospacing="0" w:after="160" w:afterAutospacing="0"/>
                  <w:jc w:val="center"/>
                </w:pPr>
              </w:pPrChange>
            </w:pPr>
            <w:ins w:id="1217" w:author="Mateus Berardo de Souza Terra" w:date="2016-02-08T22:13:00Z">
              <w:r w:rsidRPr="0068627D">
                <w:rPr>
                  <w:sz w:val="16"/>
                  <w:szCs w:val="16"/>
                </w:rPr>
                <w:t>1</w:t>
              </w:r>
            </w:ins>
          </w:p>
        </w:tc>
        <w:tc>
          <w:tcPr>
            <w:tcW w:w="1558" w:type="dxa"/>
            <w:tcPrChange w:id="1218"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19" w:author="Mateus Berardo de Souza Terra" w:date="2016-02-08T20:04:00Z"/>
                <w:sz w:val="16"/>
                <w:szCs w:val="16"/>
                <w:rPrChange w:id="1220" w:author="Mateus Berardo de Souza Terra" w:date="2016-02-08T22:05:00Z">
                  <w:rPr>
                    <w:ins w:id="1221" w:author="Mateus Berardo de Souza Terra" w:date="2016-02-08T20:04:00Z"/>
                    <w:color w:val="303030"/>
                  </w:rPr>
                </w:rPrChange>
              </w:rPr>
              <w:pPrChange w:id="1222" w:author="Mateus Berardo de Souza Terra" w:date="2016-02-08T22:05:00Z">
                <w:pPr>
                  <w:pStyle w:val="NormalWeb"/>
                  <w:spacing w:before="0" w:beforeAutospacing="0" w:after="160" w:afterAutospacing="0"/>
                  <w:jc w:val="center"/>
                </w:pPr>
              </w:pPrChange>
            </w:pPr>
            <w:ins w:id="1223" w:author="Mateus Berardo de Souza Terra" w:date="2016-02-08T22:09:00Z">
              <w:r w:rsidRPr="0068627D">
                <w:rPr>
                  <w:sz w:val="16"/>
                  <w:szCs w:val="16"/>
                </w:rPr>
                <w:t>81</w:t>
              </w:r>
            </w:ins>
          </w:p>
        </w:tc>
        <w:tc>
          <w:tcPr>
            <w:tcW w:w="1558" w:type="dxa"/>
            <w:tcPrChange w:id="1224"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25" w:author="Mateus Berardo de Souza Terra" w:date="2016-02-08T20:04:00Z"/>
                <w:sz w:val="16"/>
                <w:szCs w:val="16"/>
                <w:rPrChange w:id="1226" w:author="Mateus Berardo de Souza Terra" w:date="2016-02-08T22:05:00Z">
                  <w:rPr>
                    <w:ins w:id="1227" w:author="Mateus Berardo de Souza Terra" w:date="2016-02-08T20:04:00Z"/>
                    <w:color w:val="303030"/>
                  </w:rPr>
                </w:rPrChange>
              </w:rPr>
              <w:pPrChange w:id="1228" w:author="Mateus Berardo de Souza Terra" w:date="2016-02-08T22:05:00Z">
                <w:pPr>
                  <w:pStyle w:val="NormalWeb"/>
                  <w:spacing w:before="0" w:beforeAutospacing="0" w:after="160" w:afterAutospacing="0"/>
                  <w:jc w:val="center"/>
                </w:pPr>
              </w:pPrChange>
            </w:pPr>
            <w:ins w:id="1229" w:author="Mateus Berardo de Souza Terra" w:date="2016-02-08T22:10:00Z">
              <w:r w:rsidRPr="0068627D">
                <w:rPr>
                  <w:sz w:val="16"/>
                  <w:szCs w:val="16"/>
                </w:rPr>
                <w:t>Q</w:t>
              </w:r>
            </w:ins>
          </w:p>
        </w:tc>
        <w:tc>
          <w:tcPr>
            <w:tcW w:w="1559" w:type="dxa"/>
            <w:tcPrChange w:id="1230"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31" w:author="Mateus Berardo de Souza Terra" w:date="2016-02-08T20:04:00Z"/>
                <w:sz w:val="16"/>
                <w:szCs w:val="16"/>
                <w:rPrChange w:id="1232" w:author="Mateus Berardo de Souza Terra" w:date="2016-02-08T22:05:00Z">
                  <w:rPr>
                    <w:ins w:id="1233" w:author="Mateus Berardo de Souza Terra" w:date="2016-02-08T20:04:00Z"/>
                    <w:color w:val="303030"/>
                  </w:rPr>
                </w:rPrChange>
              </w:rPr>
              <w:pPrChange w:id="1234" w:author="Mateus Berardo de Souza Terra" w:date="2016-02-08T22:05:00Z">
                <w:pPr>
                  <w:pStyle w:val="NormalWeb"/>
                  <w:spacing w:before="0" w:beforeAutospacing="0" w:after="160" w:afterAutospacing="0"/>
                  <w:jc w:val="center"/>
                </w:pPr>
              </w:pPrChange>
            </w:pPr>
            <w:ins w:id="1235" w:author="Mateus Berardo de Souza Terra" w:date="2016-02-08T22:09:00Z">
              <w:r w:rsidRPr="0068627D">
                <w:rPr>
                  <w:sz w:val="16"/>
                  <w:szCs w:val="16"/>
                </w:rPr>
                <w:t>113</w:t>
              </w:r>
            </w:ins>
          </w:p>
        </w:tc>
        <w:tc>
          <w:tcPr>
            <w:tcW w:w="1559" w:type="dxa"/>
            <w:tcPrChange w:id="1236"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37" w:author="Mateus Berardo de Souza Terra" w:date="2016-02-08T20:04:00Z"/>
                <w:sz w:val="16"/>
                <w:szCs w:val="16"/>
                <w:rPrChange w:id="1238" w:author="Mateus Berardo de Souza Terra" w:date="2016-02-08T22:05:00Z">
                  <w:rPr>
                    <w:ins w:id="1239" w:author="Mateus Berardo de Souza Terra" w:date="2016-02-08T20:04:00Z"/>
                    <w:color w:val="303030"/>
                  </w:rPr>
                </w:rPrChange>
              </w:rPr>
              <w:pPrChange w:id="1240" w:author="Mateus Berardo de Souza Terra" w:date="2016-02-08T22:05:00Z">
                <w:pPr>
                  <w:pStyle w:val="NormalWeb"/>
                  <w:spacing w:before="0" w:beforeAutospacing="0" w:after="160" w:afterAutospacing="0"/>
                  <w:jc w:val="center"/>
                </w:pPr>
              </w:pPrChange>
            </w:pPr>
            <w:proofErr w:type="gramStart"/>
            <w:ins w:id="1241"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42" w:author="Mateus Berardo de Souza Terra" w:date="2016-02-08T20:04:00Z"/>
        </w:trPr>
        <w:tc>
          <w:tcPr>
            <w:tcW w:w="1558" w:type="dxa"/>
            <w:tcPrChange w:id="1243"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44" w:author="Mateus Berardo de Souza Terra" w:date="2016-02-08T20:04:00Z"/>
                <w:sz w:val="16"/>
                <w:szCs w:val="16"/>
                <w:rPrChange w:id="1245" w:author="Mateus Berardo de Souza Terra" w:date="2016-02-08T22:05:00Z">
                  <w:rPr>
                    <w:ins w:id="1246" w:author="Mateus Berardo de Souza Terra" w:date="2016-02-08T20:04:00Z"/>
                    <w:color w:val="303030"/>
                  </w:rPr>
                </w:rPrChange>
              </w:rPr>
              <w:pPrChange w:id="1247" w:author="Mateus Berardo de Souza Terra" w:date="2016-02-08T22:05:00Z">
                <w:pPr>
                  <w:pStyle w:val="NormalWeb"/>
                  <w:spacing w:before="0" w:beforeAutospacing="0" w:after="160" w:afterAutospacing="0"/>
                  <w:jc w:val="center"/>
                </w:pPr>
              </w:pPrChange>
            </w:pPr>
            <w:ins w:id="1248" w:author="Mateus Berardo de Souza Terra" w:date="2016-02-08T20:05:00Z">
              <w:r w:rsidRPr="0068627D">
                <w:rPr>
                  <w:sz w:val="16"/>
                  <w:szCs w:val="16"/>
                  <w:rPrChange w:id="1249" w:author="Mateus Berardo de Souza Terra" w:date="2016-02-08T22:05:00Z">
                    <w:rPr>
                      <w:color w:val="303030"/>
                    </w:rPr>
                  </w:rPrChange>
                </w:rPr>
                <w:t>50</w:t>
              </w:r>
            </w:ins>
          </w:p>
        </w:tc>
        <w:tc>
          <w:tcPr>
            <w:tcW w:w="1558" w:type="dxa"/>
            <w:tcPrChange w:id="1250"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51" w:author="Mateus Berardo de Souza Terra" w:date="2016-02-08T20:04:00Z"/>
                <w:sz w:val="16"/>
                <w:szCs w:val="16"/>
                <w:rPrChange w:id="1252" w:author="Mateus Berardo de Souza Terra" w:date="2016-02-08T22:05:00Z">
                  <w:rPr>
                    <w:ins w:id="1253" w:author="Mateus Berardo de Souza Terra" w:date="2016-02-08T20:04:00Z"/>
                    <w:color w:val="303030"/>
                  </w:rPr>
                </w:rPrChange>
              </w:rPr>
              <w:pPrChange w:id="1254" w:author="Mateus Berardo de Souza Terra" w:date="2016-02-08T22:05:00Z">
                <w:pPr>
                  <w:pStyle w:val="NormalWeb"/>
                  <w:spacing w:before="0" w:beforeAutospacing="0" w:after="160" w:afterAutospacing="0"/>
                  <w:jc w:val="center"/>
                </w:pPr>
              </w:pPrChange>
            </w:pPr>
            <w:ins w:id="1255" w:author="Mateus Berardo de Souza Terra" w:date="2016-02-08T22:13:00Z">
              <w:r w:rsidRPr="0068627D">
                <w:rPr>
                  <w:sz w:val="16"/>
                  <w:szCs w:val="16"/>
                </w:rPr>
                <w:t>2</w:t>
              </w:r>
            </w:ins>
          </w:p>
        </w:tc>
        <w:tc>
          <w:tcPr>
            <w:tcW w:w="1558" w:type="dxa"/>
            <w:tcPrChange w:id="1256"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57" w:author="Mateus Berardo de Souza Terra" w:date="2016-02-08T20:04:00Z"/>
                <w:sz w:val="16"/>
                <w:szCs w:val="16"/>
                <w:rPrChange w:id="1258" w:author="Mateus Berardo de Souza Terra" w:date="2016-02-08T22:05:00Z">
                  <w:rPr>
                    <w:ins w:id="1259" w:author="Mateus Berardo de Souza Terra" w:date="2016-02-08T20:04:00Z"/>
                    <w:color w:val="303030"/>
                  </w:rPr>
                </w:rPrChange>
              </w:rPr>
              <w:pPrChange w:id="1260" w:author="Mateus Berardo de Souza Terra" w:date="2016-02-08T22:05:00Z">
                <w:pPr>
                  <w:pStyle w:val="NormalWeb"/>
                  <w:spacing w:before="0" w:beforeAutospacing="0" w:after="160" w:afterAutospacing="0"/>
                  <w:jc w:val="center"/>
                </w:pPr>
              </w:pPrChange>
            </w:pPr>
            <w:ins w:id="1261" w:author="Mateus Berardo de Souza Terra" w:date="2016-02-08T22:09:00Z">
              <w:r w:rsidRPr="0068627D">
                <w:rPr>
                  <w:sz w:val="16"/>
                  <w:szCs w:val="16"/>
                </w:rPr>
                <w:t>82</w:t>
              </w:r>
            </w:ins>
          </w:p>
        </w:tc>
        <w:tc>
          <w:tcPr>
            <w:tcW w:w="1558" w:type="dxa"/>
            <w:tcPrChange w:id="1262"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63" w:author="Mateus Berardo de Souza Terra" w:date="2016-02-08T20:04:00Z"/>
                <w:sz w:val="16"/>
                <w:szCs w:val="16"/>
                <w:rPrChange w:id="1264" w:author="Mateus Berardo de Souza Terra" w:date="2016-02-08T22:05:00Z">
                  <w:rPr>
                    <w:ins w:id="1265" w:author="Mateus Berardo de Souza Terra" w:date="2016-02-08T20:04:00Z"/>
                    <w:color w:val="303030"/>
                  </w:rPr>
                </w:rPrChange>
              </w:rPr>
              <w:pPrChange w:id="1266" w:author="Mateus Berardo de Souza Terra" w:date="2016-02-08T22:05:00Z">
                <w:pPr>
                  <w:pStyle w:val="NormalWeb"/>
                  <w:spacing w:before="0" w:beforeAutospacing="0" w:after="160" w:afterAutospacing="0"/>
                  <w:jc w:val="center"/>
                </w:pPr>
              </w:pPrChange>
            </w:pPr>
            <w:ins w:id="1267" w:author="Mateus Berardo de Souza Terra" w:date="2016-02-08T22:10:00Z">
              <w:r w:rsidRPr="0068627D">
                <w:rPr>
                  <w:sz w:val="16"/>
                  <w:szCs w:val="16"/>
                </w:rPr>
                <w:t>R</w:t>
              </w:r>
            </w:ins>
          </w:p>
        </w:tc>
        <w:tc>
          <w:tcPr>
            <w:tcW w:w="1559" w:type="dxa"/>
            <w:tcPrChange w:id="1268"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69" w:author="Mateus Berardo de Souza Terra" w:date="2016-02-08T20:04:00Z"/>
                <w:sz w:val="16"/>
                <w:szCs w:val="16"/>
                <w:rPrChange w:id="1270" w:author="Mateus Berardo de Souza Terra" w:date="2016-02-08T22:05:00Z">
                  <w:rPr>
                    <w:ins w:id="1271" w:author="Mateus Berardo de Souza Terra" w:date="2016-02-08T20:04:00Z"/>
                    <w:color w:val="303030"/>
                  </w:rPr>
                </w:rPrChange>
              </w:rPr>
              <w:pPrChange w:id="1272" w:author="Mateus Berardo de Souza Terra" w:date="2016-02-08T22:05:00Z">
                <w:pPr>
                  <w:pStyle w:val="NormalWeb"/>
                  <w:spacing w:before="0" w:beforeAutospacing="0" w:after="160" w:afterAutospacing="0"/>
                  <w:jc w:val="center"/>
                </w:pPr>
              </w:pPrChange>
            </w:pPr>
            <w:ins w:id="1273" w:author="Mateus Berardo de Souza Terra" w:date="2016-02-08T22:09:00Z">
              <w:r w:rsidRPr="0068627D">
                <w:rPr>
                  <w:sz w:val="16"/>
                  <w:szCs w:val="16"/>
                </w:rPr>
                <w:t>114</w:t>
              </w:r>
            </w:ins>
          </w:p>
        </w:tc>
        <w:tc>
          <w:tcPr>
            <w:tcW w:w="1559" w:type="dxa"/>
            <w:tcPrChange w:id="1274"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75" w:author="Mateus Berardo de Souza Terra" w:date="2016-02-08T20:04:00Z"/>
                <w:sz w:val="16"/>
                <w:szCs w:val="16"/>
                <w:rPrChange w:id="1276" w:author="Mateus Berardo de Souza Terra" w:date="2016-02-08T22:05:00Z">
                  <w:rPr>
                    <w:ins w:id="1277" w:author="Mateus Berardo de Souza Terra" w:date="2016-02-08T20:04:00Z"/>
                    <w:color w:val="303030"/>
                  </w:rPr>
                </w:rPrChange>
              </w:rPr>
              <w:pPrChange w:id="1278" w:author="Mateus Berardo de Souza Terra" w:date="2016-02-08T22:05:00Z">
                <w:pPr>
                  <w:pStyle w:val="NormalWeb"/>
                  <w:spacing w:before="0" w:beforeAutospacing="0" w:after="160" w:afterAutospacing="0"/>
                  <w:jc w:val="center"/>
                </w:pPr>
              </w:pPrChange>
            </w:pPr>
            <w:proofErr w:type="gramStart"/>
            <w:ins w:id="1279"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80" w:author="Mateus Berardo de Souza Terra" w:date="2016-02-08T20:04:00Z"/>
        </w:trPr>
        <w:tc>
          <w:tcPr>
            <w:tcW w:w="1558" w:type="dxa"/>
            <w:tcPrChange w:id="1281"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82" w:author="Mateus Berardo de Souza Terra" w:date="2016-02-08T20:04:00Z"/>
                <w:sz w:val="16"/>
                <w:szCs w:val="16"/>
                <w:rPrChange w:id="1283" w:author="Mateus Berardo de Souza Terra" w:date="2016-02-08T22:05:00Z">
                  <w:rPr>
                    <w:ins w:id="1284" w:author="Mateus Berardo de Souza Terra" w:date="2016-02-08T20:04:00Z"/>
                    <w:color w:val="303030"/>
                  </w:rPr>
                </w:rPrChange>
              </w:rPr>
              <w:pPrChange w:id="1285" w:author="Mateus Berardo de Souza Terra" w:date="2016-02-08T22:05:00Z">
                <w:pPr>
                  <w:pStyle w:val="NormalWeb"/>
                  <w:spacing w:before="0" w:beforeAutospacing="0" w:after="160" w:afterAutospacing="0"/>
                  <w:jc w:val="center"/>
                </w:pPr>
              </w:pPrChange>
            </w:pPr>
            <w:ins w:id="1286" w:author="Mateus Berardo de Souza Terra" w:date="2016-02-08T20:05:00Z">
              <w:r w:rsidRPr="0068627D">
                <w:rPr>
                  <w:sz w:val="16"/>
                  <w:szCs w:val="16"/>
                  <w:rPrChange w:id="1287" w:author="Mateus Berardo de Souza Terra" w:date="2016-02-08T22:05:00Z">
                    <w:rPr>
                      <w:color w:val="303030"/>
                    </w:rPr>
                  </w:rPrChange>
                </w:rPr>
                <w:t>51</w:t>
              </w:r>
            </w:ins>
          </w:p>
        </w:tc>
        <w:tc>
          <w:tcPr>
            <w:tcW w:w="1558" w:type="dxa"/>
            <w:tcPrChange w:id="1288"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89" w:author="Mateus Berardo de Souza Terra" w:date="2016-02-08T20:04:00Z"/>
                <w:sz w:val="16"/>
                <w:szCs w:val="16"/>
                <w:rPrChange w:id="1290" w:author="Mateus Berardo de Souza Terra" w:date="2016-02-08T22:05:00Z">
                  <w:rPr>
                    <w:ins w:id="1291" w:author="Mateus Berardo de Souza Terra" w:date="2016-02-08T20:04:00Z"/>
                    <w:color w:val="303030"/>
                  </w:rPr>
                </w:rPrChange>
              </w:rPr>
              <w:pPrChange w:id="1292" w:author="Mateus Berardo de Souza Terra" w:date="2016-02-08T22:05:00Z">
                <w:pPr>
                  <w:pStyle w:val="NormalWeb"/>
                  <w:spacing w:before="0" w:beforeAutospacing="0" w:after="160" w:afterAutospacing="0"/>
                  <w:jc w:val="center"/>
                </w:pPr>
              </w:pPrChange>
            </w:pPr>
            <w:ins w:id="1293" w:author="Mateus Berardo de Souza Terra" w:date="2016-02-08T22:13:00Z">
              <w:r w:rsidRPr="0068627D">
                <w:rPr>
                  <w:sz w:val="16"/>
                  <w:szCs w:val="16"/>
                </w:rPr>
                <w:t>3</w:t>
              </w:r>
            </w:ins>
          </w:p>
        </w:tc>
        <w:tc>
          <w:tcPr>
            <w:tcW w:w="1558" w:type="dxa"/>
            <w:tcPrChange w:id="1294"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95" w:author="Mateus Berardo de Souza Terra" w:date="2016-02-08T20:04:00Z"/>
                <w:sz w:val="16"/>
                <w:szCs w:val="16"/>
                <w:rPrChange w:id="1296" w:author="Mateus Berardo de Souza Terra" w:date="2016-02-08T22:05:00Z">
                  <w:rPr>
                    <w:ins w:id="1297" w:author="Mateus Berardo de Souza Terra" w:date="2016-02-08T20:04:00Z"/>
                    <w:color w:val="303030"/>
                  </w:rPr>
                </w:rPrChange>
              </w:rPr>
              <w:pPrChange w:id="1298" w:author="Mateus Berardo de Souza Terra" w:date="2016-02-08T22:05:00Z">
                <w:pPr>
                  <w:pStyle w:val="NormalWeb"/>
                  <w:spacing w:before="0" w:beforeAutospacing="0" w:after="160" w:afterAutospacing="0"/>
                  <w:jc w:val="center"/>
                </w:pPr>
              </w:pPrChange>
            </w:pPr>
            <w:ins w:id="1299" w:author="Mateus Berardo de Souza Terra" w:date="2016-02-08T22:09:00Z">
              <w:r w:rsidRPr="0068627D">
                <w:rPr>
                  <w:sz w:val="16"/>
                  <w:szCs w:val="16"/>
                </w:rPr>
                <w:t>83</w:t>
              </w:r>
            </w:ins>
          </w:p>
        </w:tc>
        <w:tc>
          <w:tcPr>
            <w:tcW w:w="1558" w:type="dxa"/>
            <w:tcPrChange w:id="1300"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301" w:author="Mateus Berardo de Souza Terra" w:date="2016-02-08T20:04:00Z"/>
                <w:sz w:val="16"/>
                <w:szCs w:val="16"/>
                <w:rPrChange w:id="1302" w:author="Mateus Berardo de Souza Terra" w:date="2016-02-08T22:05:00Z">
                  <w:rPr>
                    <w:ins w:id="1303" w:author="Mateus Berardo de Souza Terra" w:date="2016-02-08T20:04:00Z"/>
                    <w:color w:val="303030"/>
                  </w:rPr>
                </w:rPrChange>
              </w:rPr>
              <w:pPrChange w:id="1304" w:author="Mateus Berardo de Souza Terra" w:date="2016-02-08T22:05:00Z">
                <w:pPr>
                  <w:pStyle w:val="NormalWeb"/>
                  <w:spacing w:before="0" w:beforeAutospacing="0" w:after="160" w:afterAutospacing="0"/>
                  <w:jc w:val="center"/>
                </w:pPr>
              </w:pPrChange>
            </w:pPr>
            <w:ins w:id="1305" w:author="Mateus Berardo de Souza Terra" w:date="2016-02-08T22:10:00Z">
              <w:r w:rsidRPr="0068627D">
                <w:rPr>
                  <w:sz w:val="16"/>
                  <w:szCs w:val="16"/>
                </w:rPr>
                <w:t>S</w:t>
              </w:r>
            </w:ins>
          </w:p>
        </w:tc>
        <w:tc>
          <w:tcPr>
            <w:tcW w:w="1559" w:type="dxa"/>
            <w:tcPrChange w:id="1306"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307" w:author="Mateus Berardo de Souza Terra" w:date="2016-02-08T20:04:00Z"/>
                <w:sz w:val="16"/>
                <w:szCs w:val="16"/>
                <w:rPrChange w:id="1308" w:author="Mateus Berardo de Souza Terra" w:date="2016-02-08T22:05:00Z">
                  <w:rPr>
                    <w:ins w:id="1309" w:author="Mateus Berardo de Souza Terra" w:date="2016-02-08T20:04:00Z"/>
                    <w:color w:val="303030"/>
                  </w:rPr>
                </w:rPrChange>
              </w:rPr>
              <w:pPrChange w:id="1310" w:author="Mateus Berardo de Souza Terra" w:date="2016-02-08T22:05:00Z">
                <w:pPr>
                  <w:pStyle w:val="NormalWeb"/>
                  <w:spacing w:before="0" w:beforeAutospacing="0" w:after="160" w:afterAutospacing="0"/>
                  <w:jc w:val="center"/>
                </w:pPr>
              </w:pPrChange>
            </w:pPr>
            <w:ins w:id="1311" w:author="Mateus Berardo de Souza Terra" w:date="2016-02-08T22:09:00Z">
              <w:r w:rsidRPr="0068627D">
                <w:rPr>
                  <w:sz w:val="16"/>
                  <w:szCs w:val="16"/>
                </w:rPr>
                <w:t>115</w:t>
              </w:r>
            </w:ins>
          </w:p>
        </w:tc>
        <w:tc>
          <w:tcPr>
            <w:tcW w:w="1559" w:type="dxa"/>
            <w:tcPrChange w:id="1312"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13" w:author="Mateus Berardo de Souza Terra" w:date="2016-02-08T20:04:00Z"/>
                <w:sz w:val="16"/>
                <w:szCs w:val="16"/>
                <w:rPrChange w:id="1314" w:author="Mateus Berardo de Souza Terra" w:date="2016-02-08T22:05:00Z">
                  <w:rPr>
                    <w:ins w:id="1315" w:author="Mateus Berardo de Souza Terra" w:date="2016-02-08T20:04:00Z"/>
                    <w:color w:val="303030"/>
                  </w:rPr>
                </w:rPrChange>
              </w:rPr>
              <w:pPrChange w:id="1316" w:author="Mateus Berardo de Souza Terra" w:date="2016-02-08T22:05:00Z">
                <w:pPr>
                  <w:pStyle w:val="NormalWeb"/>
                  <w:spacing w:before="0" w:beforeAutospacing="0" w:after="160" w:afterAutospacing="0"/>
                  <w:jc w:val="center"/>
                </w:pPr>
              </w:pPrChange>
            </w:pPr>
            <w:proofErr w:type="gramStart"/>
            <w:ins w:id="1317"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18" w:author="Mateus Berardo de Souza Terra" w:date="2016-02-08T20:04:00Z"/>
        </w:trPr>
        <w:tc>
          <w:tcPr>
            <w:tcW w:w="1558" w:type="dxa"/>
            <w:tcPrChange w:id="1319"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20" w:author="Mateus Berardo de Souza Terra" w:date="2016-02-08T20:04:00Z"/>
                <w:sz w:val="16"/>
                <w:szCs w:val="16"/>
                <w:rPrChange w:id="1321" w:author="Mateus Berardo de Souza Terra" w:date="2016-02-08T22:05:00Z">
                  <w:rPr>
                    <w:ins w:id="1322" w:author="Mateus Berardo de Souza Terra" w:date="2016-02-08T20:04:00Z"/>
                    <w:color w:val="303030"/>
                  </w:rPr>
                </w:rPrChange>
              </w:rPr>
              <w:pPrChange w:id="1323" w:author="Mateus Berardo de Souza Terra" w:date="2016-02-08T22:05:00Z">
                <w:pPr>
                  <w:pStyle w:val="NormalWeb"/>
                  <w:spacing w:before="0" w:beforeAutospacing="0" w:after="160" w:afterAutospacing="0"/>
                  <w:jc w:val="center"/>
                </w:pPr>
              </w:pPrChange>
            </w:pPr>
            <w:ins w:id="1324" w:author="Mateus Berardo de Souza Terra" w:date="2016-02-08T20:05:00Z">
              <w:r w:rsidRPr="0068627D">
                <w:rPr>
                  <w:sz w:val="16"/>
                  <w:szCs w:val="16"/>
                  <w:rPrChange w:id="1325" w:author="Mateus Berardo de Souza Terra" w:date="2016-02-08T22:05:00Z">
                    <w:rPr>
                      <w:color w:val="303030"/>
                    </w:rPr>
                  </w:rPrChange>
                </w:rPr>
                <w:t>52</w:t>
              </w:r>
            </w:ins>
          </w:p>
        </w:tc>
        <w:tc>
          <w:tcPr>
            <w:tcW w:w="1558" w:type="dxa"/>
            <w:tcPrChange w:id="1326"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27" w:author="Mateus Berardo de Souza Terra" w:date="2016-02-08T20:04:00Z"/>
                <w:sz w:val="16"/>
                <w:szCs w:val="16"/>
                <w:rPrChange w:id="1328" w:author="Mateus Berardo de Souza Terra" w:date="2016-02-08T22:05:00Z">
                  <w:rPr>
                    <w:ins w:id="1329" w:author="Mateus Berardo de Souza Terra" w:date="2016-02-08T20:04:00Z"/>
                    <w:color w:val="303030"/>
                  </w:rPr>
                </w:rPrChange>
              </w:rPr>
              <w:pPrChange w:id="1330" w:author="Mateus Berardo de Souza Terra" w:date="2016-02-08T22:05:00Z">
                <w:pPr>
                  <w:pStyle w:val="NormalWeb"/>
                  <w:spacing w:before="0" w:beforeAutospacing="0" w:after="160" w:afterAutospacing="0"/>
                  <w:jc w:val="center"/>
                </w:pPr>
              </w:pPrChange>
            </w:pPr>
            <w:ins w:id="1331" w:author="Mateus Berardo de Souza Terra" w:date="2016-02-08T22:13:00Z">
              <w:r w:rsidRPr="0068627D">
                <w:rPr>
                  <w:sz w:val="16"/>
                  <w:szCs w:val="16"/>
                </w:rPr>
                <w:t>4</w:t>
              </w:r>
            </w:ins>
          </w:p>
        </w:tc>
        <w:tc>
          <w:tcPr>
            <w:tcW w:w="1558" w:type="dxa"/>
            <w:tcPrChange w:id="1332"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33" w:author="Mateus Berardo de Souza Terra" w:date="2016-02-08T20:04:00Z"/>
                <w:sz w:val="16"/>
                <w:szCs w:val="16"/>
                <w:rPrChange w:id="1334" w:author="Mateus Berardo de Souza Terra" w:date="2016-02-08T22:05:00Z">
                  <w:rPr>
                    <w:ins w:id="1335" w:author="Mateus Berardo de Souza Terra" w:date="2016-02-08T20:04:00Z"/>
                    <w:color w:val="303030"/>
                  </w:rPr>
                </w:rPrChange>
              </w:rPr>
              <w:pPrChange w:id="1336" w:author="Mateus Berardo de Souza Terra" w:date="2016-02-08T22:05:00Z">
                <w:pPr>
                  <w:pStyle w:val="NormalWeb"/>
                  <w:spacing w:before="0" w:beforeAutospacing="0" w:after="160" w:afterAutospacing="0"/>
                  <w:jc w:val="center"/>
                </w:pPr>
              </w:pPrChange>
            </w:pPr>
            <w:ins w:id="1337" w:author="Mateus Berardo de Souza Terra" w:date="2016-02-08T22:09:00Z">
              <w:r w:rsidRPr="0068627D">
                <w:rPr>
                  <w:sz w:val="16"/>
                  <w:szCs w:val="16"/>
                </w:rPr>
                <w:t>84</w:t>
              </w:r>
            </w:ins>
          </w:p>
        </w:tc>
        <w:tc>
          <w:tcPr>
            <w:tcW w:w="1558" w:type="dxa"/>
            <w:tcPrChange w:id="1338"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39" w:author="Mateus Berardo de Souza Terra" w:date="2016-02-08T20:04:00Z"/>
                <w:sz w:val="16"/>
                <w:szCs w:val="16"/>
                <w:rPrChange w:id="1340" w:author="Mateus Berardo de Souza Terra" w:date="2016-02-08T22:05:00Z">
                  <w:rPr>
                    <w:ins w:id="1341" w:author="Mateus Berardo de Souza Terra" w:date="2016-02-08T20:04:00Z"/>
                    <w:color w:val="303030"/>
                  </w:rPr>
                </w:rPrChange>
              </w:rPr>
              <w:pPrChange w:id="1342" w:author="Mateus Berardo de Souza Terra" w:date="2016-02-08T22:05:00Z">
                <w:pPr>
                  <w:pStyle w:val="NormalWeb"/>
                  <w:spacing w:before="0" w:beforeAutospacing="0" w:after="160" w:afterAutospacing="0"/>
                  <w:jc w:val="center"/>
                </w:pPr>
              </w:pPrChange>
            </w:pPr>
            <w:ins w:id="1343" w:author="Mateus Berardo de Souza Terra" w:date="2016-02-08T22:10:00Z">
              <w:r w:rsidRPr="0068627D">
                <w:rPr>
                  <w:sz w:val="16"/>
                  <w:szCs w:val="16"/>
                </w:rPr>
                <w:t>T</w:t>
              </w:r>
            </w:ins>
          </w:p>
        </w:tc>
        <w:tc>
          <w:tcPr>
            <w:tcW w:w="1559" w:type="dxa"/>
            <w:tcPrChange w:id="1344"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45" w:author="Mateus Berardo de Souza Terra" w:date="2016-02-08T20:04:00Z"/>
                <w:sz w:val="16"/>
                <w:szCs w:val="16"/>
                <w:rPrChange w:id="1346" w:author="Mateus Berardo de Souza Terra" w:date="2016-02-08T22:05:00Z">
                  <w:rPr>
                    <w:ins w:id="1347" w:author="Mateus Berardo de Souza Terra" w:date="2016-02-08T20:04:00Z"/>
                    <w:color w:val="303030"/>
                  </w:rPr>
                </w:rPrChange>
              </w:rPr>
              <w:pPrChange w:id="1348" w:author="Mateus Berardo de Souza Terra" w:date="2016-02-08T22:05:00Z">
                <w:pPr>
                  <w:pStyle w:val="NormalWeb"/>
                  <w:spacing w:before="0" w:beforeAutospacing="0" w:after="160" w:afterAutospacing="0"/>
                  <w:jc w:val="center"/>
                </w:pPr>
              </w:pPrChange>
            </w:pPr>
            <w:ins w:id="1349" w:author="Mateus Berardo de Souza Terra" w:date="2016-02-08T22:09:00Z">
              <w:r w:rsidRPr="0068627D">
                <w:rPr>
                  <w:sz w:val="16"/>
                  <w:szCs w:val="16"/>
                </w:rPr>
                <w:t>116</w:t>
              </w:r>
            </w:ins>
          </w:p>
        </w:tc>
        <w:tc>
          <w:tcPr>
            <w:tcW w:w="1559" w:type="dxa"/>
            <w:tcPrChange w:id="1350"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51" w:author="Mateus Berardo de Souza Terra" w:date="2016-02-08T20:04:00Z"/>
                <w:sz w:val="16"/>
                <w:szCs w:val="16"/>
                <w:rPrChange w:id="1352" w:author="Mateus Berardo de Souza Terra" w:date="2016-02-08T22:05:00Z">
                  <w:rPr>
                    <w:ins w:id="1353" w:author="Mateus Berardo de Souza Terra" w:date="2016-02-08T20:04:00Z"/>
                    <w:color w:val="303030"/>
                  </w:rPr>
                </w:rPrChange>
              </w:rPr>
              <w:pPrChange w:id="1354" w:author="Mateus Berardo de Souza Terra" w:date="2016-02-08T22:05:00Z">
                <w:pPr>
                  <w:pStyle w:val="NormalWeb"/>
                  <w:spacing w:before="0" w:beforeAutospacing="0" w:after="160" w:afterAutospacing="0"/>
                  <w:jc w:val="center"/>
                </w:pPr>
              </w:pPrChange>
            </w:pPr>
            <w:proofErr w:type="gramStart"/>
            <w:ins w:id="1355"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56" w:author="Mateus Berardo de Souza Terra" w:date="2016-02-08T20:04:00Z"/>
        </w:trPr>
        <w:tc>
          <w:tcPr>
            <w:tcW w:w="1558" w:type="dxa"/>
            <w:tcPrChange w:id="1357"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58" w:author="Mateus Berardo de Souza Terra" w:date="2016-02-08T20:04:00Z"/>
                <w:sz w:val="16"/>
                <w:szCs w:val="16"/>
                <w:rPrChange w:id="1359" w:author="Mateus Berardo de Souza Terra" w:date="2016-02-08T22:05:00Z">
                  <w:rPr>
                    <w:ins w:id="1360" w:author="Mateus Berardo de Souza Terra" w:date="2016-02-08T20:04:00Z"/>
                    <w:color w:val="303030"/>
                  </w:rPr>
                </w:rPrChange>
              </w:rPr>
              <w:pPrChange w:id="1361" w:author="Mateus Berardo de Souza Terra" w:date="2016-02-08T22:05:00Z">
                <w:pPr>
                  <w:pStyle w:val="NormalWeb"/>
                  <w:spacing w:before="0" w:beforeAutospacing="0" w:after="160" w:afterAutospacing="0"/>
                  <w:jc w:val="center"/>
                </w:pPr>
              </w:pPrChange>
            </w:pPr>
            <w:ins w:id="1362" w:author="Mateus Berardo de Souza Terra" w:date="2016-02-08T20:05:00Z">
              <w:r w:rsidRPr="0068627D">
                <w:rPr>
                  <w:sz w:val="16"/>
                  <w:szCs w:val="16"/>
                  <w:rPrChange w:id="1363" w:author="Mateus Berardo de Souza Terra" w:date="2016-02-08T22:05:00Z">
                    <w:rPr>
                      <w:color w:val="303030"/>
                    </w:rPr>
                  </w:rPrChange>
                </w:rPr>
                <w:t>53</w:t>
              </w:r>
            </w:ins>
          </w:p>
        </w:tc>
        <w:tc>
          <w:tcPr>
            <w:tcW w:w="1558" w:type="dxa"/>
            <w:tcPrChange w:id="1364"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65" w:author="Mateus Berardo de Souza Terra" w:date="2016-02-08T20:04:00Z"/>
                <w:sz w:val="16"/>
                <w:szCs w:val="16"/>
                <w:rPrChange w:id="1366" w:author="Mateus Berardo de Souza Terra" w:date="2016-02-08T22:05:00Z">
                  <w:rPr>
                    <w:ins w:id="1367" w:author="Mateus Berardo de Souza Terra" w:date="2016-02-08T20:04:00Z"/>
                    <w:color w:val="303030"/>
                  </w:rPr>
                </w:rPrChange>
              </w:rPr>
              <w:pPrChange w:id="1368" w:author="Mateus Berardo de Souza Terra" w:date="2016-02-08T22:05:00Z">
                <w:pPr>
                  <w:pStyle w:val="NormalWeb"/>
                  <w:spacing w:before="0" w:beforeAutospacing="0" w:after="160" w:afterAutospacing="0"/>
                  <w:jc w:val="center"/>
                </w:pPr>
              </w:pPrChange>
            </w:pPr>
            <w:ins w:id="1369" w:author="Mateus Berardo de Souza Terra" w:date="2016-02-08T22:13:00Z">
              <w:r w:rsidRPr="0068627D">
                <w:rPr>
                  <w:sz w:val="16"/>
                  <w:szCs w:val="16"/>
                </w:rPr>
                <w:t>5</w:t>
              </w:r>
            </w:ins>
          </w:p>
        </w:tc>
        <w:tc>
          <w:tcPr>
            <w:tcW w:w="1558" w:type="dxa"/>
            <w:tcPrChange w:id="1370"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71" w:author="Mateus Berardo de Souza Terra" w:date="2016-02-08T20:04:00Z"/>
                <w:sz w:val="16"/>
                <w:szCs w:val="16"/>
                <w:rPrChange w:id="1372" w:author="Mateus Berardo de Souza Terra" w:date="2016-02-08T22:05:00Z">
                  <w:rPr>
                    <w:ins w:id="1373" w:author="Mateus Berardo de Souza Terra" w:date="2016-02-08T20:04:00Z"/>
                    <w:color w:val="303030"/>
                  </w:rPr>
                </w:rPrChange>
              </w:rPr>
              <w:pPrChange w:id="1374" w:author="Mateus Berardo de Souza Terra" w:date="2016-02-08T22:05:00Z">
                <w:pPr>
                  <w:pStyle w:val="NormalWeb"/>
                  <w:spacing w:before="0" w:beforeAutospacing="0" w:after="160" w:afterAutospacing="0"/>
                  <w:jc w:val="center"/>
                </w:pPr>
              </w:pPrChange>
            </w:pPr>
            <w:ins w:id="1375" w:author="Mateus Berardo de Souza Terra" w:date="2016-02-08T22:09:00Z">
              <w:r w:rsidRPr="0068627D">
                <w:rPr>
                  <w:sz w:val="16"/>
                  <w:szCs w:val="16"/>
                </w:rPr>
                <w:t>85</w:t>
              </w:r>
            </w:ins>
          </w:p>
        </w:tc>
        <w:tc>
          <w:tcPr>
            <w:tcW w:w="1558" w:type="dxa"/>
            <w:tcPrChange w:id="1376"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77" w:author="Mateus Berardo de Souza Terra" w:date="2016-02-08T20:04:00Z"/>
                <w:sz w:val="16"/>
                <w:szCs w:val="16"/>
                <w:rPrChange w:id="1378" w:author="Mateus Berardo de Souza Terra" w:date="2016-02-08T22:05:00Z">
                  <w:rPr>
                    <w:ins w:id="1379" w:author="Mateus Berardo de Souza Terra" w:date="2016-02-08T20:04:00Z"/>
                    <w:color w:val="303030"/>
                  </w:rPr>
                </w:rPrChange>
              </w:rPr>
              <w:pPrChange w:id="1380" w:author="Mateus Berardo de Souza Terra" w:date="2016-02-08T22:05:00Z">
                <w:pPr>
                  <w:pStyle w:val="NormalWeb"/>
                  <w:spacing w:before="0" w:beforeAutospacing="0" w:after="160" w:afterAutospacing="0"/>
                  <w:jc w:val="center"/>
                </w:pPr>
              </w:pPrChange>
            </w:pPr>
            <w:ins w:id="1381" w:author="Mateus Berardo de Souza Terra" w:date="2016-02-08T22:10:00Z">
              <w:r w:rsidRPr="0068627D">
                <w:rPr>
                  <w:sz w:val="16"/>
                  <w:szCs w:val="16"/>
                </w:rPr>
                <w:t>U</w:t>
              </w:r>
            </w:ins>
          </w:p>
        </w:tc>
        <w:tc>
          <w:tcPr>
            <w:tcW w:w="1559" w:type="dxa"/>
            <w:tcPrChange w:id="1382"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83" w:author="Mateus Berardo de Souza Terra" w:date="2016-02-08T20:04:00Z"/>
                <w:sz w:val="16"/>
                <w:szCs w:val="16"/>
                <w:rPrChange w:id="1384" w:author="Mateus Berardo de Souza Terra" w:date="2016-02-08T22:05:00Z">
                  <w:rPr>
                    <w:ins w:id="1385" w:author="Mateus Berardo de Souza Terra" w:date="2016-02-08T20:04:00Z"/>
                    <w:color w:val="303030"/>
                  </w:rPr>
                </w:rPrChange>
              </w:rPr>
              <w:pPrChange w:id="1386" w:author="Mateus Berardo de Souza Terra" w:date="2016-02-08T22:05:00Z">
                <w:pPr>
                  <w:pStyle w:val="NormalWeb"/>
                  <w:spacing w:before="0" w:beforeAutospacing="0" w:after="160" w:afterAutospacing="0"/>
                  <w:jc w:val="center"/>
                </w:pPr>
              </w:pPrChange>
            </w:pPr>
            <w:ins w:id="1387" w:author="Mateus Berardo de Souza Terra" w:date="2016-02-08T22:09:00Z">
              <w:r w:rsidRPr="0068627D">
                <w:rPr>
                  <w:sz w:val="16"/>
                  <w:szCs w:val="16"/>
                </w:rPr>
                <w:t>117</w:t>
              </w:r>
            </w:ins>
          </w:p>
        </w:tc>
        <w:tc>
          <w:tcPr>
            <w:tcW w:w="1559" w:type="dxa"/>
            <w:tcPrChange w:id="1388"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89" w:author="Mateus Berardo de Souza Terra" w:date="2016-02-08T20:04:00Z"/>
                <w:sz w:val="16"/>
                <w:szCs w:val="16"/>
                <w:rPrChange w:id="1390" w:author="Mateus Berardo de Souza Terra" w:date="2016-02-08T22:05:00Z">
                  <w:rPr>
                    <w:ins w:id="1391" w:author="Mateus Berardo de Souza Terra" w:date="2016-02-08T20:04:00Z"/>
                    <w:color w:val="303030"/>
                  </w:rPr>
                </w:rPrChange>
              </w:rPr>
              <w:pPrChange w:id="1392" w:author="Mateus Berardo de Souza Terra" w:date="2016-02-08T22:05:00Z">
                <w:pPr>
                  <w:pStyle w:val="NormalWeb"/>
                  <w:spacing w:before="0" w:beforeAutospacing="0" w:after="160" w:afterAutospacing="0"/>
                  <w:jc w:val="center"/>
                </w:pPr>
              </w:pPrChange>
            </w:pPr>
            <w:proofErr w:type="gramStart"/>
            <w:ins w:id="1393"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94" w:author="Mateus Berardo de Souza Terra" w:date="2016-02-08T20:04:00Z"/>
        </w:trPr>
        <w:tc>
          <w:tcPr>
            <w:tcW w:w="1558" w:type="dxa"/>
            <w:tcPrChange w:id="1395"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96" w:author="Mateus Berardo de Souza Terra" w:date="2016-02-08T20:04:00Z"/>
                <w:sz w:val="16"/>
                <w:szCs w:val="16"/>
                <w:rPrChange w:id="1397" w:author="Mateus Berardo de Souza Terra" w:date="2016-02-08T22:05:00Z">
                  <w:rPr>
                    <w:ins w:id="1398" w:author="Mateus Berardo de Souza Terra" w:date="2016-02-08T20:04:00Z"/>
                    <w:color w:val="303030"/>
                  </w:rPr>
                </w:rPrChange>
              </w:rPr>
              <w:pPrChange w:id="1399" w:author="Mateus Berardo de Souza Terra" w:date="2016-02-08T22:05:00Z">
                <w:pPr>
                  <w:pStyle w:val="NormalWeb"/>
                  <w:spacing w:before="0" w:beforeAutospacing="0" w:after="160" w:afterAutospacing="0"/>
                  <w:jc w:val="center"/>
                </w:pPr>
              </w:pPrChange>
            </w:pPr>
            <w:ins w:id="1400" w:author="Mateus Berardo de Souza Terra" w:date="2016-02-08T20:05:00Z">
              <w:r w:rsidRPr="0068627D">
                <w:rPr>
                  <w:sz w:val="16"/>
                  <w:szCs w:val="16"/>
                  <w:rPrChange w:id="1401" w:author="Mateus Berardo de Souza Terra" w:date="2016-02-08T22:05:00Z">
                    <w:rPr>
                      <w:color w:val="303030"/>
                    </w:rPr>
                  </w:rPrChange>
                </w:rPr>
                <w:t>54</w:t>
              </w:r>
            </w:ins>
          </w:p>
        </w:tc>
        <w:tc>
          <w:tcPr>
            <w:tcW w:w="1558" w:type="dxa"/>
            <w:tcPrChange w:id="1402"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403" w:author="Mateus Berardo de Souza Terra" w:date="2016-02-08T20:04:00Z"/>
                <w:sz w:val="16"/>
                <w:szCs w:val="16"/>
                <w:rPrChange w:id="1404" w:author="Mateus Berardo de Souza Terra" w:date="2016-02-08T22:05:00Z">
                  <w:rPr>
                    <w:ins w:id="1405" w:author="Mateus Berardo de Souza Terra" w:date="2016-02-08T20:04:00Z"/>
                    <w:color w:val="303030"/>
                  </w:rPr>
                </w:rPrChange>
              </w:rPr>
              <w:pPrChange w:id="1406" w:author="Mateus Berardo de Souza Terra" w:date="2016-02-08T22:05:00Z">
                <w:pPr>
                  <w:pStyle w:val="NormalWeb"/>
                  <w:spacing w:before="0" w:beforeAutospacing="0" w:after="160" w:afterAutospacing="0"/>
                  <w:jc w:val="center"/>
                </w:pPr>
              </w:pPrChange>
            </w:pPr>
            <w:ins w:id="1407" w:author="Mateus Berardo de Souza Terra" w:date="2016-02-08T22:13:00Z">
              <w:r w:rsidRPr="0068627D">
                <w:rPr>
                  <w:sz w:val="16"/>
                  <w:szCs w:val="16"/>
                </w:rPr>
                <w:t>6</w:t>
              </w:r>
            </w:ins>
          </w:p>
        </w:tc>
        <w:tc>
          <w:tcPr>
            <w:tcW w:w="1558" w:type="dxa"/>
            <w:tcPrChange w:id="1408"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09" w:author="Mateus Berardo de Souza Terra" w:date="2016-02-08T20:04:00Z"/>
                <w:sz w:val="16"/>
                <w:szCs w:val="16"/>
                <w:rPrChange w:id="1410" w:author="Mateus Berardo de Souza Terra" w:date="2016-02-08T22:05:00Z">
                  <w:rPr>
                    <w:ins w:id="1411" w:author="Mateus Berardo de Souza Terra" w:date="2016-02-08T20:04:00Z"/>
                    <w:color w:val="303030"/>
                  </w:rPr>
                </w:rPrChange>
              </w:rPr>
              <w:pPrChange w:id="1412" w:author="Mateus Berardo de Souza Terra" w:date="2016-02-08T22:05:00Z">
                <w:pPr>
                  <w:pStyle w:val="NormalWeb"/>
                  <w:spacing w:before="0" w:beforeAutospacing="0" w:after="160" w:afterAutospacing="0"/>
                  <w:jc w:val="center"/>
                </w:pPr>
              </w:pPrChange>
            </w:pPr>
            <w:ins w:id="1413" w:author="Mateus Berardo de Souza Terra" w:date="2016-02-08T22:09:00Z">
              <w:r w:rsidRPr="0068627D">
                <w:rPr>
                  <w:sz w:val="16"/>
                  <w:szCs w:val="16"/>
                </w:rPr>
                <w:t>86</w:t>
              </w:r>
            </w:ins>
          </w:p>
        </w:tc>
        <w:tc>
          <w:tcPr>
            <w:tcW w:w="1558" w:type="dxa"/>
            <w:tcPrChange w:id="1414"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15" w:author="Mateus Berardo de Souza Terra" w:date="2016-02-08T20:04:00Z"/>
                <w:sz w:val="16"/>
                <w:szCs w:val="16"/>
                <w:rPrChange w:id="1416" w:author="Mateus Berardo de Souza Terra" w:date="2016-02-08T22:05:00Z">
                  <w:rPr>
                    <w:ins w:id="1417" w:author="Mateus Berardo de Souza Terra" w:date="2016-02-08T20:04:00Z"/>
                    <w:color w:val="303030"/>
                  </w:rPr>
                </w:rPrChange>
              </w:rPr>
              <w:pPrChange w:id="1418" w:author="Mateus Berardo de Souza Terra" w:date="2016-02-08T22:05:00Z">
                <w:pPr>
                  <w:pStyle w:val="NormalWeb"/>
                  <w:spacing w:before="0" w:beforeAutospacing="0" w:after="160" w:afterAutospacing="0"/>
                  <w:jc w:val="center"/>
                </w:pPr>
              </w:pPrChange>
            </w:pPr>
            <w:ins w:id="1419" w:author="Mateus Berardo de Souza Terra" w:date="2016-02-08T22:10:00Z">
              <w:r w:rsidRPr="0068627D">
                <w:rPr>
                  <w:sz w:val="16"/>
                  <w:szCs w:val="16"/>
                </w:rPr>
                <w:t>V</w:t>
              </w:r>
            </w:ins>
          </w:p>
        </w:tc>
        <w:tc>
          <w:tcPr>
            <w:tcW w:w="1559" w:type="dxa"/>
            <w:tcPrChange w:id="1420"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21" w:author="Mateus Berardo de Souza Terra" w:date="2016-02-08T20:04:00Z"/>
                <w:sz w:val="16"/>
                <w:szCs w:val="16"/>
                <w:rPrChange w:id="1422" w:author="Mateus Berardo de Souza Terra" w:date="2016-02-08T22:05:00Z">
                  <w:rPr>
                    <w:ins w:id="1423" w:author="Mateus Berardo de Souza Terra" w:date="2016-02-08T20:04:00Z"/>
                    <w:color w:val="303030"/>
                  </w:rPr>
                </w:rPrChange>
              </w:rPr>
              <w:pPrChange w:id="1424" w:author="Mateus Berardo de Souza Terra" w:date="2016-02-08T22:05:00Z">
                <w:pPr>
                  <w:pStyle w:val="NormalWeb"/>
                  <w:spacing w:before="0" w:beforeAutospacing="0" w:after="160" w:afterAutospacing="0"/>
                  <w:jc w:val="center"/>
                </w:pPr>
              </w:pPrChange>
            </w:pPr>
            <w:ins w:id="1425" w:author="Mateus Berardo de Souza Terra" w:date="2016-02-08T22:09:00Z">
              <w:r w:rsidRPr="0068627D">
                <w:rPr>
                  <w:sz w:val="16"/>
                  <w:szCs w:val="16"/>
                </w:rPr>
                <w:t>118</w:t>
              </w:r>
            </w:ins>
          </w:p>
        </w:tc>
        <w:tc>
          <w:tcPr>
            <w:tcW w:w="1559" w:type="dxa"/>
            <w:tcPrChange w:id="1426"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27" w:author="Mateus Berardo de Souza Terra" w:date="2016-02-08T20:04:00Z"/>
                <w:sz w:val="16"/>
                <w:szCs w:val="16"/>
                <w:rPrChange w:id="1428" w:author="Mateus Berardo de Souza Terra" w:date="2016-02-08T22:05:00Z">
                  <w:rPr>
                    <w:ins w:id="1429" w:author="Mateus Berardo de Souza Terra" w:date="2016-02-08T20:04:00Z"/>
                    <w:color w:val="303030"/>
                  </w:rPr>
                </w:rPrChange>
              </w:rPr>
              <w:pPrChange w:id="1430" w:author="Mateus Berardo de Souza Terra" w:date="2016-02-08T22:05:00Z">
                <w:pPr>
                  <w:pStyle w:val="NormalWeb"/>
                  <w:spacing w:before="0" w:beforeAutospacing="0" w:after="160" w:afterAutospacing="0"/>
                  <w:jc w:val="center"/>
                </w:pPr>
              </w:pPrChange>
            </w:pPr>
            <w:proofErr w:type="gramStart"/>
            <w:ins w:id="1431"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32" w:author="Mateus Berardo de Souza Terra" w:date="2016-02-08T20:04:00Z"/>
        </w:trPr>
        <w:tc>
          <w:tcPr>
            <w:tcW w:w="1558" w:type="dxa"/>
            <w:tcPrChange w:id="1433"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34" w:author="Mateus Berardo de Souza Terra" w:date="2016-02-08T20:04:00Z"/>
                <w:sz w:val="16"/>
                <w:szCs w:val="16"/>
                <w:rPrChange w:id="1435" w:author="Mateus Berardo de Souza Terra" w:date="2016-02-08T22:05:00Z">
                  <w:rPr>
                    <w:ins w:id="1436" w:author="Mateus Berardo de Souza Terra" w:date="2016-02-08T20:04:00Z"/>
                    <w:color w:val="303030"/>
                  </w:rPr>
                </w:rPrChange>
              </w:rPr>
              <w:pPrChange w:id="1437" w:author="Mateus Berardo de Souza Terra" w:date="2016-02-08T22:05:00Z">
                <w:pPr>
                  <w:pStyle w:val="NormalWeb"/>
                  <w:spacing w:before="0" w:beforeAutospacing="0" w:after="160" w:afterAutospacing="0"/>
                  <w:jc w:val="center"/>
                </w:pPr>
              </w:pPrChange>
            </w:pPr>
            <w:ins w:id="1438" w:author="Mateus Berardo de Souza Terra" w:date="2016-02-08T20:05:00Z">
              <w:r w:rsidRPr="0068627D">
                <w:rPr>
                  <w:sz w:val="16"/>
                  <w:szCs w:val="16"/>
                  <w:rPrChange w:id="1439" w:author="Mateus Berardo de Souza Terra" w:date="2016-02-08T22:05:00Z">
                    <w:rPr>
                      <w:color w:val="303030"/>
                    </w:rPr>
                  </w:rPrChange>
                </w:rPr>
                <w:t>55</w:t>
              </w:r>
            </w:ins>
          </w:p>
        </w:tc>
        <w:tc>
          <w:tcPr>
            <w:tcW w:w="1558" w:type="dxa"/>
            <w:tcPrChange w:id="1440"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41" w:author="Mateus Berardo de Souza Terra" w:date="2016-02-08T20:04:00Z"/>
                <w:sz w:val="16"/>
                <w:szCs w:val="16"/>
                <w:rPrChange w:id="1442" w:author="Mateus Berardo de Souza Terra" w:date="2016-02-08T22:05:00Z">
                  <w:rPr>
                    <w:ins w:id="1443" w:author="Mateus Berardo de Souza Terra" w:date="2016-02-08T20:04:00Z"/>
                    <w:color w:val="303030"/>
                  </w:rPr>
                </w:rPrChange>
              </w:rPr>
              <w:pPrChange w:id="1444" w:author="Mateus Berardo de Souza Terra" w:date="2016-02-08T22:05:00Z">
                <w:pPr>
                  <w:pStyle w:val="NormalWeb"/>
                  <w:spacing w:before="0" w:beforeAutospacing="0" w:after="160" w:afterAutospacing="0"/>
                  <w:jc w:val="center"/>
                </w:pPr>
              </w:pPrChange>
            </w:pPr>
            <w:ins w:id="1445" w:author="Mateus Berardo de Souza Terra" w:date="2016-02-08T22:13:00Z">
              <w:r w:rsidRPr="0068627D">
                <w:rPr>
                  <w:sz w:val="16"/>
                  <w:szCs w:val="16"/>
                </w:rPr>
                <w:t>7</w:t>
              </w:r>
            </w:ins>
          </w:p>
        </w:tc>
        <w:tc>
          <w:tcPr>
            <w:tcW w:w="1558" w:type="dxa"/>
            <w:tcPrChange w:id="1446"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47" w:author="Mateus Berardo de Souza Terra" w:date="2016-02-08T20:04:00Z"/>
                <w:sz w:val="16"/>
                <w:szCs w:val="16"/>
                <w:rPrChange w:id="1448" w:author="Mateus Berardo de Souza Terra" w:date="2016-02-08T22:05:00Z">
                  <w:rPr>
                    <w:ins w:id="1449" w:author="Mateus Berardo de Souza Terra" w:date="2016-02-08T20:04:00Z"/>
                    <w:color w:val="303030"/>
                  </w:rPr>
                </w:rPrChange>
              </w:rPr>
              <w:pPrChange w:id="1450" w:author="Mateus Berardo de Souza Terra" w:date="2016-02-08T22:05:00Z">
                <w:pPr>
                  <w:pStyle w:val="NormalWeb"/>
                  <w:spacing w:before="0" w:beforeAutospacing="0" w:after="160" w:afterAutospacing="0"/>
                  <w:jc w:val="center"/>
                </w:pPr>
              </w:pPrChange>
            </w:pPr>
            <w:ins w:id="1451" w:author="Mateus Berardo de Souza Terra" w:date="2016-02-08T22:09:00Z">
              <w:r w:rsidRPr="0068627D">
                <w:rPr>
                  <w:sz w:val="16"/>
                  <w:szCs w:val="16"/>
                </w:rPr>
                <w:t>87</w:t>
              </w:r>
            </w:ins>
          </w:p>
        </w:tc>
        <w:tc>
          <w:tcPr>
            <w:tcW w:w="1558" w:type="dxa"/>
            <w:tcPrChange w:id="1452"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53" w:author="Mateus Berardo de Souza Terra" w:date="2016-02-08T20:04:00Z"/>
                <w:sz w:val="16"/>
                <w:szCs w:val="16"/>
                <w:rPrChange w:id="1454" w:author="Mateus Berardo de Souza Terra" w:date="2016-02-08T22:05:00Z">
                  <w:rPr>
                    <w:ins w:id="1455" w:author="Mateus Berardo de Souza Terra" w:date="2016-02-08T20:04:00Z"/>
                    <w:color w:val="303030"/>
                  </w:rPr>
                </w:rPrChange>
              </w:rPr>
              <w:pPrChange w:id="1456" w:author="Mateus Berardo de Souza Terra" w:date="2016-02-08T22:05:00Z">
                <w:pPr>
                  <w:pStyle w:val="NormalWeb"/>
                  <w:spacing w:before="0" w:beforeAutospacing="0" w:after="160" w:afterAutospacing="0"/>
                  <w:jc w:val="center"/>
                </w:pPr>
              </w:pPrChange>
            </w:pPr>
            <w:ins w:id="1457" w:author="Mateus Berardo de Souza Terra" w:date="2016-02-08T22:10:00Z">
              <w:r w:rsidRPr="0068627D">
                <w:rPr>
                  <w:sz w:val="16"/>
                  <w:szCs w:val="16"/>
                </w:rPr>
                <w:t>W</w:t>
              </w:r>
            </w:ins>
          </w:p>
        </w:tc>
        <w:tc>
          <w:tcPr>
            <w:tcW w:w="1559" w:type="dxa"/>
            <w:tcPrChange w:id="1458"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59" w:author="Mateus Berardo de Souza Terra" w:date="2016-02-08T20:04:00Z"/>
                <w:sz w:val="16"/>
                <w:szCs w:val="16"/>
                <w:rPrChange w:id="1460" w:author="Mateus Berardo de Souza Terra" w:date="2016-02-08T22:05:00Z">
                  <w:rPr>
                    <w:ins w:id="1461" w:author="Mateus Berardo de Souza Terra" w:date="2016-02-08T20:04:00Z"/>
                    <w:color w:val="303030"/>
                  </w:rPr>
                </w:rPrChange>
              </w:rPr>
              <w:pPrChange w:id="1462" w:author="Mateus Berardo de Souza Terra" w:date="2016-02-08T22:05:00Z">
                <w:pPr>
                  <w:pStyle w:val="NormalWeb"/>
                  <w:spacing w:before="0" w:beforeAutospacing="0" w:after="160" w:afterAutospacing="0"/>
                  <w:jc w:val="center"/>
                </w:pPr>
              </w:pPrChange>
            </w:pPr>
            <w:ins w:id="1463" w:author="Mateus Berardo de Souza Terra" w:date="2016-02-08T22:09:00Z">
              <w:r w:rsidRPr="0068627D">
                <w:rPr>
                  <w:sz w:val="16"/>
                  <w:szCs w:val="16"/>
                </w:rPr>
                <w:t>119</w:t>
              </w:r>
            </w:ins>
          </w:p>
        </w:tc>
        <w:tc>
          <w:tcPr>
            <w:tcW w:w="1559" w:type="dxa"/>
            <w:tcPrChange w:id="1464"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65" w:author="Mateus Berardo de Souza Terra" w:date="2016-02-08T20:04:00Z"/>
                <w:sz w:val="16"/>
                <w:szCs w:val="16"/>
                <w:rPrChange w:id="1466" w:author="Mateus Berardo de Souza Terra" w:date="2016-02-08T22:05:00Z">
                  <w:rPr>
                    <w:ins w:id="1467" w:author="Mateus Berardo de Souza Terra" w:date="2016-02-08T20:04:00Z"/>
                    <w:color w:val="303030"/>
                  </w:rPr>
                </w:rPrChange>
              </w:rPr>
              <w:pPrChange w:id="1468" w:author="Mateus Berardo de Souza Terra" w:date="2016-02-08T22:05:00Z">
                <w:pPr>
                  <w:pStyle w:val="NormalWeb"/>
                  <w:spacing w:before="0" w:beforeAutospacing="0" w:after="160" w:afterAutospacing="0"/>
                  <w:jc w:val="center"/>
                </w:pPr>
              </w:pPrChange>
            </w:pPr>
            <w:proofErr w:type="gramStart"/>
            <w:ins w:id="1469"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70" w:author="Mateus Berardo de Souza Terra" w:date="2016-02-08T20:04:00Z"/>
        </w:trPr>
        <w:tc>
          <w:tcPr>
            <w:tcW w:w="1558" w:type="dxa"/>
            <w:tcPrChange w:id="1471"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72" w:author="Mateus Berardo de Souza Terra" w:date="2016-02-08T20:04:00Z"/>
                <w:sz w:val="16"/>
                <w:szCs w:val="16"/>
                <w:rPrChange w:id="1473" w:author="Mateus Berardo de Souza Terra" w:date="2016-02-08T22:05:00Z">
                  <w:rPr>
                    <w:ins w:id="1474" w:author="Mateus Berardo de Souza Terra" w:date="2016-02-08T20:04:00Z"/>
                    <w:color w:val="303030"/>
                  </w:rPr>
                </w:rPrChange>
              </w:rPr>
              <w:pPrChange w:id="1475" w:author="Mateus Berardo de Souza Terra" w:date="2016-02-08T22:05:00Z">
                <w:pPr>
                  <w:pStyle w:val="NormalWeb"/>
                  <w:spacing w:before="0" w:beforeAutospacing="0" w:after="160" w:afterAutospacing="0"/>
                  <w:jc w:val="center"/>
                </w:pPr>
              </w:pPrChange>
            </w:pPr>
            <w:ins w:id="1476" w:author="Mateus Berardo de Souza Terra" w:date="2016-02-08T20:05:00Z">
              <w:r w:rsidRPr="0068627D">
                <w:rPr>
                  <w:sz w:val="16"/>
                  <w:szCs w:val="16"/>
                  <w:rPrChange w:id="1477" w:author="Mateus Berardo de Souza Terra" w:date="2016-02-08T22:05:00Z">
                    <w:rPr>
                      <w:color w:val="303030"/>
                    </w:rPr>
                  </w:rPrChange>
                </w:rPr>
                <w:t>56</w:t>
              </w:r>
            </w:ins>
          </w:p>
        </w:tc>
        <w:tc>
          <w:tcPr>
            <w:tcW w:w="1558" w:type="dxa"/>
            <w:tcPrChange w:id="1478"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79" w:author="Mateus Berardo de Souza Terra" w:date="2016-02-08T20:04:00Z"/>
                <w:sz w:val="16"/>
                <w:szCs w:val="16"/>
                <w:rPrChange w:id="1480" w:author="Mateus Berardo de Souza Terra" w:date="2016-02-08T22:05:00Z">
                  <w:rPr>
                    <w:ins w:id="1481" w:author="Mateus Berardo de Souza Terra" w:date="2016-02-08T20:04:00Z"/>
                    <w:color w:val="303030"/>
                  </w:rPr>
                </w:rPrChange>
              </w:rPr>
              <w:pPrChange w:id="1482" w:author="Mateus Berardo de Souza Terra" w:date="2016-02-08T22:05:00Z">
                <w:pPr>
                  <w:pStyle w:val="NormalWeb"/>
                  <w:spacing w:before="0" w:beforeAutospacing="0" w:after="160" w:afterAutospacing="0"/>
                  <w:jc w:val="center"/>
                </w:pPr>
              </w:pPrChange>
            </w:pPr>
            <w:ins w:id="1483" w:author="Mateus Berardo de Souza Terra" w:date="2016-02-08T22:13:00Z">
              <w:r w:rsidRPr="0068627D">
                <w:rPr>
                  <w:sz w:val="16"/>
                  <w:szCs w:val="16"/>
                </w:rPr>
                <w:t>8</w:t>
              </w:r>
            </w:ins>
          </w:p>
        </w:tc>
        <w:tc>
          <w:tcPr>
            <w:tcW w:w="1558" w:type="dxa"/>
            <w:tcPrChange w:id="1484"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85" w:author="Mateus Berardo de Souza Terra" w:date="2016-02-08T20:04:00Z"/>
                <w:sz w:val="16"/>
                <w:szCs w:val="16"/>
                <w:rPrChange w:id="1486" w:author="Mateus Berardo de Souza Terra" w:date="2016-02-08T22:05:00Z">
                  <w:rPr>
                    <w:ins w:id="1487" w:author="Mateus Berardo de Souza Terra" w:date="2016-02-08T20:04:00Z"/>
                    <w:color w:val="303030"/>
                  </w:rPr>
                </w:rPrChange>
              </w:rPr>
              <w:pPrChange w:id="1488" w:author="Mateus Berardo de Souza Terra" w:date="2016-02-08T22:05:00Z">
                <w:pPr>
                  <w:pStyle w:val="NormalWeb"/>
                  <w:spacing w:before="0" w:beforeAutospacing="0" w:after="160" w:afterAutospacing="0"/>
                  <w:jc w:val="center"/>
                </w:pPr>
              </w:pPrChange>
            </w:pPr>
            <w:ins w:id="1489" w:author="Mateus Berardo de Souza Terra" w:date="2016-02-08T22:09:00Z">
              <w:r w:rsidRPr="0068627D">
                <w:rPr>
                  <w:sz w:val="16"/>
                  <w:szCs w:val="16"/>
                </w:rPr>
                <w:t>88</w:t>
              </w:r>
            </w:ins>
          </w:p>
        </w:tc>
        <w:tc>
          <w:tcPr>
            <w:tcW w:w="1558" w:type="dxa"/>
            <w:tcPrChange w:id="1490"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91" w:author="Mateus Berardo de Souza Terra" w:date="2016-02-08T20:04:00Z"/>
                <w:sz w:val="16"/>
                <w:szCs w:val="16"/>
                <w:rPrChange w:id="1492" w:author="Mateus Berardo de Souza Terra" w:date="2016-02-08T22:05:00Z">
                  <w:rPr>
                    <w:ins w:id="1493" w:author="Mateus Berardo de Souza Terra" w:date="2016-02-08T20:04:00Z"/>
                    <w:color w:val="303030"/>
                  </w:rPr>
                </w:rPrChange>
              </w:rPr>
              <w:pPrChange w:id="1494" w:author="Mateus Berardo de Souza Terra" w:date="2016-02-08T22:05:00Z">
                <w:pPr>
                  <w:pStyle w:val="NormalWeb"/>
                  <w:spacing w:before="0" w:beforeAutospacing="0" w:after="160" w:afterAutospacing="0"/>
                  <w:jc w:val="center"/>
                </w:pPr>
              </w:pPrChange>
            </w:pPr>
            <w:ins w:id="1495" w:author="Mateus Berardo de Souza Terra" w:date="2016-02-08T22:10:00Z">
              <w:r w:rsidRPr="0068627D">
                <w:rPr>
                  <w:sz w:val="16"/>
                  <w:szCs w:val="16"/>
                </w:rPr>
                <w:t>X</w:t>
              </w:r>
            </w:ins>
          </w:p>
        </w:tc>
        <w:tc>
          <w:tcPr>
            <w:tcW w:w="1559" w:type="dxa"/>
            <w:tcPrChange w:id="1496"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97" w:author="Mateus Berardo de Souza Terra" w:date="2016-02-08T20:04:00Z"/>
                <w:sz w:val="16"/>
                <w:szCs w:val="16"/>
                <w:rPrChange w:id="1498" w:author="Mateus Berardo de Souza Terra" w:date="2016-02-08T22:05:00Z">
                  <w:rPr>
                    <w:ins w:id="1499" w:author="Mateus Berardo de Souza Terra" w:date="2016-02-08T20:04:00Z"/>
                    <w:color w:val="303030"/>
                  </w:rPr>
                </w:rPrChange>
              </w:rPr>
              <w:pPrChange w:id="1500" w:author="Mateus Berardo de Souza Terra" w:date="2016-02-08T22:05:00Z">
                <w:pPr>
                  <w:pStyle w:val="NormalWeb"/>
                  <w:spacing w:before="0" w:beforeAutospacing="0" w:after="160" w:afterAutospacing="0"/>
                  <w:jc w:val="center"/>
                </w:pPr>
              </w:pPrChange>
            </w:pPr>
            <w:ins w:id="1501" w:author="Mateus Berardo de Souza Terra" w:date="2016-02-08T22:09:00Z">
              <w:r w:rsidRPr="0068627D">
                <w:rPr>
                  <w:sz w:val="16"/>
                  <w:szCs w:val="16"/>
                </w:rPr>
                <w:t>120</w:t>
              </w:r>
            </w:ins>
          </w:p>
        </w:tc>
        <w:tc>
          <w:tcPr>
            <w:tcW w:w="1559" w:type="dxa"/>
            <w:tcPrChange w:id="1502"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503" w:author="Mateus Berardo de Souza Terra" w:date="2016-02-08T20:04:00Z"/>
                <w:sz w:val="16"/>
                <w:szCs w:val="16"/>
                <w:rPrChange w:id="1504" w:author="Mateus Berardo de Souza Terra" w:date="2016-02-08T22:05:00Z">
                  <w:rPr>
                    <w:ins w:id="1505" w:author="Mateus Berardo de Souza Terra" w:date="2016-02-08T20:04:00Z"/>
                    <w:color w:val="303030"/>
                  </w:rPr>
                </w:rPrChange>
              </w:rPr>
              <w:pPrChange w:id="1506" w:author="Mateus Berardo de Souza Terra" w:date="2016-02-08T22:05:00Z">
                <w:pPr>
                  <w:pStyle w:val="NormalWeb"/>
                  <w:spacing w:before="0" w:beforeAutospacing="0" w:after="160" w:afterAutospacing="0"/>
                  <w:jc w:val="center"/>
                </w:pPr>
              </w:pPrChange>
            </w:pPr>
            <w:proofErr w:type="gramStart"/>
            <w:ins w:id="1507"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508" w:author="Mateus Berardo de Souza Terra" w:date="2016-02-08T20:04:00Z"/>
        </w:trPr>
        <w:tc>
          <w:tcPr>
            <w:tcW w:w="1558" w:type="dxa"/>
            <w:tcPrChange w:id="1509"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10" w:author="Mateus Berardo de Souza Terra" w:date="2016-02-08T20:04:00Z"/>
                <w:sz w:val="16"/>
                <w:szCs w:val="16"/>
                <w:rPrChange w:id="1511" w:author="Mateus Berardo de Souza Terra" w:date="2016-02-08T22:05:00Z">
                  <w:rPr>
                    <w:ins w:id="1512" w:author="Mateus Berardo de Souza Terra" w:date="2016-02-08T20:04:00Z"/>
                    <w:color w:val="303030"/>
                  </w:rPr>
                </w:rPrChange>
              </w:rPr>
              <w:pPrChange w:id="1513" w:author="Mateus Berardo de Souza Terra" w:date="2016-02-08T22:05:00Z">
                <w:pPr>
                  <w:pStyle w:val="NormalWeb"/>
                  <w:spacing w:before="0" w:beforeAutospacing="0" w:after="160" w:afterAutospacing="0"/>
                  <w:jc w:val="center"/>
                </w:pPr>
              </w:pPrChange>
            </w:pPr>
            <w:ins w:id="1514" w:author="Mateus Berardo de Souza Terra" w:date="2016-02-08T20:05:00Z">
              <w:r w:rsidRPr="0068627D">
                <w:rPr>
                  <w:sz w:val="16"/>
                  <w:szCs w:val="16"/>
                  <w:rPrChange w:id="1515" w:author="Mateus Berardo de Souza Terra" w:date="2016-02-08T22:05:00Z">
                    <w:rPr>
                      <w:color w:val="303030"/>
                    </w:rPr>
                  </w:rPrChange>
                </w:rPr>
                <w:t>57</w:t>
              </w:r>
            </w:ins>
          </w:p>
        </w:tc>
        <w:tc>
          <w:tcPr>
            <w:tcW w:w="1558" w:type="dxa"/>
            <w:tcPrChange w:id="1516"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17" w:author="Mateus Berardo de Souza Terra" w:date="2016-02-08T20:04:00Z"/>
                <w:sz w:val="16"/>
                <w:szCs w:val="16"/>
                <w:rPrChange w:id="1518" w:author="Mateus Berardo de Souza Terra" w:date="2016-02-08T22:05:00Z">
                  <w:rPr>
                    <w:ins w:id="1519" w:author="Mateus Berardo de Souza Terra" w:date="2016-02-08T20:04:00Z"/>
                    <w:color w:val="303030"/>
                  </w:rPr>
                </w:rPrChange>
              </w:rPr>
              <w:pPrChange w:id="1520" w:author="Mateus Berardo de Souza Terra" w:date="2016-02-08T22:05:00Z">
                <w:pPr>
                  <w:pStyle w:val="NormalWeb"/>
                  <w:spacing w:before="0" w:beforeAutospacing="0" w:after="160" w:afterAutospacing="0"/>
                  <w:jc w:val="center"/>
                </w:pPr>
              </w:pPrChange>
            </w:pPr>
            <w:ins w:id="1521" w:author="Mateus Berardo de Souza Terra" w:date="2016-02-08T22:13:00Z">
              <w:r w:rsidRPr="0068627D">
                <w:rPr>
                  <w:sz w:val="16"/>
                  <w:szCs w:val="16"/>
                </w:rPr>
                <w:t>9</w:t>
              </w:r>
            </w:ins>
          </w:p>
        </w:tc>
        <w:tc>
          <w:tcPr>
            <w:tcW w:w="1558" w:type="dxa"/>
            <w:tcPrChange w:id="1522"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23" w:author="Mateus Berardo de Souza Terra" w:date="2016-02-08T20:04:00Z"/>
                <w:sz w:val="16"/>
                <w:szCs w:val="16"/>
                <w:rPrChange w:id="1524" w:author="Mateus Berardo de Souza Terra" w:date="2016-02-08T22:05:00Z">
                  <w:rPr>
                    <w:ins w:id="1525" w:author="Mateus Berardo de Souza Terra" w:date="2016-02-08T20:04:00Z"/>
                    <w:color w:val="303030"/>
                  </w:rPr>
                </w:rPrChange>
              </w:rPr>
              <w:pPrChange w:id="1526" w:author="Mateus Berardo de Souza Terra" w:date="2016-02-08T22:05:00Z">
                <w:pPr>
                  <w:pStyle w:val="NormalWeb"/>
                  <w:spacing w:before="0" w:beforeAutospacing="0" w:after="160" w:afterAutospacing="0"/>
                  <w:jc w:val="center"/>
                </w:pPr>
              </w:pPrChange>
            </w:pPr>
            <w:ins w:id="1527" w:author="Mateus Berardo de Souza Terra" w:date="2016-02-08T22:09:00Z">
              <w:r w:rsidRPr="0068627D">
                <w:rPr>
                  <w:sz w:val="16"/>
                  <w:szCs w:val="16"/>
                </w:rPr>
                <w:t>89</w:t>
              </w:r>
            </w:ins>
          </w:p>
        </w:tc>
        <w:tc>
          <w:tcPr>
            <w:tcW w:w="1558" w:type="dxa"/>
            <w:tcPrChange w:id="1528"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29" w:author="Mateus Berardo de Souza Terra" w:date="2016-02-08T20:04:00Z"/>
                <w:sz w:val="16"/>
                <w:szCs w:val="16"/>
                <w:rPrChange w:id="1530" w:author="Mateus Berardo de Souza Terra" w:date="2016-02-08T22:05:00Z">
                  <w:rPr>
                    <w:ins w:id="1531" w:author="Mateus Berardo de Souza Terra" w:date="2016-02-08T20:04:00Z"/>
                    <w:color w:val="303030"/>
                  </w:rPr>
                </w:rPrChange>
              </w:rPr>
              <w:pPrChange w:id="1532" w:author="Mateus Berardo de Souza Terra" w:date="2016-02-08T22:05:00Z">
                <w:pPr>
                  <w:pStyle w:val="NormalWeb"/>
                  <w:spacing w:before="0" w:beforeAutospacing="0" w:after="160" w:afterAutospacing="0"/>
                  <w:jc w:val="center"/>
                </w:pPr>
              </w:pPrChange>
            </w:pPr>
            <w:ins w:id="1533" w:author="Mateus Berardo de Souza Terra" w:date="2016-02-08T22:10:00Z">
              <w:r w:rsidRPr="0068627D">
                <w:rPr>
                  <w:sz w:val="16"/>
                  <w:szCs w:val="16"/>
                </w:rPr>
                <w:t>Y</w:t>
              </w:r>
            </w:ins>
          </w:p>
        </w:tc>
        <w:tc>
          <w:tcPr>
            <w:tcW w:w="1559" w:type="dxa"/>
            <w:tcPrChange w:id="1534"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35" w:author="Mateus Berardo de Souza Terra" w:date="2016-02-08T20:04:00Z"/>
                <w:sz w:val="16"/>
                <w:szCs w:val="16"/>
                <w:rPrChange w:id="1536" w:author="Mateus Berardo de Souza Terra" w:date="2016-02-08T22:05:00Z">
                  <w:rPr>
                    <w:ins w:id="1537" w:author="Mateus Berardo de Souza Terra" w:date="2016-02-08T20:04:00Z"/>
                    <w:color w:val="303030"/>
                  </w:rPr>
                </w:rPrChange>
              </w:rPr>
              <w:pPrChange w:id="1538" w:author="Mateus Berardo de Souza Terra" w:date="2016-02-08T22:05:00Z">
                <w:pPr>
                  <w:pStyle w:val="NormalWeb"/>
                  <w:spacing w:before="0" w:beforeAutospacing="0" w:after="160" w:afterAutospacing="0"/>
                  <w:jc w:val="center"/>
                </w:pPr>
              </w:pPrChange>
            </w:pPr>
            <w:ins w:id="1539" w:author="Mateus Berardo de Souza Terra" w:date="2016-02-08T22:09:00Z">
              <w:r w:rsidRPr="0068627D">
                <w:rPr>
                  <w:sz w:val="16"/>
                  <w:szCs w:val="16"/>
                </w:rPr>
                <w:t>121</w:t>
              </w:r>
            </w:ins>
          </w:p>
        </w:tc>
        <w:tc>
          <w:tcPr>
            <w:tcW w:w="1559" w:type="dxa"/>
            <w:tcPrChange w:id="1540"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41" w:author="Mateus Berardo de Souza Terra" w:date="2016-02-08T20:04:00Z"/>
                <w:sz w:val="16"/>
                <w:szCs w:val="16"/>
                <w:rPrChange w:id="1542" w:author="Mateus Berardo de Souza Terra" w:date="2016-02-08T22:05:00Z">
                  <w:rPr>
                    <w:ins w:id="1543" w:author="Mateus Berardo de Souza Terra" w:date="2016-02-08T20:04:00Z"/>
                    <w:color w:val="303030"/>
                  </w:rPr>
                </w:rPrChange>
              </w:rPr>
              <w:pPrChange w:id="1544" w:author="Mateus Berardo de Souza Terra" w:date="2016-02-08T22:05:00Z">
                <w:pPr>
                  <w:pStyle w:val="NormalWeb"/>
                  <w:spacing w:before="0" w:beforeAutospacing="0" w:after="160" w:afterAutospacing="0"/>
                  <w:jc w:val="center"/>
                </w:pPr>
              </w:pPrChange>
            </w:pPr>
            <w:proofErr w:type="gramStart"/>
            <w:ins w:id="1545"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46" w:author="Mateus Berardo de Souza Terra" w:date="2016-02-08T20:04:00Z"/>
        </w:trPr>
        <w:tc>
          <w:tcPr>
            <w:tcW w:w="1558" w:type="dxa"/>
            <w:tcPrChange w:id="1547"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48" w:author="Mateus Berardo de Souza Terra" w:date="2016-02-08T20:04:00Z"/>
                <w:sz w:val="16"/>
                <w:szCs w:val="16"/>
                <w:rPrChange w:id="1549" w:author="Mateus Berardo de Souza Terra" w:date="2016-02-08T22:05:00Z">
                  <w:rPr>
                    <w:ins w:id="1550" w:author="Mateus Berardo de Souza Terra" w:date="2016-02-08T20:04:00Z"/>
                    <w:color w:val="303030"/>
                  </w:rPr>
                </w:rPrChange>
              </w:rPr>
              <w:pPrChange w:id="1551" w:author="Mateus Berardo de Souza Terra" w:date="2016-02-08T22:05:00Z">
                <w:pPr>
                  <w:pStyle w:val="NormalWeb"/>
                  <w:spacing w:before="0" w:beforeAutospacing="0" w:after="160" w:afterAutospacing="0"/>
                  <w:jc w:val="center"/>
                </w:pPr>
              </w:pPrChange>
            </w:pPr>
            <w:ins w:id="1552" w:author="Mateus Berardo de Souza Terra" w:date="2016-02-08T20:05:00Z">
              <w:r w:rsidRPr="0068627D">
                <w:rPr>
                  <w:sz w:val="16"/>
                  <w:szCs w:val="16"/>
                  <w:rPrChange w:id="1553" w:author="Mateus Berardo de Souza Terra" w:date="2016-02-08T22:05:00Z">
                    <w:rPr>
                      <w:color w:val="303030"/>
                    </w:rPr>
                  </w:rPrChange>
                </w:rPr>
                <w:t>58</w:t>
              </w:r>
            </w:ins>
          </w:p>
        </w:tc>
        <w:tc>
          <w:tcPr>
            <w:tcW w:w="1558" w:type="dxa"/>
            <w:tcPrChange w:id="1554"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55" w:author="Mateus Berardo de Souza Terra" w:date="2016-02-08T20:04:00Z"/>
                <w:sz w:val="16"/>
                <w:szCs w:val="16"/>
                <w:rPrChange w:id="1556" w:author="Mateus Berardo de Souza Terra" w:date="2016-02-08T22:05:00Z">
                  <w:rPr>
                    <w:ins w:id="1557" w:author="Mateus Berardo de Souza Terra" w:date="2016-02-08T20:04:00Z"/>
                    <w:color w:val="303030"/>
                  </w:rPr>
                </w:rPrChange>
              </w:rPr>
              <w:pPrChange w:id="1558" w:author="Mateus Berardo de Souza Terra" w:date="2016-02-08T22:05:00Z">
                <w:pPr>
                  <w:pStyle w:val="NormalWeb"/>
                  <w:spacing w:before="0" w:beforeAutospacing="0" w:after="160" w:afterAutospacing="0"/>
                  <w:jc w:val="center"/>
                </w:pPr>
              </w:pPrChange>
            </w:pPr>
            <w:ins w:id="1559" w:author="Mateus Berardo de Souza Terra" w:date="2016-02-08T22:13:00Z">
              <w:r w:rsidRPr="0068627D">
                <w:rPr>
                  <w:sz w:val="16"/>
                  <w:szCs w:val="16"/>
                </w:rPr>
                <w:t>:</w:t>
              </w:r>
            </w:ins>
          </w:p>
        </w:tc>
        <w:tc>
          <w:tcPr>
            <w:tcW w:w="1558" w:type="dxa"/>
            <w:tcPrChange w:id="1560"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61" w:author="Mateus Berardo de Souza Terra" w:date="2016-02-08T20:04:00Z"/>
                <w:sz w:val="16"/>
                <w:szCs w:val="16"/>
                <w:rPrChange w:id="1562" w:author="Mateus Berardo de Souza Terra" w:date="2016-02-08T22:05:00Z">
                  <w:rPr>
                    <w:ins w:id="1563" w:author="Mateus Berardo de Souza Terra" w:date="2016-02-08T20:04:00Z"/>
                    <w:color w:val="303030"/>
                  </w:rPr>
                </w:rPrChange>
              </w:rPr>
              <w:pPrChange w:id="1564" w:author="Mateus Berardo de Souza Terra" w:date="2016-02-08T22:05:00Z">
                <w:pPr>
                  <w:pStyle w:val="NormalWeb"/>
                  <w:spacing w:before="0" w:beforeAutospacing="0" w:after="160" w:afterAutospacing="0"/>
                  <w:jc w:val="center"/>
                </w:pPr>
              </w:pPrChange>
            </w:pPr>
            <w:ins w:id="1565" w:author="Mateus Berardo de Souza Terra" w:date="2016-02-08T22:09:00Z">
              <w:r w:rsidRPr="0068627D">
                <w:rPr>
                  <w:sz w:val="16"/>
                  <w:szCs w:val="16"/>
                </w:rPr>
                <w:t>90</w:t>
              </w:r>
            </w:ins>
          </w:p>
        </w:tc>
        <w:tc>
          <w:tcPr>
            <w:tcW w:w="1558" w:type="dxa"/>
            <w:tcPrChange w:id="1566"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67" w:author="Mateus Berardo de Souza Terra" w:date="2016-02-08T20:04:00Z"/>
                <w:sz w:val="16"/>
                <w:szCs w:val="16"/>
                <w:rPrChange w:id="1568" w:author="Mateus Berardo de Souza Terra" w:date="2016-02-08T22:05:00Z">
                  <w:rPr>
                    <w:ins w:id="1569" w:author="Mateus Berardo de Souza Terra" w:date="2016-02-08T20:04:00Z"/>
                    <w:color w:val="303030"/>
                  </w:rPr>
                </w:rPrChange>
              </w:rPr>
              <w:pPrChange w:id="1570" w:author="Mateus Berardo de Souza Terra" w:date="2016-02-08T22:05:00Z">
                <w:pPr>
                  <w:pStyle w:val="NormalWeb"/>
                  <w:spacing w:before="0" w:beforeAutospacing="0" w:after="160" w:afterAutospacing="0"/>
                  <w:jc w:val="center"/>
                </w:pPr>
              </w:pPrChange>
            </w:pPr>
            <w:ins w:id="1571" w:author="Mateus Berardo de Souza Terra" w:date="2016-02-08T22:10:00Z">
              <w:r w:rsidRPr="0068627D">
                <w:rPr>
                  <w:sz w:val="16"/>
                  <w:szCs w:val="16"/>
                </w:rPr>
                <w:t>Z</w:t>
              </w:r>
            </w:ins>
          </w:p>
        </w:tc>
        <w:tc>
          <w:tcPr>
            <w:tcW w:w="1559" w:type="dxa"/>
            <w:tcPrChange w:id="1572"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73" w:author="Mateus Berardo de Souza Terra" w:date="2016-02-08T20:04:00Z"/>
                <w:sz w:val="16"/>
                <w:szCs w:val="16"/>
                <w:rPrChange w:id="1574" w:author="Mateus Berardo de Souza Terra" w:date="2016-02-08T22:05:00Z">
                  <w:rPr>
                    <w:ins w:id="1575" w:author="Mateus Berardo de Souza Terra" w:date="2016-02-08T20:04:00Z"/>
                    <w:color w:val="303030"/>
                  </w:rPr>
                </w:rPrChange>
              </w:rPr>
              <w:pPrChange w:id="1576" w:author="Mateus Berardo de Souza Terra" w:date="2016-02-08T22:05:00Z">
                <w:pPr>
                  <w:pStyle w:val="NormalWeb"/>
                  <w:spacing w:before="0" w:beforeAutospacing="0" w:after="160" w:afterAutospacing="0"/>
                  <w:jc w:val="center"/>
                </w:pPr>
              </w:pPrChange>
            </w:pPr>
            <w:ins w:id="1577" w:author="Mateus Berardo de Souza Terra" w:date="2016-02-08T22:09:00Z">
              <w:r w:rsidRPr="0068627D">
                <w:rPr>
                  <w:sz w:val="16"/>
                  <w:szCs w:val="16"/>
                </w:rPr>
                <w:t>122</w:t>
              </w:r>
            </w:ins>
          </w:p>
        </w:tc>
        <w:tc>
          <w:tcPr>
            <w:tcW w:w="1559" w:type="dxa"/>
            <w:tcPrChange w:id="1578"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79" w:author="Mateus Berardo de Souza Terra" w:date="2016-02-08T20:04:00Z"/>
                <w:sz w:val="16"/>
                <w:szCs w:val="16"/>
                <w:rPrChange w:id="1580" w:author="Mateus Berardo de Souza Terra" w:date="2016-02-08T22:05:00Z">
                  <w:rPr>
                    <w:ins w:id="1581" w:author="Mateus Berardo de Souza Terra" w:date="2016-02-08T20:04:00Z"/>
                    <w:color w:val="303030"/>
                  </w:rPr>
                </w:rPrChange>
              </w:rPr>
              <w:pPrChange w:id="1582" w:author="Mateus Berardo de Souza Terra" w:date="2016-02-08T22:05:00Z">
                <w:pPr>
                  <w:pStyle w:val="NormalWeb"/>
                  <w:spacing w:before="0" w:beforeAutospacing="0" w:after="160" w:afterAutospacing="0"/>
                  <w:jc w:val="center"/>
                </w:pPr>
              </w:pPrChange>
            </w:pPr>
            <w:proofErr w:type="gramStart"/>
            <w:ins w:id="1583"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84" w:author="Mateus Berardo de Souza Terra" w:date="2016-02-08T20:04:00Z"/>
        </w:trPr>
        <w:tc>
          <w:tcPr>
            <w:tcW w:w="1558" w:type="dxa"/>
            <w:tcPrChange w:id="1585"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86" w:author="Mateus Berardo de Souza Terra" w:date="2016-02-08T20:04:00Z"/>
                <w:sz w:val="16"/>
                <w:szCs w:val="16"/>
                <w:rPrChange w:id="1587" w:author="Mateus Berardo de Souza Terra" w:date="2016-02-08T22:05:00Z">
                  <w:rPr>
                    <w:ins w:id="1588" w:author="Mateus Berardo de Souza Terra" w:date="2016-02-08T20:04:00Z"/>
                    <w:color w:val="303030"/>
                  </w:rPr>
                </w:rPrChange>
              </w:rPr>
              <w:pPrChange w:id="1589" w:author="Mateus Berardo de Souza Terra" w:date="2016-02-08T22:05:00Z">
                <w:pPr>
                  <w:pStyle w:val="NormalWeb"/>
                  <w:spacing w:before="0" w:beforeAutospacing="0" w:after="160" w:afterAutospacing="0"/>
                  <w:jc w:val="center"/>
                </w:pPr>
              </w:pPrChange>
            </w:pPr>
            <w:ins w:id="1590" w:author="Mateus Berardo de Souza Terra" w:date="2016-02-08T20:05:00Z">
              <w:r w:rsidRPr="0068627D">
                <w:rPr>
                  <w:sz w:val="16"/>
                  <w:szCs w:val="16"/>
                  <w:rPrChange w:id="1591" w:author="Mateus Berardo de Souza Terra" w:date="2016-02-08T22:05:00Z">
                    <w:rPr>
                      <w:color w:val="303030"/>
                    </w:rPr>
                  </w:rPrChange>
                </w:rPr>
                <w:t>59</w:t>
              </w:r>
            </w:ins>
          </w:p>
        </w:tc>
        <w:tc>
          <w:tcPr>
            <w:tcW w:w="1558" w:type="dxa"/>
            <w:tcPrChange w:id="1592"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93" w:author="Mateus Berardo de Souza Terra" w:date="2016-02-08T20:04:00Z"/>
                <w:sz w:val="16"/>
                <w:szCs w:val="16"/>
                <w:rPrChange w:id="1594" w:author="Mateus Berardo de Souza Terra" w:date="2016-02-08T22:05:00Z">
                  <w:rPr>
                    <w:ins w:id="1595" w:author="Mateus Berardo de Souza Terra" w:date="2016-02-08T20:04:00Z"/>
                    <w:color w:val="303030"/>
                  </w:rPr>
                </w:rPrChange>
              </w:rPr>
              <w:pPrChange w:id="1596" w:author="Mateus Berardo de Souza Terra" w:date="2016-02-08T22:05:00Z">
                <w:pPr>
                  <w:pStyle w:val="NormalWeb"/>
                  <w:spacing w:before="0" w:beforeAutospacing="0" w:after="160" w:afterAutospacing="0"/>
                  <w:jc w:val="center"/>
                </w:pPr>
              </w:pPrChange>
            </w:pPr>
            <w:ins w:id="1597" w:author="Mateus Berardo de Souza Terra" w:date="2016-02-08T22:13:00Z">
              <w:r w:rsidRPr="0068627D">
                <w:rPr>
                  <w:sz w:val="16"/>
                  <w:szCs w:val="16"/>
                </w:rPr>
                <w:t>;</w:t>
              </w:r>
            </w:ins>
          </w:p>
        </w:tc>
        <w:tc>
          <w:tcPr>
            <w:tcW w:w="1558" w:type="dxa"/>
            <w:tcPrChange w:id="1598"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99" w:author="Mateus Berardo de Souza Terra" w:date="2016-02-08T20:04:00Z"/>
                <w:sz w:val="16"/>
                <w:szCs w:val="16"/>
                <w:rPrChange w:id="1600" w:author="Mateus Berardo de Souza Terra" w:date="2016-02-08T22:05:00Z">
                  <w:rPr>
                    <w:ins w:id="1601" w:author="Mateus Berardo de Souza Terra" w:date="2016-02-08T20:04:00Z"/>
                    <w:color w:val="303030"/>
                  </w:rPr>
                </w:rPrChange>
              </w:rPr>
              <w:pPrChange w:id="1602" w:author="Mateus Berardo de Souza Terra" w:date="2016-02-08T22:05:00Z">
                <w:pPr>
                  <w:pStyle w:val="NormalWeb"/>
                  <w:spacing w:before="0" w:beforeAutospacing="0" w:after="160" w:afterAutospacing="0"/>
                  <w:jc w:val="center"/>
                </w:pPr>
              </w:pPrChange>
            </w:pPr>
            <w:ins w:id="1603" w:author="Mateus Berardo de Souza Terra" w:date="2016-02-08T22:09:00Z">
              <w:r w:rsidRPr="0068627D">
                <w:rPr>
                  <w:sz w:val="16"/>
                  <w:szCs w:val="16"/>
                </w:rPr>
                <w:t>91</w:t>
              </w:r>
            </w:ins>
          </w:p>
        </w:tc>
        <w:tc>
          <w:tcPr>
            <w:tcW w:w="1558" w:type="dxa"/>
            <w:tcPrChange w:id="1604"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605" w:author="Mateus Berardo de Souza Terra" w:date="2016-02-08T20:04:00Z"/>
                <w:sz w:val="16"/>
                <w:szCs w:val="16"/>
                <w:rPrChange w:id="1606" w:author="Mateus Berardo de Souza Terra" w:date="2016-02-08T22:05:00Z">
                  <w:rPr>
                    <w:ins w:id="1607" w:author="Mateus Berardo de Souza Terra" w:date="2016-02-08T20:04:00Z"/>
                    <w:color w:val="303030"/>
                  </w:rPr>
                </w:rPrChange>
              </w:rPr>
              <w:pPrChange w:id="1608" w:author="Mateus Berardo de Souza Terra" w:date="2016-02-08T22:05:00Z">
                <w:pPr>
                  <w:pStyle w:val="NormalWeb"/>
                  <w:spacing w:before="0" w:beforeAutospacing="0" w:after="160" w:afterAutospacing="0"/>
                  <w:jc w:val="center"/>
                </w:pPr>
              </w:pPrChange>
            </w:pPr>
            <w:ins w:id="1609" w:author="Mateus Berardo de Souza Terra" w:date="2016-02-08T22:11:00Z">
              <w:r w:rsidRPr="0068627D">
                <w:rPr>
                  <w:sz w:val="16"/>
                  <w:szCs w:val="16"/>
                </w:rPr>
                <w:t>[</w:t>
              </w:r>
            </w:ins>
          </w:p>
        </w:tc>
        <w:tc>
          <w:tcPr>
            <w:tcW w:w="1559" w:type="dxa"/>
            <w:tcPrChange w:id="1610"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11" w:author="Mateus Berardo de Souza Terra" w:date="2016-02-08T20:04:00Z"/>
                <w:sz w:val="16"/>
                <w:szCs w:val="16"/>
                <w:rPrChange w:id="1612" w:author="Mateus Berardo de Souza Terra" w:date="2016-02-08T22:05:00Z">
                  <w:rPr>
                    <w:ins w:id="1613" w:author="Mateus Berardo de Souza Terra" w:date="2016-02-08T20:04:00Z"/>
                    <w:color w:val="303030"/>
                  </w:rPr>
                </w:rPrChange>
              </w:rPr>
              <w:pPrChange w:id="1614" w:author="Mateus Berardo de Souza Terra" w:date="2016-02-08T22:05:00Z">
                <w:pPr>
                  <w:pStyle w:val="NormalWeb"/>
                  <w:spacing w:before="0" w:beforeAutospacing="0" w:after="160" w:afterAutospacing="0"/>
                  <w:jc w:val="center"/>
                </w:pPr>
              </w:pPrChange>
            </w:pPr>
            <w:ins w:id="1615" w:author="Mateus Berardo de Souza Terra" w:date="2016-02-08T22:09:00Z">
              <w:r w:rsidRPr="0068627D">
                <w:rPr>
                  <w:sz w:val="16"/>
                  <w:szCs w:val="16"/>
                </w:rPr>
                <w:t>123</w:t>
              </w:r>
            </w:ins>
          </w:p>
        </w:tc>
        <w:tc>
          <w:tcPr>
            <w:tcW w:w="1559" w:type="dxa"/>
            <w:tcPrChange w:id="1616"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17" w:author="Mateus Berardo de Souza Terra" w:date="2016-02-08T20:04:00Z"/>
                <w:sz w:val="16"/>
                <w:szCs w:val="16"/>
                <w:rPrChange w:id="1618" w:author="Mateus Berardo de Souza Terra" w:date="2016-02-08T22:05:00Z">
                  <w:rPr>
                    <w:ins w:id="1619" w:author="Mateus Berardo de Souza Terra" w:date="2016-02-08T20:04:00Z"/>
                    <w:color w:val="303030"/>
                  </w:rPr>
                </w:rPrChange>
              </w:rPr>
              <w:pPrChange w:id="1620" w:author="Mateus Berardo de Souza Terra" w:date="2016-02-08T22:05:00Z">
                <w:pPr>
                  <w:pStyle w:val="NormalWeb"/>
                  <w:spacing w:before="0" w:beforeAutospacing="0" w:after="160" w:afterAutospacing="0"/>
                  <w:jc w:val="center"/>
                </w:pPr>
              </w:pPrChange>
            </w:pPr>
            <w:ins w:id="1621" w:author="Mateus Berardo de Souza Terra" w:date="2016-02-08T22:11:00Z">
              <w:r w:rsidRPr="0068627D">
                <w:rPr>
                  <w:sz w:val="16"/>
                  <w:szCs w:val="16"/>
                </w:rPr>
                <w:t>{</w:t>
              </w:r>
            </w:ins>
          </w:p>
        </w:tc>
      </w:tr>
      <w:tr w:rsidR="006868CB" w:rsidRPr="0068627D" w14:paraId="345AB050" w14:textId="77777777" w:rsidTr="007031A8">
        <w:trPr>
          <w:trHeight w:val="20"/>
          <w:ins w:id="1622" w:author="Mateus Berardo de Souza Terra" w:date="2016-02-08T20:04:00Z"/>
        </w:trPr>
        <w:tc>
          <w:tcPr>
            <w:tcW w:w="1558" w:type="dxa"/>
            <w:tcPrChange w:id="1623"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24" w:author="Mateus Berardo de Souza Terra" w:date="2016-02-08T20:04:00Z"/>
                <w:sz w:val="16"/>
                <w:szCs w:val="16"/>
                <w:rPrChange w:id="1625" w:author="Mateus Berardo de Souza Terra" w:date="2016-02-08T22:05:00Z">
                  <w:rPr>
                    <w:ins w:id="1626" w:author="Mateus Berardo de Souza Terra" w:date="2016-02-08T20:04:00Z"/>
                    <w:color w:val="303030"/>
                  </w:rPr>
                </w:rPrChange>
              </w:rPr>
              <w:pPrChange w:id="1627" w:author="Mateus Berardo de Souza Terra" w:date="2016-02-08T22:05:00Z">
                <w:pPr>
                  <w:pStyle w:val="NormalWeb"/>
                  <w:spacing w:before="0" w:beforeAutospacing="0" w:after="160" w:afterAutospacing="0"/>
                  <w:jc w:val="center"/>
                </w:pPr>
              </w:pPrChange>
            </w:pPr>
            <w:ins w:id="1628" w:author="Mateus Berardo de Souza Terra" w:date="2016-02-08T20:05:00Z">
              <w:r w:rsidRPr="0068627D">
                <w:rPr>
                  <w:sz w:val="16"/>
                  <w:szCs w:val="16"/>
                  <w:rPrChange w:id="1629" w:author="Mateus Berardo de Souza Terra" w:date="2016-02-08T22:05:00Z">
                    <w:rPr>
                      <w:color w:val="303030"/>
                    </w:rPr>
                  </w:rPrChange>
                </w:rPr>
                <w:t>60</w:t>
              </w:r>
            </w:ins>
          </w:p>
        </w:tc>
        <w:tc>
          <w:tcPr>
            <w:tcW w:w="1558" w:type="dxa"/>
            <w:tcPrChange w:id="1630"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31" w:author="Mateus Berardo de Souza Terra" w:date="2016-02-08T20:04:00Z"/>
                <w:sz w:val="16"/>
                <w:szCs w:val="16"/>
                <w:rPrChange w:id="1632" w:author="Mateus Berardo de Souza Terra" w:date="2016-02-08T22:05:00Z">
                  <w:rPr>
                    <w:ins w:id="1633" w:author="Mateus Berardo de Souza Terra" w:date="2016-02-08T20:04:00Z"/>
                    <w:color w:val="303030"/>
                  </w:rPr>
                </w:rPrChange>
              </w:rPr>
              <w:pPrChange w:id="1634" w:author="Mateus Berardo de Souza Terra" w:date="2016-02-08T22:05:00Z">
                <w:pPr>
                  <w:pStyle w:val="NormalWeb"/>
                  <w:spacing w:before="0" w:beforeAutospacing="0" w:after="160" w:afterAutospacing="0"/>
                  <w:jc w:val="center"/>
                </w:pPr>
              </w:pPrChange>
            </w:pPr>
            <w:ins w:id="1635" w:author="Mateus Berardo de Souza Terra" w:date="2016-02-08T22:13:00Z">
              <w:r w:rsidRPr="0068627D">
                <w:rPr>
                  <w:sz w:val="16"/>
                  <w:szCs w:val="16"/>
                </w:rPr>
                <w:t>&lt;</w:t>
              </w:r>
            </w:ins>
          </w:p>
        </w:tc>
        <w:tc>
          <w:tcPr>
            <w:tcW w:w="1558" w:type="dxa"/>
            <w:tcPrChange w:id="1636"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37" w:author="Mateus Berardo de Souza Terra" w:date="2016-02-08T20:04:00Z"/>
                <w:sz w:val="16"/>
                <w:szCs w:val="16"/>
                <w:rPrChange w:id="1638" w:author="Mateus Berardo de Souza Terra" w:date="2016-02-08T22:05:00Z">
                  <w:rPr>
                    <w:ins w:id="1639" w:author="Mateus Berardo de Souza Terra" w:date="2016-02-08T20:04:00Z"/>
                    <w:color w:val="303030"/>
                  </w:rPr>
                </w:rPrChange>
              </w:rPr>
              <w:pPrChange w:id="1640" w:author="Mateus Berardo de Souza Terra" w:date="2016-02-08T22:05:00Z">
                <w:pPr>
                  <w:pStyle w:val="NormalWeb"/>
                  <w:spacing w:before="0" w:beforeAutospacing="0" w:after="160" w:afterAutospacing="0"/>
                  <w:jc w:val="center"/>
                </w:pPr>
              </w:pPrChange>
            </w:pPr>
            <w:ins w:id="1641" w:author="Mateus Berardo de Souza Terra" w:date="2016-02-08T22:09:00Z">
              <w:r w:rsidRPr="0068627D">
                <w:rPr>
                  <w:sz w:val="16"/>
                  <w:szCs w:val="16"/>
                </w:rPr>
                <w:t>92</w:t>
              </w:r>
            </w:ins>
          </w:p>
        </w:tc>
        <w:tc>
          <w:tcPr>
            <w:tcW w:w="1558" w:type="dxa"/>
            <w:tcPrChange w:id="1642"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43" w:author="Mateus Berardo de Souza Terra" w:date="2016-02-08T20:04:00Z"/>
                <w:sz w:val="16"/>
                <w:szCs w:val="16"/>
                <w:rPrChange w:id="1644" w:author="Mateus Berardo de Souza Terra" w:date="2016-02-08T22:05:00Z">
                  <w:rPr>
                    <w:ins w:id="1645" w:author="Mateus Berardo de Souza Terra" w:date="2016-02-08T20:04:00Z"/>
                    <w:color w:val="303030"/>
                  </w:rPr>
                </w:rPrChange>
              </w:rPr>
              <w:pPrChange w:id="1646" w:author="Mateus Berardo de Souza Terra" w:date="2016-02-08T22:05:00Z">
                <w:pPr>
                  <w:pStyle w:val="NormalWeb"/>
                  <w:spacing w:before="0" w:beforeAutospacing="0" w:after="160" w:afterAutospacing="0"/>
                  <w:jc w:val="center"/>
                </w:pPr>
              </w:pPrChange>
            </w:pPr>
            <w:ins w:id="1647" w:author="Mateus Berardo de Souza Terra" w:date="2016-02-08T22:11:00Z">
              <w:r w:rsidRPr="0068627D">
                <w:rPr>
                  <w:sz w:val="16"/>
                  <w:szCs w:val="16"/>
                </w:rPr>
                <w:t>\</w:t>
              </w:r>
            </w:ins>
          </w:p>
        </w:tc>
        <w:tc>
          <w:tcPr>
            <w:tcW w:w="1559" w:type="dxa"/>
            <w:tcPrChange w:id="1648"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49" w:author="Mateus Berardo de Souza Terra" w:date="2016-02-08T20:04:00Z"/>
                <w:sz w:val="16"/>
                <w:szCs w:val="16"/>
                <w:rPrChange w:id="1650" w:author="Mateus Berardo de Souza Terra" w:date="2016-02-08T22:05:00Z">
                  <w:rPr>
                    <w:ins w:id="1651" w:author="Mateus Berardo de Souza Terra" w:date="2016-02-08T20:04:00Z"/>
                    <w:color w:val="303030"/>
                  </w:rPr>
                </w:rPrChange>
              </w:rPr>
              <w:pPrChange w:id="1652" w:author="Mateus Berardo de Souza Terra" w:date="2016-02-08T22:05:00Z">
                <w:pPr>
                  <w:pStyle w:val="NormalWeb"/>
                  <w:spacing w:before="0" w:beforeAutospacing="0" w:after="160" w:afterAutospacing="0"/>
                  <w:jc w:val="center"/>
                </w:pPr>
              </w:pPrChange>
            </w:pPr>
            <w:ins w:id="1653" w:author="Mateus Berardo de Souza Terra" w:date="2016-02-08T22:09:00Z">
              <w:r w:rsidRPr="0068627D">
                <w:rPr>
                  <w:sz w:val="16"/>
                  <w:szCs w:val="16"/>
                </w:rPr>
                <w:t>124</w:t>
              </w:r>
            </w:ins>
          </w:p>
        </w:tc>
        <w:tc>
          <w:tcPr>
            <w:tcW w:w="1559" w:type="dxa"/>
            <w:tcPrChange w:id="1654"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55" w:author="Mateus Berardo de Souza Terra" w:date="2016-02-08T20:04:00Z"/>
                <w:sz w:val="16"/>
                <w:szCs w:val="16"/>
                <w:rPrChange w:id="1656" w:author="Mateus Berardo de Souza Terra" w:date="2016-02-08T22:05:00Z">
                  <w:rPr>
                    <w:ins w:id="1657" w:author="Mateus Berardo de Souza Terra" w:date="2016-02-08T20:04:00Z"/>
                    <w:color w:val="303030"/>
                  </w:rPr>
                </w:rPrChange>
              </w:rPr>
              <w:pPrChange w:id="1658" w:author="Mateus Berardo de Souza Terra" w:date="2016-02-08T22:05:00Z">
                <w:pPr>
                  <w:pStyle w:val="NormalWeb"/>
                  <w:spacing w:before="0" w:beforeAutospacing="0" w:after="160" w:afterAutospacing="0"/>
                  <w:jc w:val="center"/>
                </w:pPr>
              </w:pPrChange>
            </w:pPr>
            <w:ins w:id="1659" w:author="Mateus Berardo de Souza Terra" w:date="2016-02-08T22:11:00Z">
              <w:r w:rsidRPr="0068627D">
                <w:rPr>
                  <w:sz w:val="16"/>
                  <w:szCs w:val="16"/>
                </w:rPr>
                <w:t>|</w:t>
              </w:r>
            </w:ins>
          </w:p>
        </w:tc>
      </w:tr>
      <w:tr w:rsidR="006868CB" w:rsidRPr="0068627D" w14:paraId="0F694033" w14:textId="77777777" w:rsidTr="007031A8">
        <w:trPr>
          <w:trHeight w:val="20"/>
          <w:ins w:id="1660" w:author="Mateus Berardo de Souza Terra" w:date="2016-02-08T20:04:00Z"/>
        </w:trPr>
        <w:tc>
          <w:tcPr>
            <w:tcW w:w="1558" w:type="dxa"/>
            <w:tcPrChange w:id="1661"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62" w:author="Mateus Berardo de Souza Terra" w:date="2016-02-08T20:04:00Z"/>
                <w:sz w:val="16"/>
                <w:szCs w:val="16"/>
                <w:rPrChange w:id="1663" w:author="Mateus Berardo de Souza Terra" w:date="2016-02-08T22:05:00Z">
                  <w:rPr>
                    <w:ins w:id="1664" w:author="Mateus Berardo de Souza Terra" w:date="2016-02-08T20:04:00Z"/>
                    <w:color w:val="303030"/>
                  </w:rPr>
                </w:rPrChange>
              </w:rPr>
              <w:pPrChange w:id="1665" w:author="Mateus Berardo de Souza Terra" w:date="2016-02-08T22:05:00Z">
                <w:pPr>
                  <w:pStyle w:val="NormalWeb"/>
                  <w:spacing w:before="0" w:beforeAutospacing="0" w:after="160" w:afterAutospacing="0"/>
                  <w:jc w:val="center"/>
                </w:pPr>
              </w:pPrChange>
            </w:pPr>
            <w:ins w:id="1666" w:author="Mateus Berardo de Souza Terra" w:date="2016-02-08T20:05:00Z">
              <w:r w:rsidRPr="0068627D">
                <w:rPr>
                  <w:sz w:val="16"/>
                  <w:szCs w:val="16"/>
                  <w:rPrChange w:id="1667" w:author="Mateus Berardo de Souza Terra" w:date="2016-02-08T22:05:00Z">
                    <w:rPr>
                      <w:color w:val="303030"/>
                    </w:rPr>
                  </w:rPrChange>
                </w:rPr>
                <w:t>61</w:t>
              </w:r>
            </w:ins>
          </w:p>
        </w:tc>
        <w:tc>
          <w:tcPr>
            <w:tcW w:w="1558" w:type="dxa"/>
            <w:tcPrChange w:id="1668"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69" w:author="Mateus Berardo de Souza Terra" w:date="2016-02-08T20:04:00Z"/>
                <w:sz w:val="16"/>
                <w:szCs w:val="16"/>
                <w:rPrChange w:id="1670" w:author="Mateus Berardo de Souza Terra" w:date="2016-02-08T22:05:00Z">
                  <w:rPr>
                    <w:ins w:id="1671" w:author="Mateus Berardo de Souza Terra" w:date="2016-02-08T20:04:00Z"/>
                    <w:color w:val="303030"/>
                  </w:rPr>
                </w:rPrChange>
              </w:rPr>
              <w:pPrChange w:id="1672" w:author="Mateus Berardo de Souza Terra" w:date="2016-02-08T22:05:00Z">
                <w:pPr>
                  <w:pStyle w:val="NormalWeb"/>
                  <w:spacing w:before="0" w:beforeAutospacing="0" w:after="160" w:afterAutospacing="0"/>
                  <w:jc w:val="center"/>
                </w:pPr>
              </w:pPrChange>
            </w:pPr>
            <w:ins w:id="1673" w:author="Mateus Berardo de Souza Terra" w:date="2016-02-08T22:13:00Z">
              <w:r w:rsidRPr="0068627D">
                <w:rPr>
                  <w:sz w:val="16"/>
                  <w:szCs w:val="16"/>
                </w:rPr>
                <w:t>=</w:t>
              </w:r>
            </w:ins>
          </w:p>
        </w:tc>
        <w:tc>
          <w:tcPr>
            <w:tcW w:w="1558" w:type="dxa"/>
            <w:tcPrChange w:id="1674"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75" w:author="Mateus Berardo de Souza Terra" w:date="2016-02-08T20:04:00Z"/>
                <w:sz w:val="16"/>
                <w:szCs w:val="16"/>
                <w:rPrChange w:id="1676" w:author="Mateus Berardo de Souza Terra" w:date="2016-02-08T22:05:00Z">
                  <w:rPr>
                    <w:ins w:id="1677" w:author="Mateus Berardo de Souza Terra" w:date="2016-02-08T20:04:00Z"/>
                    <w:color w:val="303030"/>
                  </w:rPr>
                </w:rPrChange>
              </w:rPr>
              <w:pPrChange w:id="1678" w:author="Mateus Berardo de Souza Terra" w:date="2016-02-08T22:05:00Z">
                <w:pPr>
                  <w:pStyle w:val="NormalWeb"/>
                  <w:spacing w:before="0" w:beforeAutospacing="0" w:after="160" w:afterAutospacing="0"/>
                  <w:jc w:val="center"/>
                </w:pPr>
              </w:pPrChange>
            </w:pPr>
            <w:ins w:id="1679" w:author="Mateus Berardo de Souza Terra" w:date="2016-02-08T22:09:00Z">
              <w:r w:rsidRPr="0068627D">
                <w:rPr>
                  <w:sz w:val="16"/>
                  <w:szCs w:val="16"/>
                </w:rPr>
                <w:t>93</w:t>
              </w:r>
            </w:ins>
          </w:p>
        </w:tc>
        <w:tc>
          <w:tcPr>
            <w:tcW w:w="1558" w:type="dxa"/>
            <w:tcPrChange w:id="1680"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81" w:author="Mateus Berardo de Souza Terra" w:date="2016-02-08T20:04:00Z"/>
                <w:sz w:val="16"/>
                <w:szCs w:val="16"/>
                <w:rPrChange w:id="1682" w:author="Mateus Berardo de Souza Terra" w:date="2016-02-08T22:05:00Z">
                  <w:rPr>
                    <w:ins w:id="1683" w:author="Mateus Berardo de Souza Terra" w:date="2016-02-08T20:04:00Z"/>
                    <w:color w:val="303030"/>
                  </w:rPr>
                </w:rPrChange>
              </w:rPr>
              <w:pPrChange w:id="1684" w:author="Mateus Berardo de Souza Terra" w:date="2016-02-08T22:05:00Z">
                <w:pPr>
                  <w:pStyle w:val="NormalWeb"/>
                  <w:spacing w:before="0" w:beforeAutospacing="0" w:after="160" w:afterAutospacing="0"/>
                  <w:jc w:val="center"/>
                </w:pPr>
              </w:pPrChange>
            </w:pPr>
            <w:ins w:id="1685" w:author="Mateus Berardo de Souza Terra" w:date="2016-02-08T22:11:00Z">
              <w:r w:rsidRPr="0068627D">
                <w:rPr>
                  <w:sz w:val="16"/>
                  <w:szCs w:val="16"/>
                </w:rPr>
                <w:t>]</w:t>
              </w:r>
            </w:ins>
          </w:p>
        </w:tc>
        <w:tc>
          <w:tcPr>
            <w:tcW w:w="1559" w:type="dxa"/>
            <w:tcPrChange w:id="1686"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87" w:author="Mateus Berardo de Souza Terra" w:date="2016-02-08T20:04:00Z"/>
                <w:sz w:val="16"/>
                <w:szCs w:val="16"/>
                <w:rPrChange w:id="1688" w:author="Mateus Berardo de Souza Terra" w:date="2016-02-08T22:05:00Z">
                  <w:rPr>
                    <w:ins w:id="1689" w:author="Mateus Berardo de Souza Terra" w:date="2016-02-08T20:04:00Z"/>
                    <w:color w:val="303030"/>
                  </w:rPr>
                </w:rPrChange>
              </w:rPr>
              <w:pPrChange w:id="1690" w:author="Mateus Berardo de Souza Terra" w:date="2016-02-08T22:05:00Z">
                <w:pPr>
                  <w:pStyle w:val="NormalWeb"/>
                  <w:spacing w:before="0" w:beforeAutospacing="0" w:after="160" w:afterAutospacing="0"/>
                  <w:jc w:val="center"/>
                </w:pPr>
              </w:pPrChange>
            </w:pPr>
            <w:ins w:id="1691" w:author="Mateus Berardo de Souza Terra" w:date="2016-02-08T22:09:00Z">
              <w:r w:rsidRPr="0068627D">
                <w:rPr>
                  <w:sz w:val="16"/>
                  <w:szCs w:val="16"/>
                </w:rPr>
                <w:t>125</w:t>
              </w:r>
            </w:ins>
          </w:p>
        </w:tc>
        <w:tc>
          <w:tcPr>
            <w:tcW w:w="1559" w:type="dxa"/>
            <w:tcPrChange w:id="1692"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93" w:author="Mateus Berardo de Souza Terra" w:date="2016-02-08T20:04:00Z"/>
                <w:sz w:val="16"/>
                <w:szCs w:val="16"/>
                <w:rPrChange w:id="1694" w:author="Mateus Berardo de Souza Terra" w:date="2016-02-08T22:05:00Z">
                  <w:rPr>
                    <w:ins w:id="1695" w:author="Mateus Berardo de Souza Terra" w:date="2016-02-08T20:04:00Z"/>
                    <w:color w:val="303030"/>
                  </w:rPr>
                </w:rPrChange>
              </w:rPr>
              <w:pPrChange w:id="1696" w:author="Mateus Berardo de Souza Terra" w:date="2016-02-08T22:05:00Z">
                <w:pPr>
                  <w:pStyle w:val="NormalWeb"/>
                  <w:spacing w:before="0" w:beforeAutospacing="0" w:after="160" w:afterAutospacing="0"/>
                  <w:jc w:val="center"/>
                </w:pPr>
              </w:pPrChange>
            </w:pPr>
            <w:ins w:id="1697" w:author="Mateus Berardo de Souza Terra" w:date="2016-02-08T22:11:00Z">
              <w:r w:rsidRPr="0068627D">
                <w:rPr>
                  <w:sz w:val="16"/>
                  <w:szCs w:val="16"/>
                </w:rPr>
                <w:t>}</w:t>
              </w:r>
            </w:ins>
          </w:p>
        </w:tc>
      </w:tr>
      <w:tr w:rsidR="006868CB" w:rsidRPr="0068627D" w14:paraId="4DD0C2E0" w14:textId="77777777" w:rsidTr="007031A8">
        <w:trPr>
          <w:trHeight w:val="20"/>
          <w:ins w:id="1698" w:author="Mateus Berardo de Souza Terra" w:date="2016-02-08T20:04:00Z"/>
        </w:trPr>
        <w:tc>
          <w:tcPr>
            <w:tcW w:w="1558" w:type="dxa"/>
            <w:tcPrChange w:id="1699"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700" w:author="Mateus Berardo de Souza Terra" w:date="2016-02-08T20:04:00Z"/>
                <w:sz w:val="16"/>
                <w:szCs w:val="16"/>
                <w:rPrChange w:id="1701" w:author="Mateus Berardo de Souza Terra" w:date="2016-02-08T22:05:00Z">
                  <w:rPr>
                    <w:ins w:id="1702" w:author="Mateus Berardo de Souza Terra" w:date="2016-02-08T20:04:00Z"/>
                    <w:color w:val="303030"/>
                  </w:rPr>
                </w:rPrChange>
              </w:rPr>
              <w:pPrChange w:id="1703" w:author="Mateus Berardo de Souza Terra" w:date="2016-02-08T22:05:00Z">
                <w:pPr>
                  <w:pStyle w:val="NormalWeb"/>
                  <w:spacing w:before="0" w:beforeAutospacing="0" w:after="160" w:afterAutospacing="0"/>
                  <w:jc w:val="center"/>
                </w:pPr>
              </w:pPrChange>
            </w:pPr>
            <w:ins w:id="1704" w:author="Mateus Berardo de Souza Terra" w:date="2016-02-08T20:05:00Z">
              <w:r w:rsidRPr="0068627D">
                <w:rPr>
                  <w:sz w:val="16"/>
                  <w:szCs w:val="16"/>
                  <w:rPrChange w:id="1705" w:author="Mateus Berardo de Souza Terra" w:date="2016-02-08T22:05:00Z">
                    <w:rPr>
                      <w:color w:val="303030"/>
                    </w:rPr>
                  </w:rPrChange>
                </w:rPr>
                <w:t>62</w:t>
              </w:r>
            </w:ins>
          </w:p>
        </w:tc>
        <w:tc>
          <w:tcPr>
            <w:tcW w:w="1558" w:type="dxa"/>
            <w:tcPrChange w:id="1706"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707" w:author="Mateus Berardo de Souza Terra" w:date="2016-02-08T20:04:00Z"/>
                <w:sz w:val="16"/>
                <w:szCs w:val="16"/>
                <w:rPrChange w:id="1708" w:author="Mateus Berardo de Souza Terra" w:date="2016-02-08T22:05:00Z">
                  <w:rPr>
                    <w:ins w:id="1709" w:author="Mateus Berardo de Souza Terra" w:date="2016-02-08T20:04:00Z"/>
                    <w:color w:val="303030"/>
                  </w:rPr>
                </w:rPrChange>
              </w:rPr>
              <w:pPrChange w:id="1710" w:author="Mateus Berardo de Souza Terra" w:date="2016-02-08T22:05:00Z">
                <w:pPr>
                  <w:pStyle w:val="NormalWeb"/>
                  <w:spacing w:before="0" w:beforeAutospacing="0" w:after="160" w:afterAutospacing="0"/>
                  <w:jc w:val="center"/>
                </w:pPr>
              </w:pPrChange>
            </w:pPr>
            <w:ins w:id="1711" w:author="Mateus Berardo de Souza Terra" w:date="2016-02-08T22:13:00Z">
              <w:r w:rsidRPr="0068627D">
                <w:rPr>
                  <w:sz w:val="16"/>
                  <w:szCs w:val="16"/>
                </w:rPr>
                <w:t>&gt;</w:t>
              </w:r>
            </w:ins>
          </w:p>
        </w:tc>
        <w:tc>
          <w:tcPr>
            <w:tcW w:w="1558" w:type="dxa"/>
            <w:tcPrChange w:id="1712"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13" w:author="Mateus Berardo de Souza Terra" w:date="2016-02-08T20:04:00Z"/>
                <w:sz w:val="16"/>
                <w:szCs w:val="16"/>
                <w:rPrChange w:id="1714" w:author="Mateus Berardo de Souza Terra" w:date="2016-02-08T22:05:00Z">
                  <w:rPr>
                    <w:ins w:id="1715" w:author="Mateus Berardo de Souza Terra" w:date="2016-02-08T20:04:00Z"/>
                    <w:color w:val="303030"/>
                  </w:rPr>
                </w:rPrChange>
              </w:rPr>
              <w:pPrChange w:id="1716" w:author="Mateus Berardo de Souza Terra" w:date="2016-02-08T22:05:00Z">
                <w:pPr>
                  <w:pStyle w:val="NormalWeb"/>
                  <w:spacing w:before="0" w:beforeAutospacing="0" w:after="160" w:afterAutospacing="0"/>
                  <w:jc w:val="center"/>
                </w:pPr>
              </w:pPrChange>
            </w:pPr>
            <w:ins w:id="1717" w:author="Mateus Berardo de Souza Terra" w:date="2016-02-08T22:09:00Z">
              <w:r w:rsidRPr="0068627D">
                <w:rPr>
                  <w:sz w:val="16"/>
                  <w:szCs w:val="16"/>
                </w:rPr>
                <w:t>94</w:t>
              </w:r>
            </w:ins>
          </w:p>
        </w:tc>
        <w:tc>
          <w:tcPr>
            <w:tcW w:w="1558" w:type="dxa"/>
            <w:tcPrChange w:id="1718"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19" w:author="Mateus Berardo de Souza Terra" w:date="2016-02-08T20:04:00Z"/>
                <w:sz w:val="16"/>
                <w:szCs w:val="16"/>
                <w:rPrChange w:id="1720" w:author="Mateus Berardo de Souza Terra" w:date="2016-02-08T22:05:00Z">
                  <w:rPr>
                    <w:ins w:id="1721" w:author="Mateus Berardo de Souza Terra" w:date="2016-02-08T20:04:00Z"/>
                    <w:color w:val="303030"/>
                  </w:rPr>
                </w:rPrChange>
              </w:rPr>
              <w:pPrChange w:id="1722" w:author="Mateus Berardo de Souza Terra" w:date="2016-02-08T22:12:00Z">
                <w:pPr>
                  <w:pStyle w:val="NormalWeb"/>
                  <w:spacing w:before="0" w:beforeAutospacing="0" w:after="160" w:afterAutospacing="0"/>
                  <w:jc w:val="center"/>
                </w:pPr>
              </w:pPrChange>
            </w:pPr>
            <w:ins w:id="1723" w:author="Mateus Berardo de Souza Terra" w:date="2016-02-08T22:12:00Z">
              <w:r w:rsidRPr="0068627D">
                <w:rPr>
                  <w:sz w:val="16"/>
                  <w:szCs w:val="16"/>
                </w:rPr>
                <w:tab/>
              </w:r>
            </w:ins>
            <w:ins w:id="1724" w:author="Mateus Berardo de Souza Terra" w:date="2016-02-08T22:11:00Z">
              <w:r w:rsidRPr="0068627D">
                <w:rPr>
                  <w:sz w:val="16"/>
                  <w:szCs w:val="16"/>
                </w:rPr>
                <w:t>^</w:t>
              </w:r>
            </w:ins>
            <w:ins w:id="1725" w:author="Mateus Berardo de Souza Terra" w:date="2016-02-08T22:12:00Z">
              <w:r w:rsidRPr="0068627D">
                <w:rPr>
                  <w:sz w:val="16"/>
                  <w:szCs w:val="16"/>
                </w:rPr>
                <w:tab/>
              </w:r>
            </w:ins>
          </w:p>
        </w:tc>
        <w:tc>
          <w:tcPr>
            <w:tcW w:w="1559" w:type="dxa"/>
            <w:tcPrChange w:id="1726"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27" w:author="Mateus Berardo de Souza Terra" w:date="2016-02-08T20:04:00Z"/>
                <w:sz w:val="16"/>
                <w:szCs w:val="16"/>
                <w:rPrChange w:id="1728" w:author="Mateus Berardo de Souza Terra" w:date="2016-02-08T22:05:00Z">
                  <w:rPr>
                    <w:ins w:id="1729" w:author="Mateus Berardo de Souza Terra" w:date="2016-02-08T20:04:00Z"/>
                    <w:color w:val="303030"/>
                  </w:rPr>
                </w:rPrChange>
              </w:rPr>
              <w:pPrChange w:id="1730" w:author="Mateus Berardo de Souza Terra" w:date="2016-02-08T22:05:00Z">
                <w:pPr>
                  <w:pStyle w:val="NormalWeb"/>
                  <w:spacing w:before="0" w:beforeAutospacing="0" w:after="160" w:afterAutospacing="0"/>
                  <w:jc w:val="center"/>
                </w:pPr>
              </w:pPrChange>
            </w:pPr>
            <w:ins w:id="1731" w:author="Mateus Berardo de Souza Terra" w:date="2016-02-08T22:09:00Z">
              <w:r w:rsidRPr="0068627D">
                <w:rPr>
                  <w:sz w:val="16"/>
                  <w:szCs w:val="16"/>
                </w:rPr>
                <w:t>126</w:t>
              </w:r>
            </w:ins>
          </w:p>
        </w:tc>
        <w:tc>
          <w:tcPr>
            <w:tcW w:w="1559" w:type="dxa"/>
            <w:tcPrChange w:id="1732"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33" w:author="Mateus Berardo de Souza Terra" w:date="2016-02-08T20:04:00Z"/>
                <w:sz w:val="16"/>
                <w:szCs w:val="16"/>
                <w:rPrChange w:id="1734" w:author="Mateus Berardo de Souza Terra" w:date="2016-02-08T22:05:00Z">
                  <w:rPr>
                    <w:ins w:id="1735" w:author="Mateus Berardo de Souza Terra" w:date="2016-02-08T20:04:00Z"/>
                    <w:color w:val="303030"/>
                  </w:rPr>
                </w:rPrChange>
              </w:rPr>
              <w:pPrChange w:id="1736" w:author="Mateus Berardo de Souza Terra" w:date="2016-02-08T22:05:00Z">
                <w:pPr>
                  <w:pStyle w:val="NormalWeb"/>
                  <w:spacing w:before="0" w:beforeAutospacing="0" w:after="160" w:afterAutospacing="0"/>
                  <w:jc w:val="center"/>
                </w:pPr>
              </w:pPrChange>
            </w:pPr>
            <w:ins w:id="1737" w:author="Mateus Berardo de Souza Terra" w:date="2016-02-08T22:11:00Z">
              <w:r w:rsidRPr="0068627D">
                <w:rPr>
                  <w:sz w:val="16"/>
                  <w:szCs w:val="16"/>
                </w:rPr>
                <w:t>~</w:t>
              </w:r>
            </w:ins>
          </w:p>
        </w:tc>
      </w:tr>
      <w:tr w:rsidR="006868CB" w:rsidRPr="0068627D" w14:paraId="4CCA2B4C" w14:textId="77777777" w:rsidTr="007031A8">
        <w:trPr>
          <w:trHeight w:val="20"/>
          <w:ins w:id="1738"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39" w:author="Mateus Berardo de Souza Terra" w:date="2016-02-08T22:09:00Z"/>
                <w:sz w:val="16"/>
                <w:szCs w:val="16"/>
              </w:rPr>
            </w:pPr>
            <w:ins w:id="1740"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41" w:author="Mateus Berardo de Souza Terra" w:date="2016-02-08T22:09:00Z"/>
                <w:sz w:val="16"/>
                <w:szCs w:val="16"/>
              </w:rPr>
            </w:pPr>
            <w:ins w:id="1742"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43" w:author="Mateus Berardo de Souza Terra" w:date="2016-02-08T22:09:00Z"/>
                <w:sz w:val="16"/>
                <w:szCs w:val="16"/>
              </w:rPr>
            </w:pPr>
            <w:ins w:id="1744"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45" w:author="Mateus Berardo de Souza Terra" w:date="2016-02-08T22:09:00Z"/>
                <w:sz w:val="16"/>
                <w:szCs w:val="16"/>
                <w:rPrChange w:id="1746" w:author="Mateus Berardo de Souza Terra" w:date="2016-02-08T22:12:00Z">
                  <w:rPr>
                    <w:ins w:id="1747" w:author="Mateus Berardo de Souza Terra" w:date="2016-02-08T22:09:00Z"/>
                    <w:color w:val="303030"/>
                    <w:sz w:val="16"/>
                    <w:szCs w:val="16"/>
                  </w:rPr>
                </w:rPrChange>
              </w:rPr>
            </w:pPr>
            <w:ins w:id="1748"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49" w:author="Mateus Berardo de Souza Terra" w:date="2016-02-08T22:09:00Z"/>
                <w:sz w:val="16"/>
                <w:szCs w:val="16"/>
              </w:rPr>
            </w:pPr>
            <w:ins w:id="1750"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51" w:author="Mateus Berardo de Souza Terra" w:date="2016-02-08T22:09:00Z"/>
                <w:sz w:val="16"/>
                <w:szCs w:val="16"/>
              </w:rPr>
            </w:pPr>
            <w:ins w:id="1752" w:author="Mateus Berardo de Souza Terra" w:date="2016-02-08T22:11:00Z">
              <w:r w:rsidRPr="0068627D">
                <w:rPr>
                  <w:sz w:val="16"/>
                  <w:szCs w:val="16"/>
                </w:rPr>
                <w:t>DEL</w:t>
              </w:r>
            </w:ins>
          </w:p>
        </w:tc>
      </w:tr>
    </w:tbl>
    <w:p w14:paraId="6614E5A4" w14:textId="77777777" w:rsidR="006868CB" w:rsidRPr="0068627D" w:rsidRDefault="006868CB"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6868CB">
      <w:pPr>
        <w:pStyle w:val="NormalWeb"/>
        <w:shd w:val="clear" w:color="auto" w:fill="FFFFFF"/>
        <w:spacing w:before="0" w:beforeAutospacing="0" w:after="160" w:afterAutospacing="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2FA0F42" w14:textId="17F4B725" w:rsidR="00C4601A" w:rsidRDefault="00C4601A" w:rsidP="00C4601A">
      <w:pPr>
        <w:jc w:val="both"/>
        <w:rPr>
          <w:rFonts w:ascii="Times New Roman" w:hAnsi="Times New Roman" w:cs="Times New Roman"/>
          <w:b/>
          <w:sz w:val="32"/>
          <w:szCs w:val="32"/>
        </w:rPr>
      </w:pPr>
    </w:p>
    <w:p w14:paraId="7E284B90" w14:textId="77777777" w:rsidR="00C4601A" w:rsidRDefault="00C4601A"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18"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w:t>
      </w:r>
      <w:r>
        <w:rPr>
          <w:rFonts w:ascii="Times New Roman" w:hAnsi="Times New Roman" w:cs="Times New Roman"/>
          <w:sz w:val="24"/>
          <w:szCs w:val="24"/>
        </w:rPr>
        <w:lastRenderedPageBreak/>
        <w:t>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C4601A">
      <w:pPr>
        <w:spacing w:after="3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0"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Instructables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7.3.2 Soldagem e Dessoldagem</w:t>
      </w:r>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Default="00F13774" w:rsidP="00CB6EC1">
      <w:pPr>
        <w:spacing w:after="30"/>
        <w:ind w:firstLine="360"/>
        <w:jc w:val="center"/>
        <w:rPr>
          <w:rFonts w:ascii="Times New Roman" w:hAnsi="Times New Roman" w:cs="Times New Roman"/>
          <w:noProof/>
          <w:sz w:val="24"/>
          <w:szCs w:val="24"/>
          <w:lang w:val="en-US"/>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1"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 xml:space="preserve">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w:t>
      </w:r>
      <w:r>
        <w:rPr>
          <w:rFonts w:ascii="Times New Roman" w:hAnsi="Times New Roman" w:cs="Times New Roman"/>
          <w:sz w:val="24"/>
          <w:szCs w:val="24"/>
        </w:rPr>
        <w:lastRenderedPageBreak/>
        <w:t>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Pr="00F866DF"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A6EC496" w14:textId="0E8DD195" w:rsidR="00C4601A" w:rsidRDefault="00C4601A" w:rsidP="00C4601A">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7.3.3 </w:t>
      </w:r>
      <w:r w:rsidRPr="00C4601A">
        <w:rPr>
          <w:rFonts w:ascii="Times New Roman" w:hAnsi="Times New Roman" w:cs="Times New Roman"/>
          <w:b/>
          <w:sz w:val="28"/>
          <w:szCs w:val="28"/>
        </w:rPr>
        <w:t>Multímetro e medidas</w:t>
      </w:r>
    </w:p>
    <w:p w14:paraId="71AE0D1A" w14:textId="77777777" w:rsidR="00E41325" w:rsidRPr="00C4601A" w:rsidRDefault="00E41325" w:rsidP="00C4601A">
      <w:pPr>
        <w:spacing w:after="30"/>
        <w:ind w:firstLine="720"/>
        <w:jc w:val="both"/>
        <w:rPr>
          <w:rFonts w:ascii="Times New Roman" w:hAnsi="Times New Roman" w:cs="Times New Roman"/>
          <w:b/>
          <w:sz w:val="28"/>
          <w:szCs w:val="28"/>
        </w:rPr>
      </w:pPr>
    </w:p>
    <w:p w14:paraId="209403FD" w14:textId="77777777" w:rsidR="00C4601A" w:rsidRDefault="00C4601A" w:rsidP="00C4601A">
      <w:pPr>
        <w:spacing w:after="30"/>
        <w:jc w:val="both"/>
        <w:rPr>
          <w:rFonts w:ascii="Times New Roman" w:hAnsi="Times New Roman" w:cs="Times New Roman"/>
          <w:sz w:val="24"/>
          <w:szCs w:val="24"/>
        </w:rPr>
      </w:pPr>
    </w:p>
    <w:p w14:paraId="16A41C38" w14:textId="77777777" w:rsidR="00E41325" w:rsidRDefault="00E41325" w:rsidP="00CB6EC1">
      <w:pPr>
        <w:spacing w:after="30"/>
        <w:jc w:val="center"/>
        <w:rPr>
          <w:rFonts w:ascii="Times New Roman" w:hAnsi="Times New Roman" w:cs="Times New Roman"/>
          <w:noProof/>
          <w:sz w:val="24"/>
          <w:szCs w:val="24"/>
          <w:lang w:val="en-US"/>
        </w:rPr>
      </w:pPr>
    </w:p>
    <w:p w14:paraId="0678A28F" w14:textId="06521960" w:rsidR="00C4601A"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3"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5AF9CA4A" w14:textId="77777777" w:rsidR="00CB6EC1" w:rsidRDefault="00CB6EC1" w:rsidP="00C4601A">
      <w:pPr>
        <w:spacing w:after="30"/>
        <w:jc w:val="both"/>
        <w:rPr>
          <w:rFonts w:ascii="Times New Roman" w:hAnsi="Times New Roman" w:cs="Times New Roman"/>
          <w:sz w:val="24"/>
          <w:szCs w:val="24"/>
        </w:rPr>
      </w:pPr>
    </w:p>
    <w:p w14:paraId="2A1867AD" w14:textId="77777777" w:rsidR="00CB6EC1" w:rsidRDefault="00CB6EC1" w:rsidP="00C4601A">
      <w:pPr>
        <w:spacing w:after="30"/>
        <w:jc w:val="both"/>
        <w:rPr>
          <w:rFonts w:ascii="Times New Roman" w:hAnsi="Times New Roman" w:cs="Times New Roman"/>
          <w:sz w:val="24"/>
          <w:szCs w:val="24"/>
        </w:rPr>
      </w:pPr>
    </w:p>
    <w:p w14:paraId="6969D5A7" w14:textId="050FE49F" w:rsidR="00C4601A" w:rsidRDefault="00C4601A" w:rsidP="00C4601A">
      <w:pPr>
        <w:spacing w:after="30"/>
        <w:jc w:val="both"/>
        <w:rPr>
          <w:rFonts w:ascii="Times New Roman" w:hAnsi="Times New Roman" w:cs="Times New Roman"/>
          <w:sz w:val="24"/>
          <w:szCs w:val="24"/>
        </w:rPr>
      </w:pPr>
    </w:p>
    <w:p w14:paraId="5D01095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ferramenta extremamente importante, vamos descrever aqui os principais modos de utilização:</w:t>
      </w:r>
    </w:p>
    <w:p w14:paraId="1C365238" w14:textId="77777777" w:rsidR="00C4601A" w:rsidRDefault="00C4601A" w:rsidP="00C4601A">
      <w:pPr>
        <w:spacing w:after="30"/>
        <w:jc w:val="both"/>
        <w:rPr>
          <w:rFonts w:ascii="Times New Roman" w:hAnsi="Times New Roman" w:cs="Times New Roman"/>
          <w:b/>
          <w:sz w:val="24"/>
          <w:szCs w:val="24"/>
        </w:rPr>
      </w:pPr>
    </w:p>
    <w:p w14:paraId="0BD0FE3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b/>
          <w:sz w:val="24"/>
          <w:szCs w:val="24"/>
        </w:rPr>
        <w:t xml:space="preserve">Voltímetro </w:t>
      </w:r>
      <w:r>
        <w:rPr>
          <w:rFonts w:ascii="Times New Roman" w:hAnsi="Times New Roman" w:cs="Times New Roman"/>
          <w:sz w:val="24"/>
          <w:szCs w:val="24"/>
        </w:rPr>
        <w:t>- Para medir a diferença de potencial entre dois pontos, deve-se colocar as pontas de prova paralelas ao circuito. Da mesma forma se mede a resistência do circuito.</w:t>
      </w:r>
    </w:p>
    <w:p w14:paraId="59F67062" w14:textId="77777777" w:rsidR="00C4601A" w:rsidRDefault="00C4601A" w:rsidP="00C4601A">
      <w:pPr>
        <w:spacing w:after="30"/>
        <w:jc w:val="both"/>
        <w:rPr>
          <w:rFonts w:ascii="Times New Roman" w:hAnsi="Times New Roman" w:cs="Times New Roman"/>
          <w:b/>
          <w:sz w:val="24"/>
          <w:szCs w:val="24"/>
        </w:rPr>
      </w:pPr>
    </w:p>
    <w:p w14:paraId="60A024B8" w14:textId="5FFA02EC" w:rsidR="00C4601A" w:rsidRDefault="00C4601A" w:rsidP="00E41325">
      <w:pPr>
        <w:spacing w:after="30"/>
        <w:jc w:val="both"/>
        <w:rPr>
          <w:rFonts w:ascii="Times New Roman" w:hAnsi="Times New Roman" w:cs="Times New Roman"/>
          <w:b/>
          <w:sz w:val="28"/>
          <w:szCs w:val="28"/>
        </w:rPr>
      </w:pPr>
      <w:r>
        <w:rPr>
          <w:rFonts w:ascii="Times New Roman" w:hAnsi="Times New Roman" w:cs="Times New Roman"/>
          <w:b/>
          <w:sz w:val="24"/>
          <w:szCs w:val="24"/>
        </w:rPr>
        <w:t xml:space="preserve">Amperímetro </w:t>
      </w:r>
      <w:r>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p>
    <w:p w14:paraId="5E424CEC" w14:textId="77777777" w:rsidR="00C4601A" w:rsidRDefault="00C4601A" w:rsidP="00C4601A">
      <w:pPr>
        <w:spacing w:after="30"/>
        <w:ind w:firstLine="720"/>
        <w:rPr>
          <w:rFonts w:ascii="Times New Roman" w:hAnsi="Times New Roman" w:cs="Times New Roman"/>
          <w:b/>
          <w:sz w:val="28"/>
          <w:szCs w:val="28"/>
        </w:rPr>
      </w:pPr>
    </w:p>
    <w:p w14:paraId="308DD419" w14:textId="77777777" w:rsidR="00C4601A" w:rsidRDefault="00C4601A" w:rsidP="00C4601A">
      <w:pPr>
        <w:spacing w:after="30"/>
        <w:ind w:firstLine="720"/>
        <w:rPr>
          <w:rFonts w:ascii="Times New Roman" w:hAnsi="Times New Roman" w:cs="Times New Roman"/>
          <w:b/>
          <w:sz w:val="28"/>
          <w:szCs w:val="28"/>
        </w:rPr>
      </w:pPr>
    </w:p>
    <w:p w14:paraId="32F7DF0B" w14:textId="53264079" w:rsidR="00C4601A" w:rsidRPr="00C4601A" w:rsidRDefault="00C4601A" w:rsidP="00C4601A">
      <w:pPr>
        <w:spacing w:after="30"/>
        <w:ind w:firstLine="720"/>
        <w:rPr>
          <w:rFonts w:ascii="Times New Roman" w:hAnsi="Times New Roman" w:cs="Times New Roman"/>
          <w:b/>
          <w:sz w:val="28"/>
          <w:szCs w:val="28"/>
        </w:rPr>
      </w:pPr>
      <w:proofErr w:type="gramStart"/>
      <w:r>
        <w:rPr>
          <w:rFonts w:ascii="Times New Roman" w:hAnsi="Times New Roman" w:cs="Times New Roman"/>
          <w:b/>
          <w:sz w:val="28"/>
          <w:szCs w:val="28"/>
        </w:rPr>
        <w:t xml:space="preserve">7.3.4 </w:t>
      </w:r>
      <w:r w:rsidRPr="00C4601A">
        <w:rPr>
          <w:rFonts w:ascii="Times New Roman" w:hAnsi="Times New Roman" w:cs="Times New Roman"/>
          <w:b/>
          <w:sz w:val="28"/>
          <w:szCs w:val="28"/>
        </w:rPr>
        <w:t>Como</w:t>
      </w:r>
      <w:proofErr w:type="gramEnd"/>
      <w:r w:rsidRPr="00C4601A">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w:t>
      </w:r>
      <w:r>
        <w:rPr>
          <w:rFonts w:ascii="Times New Roman" w:hAnsi="Times New Roman" w:cs="Times New Roman"/>
          <w:sz w:val="24"/>
          <w:szCs w:val="24"/>
        </w:rPr>
        <w:lastRenderedPageBreak/>
        <w:t xml:space="preserve">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24"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val="en-US"/>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lastRenderedPageBreak/>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Quarta reimpressão. São Paulo: Novatec,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Noble,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primeira reimpressão. São Paulo: Novatec,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F866DF" w:rsidP="00124A89">
      <w:pPr>
        <w:spacing w:after="30"/>
        <w:rPr>
          <w:rFonts w:ascii="Times New Roman" w:hAnsi="Times New Roman" w:cs="Times New Roman"/>
          <w:sz w:val="32"/>
          <w:szCs w:val="32"/>
        </w:rPr>
      </w:pPr>
      <w:hyperlink r:id="rId129"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F866DF" w:rsidP="00124A89">
      <w:pPr>
        <w:spacing w:after="30"/>
        <w:rPr>
          <w:rStyle w:val="Hyperlink"/>
          <w:rFonts w:ascii="Times New Roman" w:hAnsi="Times New Roman" w:cs="Times New Roman"/>
          <w:sz w:val="32"/>
          <w:szCs w:val="32"/>
        </w:rPr>
      </w:pPr>
      <w:hyperlink r:id="rId130" w:history="1">
        <w:r w:rsidRPr="0096657D">
          <w:rPr>
            <w:rStyle w:val="Hyperlink"/>
            <w:rFonts w:ascii="Times New Roman" w:hAnsi="Times New Roman" w:cs="Times New Roman"/>
            <w:sz w:val="32"/>
            <w:szCs w:val="32"/>
          </w:rPr>
          <w:t>http://fritzi</w:t>
        </w:r>
        <w:r w:rsidRPr="0096657D">
          <w:rPr>
            <w:rStyle w:val="Hyperlink"/>
            <w:rFonts w:ascii="Times New Roman" w:hAnsi="Times New Roman" w:cs="Times New Roman"/>
            <w:sz w:val="32"/>
            <w:szCs w:val="32"/>
          </w:rPr>
          <w:t>n</w:t>
        </w:r>
        <w:r w:rsidRPr="0096657D">
          <w:rPr>
            <w:rStyle w:val="Hyperlink"/>
            <w:rFonts w:ascii="Times New Roman" w:hAnsi="Times New Roman" w:cs="Times New Roman"/>
            <w:sz w:val="32"/>
            <w:szCs w:val="32"/>
          </w:rPr>
          <w:t>g.org</w:t>
        </w:r>
      </w:hyperlink>
      <w:r>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F866DF" w:rsidP="00124A89">
      <w:pPr>
        <w:spacing w:after="30"/>
        <w:rPr>
          <w:rStyle w:val="Hyperlink"/>
          <w:rFonts w:ascii="Times New Roman" w:hAnsi="Times New Roman" w:cs="Times New Roman"/>
          <w:sz w:val="32"/>
          <w:szCs w:val="32"/>
        </w:rPr>
      </w:pPr>
      <w:hyperlink r:id="rId131"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6C6FE32" w:rsidR="003761C1" w:rsidRPr="003761C1" w:rsidRDefault="00F866DF" w:rsidP="00124A89">
      <w:pPr>
        <w:spacing w:after="30"/>
        <w:rPr>
          <w:rFonts w:ascii="Times New Roman" w:hAnsi="Times New Roman" w:cs="Times New Roman"/>
          <w:sz w:val="32"/>
          <w:szCs w:val="32"/>
        </w:rPr>
      </w:pPr>
      <w:hyperlink r:id="rId132" w:history="1">
        <w:r w:rsidRPr="0096657D">
          <w:rPr>
            <w:rStyle w:val="Hyperlink"/>
            <w:rFonts w:ascii="Times New Roman" w:hAnsi="Times New Roman" w:cs="Times New Roman"/>
            <w:sz w:val="32"/>
            <w:szCs w:val="32"/>
          </w:rPr>
          <w:t>http://cadsoftusa.</w:t>
        </w:r>
        <w:r w:rsidRPr="0096657D">
          <w:rPr>
            <w:rStyle w:val="Hyperlink"/>
            <w:rFonts w:ascii="Times New Roman" w:hAnsi="Times New Roman" w:cs="Times New Roman"/>
            <w:sz w:val="32"/>
            <w:szCs w:val="32"/>
          </w:rPr>
          <w:t>c</w:t>
        </w:r>
        <w:r w:rsidRPr="0096657D">
          <w:rPr>
            <w:rStyle w:val="Hyperlink"/>
            <w:rFonts w:ascii="Times New Roman" w:hAnsi="Times New Roman" w:cs="Times New Roman"/>
            <w:sz w:val="32"/>
            <w:szCs w:val="32"/>
          </w:rPr>
          <w:t>om</w:t>
        </w:r>
      </w:hyperlink>
      <w:r>
        <w:rPr>
          <w:rStyle w:val="Hyperlink"/>
          <w:rFonts w:ascii="Times New Roman" w:hAnsi="Times New Roman" w:cs="Times New Roman"/>
          <w:sz w:val="32"/>
          <w:szCs w:val="32"/>
        </w:rPr>
        <w:t xml:space="preserve"> </w:t>
      </w:r>
    </w:p>
    <w:sectPr w:rsidR="003761C1" w:rsidRPr="003761C1">
      <w:footerReference w:type="defaul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A3512" w14:textId="77777777" w:rsidR="005A0650" w:rsidRDefault="005A0650" w:rsidP="00185177">
      <w:pPr>
        <w:spacing w:after="0" w:line="240" w:lineRule="auto"/>
      </w:pPr>
      <w:r>
        <w:separator/>
      </w:r>
    </w:p>
  </w:endnote>
  <w:endnote w:type="continuationSeparator" w:id="0">
    <w:p w14:paraId="19F2F63E" w14:textId="77777777" w:rsidR="005A0650" w:rsidRDefault="005A0650"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B3249" w14:textId="61CA77D3" w:rsidR="00F866DF" w:rsidRDefault="00F866DF">
    <w:pPr>
      <w:pStyle w:val="Rodap"/>
      <w:jc w:val="center"/>
      <w:rPr>
        <w:ins w:id="1753" w:author="granix pacheco" w:date="2016-02-08T10:54:00Z"/>
        <w:caps/>
        <w:color w:val="5B9BD5" w:themeColor="accent1"/>
      </w:rPr>
    </w:pPr>
    <w:ins w:id="1754"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146947">
      <w:rPr>
        <w:caps/>
        <w:noProof/>
        <w:color w:val="5B9BD5" w:themeColor="accent1"/>
      </w:rPr>
      <w:t>21</w:t>
    </w:r>
    <w:ins w:id="1755" w:author="granix pacheco" w:date="2016-02-08T10:54:00Z">
      <w:r>
        <w:rPr>
          <w:caps/>
          <w:color w:val="5B9BD5" w:themeColor="accent1"/>
        </w:rPr>
        <w:fldChar w:fldCharType="end"/>
      </w:r>
    </w:ins>
  </w:p>
  <w:p w14:paraId="0E61F274" w14:textId="0E62F41A" w:rsidR="00F866DF" w:rsidRDefault="00F866D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D3D5D5" w14:textId="77777777" w:rsidR="005A0650" w:rsidRDefault="005A0650" w:rsidP="00185177">
      <w:pPr>
        <w:spacing w:after="0" w:line="240" w:lineRule="auto"/>
      </w:pPr>
      <w:r>
        <w:separator/>
      </w:r>
    </w:p>
  </w:footnote>
  <w:footnote w:type="continuationSeparator" w:id="0">
    <w:p w14:paraId="4082C8FD" w14:textId="77777777" w:rsidR="005A0650" w:rsidRDefault="005A0650" w:rsidP="00185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5"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6"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0"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5"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6"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C446F9E"/>
    <w:multiLevelType w:val="multilevel"/>
    <w:tmpl w:val="78083542"/>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val="0"/>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48"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9"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0"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3"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2"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3"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3"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5"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76"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8"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9"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0"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4"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6"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7"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8"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5"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96"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8"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0"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1"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5"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06"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09"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0"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1"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2"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4"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5"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6"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8"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19"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0"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3"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32"/>
  </w:num>
  <w:num w:numId="3">
    <w:abstractNumId w:val="2"/>
  </w:num>
  <w:num w:numId="4">
    <w:abstractNumId w:val="11"/>
  </w:num>
  <w:num w:numId="5">
    <w:abstractNumId w:val="72"/>
  </w:num>
  <w:num w:numId="6">
    <w:abstractNumId w:val="16"/>
  </w:num>
  <w:num w:numId="7">
    <w:abstractNumId w:val="71"/>
  </w:num>
  <w:num w:numId="8">
    <w:abstractNumId w:val="46"/>
  </w:num>
  <w:num w:numId="9">
    <w:abstractNumId w:val="73"/>
  </w:num>
  <w:num w:numId="10">
    <w:abstractNumId w:val="124"/>
  </w:num>
  <w:num w:numId="11">
    <w:abstractNumId w:val="5"/>
  </w:num>
  <w:num w:numId="12">
    <w:abstractNumId w:val="53"/>
  </w:num>
  <w:num w:numId="13">
    <w:abstractNumId w:val="51"/>
  </w:num>
  <w:num w:numId="14">
    <w:abstractNumId w:val="43"/>
  </w:num>
  <w:num w:numId="15">
    <w:abstractNumId w:val="93"/>
  </w:num>
  <w:num w:numId="16">
    <w:abstractNumId w:val="98"/>
  </w:num>
  <w:num w:numId="17">
    <w:abstractNumId w:val="107"/>
  </w:num>
  <w:num w:numId="18">
    <w:abstractNumId w:val="80"/>
  </w:num>
  <w:num w:numId="19">
    <w:abstractNumId w:val="1"/>
  </w:num>
  <w:num w:numId="20">
    <w:abstractNumId w:val="42"/>
  </w:num>
  <w:num w:numId="21">
    <w:abstractNumId w:val="55"/>
  </w:num>
  <w:num w:numId="22">
    <w:abstractNumId w:val="70"/>
  </w:num>
  <w:num w:numId="23">
    <w:abstractNumId w:val="64"/>
  </w:num>
  <w:num w:numId="24">
    <w:abstractNumId w:val="56"/>
  </w:num>
  <w:num w:numId="25">
    <w:abstractNumId w:val="86"/>
  </w:num>
  <w:num w:numId="26">
    <w:abstractNumId w:val="40"/>
  </w:num>
  <w:num w:numId="27">
    <w:abstractNumId w:val="57"/>
  </w:num>
  <w:num w:numId="28">
    <w:abstractNumId w:val="20"/>
  </w:num>
  <w:num w:numId="29">
    <w:abstractNumId w:val="22"/>
  </w:num>
  <w:num w:numId="30">
    <w:abstractNumId w:val="31"/>
  </w:num>
  <w:num w:numId="31">
    <w:abstractNumId w:val="52"/>
  </w:num>
  <w:num w:numId="32">
    <w:abstractNumId w:val="68"/>
  </w:num>
  <w:num w:numId="33">
    <w:abstractNumId w:val="78"/>
  </w:num>
  <w:num w:numId="34">
    <w:abstractNumId w:val="113"/>
  </w:num>
  <w:num w:numId="35">
    <w:abstractNumId w:val="38"/>
  </w:num>
  <w:num w:numId="36">
    <w:abstractNumId w:val="70"/>
  </w:num>
  <w:num w:numId="37">
    <w:abstractNumId w:val="37"/>
  </w:num>
  <w:num w:numId="38">
    <w:abstractNumId w:val="106"/>
  </w:num>
  <w:num w:numId="39">
    <w:abstractNumId w:val="92"/>
  </w:num>
  <w:num w:numId="40">
    <w:abstractNumId w:val="12"/>
  </w:num>
  <w:num w:numId="41">
    <w:abstractNumId w:val="69"/>
  </w:num>
  <w:num w:numId="42">
    <w:abstractNumId w:val="28"/>
  </w:num>
  <w:num w:numId="43">
    <w:abstractNumId w:val="18"/>
  </w:num>
  <w:num w:numId="44">
    <w:abstractNumId w:val="82"/>
  </w:num>
  <w:num w:numId="45">
    <w:abstractNumId w:val="90"/>
  </w:num>
  <w:num w:numId="46">
    <w:abstractNumId w:val="88"/>
  </w:num>
  <w:num w:numId="47">
    <w:abstractNumId w:val="101"/>
  </w:num>
  <w:num w:numId="48">
    <w:abstractNumId w:val="29"/>
  </w:num>
  <w:num w:numId="49">
    <w:abstractNumId w:val="123"/>
  </w:num>
  <w:num w:numId="50">
    <w:abstractNumId w:val="34"/>
  </w:num>
  <w:num w:numId="51">
    <w:abstractNumId w:val="45"/>
  </w:num>
  <w:num w:numId="52">
    <w:abstractNumId w:val="63"/>
  </w:num>
  <w:num w:numId="53">
    <w:abstractNumId w:val="24"/>
  </w:num>
  <w:num w:numId="54">
    <w:abstractNumId w:val="94"/>
  </w:num>
  <w:num w:numId="55">
    <w:abstractNumId w:val="108"/>
  </w:num>
  <w:num w:numId="56">
    <w:abstractNumId w:val="41"/>
  </w:num>
  <w:num w:numId="57">
    <w:abstractNumId w:val="103"/>
  </w:num>
  <w:num w:numId="58">
    <w:abstractNumId w:val="59"/>
  </w:num>
  <w:num w:numId="59">
    <w:abstractNumId w:val="39"/>
  </w:num>
  <w:num w:numId="60">
    <w:abstractNumId w:val="60"/>
  </w:num>
  <w:num w:numId="61">
    <w:abstractNumId w:val="23"/>
  </w:num>
  <w:num w:numId="62">
    <w:abstractNumId w:val="44"/>
  </w:num>
  <w:num w:numId="63">
    <w:abstractNumId w:val="105"/>
  </w:num>
  <w:num w:numId="64">
    <w:abstractNumId w:val="19"/>
  </w:num>
  <w:num w:numId="65">
    <w:abstractNumId w:val="79"/>
  </w:num>
  <w:num w:numId="66">
    <w:abstractNumId w:val="119"/>
  </w:num>
  <w:num w:numId="67">
    <w:abstractNumId w:val="122"/>
  </w:num>
  <w:num w:numId="68">
    <w:abstractNumId w:val="58"/>
  </w:num>
  <w:num w:numId="69">
    <w:abstractNumId w:val="87"/>
  </w:num>
  <w:num w:numId="70">
    <w:abstractNumId w:val="0"/>
  </w:num>
  <w:num w:numId="71">
    <w:abstractNumId w:val="118"/>
  </w:num>
  <w:num w:numId="72">
    <w:abstractNumId w:val="74"/>
  </w:num>
  <w:num w:numId="73">
    <w:abstractNumId w:val="112"/>
  </w:num>
  <w:num w:numId="74">
    <w:abstractNumId w:val="84"/>
  </w:num>
  <w:num w:numId="75">
    <w:abstractNumId w:val="8"/>
  </w:num>
  <w:num w:numId="76">
    <w:abstractNumId w:val="116"/>
  </w:num>
  <w:num w:numId="77">
    <w:abstractNumId w:val="36"/>
  </w:num>
  <w:num w:numId="78">
    <w:abstractNumId w:val="100"/>
  </w:num>
  <w:num w:numId="79">
    <w:abstractNumId w:val="27"/>
  </w:num>
  <w:num w:numId="80">
    <w:abstractNumId w:val="115"/>
  </w:num>
  <w:num w:numId="81">
    <w:abstractNumId w:val="21"/>
  </w:num>
  <w:num w:numId="82">
    <w:abstractNumId w:val="49"/>
  </w:num>
  <w:num w:numId="83">
    <w:abstractNumId w:val="13"/>
  </w:num>
  <w:num w:numId="84">
    <w:abstractNumId w:val="9"/>
  </w:num>
  <w:num w:numId="85">
    <w:abstractNumId w:val="3"/>
  </w:num>
  <w:num w:numId="86">
    <w:abstractNumId w:val="121"/>
  </w:num>
  <w:num w:numId="87">
    <w:abstractNumId w:val="30"/>
  </w:num>
  <w:num w:numId="88">
    <w:abstractNumId w:val="7"/>
  </w:num>
  <w:num w:numId="89">
    <w:abstractNumId w:val="14"/>
  </w:num>
  <w:num w:numId="90">
    <w:abstractNumId w:val="85"/>
  </w:num>
  <w:num w:numId="91">
    <w:abstractNumId w:val="26"/>
  </w:num>
  <w:num w:numId="92">
    <w:abstractNumId w:val="67"/>
  </w:num>
  <w:num w:numId="93">
    <w:abstractNumId w:val="33"/>
  </w:num>
  <w:num w:numId="94">
    <w:abstractNumId w:val="104"/>
  </w:num>
  <w:num w:numId="95">
    <w:abstractNumId w:val="48"/>
  </w:num>
  <w:num w:numId="96">
    <w:abstractNumId w:val="83"/>
  </w:num>
  <w:num w:numId="97">
    <w:abstractNumId w:val="97"/>
  </w:num>
  <w:num w:numId="98">
    <w:abstractNumId w:val="17"/>
  </w:num>
  <w:num w:numId="99">
    <w:abstractNumId w:val="6"/>
  </w:num>
  <w:num w:numId="100">
    <w:abstractNumId w:val="95"/>
  </w:num>
  <w:num w:numId="101">
    <w:abstractNumId w:val="81"/>
  </w:num>
  <w:num w:numId="102">
    <w:abstractNumId w:val="120"/>
  </w:num>
  <w:num w:numId="103">
    <w:abstractNumId w:val="109"/>
  </w:num>
  <w:num w:numId="104">
    <w:abstractNumId w:val="54"/>
  </w:num>
  <w:num w:numId="105">
    <w:abstractNumId w:val="10"/>
  </w:num>
  <w:num w:numId="106">
    <w:abstractNumId w:val="75"/>
  </w:num>
  <w:num w:numId="107">
    <w:abstractNumId w:val="15"/>
  </w:num>
  <w:num w:numId="108">
    <w:abstractNumId w:val="114"/>
  </w:num>
  <w:num w:numId="109">
    <w:abstractNumId w:val="62"/>
  </w:num>
  <w:num w:numId="110">
    <w:abstractNumId w:val="77"/>
  </w:num>
  <w:num w:numId="111">
    <w:abstractNumId w:val="76"/>
  </w:num>
  <w:num w:numId="112">
    <w:abstractNumId w:val="96"/>
  </w:num>
  <w:num w:numId="113">
    <w:abstractNumId w:val="110"/>
  </w:num>
  <w:num w:numId="114">
    <w:abstractNumId w:val="50"/>
  </w:num>
  <w:num w:numId="115">
    <w:abstractNumId w:val="66"/>
  </w:num>
  <w:num w:numId="116">
    <w:abstractNumId w:val="91"/>
  </w:num>
  <w:num w:numId="117">
    <w:abstractNumId w:val="102"/>
  </w:num>
  <w:num w:numId="118">
    <w:abstractNumId w:val="65"/>
  </w:num>
  <w:num w:numId="119">
    <w:abstractNumId w:val="61"/>
  </w:num>
  <w:num w:numId="120">
    <w:abstractNumId w:val="89"/>
  </w:num>
  <w:num w:numId="121">
    <w:abstractNumId w:val="4"/>
  </w:num>
  <w:num w:numId="122">
    <w:abstractNumId w:val="117"/>
  </w:num>
  <w:num w:numId="123">
    <w:abstractNumId w:val="99"/>
  </w:num>
  <w:num w:numId="124">
    <w:abstractNumId w:val="47"/>
  </w:num>
  <w:num w:numId="125">
    <w:abstractNumId w:val="35"/>
  </w:num>
  <w:num w:numId="126">
    <w:abstractNumId w:val="111"/>
  </w:num>
  <w:numIdMacAtCleanup w:val="1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anix pacheco">
    <w15:presenceInfo w15:providerId="Windows Live" w15:userId="388dcd25cab25f85"/>
  </w15:person>
  <w15:person w15:author="Mateus Berardo de Souza Terra">
    <w15:presenceInfo w15:providerId="Windows Live" w15:userId="59128438182f44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7435"/>
    <w:rsid w:val="000C37F2"/>
    <w:rsid w:val="000D7193"/>
    <w:rsid w:val="000E1526"/>
    <w:rsid w:val="00100F3D"/>
    <w:rsid w:val="00103906"/>
    <w:rsid w:val="0010474F"/>
    <w:rsid w:val="00105911"/>
    <w:rsid w:val="00106C1F"/>
    <w:rsid w:val="00111108"/>
    <w:rsid w:val="0011237B"/>
    <w:rsid w:val="001136EC"/>
    <w:rsid w:val="00124A89"/>
    <w:rsid w:val="00125819"/>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601F7"/>
    <w:rsid w:val="00261B2C"/>
    <w:rsid w:val="00263358"/>
    <w:rsid w:val="00270F59"/>
    <w:rsid w:val="00272227"/>
    <w:rsid w:val="00280739"/>
    <w:rsid w:val="00297356"/>
    <w:rsid w:val="002A01B2"/>
    <w:rsid w:val="002B1FB8"/>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787C"/>
    <w:rsid w:val="005979C4"/>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A9"/>
    <w:rsid w:val="008750E2"/>
    <w:rsid w:val="00877E44"/>
    <w:rsid w:val="00880D6A"/>
    <w:rsid w:val="00887086"/>
    <w:rsid w:val="00892EE5"/>
    <w:rsid w:val="008956FB"/>
    <w:rsid w:val="00895C46"/>
    <w:rsid w:val="008A3DA1"/>
    <w:rsid w:val="008A7262"/>
    <w:rsid w:val="008A7B70"/>
    <w:rsid w:val="008B1F1D"/>
    <w:rsid w:val="008C2DF9"/>
    <w:rsid w:val="008C5735"/>
    <w:rsid w:val="008C5792"/>
    <w:rsid w:val="008D4450"/>
    <w:rsid w:val="008D6EAD"/>
    <w:rsid w:val="008D71FD"/>
    <w:rsid w:val="008D7DC7"/>
    <w:rsid w:val="008F00E0"/>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E1512"/>
    <w:rsid w:val="009E1979"/>
    <w:rsid w:val="009E335C"/>
    <w:rsid w:val="009F265B"/>
    <w:rsid w:val="009F3506"/>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C010A"/>
    <w:rsid w:val="00AC36E1"/>
    <w:rsid w:val="00AC39A2"/>
    <w:rsid w:val="00AD6ACA"/>
    <w:rsid w:val="00AE6D3A"/>
    <w:rsid w:val="00AF04EC"/>
    <w:rsid w:val="00AF1060"/>
    <w:rsid w:val="00AF7601"/>
    <w:rsid w:val="00B052B6"/>
    <w:rsid w:val="00B1515E"/>
    <w:rsid w:val="00B20778"/>
    <w:rsid w:val="00B26651"/>
    <w:rsid w:val="00B26989"/>
    <w:rsid w:val="00B30890"/>
    <w:rsid w:val="00B3171B"/>
    <w:rsid w:val="00B34755"/>
    <w:rsid w:val="00B3554A"/>
    <w:rsid w:val="00B43CE2"/>
    <w:rsid w:val="00B46916"/>
    <w:rsid w:val="00B4777A"/>
    <w:rsid w:val="00B52CE2"/>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2079"/>
    <w:rsid w:val="00D4527F"/>
    <w:rsid w:val="00D45940"/>
    <w:rsid w:val="00D4759D"/>
    <w:rsid w:val="00D542C3"/>
    <w:rsid w:val="00D5643C"/>
    <w:rsid w:val="00D56E45"/>
    <w:rsid w:val="00D61ABC"/>
    <w:rsid w:val="00D72CC5"/>
    <w:rsid w:val="00D808E7"/>
    <w:rsid w:val="00D80E2D"/>
    <w:rsid w:val="00D813EC"/>
    <w:rsid w:val="00D857C6"/>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D83"/>
    <w:rsid w:val="00E85DF0"/>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E77"/>
    <w:rsid w:val="00F13774"/>
    <w:rsid w:val="00F22A33"/>
    <w:rsid w:val="00F33E29"/>
    <w:rsid w:val="00F342E0"/>
    <w:rsid w:val="00F37DA8"/>
    <w:rsid w:val="00F40228"/>
    <w:rsid w:val="00F42ADE"/>
    <w:rsid w:val="00F44A83"/>
    <w:rsid w:val="00F53875"/>
    <w:rsid w:val="00F724A3"/>
    <w:rsid w:val="00F866DF"/>
    <w:rsid w:val="00F86B28"/>
    <w:rsid w:val="00F97CF1"/>
    <w:rsid w:val="00FA4F75"/>
    <w:rsid w:val="00FA76AF"/>
    <w:rsid w:val="00FA772E"/>
    <w:rsid w:val="00FB4DAC"/>
    <w:rsid w:val="00FB6808"/>
    <w:rsid w:val="00FB7EBC"/>
    <w:rsid w:val="00FC75B7"/>
    <w:rsid w:val="00FD346D"/>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8" Type="http://schemas.openxmlformats.org/officeDocument/2006/relationships/image" Target="media/image31.jpeg"/><Relationship Id="rId84" Type="http://schemas.openxmlformats.org/officeDocument/2006/relationships/hyperlink" Target="https://es.wikipedia.org/wiki/Pila_el%C3%A9ctrica" TargetMode="External"/><Relationship Id="rId89" Type="http://schemas.openxmlformats.org/officeDocument/2006/relationships/image" Target="media/image43.jpeg"/><Relationship Id="rId112" Type="http://schemas.openxmlformats.org/officeDocument/2006/relationships/hyperlink" Target="http://produto.mercadolivre.com.br/MLB-719927626-10-cabos-fio-jumper-machomacho-20cm-protoboard-arduino-pic-_JM" TargetMode="External"/><Relationship Id="rId133"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image" Target="media/image25.jpeg"/><Relationship Id="rId74" Type="http://schemas.openxmlformats.org/officeDocument/2006/relationships/image" Target="media/image34.jpeg"/><Relationship Id="rId79" Type="http://schemas.openxmlformats.org/officeDocument/2006/relationships/image" Target="media/image37.jpeg"/><Relationship Id="rId102" Type="http://schemas.openxmlformats.org/officeDocument/2006/relationships/hyperlink" Target="http://github.com/RatosDePC/Ultra" TargetMode="External"/><Relationship Id="rId123" Type="http://schemas.openxmlformats.org/officeDocument/2006/relationships/image" Target="media/image69.jp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14" Type="http://schemas.openxmlformats.org/officeDocument/2006/relationships/image" Target="media/image4.png"/><Relationship Id="rId22" Type="http://schemas.openxmlformats.org/officeDocument/2006/relationships/image" Target="media/image9.emf"/><Relationship Id="rId27" Type="http://schemas.microsoft.com/office/2007/relationships/diagramDrawing" Target="diagrams/drawing1.xml"/><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56"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64" Type="http://schemas.openxmlformats.org/officeDocument/2006/relationships/image" Target="media/image29.png"/><Relationship Id="rId69"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7"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0" Type="http://schemas.openxmlformats.org/officeDocument/2006/relationships/image" Target="media/image53.jpeg"/><Relationship Id="rId105" Type="http://schemas.openxmlformats.org/officeDocument/2006/relationships/image" Target="media/image57.jpeg"/><Relationship Id="rId113" Type="http://schemas.openxmlformats.org/officeDocument/2006/relationships/image" Target="media/image62.jpeg"/><Relationship Id="rId118" Type="http://schemas.openxmlformats.org/officeDocument/2006/relationships/hyperlink" Target="http://www.cadsoftusa.com/download-eagle/freeware/" TargetMode="External"/><Relationship Id="rId126" Type="http://schemas.openxmlformats.org/officeDocument/2006/relationships/image" Target="media/image71.png"/><Relationship Id="rId134" Type="http://schemas.openxmlformats.org/officeDocument/2006/relationships/fontTable" Target="fontTable.xml"/><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image" Target="media/image33.png"/><Relationship Id="rId80"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67"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03" Type="http://schemas.openxmlformats.org/officeDocument/2006/relationships/image" Target="media/image55.jpeg"/><Relationship Id="rId108" Type="http://schemas.openxmlformats.org/officeDocument/2006/relationships/hyperlink" Target="http://produto.mercadolivre.com.br/MLB-706683459-protoboard-400-pontos-_JM" TargetMode="External"/><Relationship Id="rId116" Type="http://schemas.openxmlformats.org/officeDocument/2006/relationships/image" Target="media/image64.gif"/><Relationship Id="rId124" Type="http://schemas.openxmlformats.org/officeDocument/2006/relationships/hyperlink" Target="http://github.com/RatosDePC/Ultra" TargetMode="External"/><Relationship Id="rId129" Type="http://schemas.openxmlformats.org/officeDocument/2006/relationships/hyperlink" Target="http://arduino.cc" TargetMode="Externa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2" Type="http://schemas.openxmlformats.org/officeDocument/2006/relationships/image" Target="media/image28.jpeg"/><Relationship Id="rId70" Type="http://schemas.openxmlformats.org/officeDocument/2006/relationships/image" Target="media/image32.jpeg"/><Relationship Id="rId75"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3" Type="http://schemas.openxmlformats.org/officeDocument/2006/relationships/image" Target="media/image39.jpeg"/><Relationship Id="rId88" Type="http://schemas.openxmlformats.org/officeDocument/2006/relationships/image" Target="media/image42.png"/><Relationship Id="rId91" Type="http://schemas.openxmlformats.org/officeDocument/2006/relationships/hyperlink" Target="http://github.com/RatosdePC/ApostilaBrino" TargetMode="External"/><Relationship Id="rId96" Type="http://schemas.openxmlformats.org/officeDocument/2006/relationships/image" Target="media/image49.png"/><Relationship Id="rId111" Type="http://schemas.openxmlformats.org/officeDocument/2006/relationships/image" Target="media/image61.png"/><Relationship Id="rId132"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4.jpeg"/><Relationship Id="rId106" Type="http://schemas.openxmlformats.org/officeDocument/2006/relationships/image" Target="media/image58.jpeg"/><Relationship Id="rId114"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19" Type="http://schemas.openxmlformats.org/officeDocument/2006/relationships/image" Target="media/image66.jpg"/><Relationship Id="rId127"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6.jpeg"/><Relationship Id="rId65"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73"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8" Type="http://schemas.openxmlformats.org/officeDocument/2006/relationships/image" Target="media/image36.jpeg"/><Relationship Id="rId81" Type="http://schemas.openxmlformats.org/officeDocument/2006/relationships/image" Target="media/image38.jpeg"/><Relationship Id="rId86"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png"/><Relationship Id="rId122" Type="http://schemas.openxmlformats.org/officeDocument/2006/relationships/image" Target="media/image68.jpeg"/><Relationship Id="rId130" Type="http://schemas.openxmlformats.org/officeDocument/2006/relationships/hyperlink" Target="http://fritzing.org" TargetMode="Externa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0.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3.jpeg"/><Relationship Id="rId76" Type="http://schemas.openxmlformats.org/officeDocument/2006/relationships/image" Target="media/image35.jpeg"/><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instructables.com" TargetMode="External"/><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30.jpeg"/><Relationship Id="rId87" Type="http://schemas.openxmlformats.org/officeDocument/2006/relationships/image" Target="media/image41.gif"/><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3.jpeg"/><Relationship Id="rId131" Type="http://schemas.openxmlformats.org/officeDocument/2006/relationships/hyperlink" Target="http://instructables.com" TargetMode="External"/><Relationship Id="rId136" Type="http://schemas.openxmlformats.org/officeDocument/2006/relationships/theme" Target="theme/theme1.xml"/><Relationship Id="rId61" Type="http://schemas.openxmlformats.org/officeDocument/2006/relationships/image" Target="media/image27.jpeg"/><Relationship Id="rId82" Type="http://schemas.openxmlformats.org/officeDocument/2006/relationships/hyperlink" Target="http://www.electan.com/bateria-polimero-ion-litio-lipo-2000ma-p-3040.html" TargetMode="External"/><Relationship Id="rId1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pt>
    <dgm:pt modelId="{EB4D5397-00B1-4B26-A631-2177A16D9A09}" type="pres">
      <dgm:prSet presAssocID="{0880B742-76F0-4963-8AF1-435D9815C721}" presName="connTx" presStyleLbl="parChTrans1D2" presStyleIdx="0" presStyleCnt="2"/>
      <dgm:spPr/>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pt>
    <dgm:pt modelId="{266BE232-2488-466F-8373-117F4CE7E36B}" type="pres">
      <dgm:prSet presAssocID="{68F8F1DD-99A4-4431-979A-22BAC611750F}" presName="connTx" presStyleLbl="parChTrans1D3" presStyleIdx="0" presStyleCnt="2"/>
      <dgm:spPr/>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pt>
    <dgm:pt modelId="{55C6918C-E742-4097-AF40-8FDEA221512E}" type="pres">
      <dgm:prSet presAssocID="{444C37B6-7B88-430B-B019-17E1EEB537BA}" presName="connTx" presStyleLbl="parChTrans1D2" presStyleIdx="1" presStyleCnt="2"/>
      <dgm:spPr/>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pt>
    <dgm:pt modelId="{E0210E23-E8DA-4E1B-8E8F-5D6728A2D323}" type="pres">
      <dgm:prSet presAssocID="{032961F1-DEC8-454A-87F6-3AD44EECC36F}" presName="connTx" presStyleLbl="parChTrans1D3" presStyleIdx="1" presStyleCnt="2"/>
      <dgm:spPr/>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066C4814-F71F-4851-89EA-FB72E0EE8C2C}" type="presOf" srcId="{0880B742-76F0-4963-8AF1-435D9815C721}" destId="{EB4D5397-00B1-4B26-A631-2177A16D9A09}" srcOrd="1" destOrd="0" presId="urn:microsoft.com/office/officeart/2005/8/layout/hierarchy2"/>
    <dgm:cxn modelId="{EF7D4A3A-6EA6-4067-A435-A52235582443}" type="presOf" srcId="{C714DD78-CD80-4C77-8ABE-9EE5AA8423DE}" destId="{40FD6B9A-9E05-4AE3-84D5-B7D6372AB9B0}" srcOrd="0" destOrd="0" presId="urn:microsoft.com/office/officeart/2005/8/layout/hierarchy2"/>
    <dgm:cxn modelId="{FED2ED51-BDDC-458E-AA2B-B88432E57AA8}" type="presOf" srcId="{68F8F1DD-99A4-4431-979A-22BAC611750F}" destId="{8F50BA73-7E3D-4A76-A8D1-C4E588BE2A4A}" srcOrd="0" destOrd="0" presId="urn:microsoft.com/office/officeart/2005/8/layout/hierarchy2"/>
    <dgm:cxn modelId="{83A25A49-FC18-498C-8D05-65E860574A4A}" type="presOf" srcId="{032961F1-DEC8-454A-87F6-3AD44EECC36F}" destId="{A7E5788F-8B5D-4A8B-BEF2-FAC672DCC272}" srcOrd="0" destOrd="0" presId="urn:microsoft.com/office/officeart/2005/8/layout/hierarchy2"/>
    <dgm:cxn modelId="{8BE7E12D-7F2F-4C6F-B07E-E03F6E4A698D}" type="presOf" srcId="{68F8F1DD-99A4-4431-979A-22BAC611750F}" destId="{266BE232-2488-466F-8373-117F4CE7E36B}" srcOrd="1"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0F384A0C-6D10-4F84-827B-83383D521C34}" type="presOf" srcId="{9756563B-F9AB-461C-B971-2C5148F3F624}" destId="{B6231D48-FAE1-449F-A0C4-BFFA848F59B6}" srcOrd="0" destOrd="0" presId="urn:microsoft.com/office/officeart/2005/8/layout/hierarchy2"/>
    <dgm:cxn modelId="{558DF2E1-AD8B-4404-94DE-5405A92F05AB}" type="presOf" srcId="{032961F1-DEC8-454A-87F6-3AD44EECC36F}" destId="{E0210E23-E8DA-4E1B-8E8F-5D6728A2D323}" srcOrd="1" destOrd="0" presId="urn:microsoft.com/office/officeart/2005/8/layout/hierarchy2"/>
    <dgm:cxn modelId="{C43D8D72-A703-48CA-AB8C-75C40904E9CA}" type="presOf" srcId="{11B8D029-77B0-4716-B510-95B883CEFB37}" destId="{DC96E948-8F72-4925-ABD4-9BFEBDC23BD3}" srcOrd="0" destOrd="0" presId="urn:microsoft.com/office/officeart/2005/8/layout/hierarchy2"/>
    <dgm:cxn modelId="{1F14CFA5-257E-4EE4-AEFB-ADD3DE8B2A8F}" type="presOf" srcId="{0880B742-76F0-4963-8AF1-435D9815C721}" destId="{DEE6E627-5379-413A-82E0-20B83406172B}" srcOrd="0" destOrd="0" presId="urn:microsoft.com/office/officeart/2005/8/layout/hierarchy2"/>
    <dgm:cxn modelId="{542649A5-1699-4EB6-8E5D-7E9951DE5CE1}" type="presOf" srcId="{444C37B6-7B88-430B-B019-17E1EEB537BA}" destId="{55C6918C-E742-4097-AF40-8FDEA221512E}" srcOrd="1"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2ABB7DF8-3CD9-4430-996F-AB753B6907F3}" srcId="{B43B33D2-549E-4D68-A772-61CD66423E31}" destId="{9756563B-F9AB-461C-B971-2C5148F3F624}" srcOrd="0" destOrd="0" parTransId="{032961F1-DEC8-454A-87F6-3AD44EECC36F}" sibTransId="{DCEB0CAB-90F5-4C87-B9E6-337CF61808D8}"/>
    <dgm:cxn modelId="{F84B847D-E094-46F0-B08A-59778E078736}" type="presOf" srcId="{B43B33D2-549E-4D68-A772-61CD66423E31}" destId="{F5D07AFF-F4F4-4B51-B6BF-ABE58B4D486B}" srcOrd="0" destOrd="0" presId="urn:microsoft.com/office/officeart/2005/8/layout/hierarchy2"/>
    <dgm:cxn modelId="{3FA34DCC-DEB2-4CBD-80CD-0B297E6E35F5}" type="presOf" srcId="{444C37B6-7B88-430B-B019-17E1EEB537BA}" destId="{9A8ED63D-9060-48D9-BC45-DEAFD4C5D8C8}" srcOrd="0" destOrd="0" presId="urn:microsoft.com/office/officeart/2005/8/layout/hierarchy2"/>
    <dgm:cxn modelId="{E8BDC1B7-E3AF-41F5-8D1A-09250DDA98A3}" type="presOf" srcId="{013486B6-1772-4F07-8324-833EF698C2E1}" destId="{888C5F9C-214C-4ECC-A7CF-E4622537C8F2}"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26331532-5765-4039-B703-EE9BDD436711}" type="presOf" srcId="{30D9AF01-38AF-4E25-BC1B-A9364FA7AC13}" destId="{0DC95E25-AD11-41F1-87FE-9CAB1E740280}" srcOrd="0" destOrd="0" presId="urn:microsoft.com/office/officeart/2005/8/layout/hierarchy2"/>
    <dgm:cxn modelId="{E940A9A6-9053-4CD8-8B08-07362C988F2B}" type="presParOf" srcId="{888C5F9C-214C-4ECC-A7CF-E4622537C8F2}" destId="{5D9E6899-25A1-4732-BB69-60BBF9FECC43}" srcOrd="0" destOrd="0" presId="urn:microsoft.com/office/officeart/2005/8/layout/hierarchy2"/>
    <dgm:cxn modelId="{923F5B69-0ADE-48E7-B737-726CF2D3473A}" type="presParOf" srcId="{5D9E6899-25A1-4732-BB69-60BBF9FECC43}" destId="{40FD6B9A-9E05-4AE3-84D5-B7D6372AB9B0}" srcOrd="0" destOrd="0" presId="urn:microsoft.com/office/officeart/2005/8/layout/hierarchy2"/>
    <dgm:cxn modelId="{E5CB3229-98A0-4261-9874-C70319F12987}" type="presParOf" srcId="{5D9E6899-25A1-4732-BB69-60BBF9FECC43}" destId="{5EE1F969-9820-41C1-ADED-284E7C26FE54}" srcOrd="1" destOrd="0" presId="urn:microsoft.com/office/officeart/2005/8/layout/hierarchy2"/>
    <dgm:cxn modelId="{0CA43EA9-C21D-46D5-9B24-AA782EA16077}" type="presParOf" srcId="{5EE1F969-9820-41C1-ADED-284E7C26FE54}" destId="{DEE6E627-5379-413A-82E0-20B83406172B}" srcOrd="0" destOrd="0" presId="urn:microsoft.com/office/officeart/2005/8/layout/hierarchy2"/>
    <dgm:cxn modelId="{FC2ECDAB-C64D-4E56-845F-E5063F24AAEB}" type="presParOf" srcId="{DEE6E627-5379-413A-82E0-20B83406172B}" destId="{EB4D5397-00B1-4B26-A631-2177A16D9A09}" srcOrd="0" destOrd="0" presId="urn:microsoft.com/office/officeart/2005/8/layout/hierarchy2"/>
    <dgm:cxn modelId="{FCA262C3-9FB1-4586-B052-389C533AC586}" type="presParOf" srcId="{5EE1F969-9820-41C1-ADED-284E7C26FE54}" destId="{8F3F08FB-81D3-40FD-A6B9-E402512A2600}" srcOrd="1" destOrd="0" presId="urn:microsoft.com/office/officeart/2005/8/layout/hierarchy2"/>
    <dgm:cxn modelId="{E85C5D1E-AC48-4D6B-824C-59C371888317}" type="presParOf" srcId="{8F3F08FB-81D3-40FD-A6B9-E402512A2600}" destId="{DC96E948-8F72-4925-ABD4-9BFEBDC23BD3}" srcOrd="0" destOrd="0" presId="urn:microsoft.com/office/officeart/2005/8/layout/hierarchy2"/>
    <dgm:cxn modelId="{854798CC-68A4-41E6-B454-CC94A7527FA7}" type="presParOf" srcId="{8F3F08FB-81D3-40FD-A6B9-E402512A2600}" destId="{A8F8AC02-5F1C-416B-BD36-565BD15A7B19}" srcOrd="1" destOrd="0" presId="urn:microsoft.com/office/officeart/2005/8/layout/hierarchy2"/>
    <dgm:cxn modelId="{6D386F33-3717-4786-8DED-305D6C0AE5C7}" type="presParOf" srcId="{A8F8AC02-5F1C-416B-BD36-565BD15A7B19}" destId="{8F50BA73-7E3D-4A76-A8D1-C4E588BE2A4A}" srcOrd="0" destOrd="0" presId="urn:microsoft.com/office/officeart/2005/8/layout/hierarchy2"/>
    <dgm:cxn modelId="{77F5EFED-F50A-4318-B79F-6AD86793EC98}" type="presParOf" srcId="{8F50BA73-7E3D-4A76-A8D1-C4E588BE2A4A}" destId="{266BE232-2488-466F-8373-117F4CE7E36B}" srcOrd="0" destOrd="0" presId="urn:microsoft.com/office/officeart/2005/8/layout/hierarchy2"/>
    <dgm:cxn modelId="{5CD9844C-46BC-4911-8F03-DDEE7BF9DB64}" type="presParOf" srcId="{A8F8AC02-5F1C-416B-BD36-565BD15A7B19}" destId="{E35C7C19-3E68-4E64-B63F-C03F9E867B76}" srcOrd="1" destOrd="0" presId="urn:microsoft.com/office/officeart/2005/8/layout/hierarchy2"/>
    <dgm:cxn modelId="{61DDB22C-8D06-44F6-801A-98DDE48D4917}" type="presParOf" srcId="{E35C7C19-3E68-4E64-B63F-C03F9E867B76}" destId="{0DC95E25-AD11-41F1-87FE-9CAB1E740280}" srcOrd="0" destOrd="0" presId="urn:microsoft.com/office/officeart/2005/8/layout/hierarchy2"/>
    <dgm:cxn modelId="{CA110D96-D76C-45A9-AB9B-BBF018F83060}" type="presParOf" srcId="{E35C7C19-3E68-4E64-B63F-C03F9E867B76}" destId="{083BD93E-4E19-4A6B-A945-593B23D90263}" srcOrd="1" destOrd="0" presId="urn:microsoft.com/office/officeart/2005/8/layout/hierarchy2"/>
    <dgm:cxn modelId="{5E61DD93-C5A6-413A-90A8-C9EFF95EA8DD}" type="presParOf" srcId="{5EE1F969-9820-41C1-ADED-284E7C26FE54}" destId="{9A8ED63D-9060-48D9-BC45-DEAFD4C5D8C8}" srcOrd="2" destOrd="0" presId="urn:microsoft.com/office/officeart/2005/8/layout/hierarchy2"/>
    <dgm:cxn modelId="{D3CEC6D5-A73B-498F-B9DB-575C270FDAEE}" type="presParOf" srcId="{9A8ED63D-9060-48D9-BC45-DEAFD4C5D8C8}" destId="{55C6918C-E742-4097-AF40-8FDEA221512E}" srcOrd="0" destOrd="0" presId="urn:microsoft.com/office/officeart/2005/8/layout/hierarchy2"/>
    <dgm:cxn modelId="{36022413-01F4-41FA-B0FF-A66B9F1DD6FB}" type="presParOf" srcId="{5EE1F969-9820-41C1-ADED-284E7C26FE54}" destId="{5F0E1AF8-3030-40B2-91AE-82C5ABE141AA}" srcOrd="3" destOrd="0" presId="urn:microsoft.com/office/officeart/2005/8/layout/hierarchy2"/>
    <dgm:cxn modelId="{70CCB9D0-61BF-4223-A0F5-1AB0C8C79665}" type="presParOf" srcId="{5F0E1AF8-3030-40B2-91AE-82C5ABE141AA}" destId="{F5D07AFF-F4F4-4B51-B6BF-ABE58B4D486B}" srcOrd="0" destOrd="0" presId="urn:microsoft.com/office/officeart/2005/8/layout/hierarchy2"/>
    <dgm:cxn modelId="{1C3E6D17-D88B-4C5E-A3BC-32389476015C}" type="presParOf" srcId="{5F0E1AF8-3030-40B2-91AE-82C5ABE141AA}" destId="{59223AA0-CEFE-46C3-A1CC-8E54FEBC6690}" srcOrd="1" destOrd="0" presId="urn:microsoft.com/office/officeart/2005/8/layout/hierarchy2"/>
    <dgm:cxn modelId="{7DE2745E-2AED-4D99-88A8-F9800A65DD53}" type="presParOf" srcId="{59223AA0-CEFE-46C3-A1CC-8E54FEBC6690}" destId="{A7E5788F-8B5D-4A8B-BEF2-FAC672DCC272}" srcOrd="0" destOrd="0" presId="urn:microsoft.com/office/officeart/2005/8/layout/hierarchy2"/>
    <dgm:cxn modelId="{C68C9F30-7A34-4A70-8DD7-A394A530E5FB}" type="presParOf" srcId="{A7E5788F-8B5D-4A8B-BEF2-FAC672DCC272}" destId="{E0210E23-E8DA-4E1B-8E8F-5D6728A2D323}" srcOrd="0" destOrd="0" presId="urn:microsoft.com/office/officeart/2005/8/layout/hierarchy2"/>
    <dgm:cxn modelId="{C4FA76B4-F6FF-4BB0-B991-29DE0F2E2B83}" type="presParOf" srcId="{59223AA0-CEFE-46C3-A1CC-8E54FEBC6690}" destId="{E01D4291-70B5-46D7-B057-23771D044E52}" srcOrd="1" destOrd="0" presId="urn:microsoft.com/office/officeart/2005/8/layout/hierarchy2"/>
    <dgm:cxn modelId="{26E54CE3-13AA-4101-9651-1804DD638CBC}" type="presParOf" srcId="{E01D4291-70B5-46D7-B057-23771D044E52}" destId="{B6231D48-FAE1-449F-A0C4-BFFA848F59B6}" srcOrd="0" destOrd="0" presId="urn:microsoft.com/office/officeart/2005/8/layout/hierarchy2"/>
    <dgm:cxn modelId="{CA99ECB0-EA8D-464B-BB76-E0CA679DC9A5}"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F3D3C-931B-454C-A0C1-1B0FA2671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9823</TotalTime>
  <Pages>67</Pages>
  <Words>12684</Words>
  <Characters>72300</Characters>
  <Application>Microsoft Office Word</Application>
  <DocSecurity>0</DocSecurity>
  <Lines>602</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Mateus Berardo de Souza Terra</cp:lastModifiedBy>
  <cp:revision>46</cp:revision>
  <cp:lastPrinted>2016-03-09T18:36:00Z</cp:lastPrinted>
  <dcterms:created xsi:type="dcterms:W3CDTF">2016-02-14T22:28:00Z</dcterms:created>
  <dcterms:modified xsi:type="dcterms:W3CDTF">2016-03-09T19:20:00Z</dcterms:modified>
</cp:coreProperties>
</file>